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7B7FD0" w14:textId="77777777" w:rsidR="00B07F38" w:rsidRDefault="00B07F38" w:rsidP="00B07F38">
      <w:pPr>
        <w:rPr>
          <w:rFonts w:ascii="Avenir Book" w:hAnsi="Avenir Book"/>
          <w:color w:val="7F7F7F" w:themeColor="text1" w:themeTint="80"/>
          <w:sz w:val="20"/>
          <w:szCs w:val="20"/>
        </w:rPr>
      </w:pPr>
    </w:p>
    <w:p w14:paraId="4BE33FB4" w14:textId="77777777" w:rsidR="00B07F38" w:rsidRDefault="00B07F38" w:rsidP="00B07F38">
      <w:pPr>
        <w:ind w:left="-900" w:firstLine="360"/>
        <w:rPr>
          <w:rFonts w:ascii="Avenir Book" w:hAnsi="Avenir Book"/>
          <w:color w:val="7F7F7F" w:themeColor="text1" w:themeTint="80"/>
          <w:sz w:val="20"/>
          <w:szCs w:val="20"/>
        </w:rPr>
      </w:pPr>
      <w:r>
        <w:rPr>
          <w:rFonts w:ascii="Avenir Book" w:hAnsi="Avenir Book"/>
          <w:noProof/>
          <w:color w:val="7F7F7F" w:themeColor="text1" w:themeTint="80"/>
          <w:sz w:val="20"/>
          <w:szCs w:val="20"/>
          <w:lang w:val="en-US"/>
        </w:rPr>
        <w:drawing>
          <wp:inline distT="0" distB="0" distL="0" distR="0" wp14:anchorId="3027761E" wp14:editId="74EB2474">
            <wp:extent cx="3889131" cy="740969"/>
            <wp:effectExtent l="0" t="0" r="0" b="0"/>
            <wp:docPr id="4" name="Picture 2" descr="Macintosh HD:Users:alyssachurches:Dropbox (Thinkbox Creative):Projects:Infogix:Brand:Logo:Print Version:Tagline:Print Infogix Tag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yssachurches:Dropbox (Thinkbox Creative):Projects:Infogix:Brand:Logo:Print Version:Tagline:Print Infogix Taglin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9131" cy="740969"/>
                    </a:xfrm>
                    <a:prstGeom prst="rect">
                      <a:avLst/>
                    </a:prstGeom>
                    <a:noFill/>
                    <a:ln>
                      <a:noFill/>
                    </a:ln>
                  </pic:spPr>
                </pic:pic>
              </a:graphicData>
            </a:graphic>
          </wp:inline>
        </w:drawing>
      </w:r>
    </w:p>
    <w:p w14:paraId="680FC104" w14:textId="77777777" w:rsidR="00B07F38" w:rsidRDefault="00B07F38" w:rsidP="00B07F38">
      <w:pPr>
        <w:rPr>
          <w:rFonts w:ascii="Avenir Book" w:hAnsi="Avenir Book"/>
          <w:color w:val="7F7F7F" w:themeColor="text1" w:themeTint="80"/>
          <w:sz w:val="20"/>
          <w:szCs w:val="20"/>
        </w:rPr>
      </w:pPr>
    </w:p>
    <w:p w14:paraId="3F6CB47C" w14:textId="77777777" w:rsidR="00B07F38" w:rsidRDefault="00B07F38" w:rsidP="00B07F38">
      <w:pPr>
        <w:rPr>
          <w:rFonts w:ascii="Avenir Book" w:hAnsi="Avenir Book"/>
          <w:color w:val="7F7F7F" w:themeColor="text1" w:themeTint="80"/>
          <w:sz w:val="20"/>
          <w:szCs w:val="20"/>
        </w:rPr>
      </w:pPr>
    </w:p>
    <w:p w14:paraId="4854C074" w14:textId="77777777" w:rsidR="00B07F38" w:rsidRDefault="00B07F38" w:rsidP="00B07F38">
      <w:pPr>
        <w:rPr>
          <w:rFonts w:ascii="Avenir Book" w:hAnsi="Avenir Book"/>
          <w:color w:val="7F7F7F" w:themeColor="text1" w:themeTint="80"/>
          <w:sz w:val="20"/>
          <w:szCs w:val="20"/>
        </w:rPr>
      </w:pPr>
    </w:p>
    <w:p w14:paraId="7667FFF3" w14:textId="77777777" w:rsidR="00B07F38" w:rsidRDefault="00B07F38" w:rsidP="00B07F38">
      <w:pPr>
        <w:rPr>
          <w:rFonts w:ascii="Avenir Book" w:hAnsi="Avenir Book"/>
          <w:color w:val="7F7F7F" w:themeColor="text1" w:themeTint="80"/>
          <w:sz w:val="20"/>
          <w:szCs w:val="20"/>
        </w:rPr>
      </w:pPr>
    </w:p>
    <w:p w14:paraId="0ED2F701" w14:textId="77777777" w:rsidR="00B07F38" w:rsidRDefault="00B07F38">
      <w:pPr>
        <w:rPr>
          <w:rFonts w:ascii="Avenir Book" w:hAnsi="Avenir Book"/>
          <w:color w:val="7F7F7F" w:themeColor="text1" w:themeTint="80"/>
          <w:sz w:val="20"/>
          <w:szCs w:val="20"/>
          <w:vertAlign w:val="subscript"/>
        </w:rPr>
      </w:pPr>
    </w:p>
    <w:p w14:paraId="4E5AA03A" w14:textId="77777777" w:rsidR="00B07F38" w:rsidRDefault="00B07F38">
      <w:pPr>
        <w:rPr>
          <w:rFonts w:ascii="Avenir Book" w:hAnsi="Avenir Book"/>
          <w:color w:val="7F7F7F" w:themeColor="text1" w:themeTint="80"/>
          <w:sz w:val="20"/>
          <w:szCs w:val="20"/>
          <w:vertAlign w:val="subscript"/>
        </w:rPr>
      </w:pPr>
    </w:p>
    <w:p w14:paraId="05C1BA20" w14:textId="77777777" w:rsidR="00B07F38" w:rsidRDefault="00B07F38">
      <w:pPr>
        <w:rPr>
          <w:rFonts w:ascii="Avenir Book" w:hAnsi="Avenir Book"/>
          <w:color w:val="7F7F7F" w:themeColor="text1" w:themeTint="80"/>
          <w:sz w:val="20"/>
          <w:szCs w:val="20"/>
          <w:vertAlign w:val="subscript"/>
        </w:rPr>
      </w:pPr>
    </w:p>
    <w:p w14:paraId="740E040F" w14:textId="77777777" w:rsidR="005C3FC9" w:rsidRDefault="005C3FC9">
      <w:pPr>
        <w:rPr>
          <w:rFonts w:ascii="Avenir Book" w:hAnsi="Avenir Book"/>
          <w:color w:val="7F7F7F" w:themeColor="text1" w:themeTint="80"/>
          <w:sz w:val="20"/>
          <w:szCs w:val="20"/>
          <w:vertAlign w:val="subscript"/>
        </w:rPr>
      </w:pPr>
    </w:p>
    <w:p w14:paraId="58BEBA9E" w14:textId="77777777" w:rsidR="005C3FC9" w:rsidRDefault="005C3FC9">
      <w:pPr>
        <w:rPr>
          <w:rFonts w:ascii="Avenir Book" w:hAnsi="Avenir Book"/>
          <w:color w:val="7F7F7F" w:themeColor="text1" w:themeTint="80"/>
          <w:sz w:val="20"/>
          <w:szCs w:val="20"/>
          <w:vertAlign w:val="subscript"/>
        </w:rPr>
      </w:pPr>
    </w:p>
    <w:p w14:paraId="280A3350" w14:textId="77777777" w:rsidR="003E7CC0" w:rsidRDefault="003E7CC0">
      <w:pPr>
        <w:rPr>
          <w:rFonts w:ascii="Avenir Book" w:hAnsi="Avenir Book"/>
          <w:color w:val="7F7F7F" w:themeColor="text1" w:themeTint="80"/>
          <w:sz w:val="20"/>
          <w:szCs w:val="20"/>
          <w:vertAlign w:val="subscript"/>
        </w:rPr>
      </w:pPr>
    </w:p>
    <w:p w14:paraId="2A5F5DD4" w14:textId="77777777" w:rsidR="003E7CC0" w:rsidRDefault="003E7CC0">
      <w:pPr>
        <w:rPr>
          <w:rFonts w:ascii="Avenir Book" w:hAnsi="Avenir Book"/>
          <w:color w:val="7F7F7F" w:themeColor="text1" w:themeTint="80"/>
          <w:sz w:val="20"/>
          <w:szCs w:val="20"/>
          <w:vertAlign w:val="subscript"/>
        </w:rPr>
      </w:pPr>
    </w:p>
    <w:p w14:paraId="279F58B9" w14:textId="77777777" w:rsidR="003E7CC0" w:rsidRDefault="003E7CC0">
      <w:pPr>
        <w:rPr>
          <w:rFonts w:ascii="Avenir Book" w:hAnsi="Avenir Book"/>
          <w:color w:val="7F7F7F" w:themeColor="text1" w:themeTint="80"/>
          <w:sz w:val="20"/>
          <w:szCs w:val="20"/>
          <w:vertAlign w:val="subscript"/>
        </w:rPr>
      </w:pPr>
    </w:p>
    <w:p w14:paraId="271B685B" w14:textId="77777777" w:rsidR="003E7CC0" w:rsidRDefault="003E7CC0">
      <w:pPr>
        <w:rPr>
          <w:rFonts w:ascii="Avenir Book" w:hAnsi="Avenir Book"/>
          <w:color w:val="7F7F7F" w:themeColor="text1" w:themeTint="80"/>
          <w:sz w:val="20"/>
          <w:szCs w:val="20"/>
          <w:vertAlign w:val="subscript"/>
        </w:rPr>
      </w:pPr>
    </w:p>
    <w:p w14:paraId="617F38E8" w14:textId="77777777" w:rsidR="00B07F38" w:rsidRDefault="00B07F38">
      <w:pPr>
        <w:rPr>
          <w:rFonts w:ascii="Avenir Book" w:hAnsi="Avenir Book"/>
          <w:color w:val="7F7F7F" w:themeColor="text1" w:themeTint="80"/>
          <w:sz w:val="20"/>
          <w:szCs w:val="20"/>
          <w:vertAlign w:val="subscript"/>
        </w:rPr>
      </w:pPr>
    </w:p>
    <w:p w14:paraId="68B711EB" w14:textId="77777777" w:rsidR="00B07F38" w:rsidRDefault="00B07F38">
      <w:pPr>
        <w:rPr>
          <w:rFonts w:ascii="Avenir Book" w:hAnsi="Avenir Book"/>
          <w:color w:val="7F7F7F" w:themeColor="text1" w:themeTint="80"/>
          <w:sz w:val="20"/>
          <w:szCs w:val="20"/>
          <w:vertAlign w:val="subscript"/>
        </w:rPr>
      </w:pPr>
    </w:p>
    <w:p w14:paraId="523744F4" w14:textId="77777777" w:rsidR="005C3FC9" w:rsidRDefault="005C3FC9" w:rsidP="0021062C">
      <w:pPr>
        <w:ind w:hanging="540"/>
        <w:rPr>
          <w:rFonts w:ascii="Filson Pro Bold" w:hAnsi="Filson Pro Bold"/>
          <w:color w:val="11469B"/>
          <w:sz w:val="110"/>
          <w:szCs w:val="110"/>
          <w:vertAlign w:val="subscript"/>
        </w:rPr>
      </w:pPr>
    </w:p>
    <w:p w14:paraId="2D5D23A7" w14:textId="77777777" w:rsidR="005C3FC9" w:rsidRDefault="005A1064" w:rsidP="0021062C">
      <w:pPr>
        <w:ind w:hanging="540"/>
        <w:rPr>
          <w:rFonts w:ascii="Filson Pro Bold" w:hAnsi="Filson Pro Bold"/>
          <w:color w:val="11469B"/>
          <w:sz w:val="110"/>
          <w:szCs w:val="110"/>
          <w:vertAlign w:val="subscript"/>
        </w:rPr>
      </w:pPr>
      <w:r>
        <w:rPr>
          <w:rFonts w:ascii="Filson Pro Bold" w:hAnsi="Filson Pro Bold"/>
          <w:color w:val="000000" w:themeColor="text1"/>
          <w:sz w:val="110"/>
          <w:szCs w:val="110"/>
          <w:vertAlign w:val="subscript"/>
        </w:rPr>
        <w:t>Technical Design</w:t>
      </w:r>
    </w:p>
    <w:p w14:paraId="692D7D6E" w14:textId="77777777" w:rsidR="005C3FC9" w:rsidRPr="0021062C" w:rsidRDefault="005C3FC9" w:rsidP="0021062C">
      <w:pPr>
        <w:ind w:hanging="540"/>
        <w:rPr>
          <w:rFonts w:ascii="Filson Pro Bold" w:hAnsi="Filson Pro Bold"/>
          <w:color w:val="7F7F7F" w:themeColor="text1" w:themeTint="80"/>
          <w:sz w:val="70"/>
          <w:szCs w:val="72"/>
          <w:vertAlign w:val="subscript"/>
        </w:rPr>
      </w:pPr>
    </w:p>
    <w:p w14:paraId="1131D4E8" w14:textId="77777777" w:rsidR="004A73AD" w:rsidRDefault="00A55832" w:rsidP="009D5935">
      <w:pPr>
        <w:rPr>
          <w:rFonts w:ascii="Filson Pro Bold" w:hAnsi="Filson Pro Bold"/>
          <w:color w:val="11469B"/>
          <w:sz w:val="110"/>
          <w:szCs w:val="110"/>
          <w:vertAlign w:val="subscript"/>
        </w:rPr>
      </w:pPr>
      <w:r w:rsidRPr="00122F30">
        <w:rPr>
          <w:rFonts w:ascii="Avenir Book" w:hAnsi="Avenir Book"/>
          <w:noProof/>
          <w:color w:val="595959" w:themeColor="text1" w:themeTint="A6"/>
          <w:sz w:val="20"/>
          <w:szCs w:val="20"/>
          <w:lang w:val="en-US"/>
        </w:rPr>
        <w:drawing>
          <wp:anchor distT="0" distB="0" distL="114300" distR="114300" simplePos="0" relativeHeight="251659264" behindDoc="1" locked="0" layoutInCell="1" allowOverlap="1" wp14:anchorId="7BE261E2" wp14:editId="36D22319">
            <wp:simplePos x="0" y="0"/>
            <wp:positionH relativeFrom="column">
              <wp:posOffset>-1158240</wp:posOffset>
            </wp:positionH>
            <wp:positionV relativeFrom="paragraph">
              <wp:posOffset>153670</wp:posOffset>
            </wp:positionV>
            <wp:extent cx="7772400" cy="10057130"/>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contents background-01.png"/>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7130"/>
                    </a:xfrm>
                    <a:prstGeom prst="rect">
                      <a:avLst/>
                    </a:prstGeom>
                  </pic:spPr>
                </pic:pic>
              </a:graphicData>
            </a:graphic>
            <wp14:sizeRelH relativeFrom="page">
              <wp14:pctWidth>0</wp14:pctWidth>
            </wp14:sizeRelH>
            <wp14:sizeRelV relativeFrom="page">
              <wp14:pctHeight>0</wp14:pctHeight>
            </wp14:sizeRelV>
          </wp:anchor>
        </w:drawing>
      </w:r>
    </w:p>
    <w:p w14:paraId="3FC189FE" w14:textId="77777777" w:rsidR="00E7368E" w:rsidRDefault="004153C2" w:rsidP="004A73AD">
      <w:pPr>
        <w:ind w:hanging="540"/>
        <w:rPr>
          <w:rFonts w:ascii="Filson Pro Bold" w:hAnsi="Filson Pro Bold"/>
          <w:color w:val="7F7F7F" w:themeColor="text1" w:themeTint="80"/>
          <w:sz w:val="66"/>
          <w:szCs w:val="72"/>
          <w:vertAlign w:val="subscript"/>
        </w:rPr>
      </w:pPr>
      <w:r w:rsidRPr="004153C2">
        <w:rPr>
          <w:rFonts w:ascii="Filson Pro Bold" w:hAnsi="Filson Pro Bold"/>
          <w:color w:val="7F7F7F" w:themeColor="text1" w:themeTint="80"/>
          <w:sz w:val="66"/>
          <w:szCs w:val="72"/>
          <w:vertAlign w:val="subscript"/>
        </w:rPr>
        <w:t xml:space="preserve">DQ Gov Scoring </w:t>
      </w:r>
      <w:r w:rsidR="005C540A">
        <w:rPr>
          <w:rFonts w:ascii="Filson Pro Bold" w:hAnsi="Filson Pro Bold"/>
          <w:color w:val="7F7F7F" w:themeColor="text1" w:themeTint="80"/>
          <w:sz w:val="66"/>
          <w:szCs w:val="72"/>
          <w:vertAlign w:val="subscript"/>
        </w:rPr>
        <w:t>Framework</w:t>
      </w:r>
    </w:p>
    <w:p w14:paraId="7ED7BA93" w14:textId="77777777" w:rsidR="009D5935" w:rsidRPr="004A73AD" w:rsidRDefault="009D5935" w:rsidP="004A73AD">
      <w:pPr>
        <w:ind w:hanging="540"/>
        <w:rPr>
          <w:rFonts w:ascii="Filson Pro Bold" w:hAnsi="Filson Pro Bold"/>
          <w:color w:val="7F7F7F" w:themeColor="text1" w:themeTint="80"/>
          <w:sz w:val="66"/>
          <w:szCs w:val="72"/>
          <w:vertAlign w:val="subscript"/>
        </w:rPr>
      </w:pPr>
    </w:p>
    <w:p w14:paraId="351D896C" w14:textId="77777777" w:rsidR="0098300C" w:rsidRDefault="0098300C" w:rsidP="0098300C">
      <w:pPr>
        <w:ind w:hanging="540"/>
        <w:rPr>
          <w:rFonts w:ascii="Filson Pro Bold" w:hAnsi="Filson Pro Bold"/>
          <w:color w:val="7F7F7F" w:themeColor="text1" w:themeTint="80"/>
          <w:sz w:val="72"/>
          <w:szCs w:val="72"/>
          <w:vertAlign w:val="subscript"/>
        </w:rPr>
      </w:pPr>
      <w:r>
        <w:rPr>
          <w:rFonts w:ascii="Filson Pro Bold" w:hAnsi="Filson Pro Bold"/>
          <w:noProof/>
          <w:color w:val="7F7F7F" w:themeColor="text1" w:themeTint="80"/>
          <w:sz w:val="72"/>
          <w:szCs w:val="72"/>
          <w:vertAlign w:val="subscript"/>
          <w:lang w:val="en-US"/>
        </w:rPr>
        <mc:AlternateContent>
          <mc:Choice Requires="wps">
            <w:drawing>
              <wp:anchor distT="0" distB="0" distL="114300" distR="114300" simplePos="0" relativeHeight="251657216" behindDoc="0" locked="0" layoutInCell="1" allowOverlap="1" wp14:anchorId="369943A2" wp14:editId="30C4779E">
                <wp:simplePos x="0" y="0"/>
                <wp:positionH relativeFrom="column">
                  <wp:posOffset>-342900</wp:posOffset>
                </wp:positionH>
                <wp:positionV relativeFrom="paragraph">
                  <wp:posOffset>278130</wp:posOffset>
                </wp:positionV>
                <wp:extent cx="1257300" cy="45085"/>
                <wp:effectExtent l="0" t="0" r="12700" b="5715"/>
                <wp:wrapThrough wrapText="bothSides">
                  <wp:wrapPolygon edited="0">
                    <wp:start x="0" y="0"/>
                    <wp:lineTo x="0" y="12169"/>
                    <wp:lineTo x="21382" y="12169"/>
                    <wp:lineTo x="21382" y="0"/>
                    <wp:lineTo x="0" y="0"/>
                  </wp:wrapPolygon>
                </wp:wrapThrough>
                <wp:docPr id="5" name="Rectangle 5"/>
                <wp:cNvGraphicFramePr/>
                <a:graphic xmlns:a="http://schemas.openxmlformats.org/drawingml/2006/main">
                  <a:graphicData uri="http://schemas.microsoft.com/office/word/2010/wordprocessingShape">
                    <wps:wsp>
                      <wps:cNvSpPr/>
                      <wps:spPr>
                        <a:xfrm>
                          <a:off x="0" y="0"/>
                          <a:ext cx="1257300" cy="45085"/>
                        </a:xfrm>
                        <a:prstGeom prst="rect">
                          <a:avLst/>
                        </a:prstGeom>
                        <a:solidFill>
                          <a:srgbClr val="AE002B"/>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1714C95" id="Rectangle 5" o:spid="_x0000_s1026" style="position:absolute;margin-left:-27pt;margin-top:21.9pt;width:99pt;height:3.5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" fillcolor="#ae002b" stroked="f">
                <w10:wrap type="through"/>
              </v:rect>
            </w:pict>
          </mc:Fallback>
        </mc:AlternateContent>
      </w:r>
    </w:p>
    <w:p w14:paraId="492DBCFD" w14:textId="77777777" w:rsidR="0098300C" w:rsidRPr="0098300C" w:rsidRDefault="009963A0" w:rsidP="0098300C">
      <w:pPr>
        <w:ind w:hanging="540"/>
        <w:rPr>
          <w:rFonts w:ascii="Avenir Book" w:hAnsi="Avenir Book"/>
          <w:color w:val="7F7F7F" w:themeColor="text1" w:themeTint="80"/>
          <w:sz w:val="52"/>
          <w:szCs w:val="52"/>
          <w:vertAlign w:val="subscript"/>
        </w:rPr>
      </w:pPr>
      <w:r>
        <w:rPr>
          <w:rFonts w:ascii="Avenir Book" w:hAnsi="Avenir Book"/>
          <w:color w:val="7F7F7F" w:themeColor="text1" w:themeTint="80"/>
          <w:sz w:val="52"/>
          <w:szCs w:val="52"/>
          <w:vertAlign w:val="subscript"/>
        </w:rPr>
        <w:t>October</w:t>
      </w:r>
      <w:r w:rsidR="00CE13C5">
        <w:rPr>
          <w:rFonts w:ascii="Avenir Book" w:hAnsi="Avenir Book"/>
          <w:color w:val="7F7F7F" w:themeColor="text1" w:themeTint="80"/>
          <w:sz w:val="52"/>
          <w:szCs w:val="52"/>
          <w:vertAlign w:val="subscript"/>
        </w:rPr>
        <w:t xml:space="preserve">, </w:t>
      </w:r>
      <w:r w:rsidR="0098300C" w:rsidRPr="0098300C">
        <w:rPr>
          <w:rFonts w:ascii="Avenir Book" w:hAnsi="Avenir Book"/>
          <w:color w:val="7F7F7F" w:themeColor="text1" w:themeTint="80"/>
          <w:sz w:val="52"/>
          <w:szCs w:val="52"/>
          <w:vertAlign w:val="subscript"/>
        </w:rPr>
        <w:t>201</w:t>
      </w:r>
      <w:r w:rsidR="005A1064">
        <w:rPr>
          <w:rFonts w:ascii="Avenir Book" w:hAnsi="Avenir Book"/>
          <w:color w:val="7F7F7F" w:themeColor="text1" w:themeTint="80"/>
          <w:sz w:val="52"/>
          <w:szCs w:val="52"/>
          <w:vertAlign w:val="subscript"/>
        </w:rPr>
        <w:t>9</w:t>
      </w:r>
    </w:p>
    <w:p w14:paraId="7AB81E0F" w14:textId="77777777" w:rsidR="00385E73" w:rsidRDefault="00385E73" w:rsidP="00B07F38">
      <w:pPr>
        <w:rPr>
          <w:rFonts w:ascii="Avenir Book" w:hAnsi="Avenir Book"/>
          <w:color w:val="7F7F7F" w:themeColor="text1" w:themeTint="80"/>
          <w:sz w:val="20"/>
          <w:szCs w:val="20"/>
          <w:vertAlign w:val="subscript"/>
        </w:rPr>
      </w:pPr>
    </w:p>
    <w:p w14:paraId="046611B9" w14:textId="77777777" w:rsidR="00C301E9" w:rsidRDefault="00C301E9">
      <w:pPr>
        <w:rPr>
          <w:rFonts w:ascii="Filson Pro Bold" w:hAnsi="Filson Pro Bold"/>
          <w:color w:val="11469B"/>
          <w:sz w:val="36"/>
          <w:szCs w:val="36"/>
        </w:rPr>
      </w:pPr>
    </w:p>
    <w:p w14:paraId="5AC2ABD0" w14:textId="77777777" w:rsidR="00371288" w:rsidRPr="00371288" w:rsidRDefault="00371288">
      <w:pPr>
        <w:pStyle w:val="TOC1"/>
        <w:tabs>
          <w:tab w:val="right" w:leader="dot" w:pos="8774"/>
        </w:tabs>
        <w:rPr>
          <w:rFonts w:ascii="Avenir LT Pro 45 Book" w:hAnsi="Avenir LT Pro 45 Book"/>
          <w:b/>
          <w:color w:val="11469B"/>
          <w:sz w:val="36"/>
          <w:szCs w:val="36"/>
        </w:rPr>
      </w:pPr>
      <w:r w:rsidRPr="00371288">
        <w:rPr>
          <w:rFonts w:ascii="Avenir LT Pro 45 Book" w:hAnsi="Avenir LT Pro 45 Book"/>
          <w:b/>
          <w:color w:val="11469B"/>
          <w:sz w:val="36"/>
          <w:szCs w:val="36"/>
        </w:rPr>
        <w:lastRenderedPageBreak/>
        <w:t>Table of Contents</w:t>
      </w:r>
    </w:p>
    <w:p w14:paraId="24A1C396" w14:textId="28A8378F" w:rsidR="008C79CF" w:rsidRDefault="00371288">
      <w:pPr>
        <w:pStyle w:val="TOC1"/>
        <w:tabs>
          <w:tab w:val="left" w:pos="660"/>
          <w:tab w:val="right" w:leader="dot" w:pos="8440"/>
        </w:tabs>
        <w:rPr>
          <w:noProof/>
          <w:sz w:val="22"/>
          <w:szCs w:val="22"/>
          <w:lang w:val="en-US"/>
        </w:rPr>
      </w:pPr>
      <w:r w:rsidRPr="006D2A65">
        <w:rPr>
          <w:rFonts w:asciiTheme="majorHAnsi" w:hAnsiTheme="majorHAnsi" w:cstheme="majorHAnsi"/>
          <w:color w:val="11469B"/>
          <w:sz w:val="22"/>
          <w:szCs w:val="22"/>
        </w:rPr>
        <w:fldChar w:fldCharType="begin"/>
      </w:r>
      <w:r w:rsidRPr="006D2A65">
        <w:rPr>
          <w:rFonts w:asciiTheme="majorHAnsi" w:hAnsiTheme="majorHAnsi" w:cstheme="majorHAnsi"/>
          <w:color w:val="11469B"/>
          <w:sz w:val="22"/>
          <w:szCs w:val="22"/>
        </w:rPr>
        <w:instrText xml:space="preserve"> TOC \o "1-3" \h \z \u </w:instrText>
      </w:r>
      <w:r w:rsidRPr="006D2A65">
        <w:rPr>
          <w:rFonts w:asciiTheme="majorHAnsi" w:hAnsiTheme="majorHAnsi" w:cstheme="majorHAnsi"/>
          <w:color w:val="11469B"/>
          <w:sz w:val="22"/>
          <w:szCs w:val="22"/>
        </w:rPr>
        <w:fldChar w:fldCharType="separate"/>
      </w:r>
      <w:hyperlink w:anchor="_Toc23404771" w:history="1">
        <w:r w:rsidR="008C79CF" w:rsidRPr="00EC1892">
          <w:rPr>
            <w:rStyle w:val="Hyperlink"/>
            <w:b/>
            <w:noProof/>
          </w:rPr>
          <w:t>1.0</w:t>
        </w:r>
        <w:r w:rsidR="008C79CF">
          <w:rPr>
            <w:noProof/>
            <w:sz w:val="22"/>
            <w:szCs w:val="22"/>
            <w:lang w:val="en-US"/>
          </w:rPr>
          <w:tab/>
        </w:r>
        <w:r w:rsidR="008C79CF" w:rsidRPr="00EC1892">
          <w:rPr>
            <w:rStyle w:val="Hyperlink"/>
            <w:b/>
            <w:noProof/>
          </w:rPr>
          <w:t>Overall Solution</w:t>
        </w:r>
        <w:r w:rsidR="008C79CF">
          <w:rPr>
            <w:noProof/>
            <w:webHidden/>
          </w:rPr>
          <w:tab/>
        </w:r>
        <w:r w:rsidR="008C79CF">
          <w:rPr>
            <w:noProof/>
            <w:webHidden/>
          </w:rPr>
          <w:fldChar w:fldCharType="begin"/>
        </w:r>
        <w:r w:rsidR="008C79CF">
          <w:rPr>
            <w:noProof/>
            <w:webHidden/>
          </w:rPr>
          <w:instrText xml:space="preserve"> PAGEREF _Toc23404771 \h </w:instrText>
        </w:r>
        <w:r w:rsidR="008C79CF">
          <w:rPr>
            <w:noProof/>
            <w:webHidden/>
          </w:rPr>
        </w:r>
        <w:r w:rsidR="008C79CF">
          <w:rPr>
            <w:noProof/>
            <w:webHidden/>
          </w:rPr>
          <w:fldChar w:fldCharType="separate"/>
        </w:r>
        <w:r w:rsidR="008C79CF">
          <w:rPr>
            <w:noProof/>
            <w:webHidden/>
          </w:rPr>
          <w:t>8</w:t>
        </w:r>
        <w:r w:rsidR="008C79CF">
          <w:rPr>
            <w:noProof/>
            <w:webHidden/>
          </w:rPr>
          <w:fldChar w:fldCharType="end"/>
        </w:r>
      </w:hyperlink>
    </w:p>
    <w:p w14:paraId="6CD915F9" w14:textId="41CB709E" w:rsidR="008C79CF" w:rsidRDefault="00FA4A4E">
      <w:pPr>
        <w:pStyle w:val="TOC1"/>
        <w:tabs>
          <w:tab w:val="left" w:pos="660"/>
          <w:tab w:val="right" w:leader="dot" w:pos="8440"/>
        </w:tabs>
        <w:rPr>
          <w:noProof/>
          <w:sz w:val="22"/>
          <w:szCs w:val="22"/>
          <w:lang w:val="en-US"/>
        </w:rPr>
      </w:pPr>
      <w:hyperlink w:anchor="_Toc23404772" w:history="1">
        <w:r w:rsidR="008C79CF" w:rsidRPr="00EC1892">
          <w:rPr>
            <w:rStyle w:val="Hyperlink"/>
            <w:b/>
            <w:noProof/>
          </w:rPr>
          <w:t>2.0</w:t>
        </w:r>
        <w:r w:rsidR="008C79CF">
          <w:rPr>
            <w:noProof/>
            <w:sz w:val="22"/>
            <w:szCs w:val="22"/>
            <w:lang w:val="en-US"/>
          </w:rPr>
          <w:tab/>
        </w:r>
        <w:r w:rsidR="008C79CF" w:rsidRPr="00EC1892">
          <w:rPr>
            <w:rStyle w:val="Hyperlink"/>
            <w:b/>
            <w:noProof/>
          </w:rPr>
          <w:t>Technical Design</w:t>
        </w:r>
        <w:r w:rsidR="008C79CF">
          <w:rPr>
            <w:noProof/>
            <w:webHidden/>
          </w:rPr>
          <w:tab/>
        </w:r>
        <w:r w:rsidR="008C79CF">
          <w:rPr>
            <w:noProof/>
            <w:webHidden/>
          </w:rPr>
          <w:fldChar w:fldCharType="begin"/>
        </w:r>
        <w:r w:rsidR="008C79CF">
          <w:rPr>
            <w:noProof/>
            <w:webHidden/>
          </w:rPr>
          <w:instrText xml:space="preserve"> PAGEREF _Toc23404772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5F2CF268" w14:textId="735EA0BE" w:rsidR="008C79CF" w:rsidRDefault="00FA4A4E">
      <w:pPr>
        <w:pStyle w:val="TOC2"/>
        <w:tabs>
          <w:tab w:val="left" w:pos="880"/>
          <w:tab w:val="right" w:leader="dot" w:pos="8440"/>
        </w:tabs>
        <w:rPr>
          <w:noProof/>
          <w:sz w:val="22"/>
          <w:szCs w:val="22"/>
          <w:lang w:val="en-US"/>
        </w:rPr>
      </w:pPr>
      <w:hyperlink w:anchor="_Toc23404773" w:history="1">
        <w:r w:rsidR="008C79CF" w:rsidRPr="00EC1892">
          <w:rPr>
            <w:rStyle w:val="Hyperlink"/>
            <w:noProof/>
            <w:lang w:val="en-IN" w:eastAsia="en-IN"/>
          </w:rPr>
          <w:t>2.1</w:t>
        </w:r>
        <w:r w:rsidR="008C79CF">
          <w:rPr>
            <w:noProof/>
            <w:sz w:val="22"/>
            <w:szCs w:val="22"/>
            <w:lang w:val="en-US"/>
          </w:rPr>
          <w:tab/>
        </w:r>
        <w:r w:rsidR="008C79CF" w:rsidRPr="00EC1892">
          <w:rPr>
            <w:rStyle w:val="Hyperlink"/>
            <w:noProof/>
            <w:lang w:val="en-IN" w:eastAsia="en-IN"/>
          </w:rPr>
          <w:t>Module Diagram</w:t>
        </w:r>
        <w:r w:rsidR="008C79CF">
          <w:rPr>
            <w:noProof/>
            <w:webHidden/>
          </w:rPr>
          <w:tab/>
        </w:r>
        <w:r w:rsidR="008C79CF">
          <w:rPr>
            <w:noProof/>
            <w:webHidden/>
          </w:rPr>
          <w:fldChar w:fldCharType="begin"/>
        </w:r>
        <w:r w:rsidR="008C79CF">
          <w:rPr>
            <w:noProof/>
            <w:webHidden/>
          </w:rPr>
          <w:instrText xml:space="preserve"> PAGEREF _Toc23404773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5A5C70D9" w14:textId="3187DAA8" w:rsidR="008C79CF" w:rsidRDefault="00FA4A4E">
      <w:pPr>
        <w:pStyle w:val="TOC2"/>
        <w:tabs>
          <w:tab w:val="left" w:pos="880"/>
          <w:tab w:val="right" w:leader="dot" w:pos="8440"/>
        </w:tabs>
        <w:rPr>
          <w:noProof/>
          <w:sz w:val="22"/>
          <w:szCs w:val="22"/>
          <w:lang w:val="en-US"/>
        </w:rPr>
      </w:pPr>
      <w:hyperlink w:anchor="_Toc23404774" w:history="1">
        <w:r w:rsidR="008C79CF" w:rsidRPr="00EC1892">
          <w:rPr>
            <w:rStyle w:val="Hyperlink"/>
            <w:noProof/>
            <w:lang w:val="en-IN" w:eastAsia="en-IN"/>
          </w:rPr>
          <w:t>2.2</w:t>
        </w:r>
        <w:r w:rsidR="008C79CF">
          <w:rPr>
            <w:noProof/>
            <w:sz w:val="22"/>
            <w:szCs w:val="22"/>
            <w:lang w:val="en-US"/>
          </w:rPr>
          <w:tab/>
        </w:r>
        <w:r w:rsidR="008C79CF" w:rsidRPr="00EC1892">
          <w:rPr>
            <w:rStyle w:val="Hyperlink"/>
            <w:noProof/>
            <w:lang w:val="en-IN" w:eastAsia="en-IN"/>
          </w:rPr>
          <w:t>Data/DB/Case Store structures</w:t>
        </w:r>
        <w:r w:rsidR="008C79CF">
          <w:rPr>
            <w:noProof/>
            <w:webHidden/>
          </w:rPr>
          <w:tab/>
        </w:r>
        <w:r w:rsidR="008C79CF">
          <w:rPr>
            <w:noProof/>
            <w:webHidden/>
          </w:rPr>
          <w:fldChar w:fldCharType="begin"/>
        </w:r>
        <w:r w:rsidR="008C79CF">
          <w:rPr>
            <w:noProof/>
            <w:webHidden/>
          </w:rPr>
          <w:instrText xml:space="preserve"> PAGEREF _Toc23404774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27621258" w14:textId="69EF0CD6" w:rsidR="008C79CF" w:rsidRDefault="00FA4A4E">
      <w:pPr>
        <w:pStyle w:val="TOC3"/>
        <w:tabs>
          <w:tab w:val="left" w:pos="1320"/>
          <w:tab w:val="right" w:leader="dot" w:pos="8440"/>
        </w:tabs>
        <w:rPr>
          <w:noProof/>
          <w:sz w:val="22"/>
          <w:szCs w:val="22"/>
          <w:lang w:val="en-US"/>
        </w:rPr>
      </w:pPr>
      <w:hyperlink w:anchor="_Toc23404779" w:history="1">
        <w:r w:rsidR="008C79CF" w:rsidRPr="00EC1892">
          <w:rPr>
            <w:rStyle w:val="Hyperlink"/>
            <w:b/>
            <w:noProof/>
          </w:rPr>
          <w:t>2.2.1</w:t>
        </w:r>
        <w:r w:rsidR="008C79CF">
          <w:rPr>
            <w:noProof/>
            <w:sz w:val="22"/>
            <w:szCs w:val="22"/>
            <w:lang w:val="en-US"/>
          </w:rPr>
          <w:tab/>
        </w:r>
        <w:r w:rsidR="008C79CF" w:rsidRPr="00EC1892">
          <w:rPr>
            <w:rStyle w:val="Hyperlink"/>
            <w:b/>
            <w:noProof/>
          </w:rPr>
          <w:t>IGX_DS_DG_DATA_ELEMENT_RULES_ORG</w:t>
        </w:r>
        <w:r w:rsidR="008C79CF">
          <w:rPr>
            <w:noProof/>
            <w:webHidden/>
          </w:rPr>
          <w:tab/>
        </w:r>
        <w:r w:rsidR="008C79CF">
          <w:rPr>
            <w:noProof/>
            <w:webHidden/>
          </w:rPr>
          <w:fldChar w:fldCharType="begin"/>
        </w:r>
        <w:r w:rsidR="008C79CF">
          <w:rPr>
            <w:noProof/>
            <w:webHidden/>
          </w:rPr>
          <w:instrText xml:space="preserve"> PAGEREF _Toc23404779 \h </w:instrText>
        </w:r>
        <w:r w:rsidR="008C79CF">
          <w:rPr>
            <w:noProof/>
            <w:webHidden/>
          </w:rPr>
        </w:r>
        <w:r w:rsidR="008C79CF">
          <w:rPr>
            <w:noProof/>
            <w:webHidden/>
          </w:rPr>
          <w:fldChar w:fldCharType="separate"/>
        </w:r>
        <w:r w:rsidR="008C79CF">
          <w:rPr>
            <w:noProof/>
            <w:webHidden/>
          </w:rPr>
          <w:t>9</w:t>
        </w:r>
        <w:r w:rsidR="008C79CF">
          <w:rPr>
            <w:noProof/>
            <w:webHidden/>
          </w:rPr>
          <w:fldChar w:fldCharType="end"/>
        </w:r>
      </w:hyperlink>
    </w:p>
    <w:p w14:paraId="786687D1" w14:textId="689A24A7" w:rsidR="008C79CF" w:rsidRDefault="00FA4A4E">
      <w:pPr>
        <w:pStyle w:val="TOC3"/>
        <w:tabs>
          <w:tab w:val="left" w:pos="1320"/>
          <w:tab w:val="right" w:leader="dot" w:pos="8440"/>
        </w:tabs>
        <w:rPr>
          <w:noProof/>
          <w:sz w:val="22"/>
          <w:szCs w:val="22"/>
          <w:lang w:val="en-US"/>
        </w:rPr>
      </w:pPr>
      <w:hyperlink w:anchor="_Toc23404780" w:history="1">
        <w:r w:rsidR="008C79CF" w:rsidRPr="00EC1892">
          <w:rPr>
            <w:rStyle w:val="Hyperlink"/>
            <w:b/>
            <w:noProof/>
          </w:rPr>
          <w:t>2.2.2</w:t>
        </w:r>
        <w:r w:rsidR="008C79CF">
          <w:rPr>
            <w:noProof/>
            <w:sz w:val="22"/>
            <w:szCs w:val="22"/>
            <w:lang w:val="en-US"/>
          </w:rPr>
          <w:tab/>
        </w:r>
        <w:r w:rsidR="008C79CF" w:rsidRPr="00EC1892">
          <w:rPr>
            <w:rStyle w:val="Hyperlink"/>
            <w:b/>
            <w:noProof/>
          </w:rPr>
          <w:t>IGX_DS_DG_DATA_ELEMENT_RULES</w:t>
        </w:r>
        <w:r w:rsidR="008C79CF">
          <w:rPr>
            <w:noProof/>
            <w:webHidden/>
          </w:rPr>
          <w:tab/>
        </w:r>
        <w:r w:rsidR="008C79CF">
          <w:rPr>
            <w:noProof/>
            <w:webHidden/>
          </w:rPr>
          <w:fldChar w:fldCharType="begin"/>
        </w:r>
        <w:r w:rsidR="008C79CF">
          <w:rPr>
            <w:noProof/>
            <w:webHidden/>
          </w:rPr>
          <w:instrText xml:space="preserve"> PAGEREF _Toc23404780 \h </w:instrText>
        </w:r>
        <w:r w:rsidR="008C79CF">
          <w:rPr>
            <w:noProof/>
            <w:webHidden/>
          </w:rPr>
        </w:r>
        <w:r w:rsidR="008C79CF">
          <w:rPr>
            <w:noProof/>
            <w:webHidden/>
          </w:rPr>
          <w:fldChar w:fldCharType="separate"/>
        </w:r>
        <w:r w:rsidR="008C79CF">
          <w:rPr>
            <w:noProof/>
            <w:webHidden/>
          </w:rPr>
          <w:t>12</w:t>
        </w:r>
        <w:r w:rsidR="008C79CF">
          <w:rPr>
            <w:noProof/>
            <w:webHidden/>
          </w:rPr>
          <w:fldChar w:fldCharType="end"/>
        </w:r>
      </w:hyperlink>
    </w:p>
    <w:p w14:paraId="10755291" w14:textId="4FBBF6B9" w:rsidR="008C79CF" w:rsidRDefault="00FA4A4E">
      <w:pPr>
        <w:pStyle w:val="TOC3"/>
        <w:tabs>
          <w:tab w:val="left" w:pos="1320"/>
          <w:tab w:val="right" w:leader="dot" w:pos="8440"/>
        </w:tabs>
        <w:rPr>
          <w:noProof/>
          <w:sz w:val="22"/>
          <w:szCs w:val="22"/>
          <w:lang w:val="en-US"/>
        </w:rPr>
      </w:pPr>
      <w:hyperlink w:anchor="_Toc23404787" w:history="1">
        <w:r w:rsidR="008C79CF" w:rsidRPr="00EC1892">
          <w:rPr>
            <w:rStyle w:val="Hyperlink"/>
            <w:b/>
            <w:noProof/>
          </w:rPr>
          <w:t>2.2.3</w:t>
        </w:r>
        <w:r w:rsidR="008C79CF">
          <w:rPr>
            <w:noProof/>
            <w:sz w:val="22"/>
            <w:szCs w:val="22"/>
            <w:lang w:val="en-US"/>
          </w:rPr>
          <w:tab/>
        </w:r>
        <w:r w:rsidR="008C79CF" w:rsidRPr="00EC1892">
          <w:rPr>
            <w:rStyle w:val="Hyperlink"/>
            <w:b/>
            <w:noProof/>
          </w:rPr>
          <w:t>IGX_DS_DG_RULE_ASSET_TYPE</w:t>
        </w:r>
        <w:r w:rsidR="008C79CF">
          <w:rPr>
            <w:noProof/>
            <w:webHidden/>
          </w:rPr>
          <w:tab/>
        </w:r>
        <w:r w:rsidR="008C79CF">
          <w:rPr>
            <w:noProof/>
            <w:webHidden/>
          </w:rPr>
          <w:fldChar w:fldCharType="begin"/>
        </w:r>
        <w:r w:rsidR="008C79CF">
          <w:rPr>
            <w:noProof/>
            <w:webHidden/>
          </w:rPr>
          <w:instrText xml:space="preserve"> PAGEREF _Toc23404787 \h </w:instrText>
        </w:r>
        <w:r w:rsidR="008C79CF">
          <w:rPr>
            <w:noProof/>
            <w:webHidden/>
          </w:rPr>
        </w:r>
        <w:r w:rsidR="008C79CF">
          <w:rPr>
            <w:noProof/>
            <w:webHidden/>
          </w:rPr>
          <w:fldChar w:fldCharType="separate"/>
        </w:r>
        <w:r w:rsidR="008C79CF">
          <w:rPr>
            <w:noProof/>
            <w:webHidden/>
          </w:rPr>
          <w:t>15</w:t>
        </w:r>
        <w:r w:rsidR="008C79CF">
          <w:rPr>
            <w:noProof/>
            <w:webHidden/>
          </w:rPr>
          <w:fldChar w:fldCharType="end"/>
        </w:r>
      </w:hyperlink>
    </w:p>
    <w:p w14:paraId="7FED3F0B" w14:textId="5D309D20" w:rsidR="008C79CF" w:rsidRDefault="00FA4A4E">
      <w:pPr>
        <w:pStyle w:val="TOC3"/>
        <w:tabs>
          <w:tab w:val="left" w:pos="1320"/>
          <w:tab w:val="right" w:leader="dot" w:pos="8440"/>
        </w:tabs>
        <w:rPr>
          <w:noProof/>
          <w:sz w:val="22"/>
          <w:szCs w:val="22"/>
          <w:lang w:val="en-US"/>
        </w:rPr>
      </w:pPr>
      <w:hyperlink w:anchor="_Toc23404789" w:history="1">
        <w:r w:rsidR="008C79CF" w:rsidRPr="00EC1892">
          <w:rPr>
            <w:rStyle w:val="Hyperlink"/>
            <w:b/>
            <w:noProof/>
          </w:rPr>
          <w:t>2.2.4</w:t>
        </w:r>
        <w:r w:rsidR="008C79CF">
          <w:rPr>
            <w:noProof/>
            <w:sz w:val="22"/>
            <w:szCs w:val="22"/>
            <w:lang w:val="en-US"/>
          </w:rPr>
          <w:tab/>
        </w:r>
        <w:r w:rsidR="008C79CF" w:rsidRPr="00EC1892">
          <w:rPr>
            <w:rStyle w:val="Hyperlink"/>
            <w:b/>
            <w:noProof/>
          </w:rPr>
          <w:t>IGX_DB_RULE_REFRESHER_LOG</w:t>
        </w:r>
        <w:r w:rsidR="008C79CF">
          <w:rPr>
            <w:noProof/>
            <w:webHidden/>
          </w:rPr>
          <w:tab/>
        </w:r>
        <w:r w:rsidR="008C79CF">
          <w:rPr>
            <w:noProof/>
            <w:webHidden/>
          </w:rPr>
          <w:fldChar w:fldCharType="begin"/>
        </w:r>
        <w:r w:rsidR="008C79CF">
          <w:rPr>
            <w:noProof/>
            <w:webHidden/>
          </w:rPr>
          <w:instrText xml:space="preserve"> PAGEREF _Toc23404789 \h </w:instrText>
        </w:r>
        <w:r w:rsidR="008C79CF">
          <w:rPr>
            <w:noProof/>
            <w:webHidden/>
          </w:rPr>
        </w:r>
        <w:r w:rsidR="008C79CF">
          <w:rPr>
            <w:noProof/>
            <w:webHidden/>
          </w:rPr>
          <w:fldChar w:fldCharType="separate"/>
        </w:r>
        <w:r w:rsidR="008C79CF">
          <w:rPr>
            <w:noProof/>
            <w:webHidden/>
          </w:rPr>
          <w:t>16</w:t>
        </w:r>
        <w:r w:rsidR="008C79CF">
          <w:rPr>
            <w:noProof/>
            <w:webHidden/>
          </w:rPr>
          <w:fldChar w:fldCharType="end"/>
        </w:r>
      </w:hyperlink>
    </w:p>
    <w:p w14:paraId="4B9875F1" w14:textId="3434C4BA" w:rsidR="008C79CF" w:rsidRDefault="00FA4A4E">
      <w:pPr>
        <w:pStyle w:val="TOC3"/>
        <w:tabs>
          <w:tab w:val="left" w:pos="1320"/>
          <w:tab w:val="right" w:leader="dot" w:pos="8440"/>
        </w:tabs>
        <w:rPr>
          <w:noProof/>
          <w:sz w:val="22"/>
          <w:szCs w:val="22"/>
          <w:lang w:val="en-US"/>
        </w:rPr>
      </w:pPr>
      <w:hyperlink w:anchor="_Toc23404790" w:history="1">
        <w:r w:rsidR="008C79CF" w:rsidRPr="00EC1892">
          <w:rPr>
            <w:rStyle w:val="Hyperlink"/>
            <w:b/>
            <w:noProof/>
          </w:rPr>
          <w:t>2.2.5</w:t>
        </w:r>
        <w:r w:rsidR="008C79CF">
          <w:rPr>
            <w:noProof/>
            <w:sz w:val="22"/>
            <w:szCs w:val="22"/>
            <w:lang w:val="en-US"/>
          </w:rPr>
          <w:tab/>
        </w:r>
        <w:r w:rsidR="008C79CF" w:rsidRPr="00EC1892">
          <w:rPr>
            <w:rStyle w:val="Hyperlink"/>
            <w:b/>
            <w:noProof/>
          </w:rPr>
          <w:t>IGX_DS_DQ_RESULTS</w:t>
        </w:r>
        <w:r w:rsidR="008C79CF">
          <w:rPr>
            <w:noProof/>
            <w:webHidden/>
          </w:rPr>
          <w:tab/>
        </w:r>
        <w:r w:rsidR="008C79CF">
          <w:rPr>
            <w:noProof/>
            <w:webHidden/>
          </w:rPr>
          <w:fldChar w:fldCharType="begin"/>
        </w:r>
        <w:r w:rsidR="008C79CF">
          <w:rPr>
            <w:noProof/>
            <w:webHidden/>
          </w:rPr>
          <w:instrText xml:space="preserve"> PAGEREF _Toc23404790 \h </w:instrText>
        </w:r>
        <w:r w:rsidR="008C79CF">
          <w:rPr>
            <w:noProof/>
            <w:webHidden/>
          </w:rPr>
        </w:r>
        <w:r w:rsidR="008C79CF">
          <w:rPr>
            <w:noProof/>
            <w:webHidden/>
          </w:rPr>
          <w:fldChar w:fldCharType="separate"/>
        </w:r>
        <w:r w:rsidR="008C79CF">
          <w:rPr>
            <w:noProof/>
            <w:webHidden/>
          </w:rPr>
          <w:t>16</w:t>
        </w:r>
        <w:r w:rsidR="008C79CF">
          <w:rPr>
            <w:noProof/>
            <w:webHidden/>
          </w:rPr>
          <w:fldChar w:fldCharType="end"/>
        </w:r>
      </w:hyperlink>
    </w:p>
    <w:p w14:paraId="32F17C96" w14:textId="4F382718" w:rsidR="008C79CF" w:rsidRDefault="00FA4A4E">
      <w:pPr>
        <w:pStyle w:val="TOC3"/>
        <w:tabs>
          <w:tab w:val="left" w:pos="1320"/>
          <w:tab w:val="right" w:leader="dot" w:pos="8440"/>
        </w:tabs>
        <w:rPr>
          <w:noProof/>
          <w:sz w:val="22"/>
          <w:szCs w:val="22"/>
          <w:lang w:val="en-US"/>
        </w:rPr>
      </w:pPr>
      <w:hyperlink w:anchor="_Toc23404799" w:history="1">
        <w:r w:rsidR="008C79CF" w:rsidRPr="00EC1892">
          <w:rPr>
            <w:rStyle w:val="Hyperlink"/>
            <w:b/>
            <w:noProof/>
          </w:rPr>
          <w:t>2.2.5</w:t>
        </w:r>
        <w:r w:rsidR="008C79CF">
          <w:rPr>
            <w:noProof/>
            <w:sz w:val="22"/>
            <w:szCs w:val="22"/>
            <w:lang w:val="en-US"/>
          </w:rPr>
          <w:tab/>
        </w:r>
        <w:r w:rsidR="008C79CF" w:rsidRPr="00EC1892">
          <w:rPr>
            <w:rStyle w:val="Hyperlink"/>
            <w:b/>
            <w:noProof/>
          </w:rPr>
          <w:t>IGX_DS_DQ_DETAIL_SCORE</w:t>
        </w:r>
        <w:r w:rsidR="008C79CF">
          <w:rPr>
            <w:noProof/>
            <w:webHidden/>
          </w:rPr>
          <w:tab/>
        </w:r>
        <w:r w:rsidR="008C79CF">
          <w:rPr>
            <w:noProof/>
            <w:webHidden/>
          </w:rPr>
          <w:fldChar w:fldCharType="begin"/>
        </w:r>
        <w:r w:rsidR="008C79CF">
          <w:rPr>
            <w:noProof/>
            <w:webHidden/>
          </w:rPr>
          <w:instrText xml:space="preserve"> PAGEREF _Toc23404799 \h </w:instrText>
        </w:r>
        <w:r w:rsidR="008C79CF">
          <w:rPr>
            <w:noProof/>
            <w:webHidden/>
          </w:rPr>
        </w:r>
        <w:r w:rsidR="008C79CF">
          <w:rPr>
            <w:noProof/>
            <w:webHidden/>
          </w:rPr>
          <w:fldChar w:fldCharType="separate"/>
        </w:r>
        <w:r w:rsidR="008C79CF">
          <w:rPr>
            <w:noProof/>
            <w:webHidden/>
          </w:rPr>
          <w:t>18</w:t>
        </w:r>
        <w:r w:rsidR="008C79CF">
          <w:rPr>
            <w:noProof/>
            <w:webHidden/>
          </w:rPr>
          <w:fldChar w:fldCharType="end"/>
        </w:r>
      </w:hyperlink>
    </w:p>
    <w:p w14:paraId="75455EC1" w14:textId="35E123B3" w:rsidR="008C79CF" w:rsidRDefault="00FA4A4E">
      <w:pPr>
        <w:pStyle w:val="TOC3"/>
        <w:tabs>
          <w:tab w:val="left" w:pos="1320"/>
          <w:tab w:val="right" w:leader="dot" w:pos="8440"/>
        </w:tabs>
        <w:rPr>
          <w:noProof/>
          <w:sz w:val="22"/>
          <w:szCs w:val="22"/>
          <w:lang w:val="en-US"/>
        </w:rPr>
      </w:pPr>
      <w:hyperlink w:anchor="_Toc23404809" w:history="1">
        <w:r w:rsidR="008C79CF" w:rsidRPr="00EC1892">
          <w:rPr>
            <w:rStyle w:val="Hyperlink"/>
            <w:b/>
            <w:noProof/>
          </w:rPr>
          <w:t>2.2.6</w:t>
        </w:r>
        <w:r w:rsidR="008C79CF">
          <w:rPr>
            <w:noProof/>
            <w:sz w:val="22"/>
            <w:szCs w:val="22"/>
            <w:lang w:val="en-US"/>
          </w:rPr>
          <w:tab/>
        </w:r>
        <w:r w:rsidR="008C79CF" w:rsidRPr="00EC1892">
          <w:rPr>
            <w:rStyle w:val="Hyperlink"/>
            <w:b/>
            <w:noProof/>
          </w:rPr>
          <w:t>IGX_DS_DQ_ELEMENT_SCORE</w:t>
        </w:r>
        <w:r w:rsidR="008C79CF">
          <w:rPr>
            <w:noProof/>
            <w:webHidden/>
          </w:rPr>
          <w:tab/>
        </w:r>
        <w:r w:rsidR="008C79CF">
          <w:rPr>
            <w:noProof/>
            <w:webHidden/>
          </w:rPr>
          <w:fldChar w:fldCharType="begin"/>
        </w:r>
        <w:r w:rsidR="008C79CF">
          <w:rPr>
            <w:noProof/>
            <w:webHidden/>
          </w:rPr>
          <w:instrText xml:space="preserve"> PAGEREF _Toc23404809 \h </w:instrText>
        </w:r>
        <w:r w:rsidR="008C79CF">
          <w:rPr>
            <w:noProof/>
            <w:webHidden/>
          </w:rPr>
        </w:r>
        <w:r w:rsidR="008C79CF">
          <w:rPr>
            <w:noProof/>
            <w:webHidden/>
          </w:rPr>
          <w:fldChar w:fldCharType="separate"/>
        </w:r>
        <w:r w:rsidR="008C79CF">
          <w:rPr>
            <w:noProof/>
            <w:webHidden/>
          </w:rPr>
          <w:t>19</w:t>
        </w:r>
        <w:r w:rsidR="008C79CF">
          <w:rPr>
            <w:noProof/>
            <w:webHidden/>
          </w:rPr>
          <w:fldChar w:fldCharType="end"/>
        </w:r>
      </w:hyperlink>
    </w:p>
    <w:p w14:paraId="01511145" w14:textId="15792D75" w:rsidR="008C79CF" w:rsidRDefault="00FA4A4E">
      <w:pPr>
        <w:pStyle w:val="TOC3"/>
        <w:tabs>
          <w:tab w:val="left" w:pos="1320"/>
          <w:tab w:val="right" w:leader="dot" w:pos="8440"/>
        </w:tabs>
        <w:rPr>
          <w:noProof/>
          <w:sz w:val="22"/>
          <w:szCs w:val="22"/>
          <w:lang w:val="en-US"/>
        </w:rPr>
      </w:pPr>
      <w:hyperlink w:anchor="_Toc23404813" w:history="1">
        <w:r w:rsidR="008C79CF" w:rsidRPr="00EC1892">
          <w:rPr>
            <w:rStyle w:val="Hyperlink"/>
            <w:b/>
            <w:noProof/>
          </w:rPr>
          <w:t>2.2.7</w:t>
        </w:r>
        <w:r w:rsidR="008C79CF">
          <w:rPr>
            <w:noProof/>
            <w:sz w:val="22"/>
            <w:szCs w:val="22"/>
            <w:lang w:val="en-US"/>
          </w:rPr>
          <w:tab/>
        </w:r>
        <w:r w:rsidR="008C79CF" w:rsidRPr="00EC1892">
          <w:rPr>
            <w:rStyle w:val="Hyperlink"/>
            <w:b/>
            <w:noProof/>
          </w:rPr>
          <w:t>IGX_DS_DQ_RULE_SCORE</w:t>
        </w:r>
        <w:r w:rsidR="008C79CF">
          <w:rPr>
            <w:noProof/>
            <w:webHidden/>
          </w:rPr>
          <w:tab/>
        </w:r>
        <w:r w:rsidR="008C79CF">
          <w:rPr>
            <w:noProof/>
            <w:webHidden/>
          </w:rPr>
          <w:fldChar w:fldCharType="begin"/>
        </w:r>
        <w:r w:rsidR="008C79CF">
          <w:rPr>
            <w:noProof/>
            <w:webHidden/>
          </w:rPr>
          <w:instrText xml:space="preserve"> PAGEREF _Toc23404813 \h </w:instrText>
        </w:r>
        <w:r w:rsidR="008C79CF">
          <w:rPr>
            <w:noProof/>
            <w:webHidden/>
          </w:rPr>
        </w:r>
        <w:r w:rsidR="008C79CF">
          <w:rPr>
            <w:noProof/>
            <w:webHidden/>
          </w:rPr>
          <w:fldChar w:fldCharType="separate"/>
        </w:r>
        <w:r w:rsidR="008C79CF">
          <w:rPr>
            <w:noProof/>
            <w:webHidden/>
          </w:rPr>
          <w:t>20</w:t>
        </w:r>
        <w:r w:rsidR="008C79CF">
          <w:rPr>
            <w:noProof/>
            <w:webHidden/>
          </w:rPr>
          <w:fldChar w:fldCharType="end"/>
        </w:r>
      </w:hyperlink>
    </w:p>
    <w:p w14:paraId="1E1040FC" w14:textId="2486B787" w:rsidR="008C79CF" w:rsidRDefault="00FA4A4E">
      <w:pPr>
        <w:pStyle w:val="TOC3"/>
        <w:tabs>
          <w:tab w:val="left" w:pos="1320"/>
          <w:tab w:val="right" w:leader="dot" w:pos="8440"/>
        </w:tabs>
        <w:rPr>
          <w:noProof/>
          <w:sz w:val="22"/>
          <w:szCs w:val="22"/>
          <w:lang w:val="en-US"/>
        </w:rPr>
      </w:pPr>
      <w:hyperlink w:anchor="_Toc23404814" w:history="1">
        <w:r w:rsidR="008C79CF" w:rsidRPr="00EC1892">
          <w:rPr>
            <w:rStyle w:val="Hyperlink"/>
            <w:b/>
            <w:noProof/>
          </w:rPr>
          <w:t>2.2.8</w:t>
        </w:r>
        <w:r w:rsidR="008C79CF">
          <w:rPr>
            <w:noProof/>
            <w:sz w:val="22"/>
            <w:szCs w:val="22"/>
            <w:lang w:val="en-US"/>
          </w:rPr>
          <w:tab/>
        </w:r>
        <w:r w:rsidR="008C79CF" w:rsidRPr="00EC1892">
          <w:rPr>
            <w:rStyle w:val="Hyperlink"/>
            <w:b/>
            <w:noProof/>
          </w:rPr>
          <w:t>IGX_DS_DQ_ROLLUP_SCORE</w:t>
        </w:r>
        <w:r w:rsidR="008C79CF">
          <w:rPr>
            <w:noProof/>
            <w:webHidden/>
          </w:rPr>
          <w:tab/>
        </w:r>
        <w:r w:rsidR="008C79CF">
          <w:rPr>
            <w:noProof/>
            <w:webHidden/>
          </w:rPr>
          <w:fldChar w:fldCharType="begin"/>
        </w:r>
        <w:r w:rsidR="008C79CF">
          <w:rPr>
            <w:noProof/>
            <w:webHidden/>
          </w:rPr>
          <w:instrText xml:space="preserve"> PAGEREF _Toc23404814 \h </w:instrText>
        </w:r>
        <w:r w:rsidR="008C79CF">
          <w:rPr>
            <w:noProof/>
            <w:webHidden/>
          </w:rPr>
        </w:r>
        <w:r w:rsidR="008C79CF">
          <w:rPr>
            <w:noProof/>
            <w:webHidden/>
          </w:rPr>
          <w:fldChar w:fldCharType="separate"/>
        </w:r>
        <w:r w:rsidR="008C79CF">
          <w:rPr>
            <w:noProof/>
            <w:webHidden/>
          </w:rPr>
          <w:t>21</w:t>
        </w:r>
        <w:r w:rsidR="008C79CF">
          <w:rPr>
            <w:noProof/>
            <w:webHidden/>
          </w:rPr>
          <w:fldChar w:fldCharType="end"/>
        </w:r>
      </w:hyperlink>
    </w:p>
    <w:p w14:paraId="7099D0DF" w14:textId="588FCAE8" w:rsidR="008C79CF" w:rsidRDefault="00FA4A4E">
      <w:pPr>
        <w:pStyle w:val="TOC3"/>
        <w:tabs>
          <w:tab w:val="left" w:pos="1320"/>
          <w:tab w:val="right" w:leader="dot" w:pos="8440"/>
        </w:tabs>
        <w:rPr>
          <w:noProof/>
          <w:sz w:val="22"/>
          <w:szCs w:val="22"/>
          <w:lang w:val="en-US"/>
        </w:rPr>
      </w:pPr>
      <w:hyperlink w:anchor="_Toc23404815" w:history="1">
        <w:r w:rsidR="008C79CF" w:rsidRPr="00EC1892">
          <w:rPr>
            <w:rStyle w:val="Hyperlink"/>
            <w:b/>
            <w:noProof/>
          </w:rPr>
          <w:t>2.2.9</w:t>
        </w:r>
        <w:r w:rsidR="008C79CF">
          <w:rPr>
            <w:noProof/>
            <w:sz w:val="22"/>
            <w:szCs w:val="22"/>
            <w:lang w:val="en-US"/>
          </w:rPr>
          <w:tab/>
        </w:r>
        <w:r w:rsidR="008C79CF" w:rsidRPr="00EC1892">
          <w:rPr>
            <w:rStyle w:val="Hyperlink"/>
            <w:b/>
            <w:noProof/>
          </w:rPr>
          <w:t>IGX_DS_DG_HIERARCHY</w:t>
        </w:r>
        <w:r w:rsidR="008C79CF">
          <w:rPr>
            <w:noProof/>
            <w:webHidden/>
          </w:rPr>
          <w:tab/>
        </w:r>
        <w:r w:rsidR="008C79CF">
          <w:rPr>
            <w:noProof/>
            <w:webHidden/>
          </w:rPr>
          <w:fldChar w:fldCharType="begin"/>
        </w:r>
        <w:r w:rsidR="008C79CF">
          <w:rPr>
            <w:noProof/>
            <w:webHidden/>
          </w:rPr>
          <w:instrText xml:space="preserve"> PAGEREF _Toc23404815 \h </w:instrText>
        </w:r>
        <w:r w:rsidR="008C79CF">
          <w:rPr>
            <w:noProof/>
            <w:webHidden/>
          </w:rPr>
        </w:r>
        <w:r w:rsidR="008C79CF">
          <w:rPr>
            <w:noProof/>
            <w:webHidden/>
          </w:rPr>
          <w:fldChar w:fldCharType="separate"/>
        </w:r>
        <w:r w:rsidR="008C79CF">
          <w:rPr>
            <w:noProof/>
            <w:webHidden/>
          </w:rPr>
          <w:t>22</w:t>
        </w:r>
        <w:r w:rsidR="008C79CF">
          <w:rPr>
            <w:noProof/>
            <w:webHidden/>
          </w:rPr>
          <w:fldChar w:fldCharType="end"/>
        </w:r>
      </w:hyperlink>
    </w:p>
    <w:p w14:paraId="57EEF1BC" w14:textId="5E84FDF2" w:rsidR="008C79CF" w:rsidRDefault="00FA4A4E">
      <w:pPr>
        <w:pStyle w:val="TOC3"/>
        <w:tabs>
          <w:tab w:val="left" w:pos="1320"/>
          <w:tab w:val="right" w:leader="dot" w:pos="8440"/>
        </w:tabs>
        <w:rPr>
          <w:noProof/>
          <w:sz w:val="22"/>
          <w:szCs w:val="22"/>
          <w:lang w:val="en-US"/>
        </w:rPr>
      </w:pPr>
      <w:hyperlink w:anchor="_Toc23404816" w:history="1">
        <w:r w:rsidR="008C79CF" w:rsidRPr="00EC1892">
          <w:rPr>
            <w:rStyle w:val="Hyperlink"/>
            <w:b/>
            <w:noProof/>
          </w:rPr>
          <w:t>2.2.10</w:t>
        </w:r>
        <w:r w:rsidR="008C79CF">
          <w:rPr>
            <w:noProof/>
            <w:sz w:val="22"/>
            <w:szCs w:val="22"/>
            <w:lang w:val="en-US"/>
          </w:rPr>
          <w:tab/>
        </w:r>
        <w:r w:rsidR="008C79CF" w:rsidRPr="00EC1892">
          <w:rPr>
            <w:rStyle w:val="Hyperlink"/>
            <w:b/>
            <w:noProof/>
          </w:rPr>
          <w:t>IGX_DB_SCORING_ENGINE_LOG</w:t>
        </w:r>
        <w:r w:rsidR="008C79CF">
          <w:rPr>
            <w:noProof/>
            <w:webHidden/>
          </w:rPr>
          <w:tab/>
        </w:r>
        <w:r w:rsidR="008C79CF">
          <w:rPr>
            <w:noProof/>
            <w:webHidden/>
          </w:rPr>
          <w:fldChar w:fldCharType="begin"/>
        </w:r>
        <w:r w:rsidR="008C79CF">
          <w:rPr>
            <w:noProof/>
            <w:webHidden/>
          </w:rPr>
          <w:instrText xml:space="preserve"> PAGEREF _Toc23404816 \h </w:instrText>
        </w:r>
        <w:r w:rsidR="008C79CF">
          <w:rPr>
            <w:noProof/>
            <w:webHidden/>
          </w:rPr>
        </w:r>
        <w:r w:rsidR="008C79CF">
          <w:rPr>
            <w:noProof/>
            <w:webHidden/>
          </w:rPr>
          <w:fldChar w:fldCharType="separate"/>
        </w:r>
        <w:r w:rsidR="008C79CF">
          <w:rPr>
            <w:noProof/>
            <w:webHidden/>
          </w:rPr>
          <w:t>23</w:t>
        </w:r>
        <w:r w:rsidR="008C79CF">
          <w:rPr>
            <w:noProof/>
            <w:webHidden/>
          </w:rPr>
          <w:fldChar w:fldCharType="end"/>
        </w:r>
      </w:hyperlink>
    </w:p>
    <w:p w14:paraId="04BC9F21" w14:textId="72676219" w:rsidR="008C79CF" w:rsidRDefault="00FA4A4E">
      <w:pPr>
        <w:pStyle w:val="TOC3"/>
        <w:tabs>
          <w:tab w:val="left" w:pos="1320"/>
          <w:tab w:val="right" w:leader="dot" w:pos="8440"/>
        </w:tabs>
        <w:rPr>
          <w:noProof/>
          <w:sz w:val="22"/>
          <w:szCs w:val="22"/>
          <w:lang w:val="en-US"/>
        </w:rPr>
      </w:pPr>
      <w:hyperlink w:anchor="_Toc23404831" w:history="1">
        <w:r w:rsidR="008C79CF" w:rsidRPr="00EC1892">
          <w:rPr>
            <w:rStyle w:val="Hyperlink"/>
            <w:b/>
            <w:noProof/>
          </w:rPr>
          <w:t>2.2.11</w:t>
        </w:r>
        <w:r w:rsidR="008C79CF">
          <w:rPr>
            <w:noProof/>
            <w:sz w:val="22"/>
            <w:szCs w:val="22"/>
            <w:lang w:val="en-US"/>
          </w:rPr>
          <w:tab/>
        </w:r>
        <w:r w:rsidR="008C79CF" w:rsidRPr="00EC1892">
          <w:rPr>
            <w:rStyle w:val="Hyperlink"/>
            <w:b/>
            <w:noProof/>
          </w:rPr>
          <w:t>IGX_DB_DG_SCORING_CONFIG</w:t>
        </w:r>
        <w:r w:rsidR="008C79CF">
          <w:rPr>
            <w:noProof/>
            <w:webHidden/>
          </w:rPr>
          <w:tab/>
        </w:r>
        <w:r w:rsidR="008C79CF">
          <w:rPr>
            <w:noProof/>
            <w:webHidden/>
          </w:rPr>
          <w:fldChar w:fldCharType="begin"/>
        </w:r>
        <w:r w:rsidR="008C79CF">
          <w:rPr>
            <w:noProof/>
            <w:webHidden/>
          </w:rPr>
          <w:instrText xml:space="preserve"> PAGEREF _Toc23404831 \h </w:instrText>
        </w:r>
        <w:r w:rsidR="008C79CF">
          <w:rPr>
            <w:noProof/>
            <w:webHidden/>
          </w:rPr>
        </w:r>
        <w:r w:rsidR="008C79CF">
          <w:rPr>
            <w:noProof/>
            <w:webHidden/>
          </w:rPr>
          <w:fldChar w:fldCharType="separate"/>
        </w:r>
        <w:r w:rsidR="008C79CF">
          <w:rPr>
            <w:noProof/>
            <w:webHidden/>
          </w:rPr>
          <w:t>23</w:t>
        </w:r>
        <w:r w:rsidR="008C79CF">
          <w:rPr>
            <w:noProof/>
            <w:webHidden/>
          </w:rPr>
          <w:fldChar w:fldCharType="end"/>
        </w:r>
      </w:hyperlink>
    </w:p>
    <w:p w14:paraId="533162B2" w14:textId="6412AF4E" w:rsidR="008C79CF" w:rsidRDefault="00FA4A4E">
      <w:pPr>
        <w:pStyle w:val="TOC3"/>
        <w:tabs>
          <w:tab w:val="left" w:pos="1320"/>
          <w:tab w:val="right" w:leader="dot" w:pos="8440"/>
        </w:tabs>
        <w:rPr>
          <w:noProof/>
          <w:sz w:val="22"/>
          <w:szCs w:val="22"/>
          <w:lang w:val="en-US"/>
        </w:rPr>
      </w:pPr>
      <w:hyperlink w:anchor="_Toc23404832" w:history="1">
        <w:r w:rsidR="008C79CF" w:rsidRPr="00EC1892">
          <w:rPr>
            <w:rStyle w:val="Hyperlink"/>
            <w:b/>
            <w:noProof/>
          </w:rPr>
          <w:t>2.2.12</w:t>
        </w:r>
        <w:r w:rsidR="008C79CF">
          <w:rPr>
            <w:noProof/>
            <w:sz w:val="22"/>
            <w:szCs w:val="22"/>
            <w:lang w:val="en-US"/>
          </w:rPr>
          <w:tab/>
        </w:r>
        <w:r w:rsidR="008C79CF" w:rsidRPr="00EC1892">
          <w:rPr>
            <w:rStyle w:val="Hyperlink"/>
            <w:b/>
            <w:noProof/>
          </w:rPr>
          <w:t>IGX_DB_SCORE_REFRESHER_LOG</w:t>
        </w:r>
        <w:r w:rsidR="008C79CF">
          <w:rPr>
            <w:noProof/>
            <w:webHidden/>
          </w:rPr>
          <w:tab/>
        </w:r>
        <w:r w:rsidR="008C79CF">
          <w:rPr>
            <w:noProof/>
            <w:webHidden/>
          </w:rPr>
          <w:fldChar w:fldCharType="begin"/>
        </w:r>
        <w:r w:rsidR="008C79CF">
          <w:rPr>
            <w:noProof/>
            <w:webHidden/>
          </w:rPr>
          <w:instrText xml:space="preserve"> PAGEREF _Toc23404832 \h </w:instrText>
        </w:r>
        <w:r w:rsidR="008C79CF">
          <w:rPr>
            <w:noProof/>
            <w:webHidden/>
          </w:rPr>
        </w:r>
        <w:r w:rsidR="008C79CF">
          <w:rPr>
            <w:noProof/>
            <w:webHidden/>
          </w:rPr>
          <w:fldChar w:fldCharType="separate"/>
        </w:r>
        <w:r w:rsidR="008C79CF">
          <w:rPr>
            <w:noProof/>
            <w:webHidden/>
          </w:rPr>
          <w:t>24</w:t>
        </w:r>
        <w:r w:rsidR="008C79CF">
          <w:rPr>
            <w:noProof/>
            <w:webHidden/>
          </w:rPr>
          <w:fldChar w:fldCharType="end"/>
        </w:r>
      </w:hyperlink>
    </w:p>
    <w:p w14:paraId="28A418DD" w14:textId="45BCCDB9" w:rsidR="008C79CF" w:rsidRDefault="00FA4A4E">
      <w:pPr>
        <w:pStyle w:val="TOC3"/>
        <w:tabs>
          <w:tab w:val="left" w:pos="1320"/>
          <w:tab w:val="right" w:leader="dot" w:pos="8440"/>
        </w:tabs>
        <w:rPr>
          <w:noProof/>
          <w:sz w:val="22"/>
          <w:szCs w:val="22"/>
          <w:lang w:val="en-US"/>
        </w:rPr>
      </w:pPr>
      <w:hyperlink w:anchor="_Toc23404833" w:history="1">
        <w:r w:rsidR="008C79CF" w:rsidRPr="00EC1892">
          <w:rPr>
            <w:rStyle w:val="Hyperlink"/>
            <w:b/>
            <w:noProof/>
          </w:rPr>
          <w:t>2.2.13</w:t>
        </w:r>
        <w:r w:rsidR="008C79CF">
          <w:rPr>
            <w:noProof/>
            <w:sz w:val="22"/>
            <w:szCs w:val="22"/>
            <w:lang w:val="en-US"/>
          </w:rPr>
          <w:tab/>
        </w:r>
        <w:r w:rsidR="008C79CF" w:rsidRPr="00EC1892">
          <w:rPr>
            <w:rStyle w:val="Hyperlink"/>
            <w:b/>
            <w:noProof/>
          </w:rPr>
          <w:t>IGX_DS_DQ_HIERARCHICAL_SCORE</w:t>
        </w:r>
        <w:r w:rsidR="008C79CF">
          <w:rPr>
            <w:noProof/>
            <w:webHidden/>
          </w:rPr>
          <w:tab/>
        </w:r>
        <w:r w:rsidR="008C79CF">
          <w:rPr>
            <w:noProof/>
            <w:webHidden/>
          </w:rPr>
          <w:fldChar w:fldCharType="begin"/>
        </w:r>
        <w:r w:rsidR="008C79CF">
          <w:rPr>
            <w:noProof/>
            <w:webHidden/>
          </w:rPr>
          <w:instrText xml:space="preserve"> PAGEREF _Toc23404833 \h </w:instrText>
        </w:r>
        <w:r w:rsidR="008C79CF">
          <w:rPr>
            <w:noProof/>
            <w:webHidden/>
          </w:rPr>
        </w:r>
        <w:r w:rsidR="008C79CF">
          <w:rPr>
            <w:noProof/>
            <w:webHidden/>
          </w:rPr>
          <w:fldChar w:fldCharType="separate"/>
        </w:r>
        <w:r w:rsidR="008C79CF">
          <w:rPr>
            <w:noProof/>
            <w:webHidden/>
          </w:rPr>
          <w:t>25</w:t>
        </w:r>
        <w:r w:rsidR="008C79CF">
          <w:rPr>
            <w:noProof/>
            <w:webHidden/>
          </w:rPr>
          <w:fldChar w:fldCharType="end"/>
        </w:r>
      </w:hyperlink>
    </w:p>
    <w:p w14:paraId="3A5A93BA" w14:textId="293CD08F" w:rsidR="008C79CF" w:rsidRDefault="00FA4A4E">
      <w:pPr>
        <w:pStyle w:val="TOC3"/>
        <w:tabs>
          <w:tab w:val="left" w:pos="1320"/>
          <w:tab w:val="right" w:leader="dot" w:pos="8440"/>
        </w:tabs>
        <w:rPr>
          <w:noProof/>
          <w:sz w:val="22"/>
          <w:szCs w:val="22"/>
          <w:lang w:val="en-US"/>
        </w:rPr>
      </w:pPr>
      <w:hyperlink w:anchor="_Toc23404834" w:history="1">
        <w:r w:rsidR="008C79CF" w:rsidRPr="00EC1892">
          <w:rPr>
            <w:rStyle w:val="Hyperlink"/>
            <w:b/>
            <w:noProof/>
          </w:rPr>
          <w:t>2.2.14</w:t>
        </w:r>
        <w:r w:rsidR="008C79CF">
          <w:rPr>
            <w:noProof/>
            <w:sz w:val="22"/>
            <w:szCs w:val="22"/>
            <w:lang w:val="en-US"/>
          </w:rPr>
          <w:tab/>
        </w:r>
        <w:r w:rsidR="008C79CF" w:rsidRPr="00EC1892">
          <w:rPr>
            <w:rStyle w:val="Hyperlink"/>
            <w:b/>
            <w:noProof/>
          </w:rPr>
          <w:t>IGX_DS_LATEST_DS_DQ_DETAIL_SCORE</w:t>
        </w:r>
        <w:r w:rsidR="008C79CF">
          <w:rPr>
            <w:noProof/>
            <w:webHidden/>
          </w:rPr>
          <w:tab/>
        </w:r>
        <w:r w:rsidR="008C79CF">
          <w:rPr>
            <w:noProof/>
            <w:webHidden/>
          </w:rPr>
          <w:fldChar w:fldCharType="begin"/>
        </w:r>
        <w:r w:rsidR="008C79CF">
          <w:rPr>
            <w:noProof/>
            <w:webHidden/>
          </w:rPr>
          <w:instrText xml:space="preserve"> PAGEREF _Toc23404834 \h </w:instrText>
        </w:r>
        <w:r w:rsidR="008C79CF">
          <w:rPr>
            <w:noProof/>
            <w:webHidden/>
          </w:rPr>
        </w:r>
        <w:r w:rsidR="008C79CF">
          <w:rPr>
            <w:noProof/>
            <w:webHidden/>
          </w:rPr>
          <w:fldChar w:fldCharType="separate"/>
        </w:r>
        <w:r w:rsidR="008C79CF">
          <w:rPr>
            <w:noProof/>
            <w:webHidden/>
          </w:rPr>
          <w:t>26</w:t>
        </w:r>
        <w:r w:rsidR="008C79CF">
          <w:rPr>
            <w:noProof/>
            <w:webHidden/>
          </w:rPr>
          <w:fldChar w:fldCharType="end"/>
        </w:r>
      </w:hyperlink>
    </w:p>
    <w:p w14:paraId="3FE21E50" w14:textId="064C8E17" w:rsidR="008C79CF" w:rsidRDefault="00FA4A4E">
      <w:pPr>
        <w:pStyle w:val="TOC3"/>
        <w:tabs>
          <w:tab w:val="left" w:pos="1320"/>
          <w:tab w:val="right" w:leader="dot" w:pos="8440"/>
        </w:tabs>
        <w:rPr>
          <w:noProof/>
          <w:sz w:val="22"/>
          <w:szCs w:val="22"/>
          <w:lang w:val="en-US"/>
        </w:rPr>
      </w:pPr>
      <w:hyperlink w:anchor="_Toc23404835" w:history="1">
        <w:r w:rsidR="008C79CF" w:rsidRPr="00EC1892">
          <w:rPr>
            <w:rStyle w:val="Hyperlink"/>
            <w:b/>
            <w:noProof/>
          </w:rPr>
          <w:t>2.2.15</w:t>
        </w:r>
        <w:r w:rsidR="008C79CF">
          <w:rPr>
            <w:noProof/>
            <w:sz w:val="22"/>
            <w:szCs w:val="22"/>
            <w:lang w:val="en-US"/>
          </w:rPr>
          <w:tab/>
        </w:r>
        <w:r w:rsidR="008C79CF" w:rsidRPr="00EC1892">
          <w:rPr>
            <w:rStyle w:val="Hyperlink"/>
            <w:b/>
            <w:noProof/>
          </w:rPr>
          <w:t>IGX_DS_LATEST_DS_DQ_RESULTS</w:t>
        </w:r>
        <w:r w:rsidR="008C79CF">
          <w:rPr>
            <w:noProof/>
            <w:webHidden/>
          </w:rPr>
          <w:tab/>
        </w:r>
        <w:r w:rsidR="008C79CF">
          <w:rPr>
            <w:noProof/>
            <w:webHidden/>
          </w:rPr>
          <w:fldChar w:fldCharType="begin"/>
        </w:r>
        <w:r w:rsidR="008C79CF">
          <w:rPr>
            <w:noProof/>
            <w:webHidden/>
          </w:rPr>
          <w:instrText xml:space="preserve"> PAGEREF _Toc23404835 \h </w:instrText>
        </w:r>
        <w:r w:rsidR="008C79CF">
          <w:rPr>
            <w:noProof/>
            <w:webHidden/>
          </w:rPr>
        </w:r>
        <w:r w:rsidR="008C79CF">
          <w:rPr>
            <w:noProof/>
            <w:webHidden/>
          </w:rPr>
          <w:fldChar w:fldCharType="separate"/>
        </w:r>
        <w:r w:rsidR="008C79CF">
          <w:rPr>
            <w:noProof/>
            <w:webHidden/>
          </w:rPr>
          <w:t>26</w:t>
        </w:r>
        <w:r w:rsidR="008C79CF">
          <w:rPr>
            <w:noProof/>
            <w:webHidden/>
          </w:rPr>
          <w:fldChar w:fldCharType="end"/>
        </w:r>
      </w:hyperlink>
    </w:p>
    <w:p w14:paraId="60B1B170" w14:textId="47ACCB85" w:rsidR="008C79CF" w:rsidRDefault="00FA4A4E">
      <w:pPr>
        <w:pStyle w:val="TOC3"/>
        <w:tabs>
          <w:tab w:val="left" w:pos="1320"/>
          <w:tab w:val="right" w:leader="dot" w:pos="8440"/>
        </w:tabs>
        <w:rPr>
          <w:noProof/>
          <w:sz w:val="22"/>
          <w:szCs w:val="22"/>
          <w:lang w:val="en-US"/>
        </w:rPr>
      </w:pPr>
      <w:hyperlink w:anchor="_Toc23404836" w:history="1">
        <w:r w:rsidR="008C79CF" w:rsidRPr="00EC1892">
          <w:rPr>
            <w:rStyle w:val="Hyperlink"/>
            <w:b/>
            <w:noProof/>
          </w:rPr>
          <w:t>2.2.6</w:t>
        </w:r>
        <w:r w:rsidR="008C79CF">
          <w:rPr>
            <w:noProof/>
            <w:sz w:val="22"/>
            <w:szCs w:val="22"/>
            <w:lang w:val="en-US"/>
          </w:rPr>
          <w:tab/>
        </w:r>
        <w:r w:rsidR="008C79CF" w:rsidRPr="00EC1892">
          <w:rPr>
            <w:rStyle w:val="Hyperlink"/>
            <w:b/>
            <w:noProof/>
          </w:rPr>
          <w:t>IGX_DB_DG_DATA_ENTITY_CONFIG</w:t>
        </w:r>
        <w:r w:rsidR="008C79CF">
          <w:rPr>
            <w:noProof/>
            <w:webHidden/>
          </w:rPr>
          <w:tab/>
        </w:r>
        <w:r w:rsidR="008C79CF">
          <w:rPr>
            <w:noProof/>
            <w:webHidden/>
          </w:rPr>
          <w:fldChar w:fldCharType="begin"/>
        </w:r>
        <w:r w:rsidR="008C79CF">
          <w:rPr>
            <w:noProof/>
            <w:webHidden/>
          </w:rPr>
          <w:instrText xml:space="preserve"> PAGEREF _Toc23404836 \h </w:instrText>
        </w:r>
        <w:r w:rsidR="008C79CF">
          <w:rPr>
            <w:noProof/>
            <w:webHidden/>
          </w:rPr>
        </w:r>
        <w:r w:rsidR="008C79CF">
          <w:rPr>
            <w:noProof/>
            <w:webHidden/>
          </w:rPr>
          <w:fldChar w:fldCharType="separate"/>
        </w:r>
        <w:r w:rsidR="008C79CF">
          <w:rPr>
            <w:noProof/>
            <w:webHidden/>
          </w:rPr>
          <w:t>28</w:t>
        </w:r>
        <w:r w:rsidR="008C79CF">
          <w:rPr>
            <w:noProof/>
            <w:webHidden/>
          </w:rPr>
          <w:fldChar w:fldCharType="end"/>
        </w:r>
      </w:hyperlink>
    </w:p>
    <w:p w14:paraId="1BF0EF61" w14:textId="133E3085" w:rsidR="008C79CF" w:rsidRDefault="00FA4A4E">
      <w:pPr>
        <w:pStyle w:val="TOC3"/>
        <w:tabs>
          <w:tab w:val="left" w:pos="1320"/>
          <w:tab w:val="right" w:leader="dot" w:pos="8440"/>
        </w:tabs>
        <w:rPr>
          <w:noProof/>
          <w:sz w:val="22"/>
          <w:szCs w:val="22"/>
          <w:lang w:val="en-US"/>
        </w:rPr>
      </w:pPr>
      <w:hyperlink w:anchor="_Toc23404837" w:history="1">
        <w:r w:rsidR="008C79CF" w:rsidRPr="00EC1892">
          <w:rPr>
            <w:rStyle w:val="Hyperlink"/>
            <w:b/>
            <w:noProof/>
          </w:rPr>
          <w:t>2.2.7</w:t>
        </w:r>
        <w:r w:rsidR="008C79CF">
          <w:rPr>
            <w:noProof/>
            <w:sz w:val="22"/>
            <w:szCs w:val="22"/>
            <w:lang w:val="en-US"/>
          </w:rPr>
          <w:tab/>
        </w:r>
        <w:r w:rsidR="008C79CF" w:rsidRPr="00EC1892">
          <w:rPr>
            <w:rStyle w:val="Hyperlink"/>
            <w:b/>
            <w:noProof/>
          </w:rPr>
          <w:t>IGX_DB_RULE_EVALUATOR_LOG</w:t>
        </w:r>
        <w:r w:rsidR="008C79CF">
          <w:rPr>
            <w:noProof/>
            <w:webHidden/>
          </w:rPr>
          <w:tab/>
        </w:r>
        <w:r w:rsidR="008C79CF">
          <w:rPr>
            <w:noProof/>
            <w:webHidden/>
          </w:rPr>
          <w:fldChar w:fldCharType="begin"/>
        </w:r>
        <w:r w:rsidR="008C79CF">
          <w:rPr>
            <w:noProof/>
            <w:webHidden/>
          </w:rPr>
          <w:instrText xml:space="preserve"> PAGEREF _Toc23404837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051C1FFA" w14:textId="245F0727" w:rsidR="008C79CF" w:rsidRDefault="00FA4A4E">
      <w:pPr>
        <w:pStyle w:val="TOC2"/>
        <w:tabs>
          <w:tab w:val="left" w:pos="880"/>
          <w:tab w:val="right" w:leader="dot" w:pos="8440"/>
        </w:tabs>
        <w:rPr>
          <w:noProof/>
          <w:sz w:val="22"/>
          <w:szCs w:val="22"/>
          <w:lang w:val="en-US"/>
        </w:rPr>
      </w:pPr>
      <w:hyperlink w:anchor="_Toc23404842" w:history="1">
        <w:r w:rsidR="008C79CF" w:rsidRPr="00EC1892">
          <w:rPr>
            <w:rStyle w:val="Hyperlink"/>
            <w:noProof/>
            <w:lang w:val="en-IN" w:eastAsia="en-IN"/>
          </w:rPr>
          <w:t>2.3</w:t>
        </w:r>
        <w:r w:rsidR="008C79CF">
          <w:rPr>
            <w:noProof/>
            <w:sz w:val="22"/>
            <w:szCs w:val="22"/>
            <w:lang w:val="en-US"/>
          </w:rPr>
          <w:tab/>
        </w:r>
        <w:r w:rsidR="008C79CF" w:rsidRPr="00EC1892">
          <w:rPr>
            <w:rStyle w:val="Hyperlink"/>
            <w:noProof/>
            <w:lang w:val="en-IN" w:eastAsia="en-IN"/>
          </w:rPr>
          <w:t>Pipeline Structure</w:t>
        </w:r>
        <w:r w:rsidR="008C79CF">
          <w:rPr>
            <w:noProof/>
            <w:webHidden/>
          </w:rPr>
          <w:tab/>
        </w:r>
        <w:r w:rsidR="008C79CF">
          <w:rPr>
            <w:noProof/>
            <w:webHidden/>
          </w:rPr>
          <w:fldChar w:fldCharType="begin"/>
        </w:r>
        <w:r w:rsidR="008C79CF">
          <w:rPr>
            <w:noProof/>
            <w:webHidden/>
          </w:rPr>
          <w:instrText xml:space="preserve"> PAGEREF _Toc23404842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23037517" w14:textId="3CA3CE21" w:rsidR="008C79CF" w:rsidRDefault="00FA4A4E">
      <w:pPr>
        <w:pStyle w:val="TOC2"/>
        <w:tabs>
          <w:tab w:val="left" w:pos="880"/>
          <w:tab w:val="right" w:leader="dot" w:pos="8440"/>
        </w:tabs>
        <w:rPr>
          <w:noProof/>
          <w:sz w:val="22"/>
          <w:szCs w:val="22"/>
          <w:lang w:val="en-US"/>
        </w:rPr>
      </w:pPr>
      <w:hyperlink w:anchor="_Toc23404843" w:history="1">
        <w:r w:rsidR="008C79CF" w:rsidRPr="00EC1892">
          <w:rPr>
            <w:rStyle w:val="Hyperlink"/>
            <w:noProof/>
            <w:lang w:val="en-IN" w:eastAsia="en-IN"/>
          </w:rPr>
          <w:t>2.4</w:t>
        </w:r>
        <w:r w:rsidR="008C79CF">
          <w:rPr>
            <w:noProof/>
            <w:sz w:val="22"/>
            <w:szCs w:val="22"/>
            <w:lang w:val="en-US"/>
          </w:rPr>
          <w:tab/>
        </w:r>
        <w:r w:rsidR="008C79CF" w:rsidRPr="00EC1892">
          <w:rPr>
            <w:rStyle w:val="Hyperlink"/>
            <w:noProof/>
            <w:lang w:val="en-IN" w:eastAsia="en-IN"/>
          </w:rPr>
          <w:t>Process Model Design</w:t>
        </w:r>
        <w:r w:rsidR="008C79CF">
          <w:rPr>
            <w:noProof/>
            <w:webHidden/>
          </w:rPr>
          <w:tab/>
        </w:r>
        <w:r w:rsidR="008C79CF">
          <w:rPr>
            <w:noProof/>
            <w:webHidden/>
          </w:rPr>
          <w:fldChar w:fldCharType="begin"/>
        </w:r>
        <w:r w:rsidR="008C79CF">
          <w:rPr>
            <w:noProof/>
            <w:webHidden/>
          </w:rPr>
          <w:instrText xml:space="preserve"> PAGEREF _Toc23404843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56AFC0D5" w14:textId="618AB83C" w:rsidR="008C79CF" w:rsidRDefault="00FA4A4E">
      <w:pPr>
        <w:pStyle w:val="TOC3"/>
        <w:tabs>
          <w:tab w:val="left" w:pos="1320"/>
          <w:tab w:val="right" w:leader="dot" w:pos="8440"/>
        </w:tabs>
        <w:rPr>
          <w:noProof/>
          <w:sz w:val="22"/>
          <w:szCs w:val="22"/>
          <w:lang w:val="en-US"/>
        </w:rPr>
      </w:pPr>
      <w:hyperlink w:anchor="_Toc23404844" w:history="1">
        <w:r w:rsidR="008C79CF" w:rsidRPr="00EC1892">
          <w:rPr>
            <w:rStyle w:val="Hyperlink"/>
            <w:b/>
            <w:noProof/>
          </w:rPr>
          <w:t>2.4.1</w:t>
        </w:r>
        <w:r w:rsidR="008C79CF">
          <w:rPr>
            <w:noProof/>
            <w:sz w:val="22"/>
            <w:szCs w:val="22"/>
            <w:lang w:val="en-US"/>
          </w:rPr>
          <w:tab/>
        </w:r>
        <w:r w:rsidR="008C79CF" w:rsidRPr="00EC1892">
          <w:rPr>
            <w:rStyle w:val="Hyperlink"/>
            <w:b/>
            <w:noProof/>
          </w:rPr>
          <w:t>IGX_PM_Rule_Refresher</w:t>
        </w:r>
        <w:r w:rsidR="008C79CF">
          <w:rPr>
            <w:noProof/>
            <w:webHidden/>
          </w:rPr>
          <w:tab/>
        </w:r>
        <w:r w:rsidR="008C79CF">
          <w:rPr>
            <w:noProof/>
            <w:webHidden/>
          </w:rPr>
          <w:fldChar w:fldCharType="begin"/>
        </w:r>
        <w:r w:rsidR="008C79CF">
          <w:rPr>
            <w:noProof/>
            <w:webHidden/>
          </w:rPr>
          <w:instrText xml:space="preserve"> PAGEREF _Toc23404844 \h </w:instrText>
        </w:r>
        <w:r w:rsidR="008C79CF">
          <w:rPr>
            <w:noProof/>
            <w:webHidden/>
          </w:rPr>
        </w:r>
        <w:r w:rsidR="008C79CF">
          <w:rPr>
            <w:noProof/>
            <w:webHidden/>
          </w:rPr>
          <w:fldChar w:fldCharType="separate"/>
        </w:r>
        <w:r w:rsidR="008C79CF">
          <w:rPr>
            <w:noProof/>
            <w:webHidden/>
          </w:rPr>
          <w:t>29</w:t>
        </w:r>
        <w:r w:rsidR="008C79CF">
          <w:rPr>
            <w:noProof/>
            <w:webHidden/>
          </w:rPr>
          <w:fldChar w:fldCharType="end"/>
        </w:r>
      </w:hyperlink>
    </w:p>
    <w:p w14:paraId="2F857E2D" w14:textId="62E3B33F" w:rsidR="008C79CF" w:rsidRDefault="00FA4A4E">
      <w:pPr>
        <w:pStyle w:val="TOC3"/>
        <w:tabs>
          <w:tab w:val="left" w:pos="1320"/>
          <w:tab w:val="right" w:leader="dot" w:pos="8440"/>
        </w:tabs>
        <w:rPr>
          <w:noProof/>
          <w:sz w:val="22"/>
          <w:szCs w:val="22"/>
          <w:lang w:val="en-US"/>
        </w:rPr>
      </w:pPr>
      <w:hyperlink w:anchor="_Toc23404845" w:history="1">
        <w:r w:rsidR="008C79CF" w:rsidRPr="00EC1892">
          <w:rPr>
            <w:rStyle w:val="Hyperlink"/>
            <w:b/>
            <w:noProof/>
          </w:rPr>
          <w:t>2.4.2</w:t>
        </w:r>
        <w:r w:rsidR="008C79CF">
          <w:rPr>
            <w:noProof/>
            <w:sz w:val="22"/>
            <w:szCs w:val="22"/>
            <w:lang w:val="en-US"/>
          </w:rPr>
          <w:tab/>
        </w:r>
        <w:r w:rsidR="008C79CF" w:rsidRPr="00EC1892">
          <w:rPr>
            <w:rStyle w:val="Hyperlink"/>
            <w:b/>
            <w:noProof/>
          </w:rPr>
          <w:t>IGX_PM_Rule_Evaluator</w:t>
        </w:r>
        <w:r w:rsidR="008C79CF">
          <w:rPr>
            <w:noProof/>
            <w:webHidden/>
          </w:rPr>
          <w:tab/>
        </w:r>
        <w:r w:rsidR="008C79CF">
          <w:rPr>
            <w:noProof/>
            <w:webHidden/>
          </w:rPr>
          <w:fldChar w:fldCharType="begin"/>
        </w:r>
        <w:r w:rsidR="008C79CF">
          <w:rPr>
            <w:noProof/>
            <w:webHidden/>
          </w:rPr>
          <w:instrText xml:space="preserve"> PAGEREF _Toc23404845 \h </w:instrText>
        </w:r>
        <w:r w:rsidR="008C79CF">
          <w:rPr>
            <w:noProof/>
            <w:webHidden/>
          </w:rPr>
        </w:r>
        <w:r w:rsidR="008C79CF">
          <w:rPr>
            <w:noProof/>
            <w:webHidden/>
          </w:rPr>
          <w:fldChar w:fldCharType="separate"/>
        </w:r>
        <w:r w:rsidR="008C79CF">
          <w:rPr>
            <w:noProof/>
            <w:webHidden/>
          </w:rPr>
          <w:t>31</w:t>
        </w:r>
        <w:r w:rsidR="008C79CF">
          <w:rPr>
            <w:noProof/>
            <w:webHidden/>
          </w:rPr>
          <w:fldChar w:fldCharType="end"/>
        </w:r>
      </w:hyperlink>
    </w:p>
    <w:p w14:paraId="2F46532C" w14:textId="4B2E6D5C" w:rsidR="008C79CF" w:rsidRDefault="00FA4A4E">
      <w:pPr>
        <w:pStyle w:val="TOC3"/>
        <w:tabs>
          <w:tab w:val="left" w:pos="1320"/>
          <w:tab w:val="right" w:leader="dot" w:pos="8440"/>
        </w:tabs>
        <w:rPr>
          <w:noProof/>
          <w:sz w:val="22"/>
          <w:szCs w:val="22"/>
          <w:lang w:val="en-US"/>
        </w:rPr>
      </w:pPr>
      <w:hyperlink w:anchor="_Toc23404846" w:history="1">
        <w:r w:rsidR="008C79CF" w:rsidRPr="00EC1892">
          <w:rPr>
            <w:rStyle w:val="Hyperlink"/>
            <w:b/>
            <w:noProof/>
          </w:rPr>
          <w:t>2.4.3</w:t>
        </w:r>
        <w:r w:rsidR="008C79CF">
          <w:rPr>
            <w:noProof/>
            <w:sz w:val="22"/>
            <w:szCs w:val="22"/>
            <w:lang w:val="en-US"/>
          </w:rPr>
          <w:tab/>
        </w:r>
        <w:r w:rsidR="008C79CF" w:rsidRPr="00EC1892">
          <w:rPr>
            <w:rStyle w:val="Hyperlink"/>
            <w:b/>
            <w:noProof/>
          </w:rPr>
          <w:t>IGX_PM_Scoring_Engine</w:t>
        </w:r>
        <w:r w:rsidR="008C79CF">
          <w:rPr>
            <w:noProof/>
            <w:webHidden/>
          </w:rPr>
          <w:tab/>
        </w:r>
        <w:r w:rsidR="008C79CF">
          <w:rPr>
            <w:noProof/>
            <w:webHidden/>
          </w:rPr>
          <w:fldChar w:fldCharType="begin"/>
        </w:r>
        <w:r w:rsidR="008C79CF">
          <w:rPr>
            <w:noProof/>
            <w:webHidden/>
          </w:rPr>
          <w:instrText xml:space="preserve"> PAGEREF _Toc23404846 \h </w:instrText>
        </w:r>
        <w:r w:rsidR="008C79CF">
          <w:rPr>
            <w:noProof/>
            <w:webHidden/>
          </w:rPr>
        </w:r>
        <w:r w:rsidR="008C79CF">
          <w:rPr>
            <w:noProof/>
            <w:webHidden/>
          </w:rPr>
          <w:fldChar w:fldCharType="separate"/>
        </w:r>
        <w:r w:rsidR="008C79CF">
          <w:rPr>
            <w:noProof/>
            <w:webHidden/>
          </w:rPr>
          <w:t>31</w:t>
        </w:r>
        <w:r w:rsidR="008C79CF">
          <w:rPr>
            <w:noProof/>
            <w:webHidden/>
          </w:rPr>
          <w:fldChar w:fldCharType="end"/>
        </w:r>
      </w:hyperlink>
    </w:p>
    <w:p w14:paraId="37F19C1F" w14:textId="28C0F584" w:rsidR="008C79CF" w:rsidRDefault="00FA4A4E">
      <w:pPr>
        <w:pStyle w:val="TOC3"/>
        <w:tabs>
          <w:tab w:val="left" w:pos="1320"/>
          <w:tab w:val="right" w:leader="dot" w:pos="8440"/>
        </w:tabs>
        <w:rPr>
          <w:noProof/>
          <w:sz w:val="22"/>
          <w:szCs w:val="22"/>
          <w:lang w:val="en-US"/>
        </w:rPr>
      </w:pPr>
      <w:hyperlink w:anchor="_Toc23404847" w:history="1">
        <w:r w:rsidR="008C79CF" w:rsidRPr="00EC1892">
          <w:rPr>
            <w:rStyle w:val="Hyperlink"/>
            <w:b/>
            <w:noProof/>
          </w:rPr>
          <w:t>2.4.4</w:t>
        </w:r>
        <w:r w:rsidR="008C79CF">
          <w:rPr>
            <w:noProof/>
            <w:sz w:val="22"/>
            <w:szCs w:val="22"/>
            <w:lang w:val="en-US"/>
          </w:rPr>
          <w:tab/>
        </w:r>
        <w:r w:rsidR="008C79CF" w:rsidRPr="00EC1892">
          <w:rPr>
            <w:rStyle w:val="Hyperlink"/>
            <w:b/>
            <w:noProof/>
          </w:rPr>
          <w:t>IGX_PM_Score_Refresher</w:t>
        </w:r>
        <w:r w:rsidR="008C79CF">
          <w:rPr>
            <w:noProof/>
            <w:webHidden/>
          </w:rPr>
          <w:tab/>
        </w:r>
        <w:r w:rsidR="008C79CF">
          <w:rPr>
            <w:noProof/>
            <w:webHidden/>
          </w:rPr>
          <w:fldChar w:fldCharType="begin"/>
        </w:r>
        <w:r w:rsidR="008C79CF">
          <w:rPr>
            <w:noProof/>
            <w:webHidden/>
          </w:rPr>
          <w:instrText xml:space="preserve"> PAGEREF _Toc23404847 \h </w:instrText>
        </w:r>
        <w:r w:rsidR="008C79CF">
          <w:rPr>
            <w:noProof/>
            <w:webHidden/>
          </w:rPr>
        </w:r>
        <w:r w:rsidR="008C79CF">
          <w:rPr>
            <w:noProof/>
            <w:webHidden/>
          </w:rPr>
          <w:fldChar w:fldCharType="separate"/>
        </w:r>
        <w:r w:rsidR="008C79CF">
          <w:rPr>
            <w:noProof/>
            <w:webHidden/>
          </w:rPr>
          <w:t>31</w:t>
        </w:r>
        <w:r w:rsidR="008C79CF">
          <w:rPr>
            <w:noProof/>
            <w:webHidden/>
          </w:rPr>
          <w:fldChar w:fldCharType="end"/>
        </w:r>
      </w:hyperlink>
    </w:p>
    <w:p w14:paraId="4AFF22A2" w14:textId="464390B0" w:rsidR="008C79CF" w:rsidRDefault="00FA4A4E">
      <w:pPr>
        <w:pStyle w:val="TOC3"/>
        <w:tabs>
          <w:tab w:val="left" w:pos="1320"/>
          <w:tab w:val="right" w:leader="dot" w:pos="8440"/>
        </w:tabs>
        <w:rPr>
          <w:noProof/>
          <w:sz w:val="22"/>
          <w:szCs w:val="22"/>
          <w:lang w:val="en-US"/>
        </w:rPr>
      </w:pPr>
      <w:hyperlink w:anchor="_Toc23404848" w:history="1">
        <w:r w:rsidR="008C79CF" w:rsidRPr="00EC1892">
          <w:rPr>
            <w:rStyle w:val="Hyperlink"/>
            <w:b/>
            <w:noProof/>
          </w:rPr>
          <w:t>2.4.5</w:t>
        </w:r>
        <w:r w:rsidR="008C79CF">
          <w:rPr>
            <w:noProof/>
            <w:sz w:val="22"/>
            <w:szCs w:val="22"/>
            <w:lang w:val="en-US"/>
          </w:rPr>
          <w:tab/>
        </w:r>
        <w:r w:rsidR="008C79CF" w:rsidRPr="00EC1892">
          <w:rPr>
            <w:rStyle w:val="Hyperlink"/>
            <w:b/>
            <w:noProof/>
          </w:rPr>
          <w:t>IGX_PM_Monitor_SR_Status</w:t>
        </w:r>
        <w:r w:rsidR="008C79CF">
          <w:rPr>
            <w:noProof/>
            <w:webHidden/>
          </w:rPr>
          <w:tab/>
        </w:r>
        <w:r w:rsidR="008C79CF">
          <w:rPr>
            <w:noProof/>
            <w:webHidden/>
          </w:rPr>
          <w:fldChar w:fldCharType="begin"/>
        </w:r>
        <w:r w:rsidR="008C79CF">
          <w:rPr>
            <w:noProof/>
            <w:webHidden/>
          </w:rPr>
          <w:instrText xml:space="preserve"> PAGEREF _Toc23404848 \h </w:instrText>
        </w:r>
        <w:r w:rsidR="008C79CF">
          <w:rPr>
            <w:noProof/>
            <w:webHidden/>
          </w:rPr>
        </w:r>
        <w:r w:rsidR="008C79CF">
          <w:rPr>
            <w:noProof/>
            <w:webHidden/>
          </w:rPr>
          <w:fldChar w:fldCharType="separate"/>
        </w:r>
        <w:r w:rsidR="008C79CF">
          <w:rPr>
            <w:noProof/>
            <w:webHidden/>
          </w:rPr>
          <w:t>32</w:t>
        </w:r>
        <w:r w:rsidR="008C79CF">
          <w:rPr>
            <w:noProof/>
            <w:webHidden/>
          </w:rPr>
          <w:fldChar w:fldCharType="end"/>
        </w:r>
      </w:hyperlink>
    </w:p>
    <w:p w14:paraId="38E084BB" w14:textId="78F6071D" w:rsidR="008C79CF" w:rsidRDefault="00FA4A4E">
      <w:pPr>
        <w:pStyle w:val="TOC3"/>
        <w:tabs>
          <w:tab w:val="left" w:pos="1320"/>
          <w:tab w:val="right" w:leader="dot" w:pos="8440"/>
        </w:tabs>
        <w:rPr>
          <w:noProof/>
          <w:sz w:val="22"/>
          <w:szCs w:val="22"/>
          <w:lang w:val="en-US"/>
        </w:rPr>
      </w:pPr>
      <w:hyperlink w:anchor="_Toc23404849" w:history="1">
        <w:r w:rsidR="008C79CF" w:rsidRPr="00EC1892">
          <w:rPr>
            <w:rStyle w:val="Hyperlink"/>
            <w:b/>
            <w:noProof/>
          </w:rPr>
          <w:t>2.4.6</w:t>
        </w:r>
        <w:r w:rsidR="008C79CF">
          <w:rPr>
            <w:noProof/>
            <w:sz w:val="22"/>
            <w:szCs w:val="22"/>
            <w:lang w:val="en-US"/>
          </w:rPr>
          <w:tab/>
        </w:r>
        <w:r w:rsidR="008C79CF" w:rsidRPr="00EC1892">
          <w:rPr>
            <w:rStyle w:val="Hyperlink"/>
            <w:b/>
            <w:noProof/>
          </w:rPr>
          <w:t>IGX_PM_Refresh_Dashboard_Data</w:t>
        </w:r>
        <w:r w:rsidR="008C79CF">
          <w:rPr>
            <w:noProof/>
            <w:webHidden/>
          </w:rPr>
          <w:tab/>
        </w:r>
        <w:r w:rsidR="008C79CF">
          <w:rPr>
            <w:noProof/>
            <w:webHidden/>
          </w:rPr>
          <w:fldChar w:fldCharType="begin"/>
        </w:r>
        <w:r w:rsidR="008C79CF">
          <w:rPr>
            <w:noProof/>
            <w:webHidden/>
          </w:rPr>
          <w:instrText xml:space="preserve"> PAGEREF _Toc23404849 \h </w:instrText>
        </w:r>
        <w:r w:rsidR="008C79CF">
          <w:rPr>
            <w:noProof/>
            <w:webHidden/>
          </w:rPr>
        </w:r>
        <w:r w:rsidR="008C79CF">
          <w:rPr>
            <w:noProof/>
            <w:webHidden/>
          </w:rPr>
          <w:fldChar w:fldCharType="separate"/>
        </w:r>
        <w:r w:rsidR="008C79CF">
          <w:rPr>
            <w:noProof/>
            <w:webHidden/>
          </w:rPr>
          <w:t>32</w:t>
        </w:r>
        <w:r w:rsidR="008C79CF">
          <w:rPr>
            <w:noProof/>
            <w:webHidden/>
          </w:rPr>
          <w:fldChar w:fldCharType="end"/>
        </w:r>
      </w:hyperlink>
    </w:p>
    <w:p w14:paraId="1850D8A5" w14:textId="5653B6DE" w:rsidR="008C79CF" w:rsidRDefault="00FA4A4E">
      <w:pPr>
        <w:pStyle w:val="TOC3"/>
        <w:tabs>
          <w:tab w:val="left" w:pos="1320"/>
          <w:tab w:val="right" w:leader="dot" w:pos="8440"/>
        </w:tabs>
        <w:rPr>
          <w:noProof/>
          <w:sz w:val="22"/>
          <w:szCs w:val="22"/>
          <w:lang w:val="en-US"/>
        </w:rPr>
      </w:pPr>
      <w:hyperlink w:anchor="_Toc23404850" w:history="1">
        <w:r w:rsidR="008C79CF" w:rsidRPr="00EC1892">
          <w:rPr>
            <w:rStyle w:val="Hyperlink"/>
            <w:b/>
            <w:noProof/>
          </w:rPr>
          <w:t>2.4.7</w:t>
        </w:r>
        <w:r w:rsidR="008C79CF">
          <w:rPr>
            <w:noProof/>
            <w:sz w:val="22"/>
            <w:szCs w:val="22"/>
            <w:lang w:val="en-US"/>
          </w:rPr>
          <w:tab/>
        </w:r>
        <w:r w:rsidR="008C79CF" w:rsidRPr="00EC1892">
          <w:rPr>
            <w:rStyle w:val="Hyperlink"/>
            <w:b/>
            <w:noProof/>
          </w:rPr>
          <w:t>IGX_PM_Evaluate_Data_Quality</w:t>
        </w:r>
        <w:r w:rsidR="008C79CF">
          <w:rPr>
            <w:noProof/>
            <w:webHidden/>
          </w:rPr>
          <w:tab/>
        </w:r>
        <w:r w:rsidR="008C79CF">
          <w:rPr>
            <w:noProof/>
            <w:webHidden/>
          </w:rPr>
          <w:fldChar w:fldCharType="begin"/>
        </w:r>
        <w:r w:rsidR="008C79CF">
          <w:rPr>
            <w:noProof/>
            <w:webHidden/>
          </w:rPr>
          <w:instrText xml:space="preserve"> PAGEREF _Toc23404850 \h </w:instrText>
        </w:r>
        <w:r w:rsidR="008C79CF">
          <w:rPr>
            <w:noProof/>
            <w:webHidden/>
          </w:rPr>
        </w:r>
        <w:r w:rsidR="008C79CF">
          <w:rPr>
            <w:noProof/>
            <w:webHidden/>
          </w:rPr>
          <w:fldChar w:fldCharType="separate"/>
        </w:r>
        <w:r w:rsidR="008C79CF">
          <w:rPr>
            <w:noProof/>
            <w:webHidden/>
          </w:rPr>
          <w:t>33</w:t>
        </w:r>
        <w:r w:rsidR="008C79CF">
          <w:rPr>
            <w:noProof/>
            <w:webHidden/>
          </w:rPr>
          <w:fldChar w:fldCharType="end"/>
        </w:r>
      </w:hyperlink>
    </w:p>
    <w:p w14:paraId="7093FC31" w14:textId="624FF501" w:rsidR="008C79CF" w:rsidRDefault="00FA4A4E">
      <w:pPr>
        <w:pStyle w:val="TOC2"/>
        <w:tabs>
          <w:tab w:val="left" w:pos="880"/>
          <w:tab w:val="right" w:leader="dot" w:pos="8440"/>
        </w:tabs>
        <w:rPr>
          <w:noProof/>
          <w:sz w:val="22"/>
          <w:szCs w:val="22"/>
          <w:lang w:val="en-US"/>
        </w:rPr>
      </w:pPr>
      <w:hyperlink w:anchor="_Toc23404857" w:history="1">
        <w:r w:rsidR="008C79CF" w:rsidRPr="00EC1892">
          <w:rPr>
            <w:rStyle w:val="Hyperlink"/>
            <w:noProof/>
            <w:lang w:val="en-IN" w:eastAsia="en-IN"/>
          </w:rPr>
          <w:t>2.5</w:t>
        </w:r>
        <w:r w:rsidR="008C79CF">
          <w:rPr>
            <w:noProof/>
            <w:sz w:val="22"/>
            <w:szCs w:val="22"/>
            <w:lang w:val="en-US"/>
          </w:rPr>
          <w:tab/>
        </w:r>
        <w:r w:rsidR="008C79CF" w:rsidRPr="00EC1892">
          <w:rPr>
            <w:rStyle w:val="Hyperlink"/>
            <w:noProof/>
            <w:lang w:val="en-IN" w:eastAsia="en-IN"/>
          </w:rPr>
          <w:t>Analysis Design</w:t>
        </w:r>
        <w:r w:rsidR="008C79CF">
          <w:rPr>
            <w:noProof/>
            <w:webHidden/>
          </w:rPr>
          <w:tab/>
        </w:r>
        <w:r w:rsidR="008C79CF">
          <w:rPr>
            <w:noProof/>
            <w:webHidden/>
          </w:rPr>
          <w:fldChar w:fldCharType="begin"/>
        </w:r>
        <w:r w:rsidR="008C79CF">
          <w:rPr>
            <w:noProof/>
            <w:webHidden/>
          </w:rPr>
          <w:instrText xml:space="preserve"> PAGEREF _Toc23404857 \h </w:instrText>
        </w:r>
        <w:r w:rsidR="008C79CF">
          <w:rPr>
            <w:noProof/>
            <w:webHidden/>
          </w:rPr>
        </w:r>
        <w:r w:rsidR="008C79CF">
          <w:rPr>
            <w:noProof/>
            <w:webHidden/>
          </w:rPr>
          <w:fldChar w:fldCharType="separate"/>
        </w:r>
        <w:r w:rsidR="008C79CF">
          <w:rPr>
            <w:noProof/>
            <w:webHidden/>
          </w:rPr>
          <w:t>33</w:t>
        </w:r>
        <w:r w:rsidR="008C79CF">
          <w:rPr>
            <w:noProof/>
            <w:webHidden/>
          </w:rPr>
          <w:fldChar w:fldCharType="end"/>
        </w:r>
      </w:hyperlink>
    </w:p>
    <w:p w14:paraId="783EE43A" w14:textId="38090988" w:rsidR="008C79CF" w:rsidRDefault="00FA4A4E">
      <w:pPr>
        <w:pStyle w:val="TOC3"/>
        <w:tabs>
          <w:tab w:val="left" w:pos="1320"/>
          <w:tab w:val="right" w:leader="dot" w:pos="8440"/>
        </w:tabs>
        <w:rPr>
          <w:noProof/>
          <w:sz w:val="22"/>
          <w:szCs w:val="22"/>
          <w:lang w:val="en-US"/>
        </w:rPr>
      </w:pPr>
      <w:hyperlink w:anchor="_Toc23404858" w:history="1">
        <w:r w:rsidR="008C79CF" w:rsidRPr="00EC1892">
          <w:rPr>
            <w:rStyle w:val="Hyperlink"/>
            <w:b/>
            <w:noProof/>
          </w:rPr>
          <w:t>2.5.1</w:t>
        </w:r>
        <w:r w:rsidR="008C79CF">
          <w:rPr>
            <w:noProof/>
            <w:sz w:val="22"/>
            <w:szCs w:val="22"/>
            <w:lang w:val="en-US"/>
          </w:rPr>
          <w:tab/>
        </w:r>
        <w:r w:rsidR="008C79CF" w:rsidRPr="00EC1892">
          <w:rPr>
            <w:rStyle w:val="Hyperlink"/>
            <w:b/>
            <w:noProof/>
          </w:rPr>
          <w:t>IGX_PRC_Rule_Refresher</w:t>
        </w:r>
        <w:r w:rsidR="008C79CF">
          <w:rPr>
            <w:noProof/>
            <w:webHidden/>
          </w:rPr>
          <w:tab/>
        </w:r>
        <w:r w:rsidR="008C79CF">
          <w:rPr>
            <w:noProof/>
            <w:webHidden/>
          </w:rPr>
          <w:fldChar w:fldCharType="begin"/>
        </w:r>
        <w:r w:rsidR="008C79CF">
          <w:rPr>
            <w:noProof/>
            <w:webHidden/>
          </w:rPr>
          <w:instrText xml:space="preserve"> PAGEREF _Toc23404858 \h </w:instrText>
        </w:r>
        <w:r w:rsidR="008C79CF">
          <w:rPr>
            <w:noProof/>
            <w:webHidden/>
          </w:rPr>
        </w:r>
        <w:r w:rsidR="008C79CF">
          <w:rPr>
            <w:noProof/>
            <w:webHidden/>
          </w:rPr>
          <w:fldChar w:fldCharType="separate"/>
        </w:r>
        <w:r w:rsidR="008C79CF">
          <w:rPr>
            <w:noProof/>
            <w:webHidden/>
          </w:rPr>
          <w:t>33</w:t>
        </w:r>
        <w:r w:rsidR="008C79CF">
          <w:rPr>
            <w:noProof/>
            <w:webHidden/>
          </w:rPr>
          <w:fldChar w:fldCharType="end"/>
        </w:r>
      </w:hyperlink>
    </w:p>
    <w:p w14:paraId="1FC66BCD" w14:textId="5CF99BF1" w:rsidR="008C79CF" w:rsidRDefault="00FA4A4E">
      <w:pPr>
        <w:pStyle w:val="TOC3"/>
        <w:tabs>
          <w:tab w:val="left" w:pos="1320"/>
          <w:tab w:val="right" w:leader="dot" w:pos="8440"/>
        </w:tabs>
        <w:rPr>
          <w:noProof/>
          <w:sz w:val="22"/>
          <w:szCs w:val="22"/>
          <w:lang w:val="en-US"/>
        </w:rPr>
      </w:pPr>
      <w:hyperlink w:anchor="_Toc23404859" w:history="1">
        <w:r w:rsidR="008C79CF" w:rsidRPr="00EC1892">
          <w:rPr>
            <w:rStyle w:val="Hyperlink"/>
            <w:b/>
            <w:noProof/>
          </w:rPr>
          <w:t>2.5.2</w:t>
        </w:r>
        <w:r w:rsidR="008C79CF">
          <w:rPr>
            <w:noProof/>
            <w:sz w:val="22"/>
            <w:szCs w:val="22"/>
            <w:lang w:val="en-US"/>
          </w:rPr>
          <w:tab/>
        </w:r>
        <w:r w:rsidR="008C79CF" w:rsidRPr="00EC1892">
          <w:rPr>
            <w:rStyle w:val="Hyperlink"/>
            <w:b/>
            <w:noProof/>
          </w:rPr>
          <w:t>IGX_PRC_Rule_Refresher_Log</w:t>
        </w:r>
        <w:r w:rsidR="008C79CF">
          <w:rPr>
            <w:noProof/>
            <w:webHidden/>
          </w:rPr>
          <w:tab/>
        </w:r>
        <w:r w:rsidR="008C79CF">
          <w:rPr>
            <w:noProof/>
            <w:webHidden/>
          </w:rPr>
          <w:fldChar w:fldCharType="begin"/>
        </w:r>
        <w:r w:rsidR="008C79CF">
          <w:rPr>
            <w:noProof/>
            <w:webHidden/>
          </w:rPr>
          <w:instrText xml:space="preserve"> PAGEREF _Toc23404859 \h </w:instrText>
        </w:r>
        <w:r w:rsidR="008C79CF">
          <w:rPr>
            <w:noProof/>
            <w:webHidden/>
          </w:rPr>
        </w:r>
        <w:r w:rsidR="008C79CF">
          <w:rPr>
            <w:noProof/>
            <w:webHidden/>
          </w:rPr>
          <w:fldChar w:fldCharType="separate"/>
        </w:r>
        <w:r w:rsidR="008C79CF">
          <w:rPr>
            <w:noProof/>
            <w:webHidden/>
          </w:rPr>
          <w:t>35</w:t>
        </w:r>
        <w:r w:rsidR="008C79CF">
          <w:rPr>
            <w:noProof/>
            <w:webHidden/>
          </w:rPr>
          <w:fldChar w:fldCharType="end"/>
        </w:r>
      </w:hyperlink>
    </w:p>
    <w:p w14:paraId="1A224C26" w14:textId="2C427DDE" w:rsidR="008C79CF" w:rsidRDefault="00FA4A4E">
      <w:pPr>
        <w:pStyle w:val="TOC3"/>
        <w:tabs>
          <w:tab w:val="left" w:pos="1320"/>
          <w:tab w:val="right" w:leader="dot" w:pos="8440"/>
        </w:tabs>
        <w:rPr>
          <w:noProof/>
          <w:sz w:val="22"/>
          <w:szCs w:val="22"/>
          <w:lang w:val="en-US"/>
        </w:rPr>
      </w:pPr>
      <w:hyperlink w:anchor="_Toc23404860" w:history="1">
        <w:r w:rsidR="008C79CF" w:rsidRPr="00EC1892">
          <w:rPr>
            <w:rStyle w:val="Hyperlink"/>
            <w:b/>
            <w:noProof/>
          </w:rPr>
          <w:t>2.5.3</w:t>
        </w:r>
        <w:r w:rsidR="008C79CF">
          <w:rPr>
            <w:noProof/>
            <w:sz w:val="22"/>
            <w:szCs w:val="22"/>
            <w:lang w:val="en-US"/>
          </w:rPr>
          <w:tab/>
        </w:r>
        <w:r w:rsidR="008C79CF" w:rsidRPr="00EC1892">
          <w:rPr>
            <w:rStyle w:val="Hyperlink"/>
            <w:b/>
            <w:noProof/>
          </w:rPr>
          <w:t>IGX_PRC_Evaluate_DQ_&lt;Data entity&gt;</w:t>
        </w:r>
        <w:r w:rsidR="008C79CF">
          <w:rPr>
            <w:noProof/>
            <w:webHidden/>
          </w:rPr>
          <w:tab/>
        </w:r>
        <w:r w:rsidR="008C79CF">
          <w:rPr>
            <w:noProof/>
            <w:webHidden/>
          </w:rPr>
          <w:fldChar w:fldCharType="begin"/>
        </w:r>
        <w:r w:rsidR="008C79CF">
          <w:rPr>
            <w:noProof/>
            <w:webHidden/>
          </w:rPr>
          <w:instrText xml:space="preserve"> PAGEREF _Toc23404860 \h </w:instrText>
        </w:r>
        <w:r w:rsidR="008C79CF">
          <w:rPr>
            <w:noProof/>
            <w:webHidden/>
          </w:rPr>
        </w:r>
        <w:r w:rsidR="008C79CF">
          <w:rPr>
            <w:noProof/>
            <w:webHidden/>
          </w:rPr>
          <w:fldChar w:fldCharType="separate"/>
        </w:r>
        <w:r w:rsidR="008C79CF">
          <w:rPr>
            <w:noProof/>
            <w:webHidden/>
          </w:rPr>
          <w:t>35</w:t>
        </w:r>
        <w:r w:rsidR="008C79CF">
          <w:rPr>
            <w:noProof/>
            <w:webHidden/>
          </w:rPr>
          <w:fldChar w:fldCharType="end"/>
        </w:r>
      </w:hyperlink>
    </w:p>
    <w:p w14:paraId="30D01BE2" w14:textId="0D9267EA" w:rsidR="008C79CF" w:rsidRDefault="00FA4A4E">
      <w:pPr>
        <w:pStyle w:val="TOC3"/>
        <w:tabs>
          <w:tab w:val="left" w:pos="1320"/>
          <w:tab w:val="right" w:leader="dot" w:pos="8440"/>
        </w:tabs>
        <w:rPr>
          <w:noProof/>
          <w:sz w:val="22"/>
          <w:szCs w:val="22"/>
          <w:lang w:val="en-US"/>
        </w:rPr>
      </w:pPr>
      <w:hyperlink w:anchor="_Toc23404861" w:history="1">
        <w:r w:rsidR="008C79CF" w:rsidRPr="00EC1892">
          <w:rPr>
            <w:rStyle w:val="Hyperlink"/>
            <w:b/>
            <w:noProof/>
          </w:rPr>
          <w:t>2.5.4</w:t>
        </w:r>
        <w:r w:rsidR="008C79CF">
          <w:rPr>
            <w:noProof/>
            <w:sz w:val="22"/>
            <w:szCs w:val="22"/>
            <w:lang w:val="en-US"/>
          </w:rPr>
          <w:tab/>
        </w:r>
        <w:r w:rsidR="008C79CF" w:rsidRPr="00EC1892">
          <w:rPr>
            <w:rStyle w:val="Hyperlink"/>
            <w:b/>
            <w:noProof/>
          </w:rPr>
          <w:t>IGX_PRC_DQ_Rules_Executor</w:t>
        </w:r>
        <w:r w:rsidR="008C79CF">
          <w:rPr>
            <w:noProof/>
            <w:webHidden/>
          </w:rPr>
          <w:tab/>
        </w:r>
        <w:r w:rsidR="008C79CF">
          <w:rPr>
            <w:noProof/>
            <w:webHidden/>
          </w:rPr>
          <w:fldChar w:fldCharType="begin"/>
        </w:r>
        <w:r w:rsidR="008C79CF">
          <w:rPr>
            <w:noProof/>
            <w:webHidden/>
          </w:rPr>
          <w:instrText xml:space="preserve"> PAGEREF _Toc23404861 \h </w:instrText>
        </w:r>
        <w:r w:rsidR="008C79CF">
          <w:rPr>
            <w:noProof/>
            <w:webHidden/>
          </w:rPr>
        </w:r>
        <w:r w:rsidR="008C79CF">
          <w:rPr>
            <w:noProof/>
            <w:webHidden/>
          </w:rPr>
          <w:fldChar w:fldCharType="separate"/>
        </w:r>
        <w:r w:rsidR="008C79CF">
          <w:rPr>
            <w:noProof/>
            <w:webHidden/>
          </w:rPr>
          <w:t>36</w:t>
        </w:r>
        <w:r w:rsidR="008C79CF">
          <w:rPr>
            <w:noProof/>
            <w:webHidden/>
          </w:rPr>
          <w:fldChar w:fldCharType="end"/>
        </w:r>
      </w:hyperlink>
    </w:p>
    <w:p w14:paraId="3ACA6AEB" w14:textId="0AD085C3" w:rsidR="008C79CF" w:rsidRDefault="00FA4A4E">
      <w:pPr>
        <w:pStyle w:val="TOC3"/>
        <w:tabs>
          <w:tab w:val="left" w:pos="1320"/>
          <w:tab w:val="right" w:leader="dot" w:pos="8440"/>
        </w:tabs>
        <w:rPr>
          <w:noProof/>
          <w:sz w:val="22"/>
          <w:szCs w:val="22"/>
          <w:lang w:val="en-US"/>
        </w:rPr>
      </w:pPr>
      <w:hyperlink w:anchor="_Toc23404862" w:history="1">
        <w:r w:rsidR="008C79CF" w:rsidRPr="00EC1892">
          <w:rPr>
            <w:rStyle w:val="Hyperlink"/>
            <w:b/>
            <w:noProof/>
          </w:rPr>
          <w:t>2.5.5</w:t>
        </w:r>
        <w:r w:rsidR="008C79CF">
          <w:rPr>
            <w:noProof/>
            <w:sz w:val="22"/>
            <w:szCs w:val="22"/>
            <w:lang w:val="en-US"/>
          </w:rPr>
          <w:tab/>
        </w:r>
        <w:r w:rsidR="008C79CF" w:rsidRPr="00EC1892">
          <w:rPr>
            <w:rStyle w:val="Hyperlink"/>
            <w:b/>
            <w:noProof/>
          </w:rPr>
          <w:t>IGX_PRC_Build_Hierarchy</w:t>
        </w:r>
        <w:r w:rsidR="008C79CF">
          <w:rPr>
            <w:noProof/>
            <w:webHidden/>
          </w:rPr>
          <w:tab/>
        </w:r>
        <w:r w:rsidR="008C79CF">
          <w:rPr>
            <w:noProof/>
            <w:webHidden/>
          </w:rPr>
          <w:fldChar w:fldCharType="begin"/>
        </w:r>
        <w:r w:rsidR="008C79CF">
          <w:rPr>
            <w:noProof/>
            <w:webHidden/>
          </w:rPr>
          <w:instrText xml:space="preserve"> PAGEREF _Toc23404862 \h </w:instrText>
        </w:r>
        <w:r w:rsidR="008C79CF">
          <w:rPr>
            <w:noProof/>
            <w:webHidden/>
          </w:rPr>
        </w:r>
        <w:r w:rsidR="008C79CF">
          <w:rPr>
            <w:noProof/>
            <w:webHidden/>
          </w:rPr>
          <w:fldChar w:fldCharType="separate"/>
        </w:r>
        <w:r w:rsidR="008C79CF">
          <w:rPr>
            <w:noProof/>
            <w:webHidden/>
          </w:rPr>
          <w:t>38</w:t>
        </w:r>
        <w:r w:rsidR="008C79CF">
          <w:rPr>
            <w:noProof/>
            <w:webHidden/>
          </w:rPr>
          <w:fldChar w:fldCharType="end"/>
        </w:r>
      </w:hyperlink>
    </w:p>
    <w:p w14:paraId="02748D98" w14:textId="6CBF8F79" w:rsidR="008C79CF" w:rsidRDefault="00FA4A4E">
      <w:pPr>
        <w:pStyle w:val="TOC3"/>
        <w:tabs>
          <w:tab w:val="left" w:pos="1320"/>
          <w:tab w:val="right" w:leader="dot" w:pos="8440"/>
        </w:tabs>
        <w:rPr>
          <w:noProof/>
          <w:sz w:val="22"/>
          <w:szCs w:val="22"/>
          <w:lang w:val="en-US"/>
        </w:rPr>
      </w:pPr>
      <w:hyperlink w:anchor="_Toc23404863" w:history="1">
        <w:r w:rsidR="008C79CF" w:rsidRPr="00EC1892">
          <w:rPr>
            <w:rStyle w:val="Hyperlink"/>
            <w:b/>
            <w:noProof/>
          </w:rPr>
          <w:t>2.5.6</w:t>
        </w:r>
        <w:r w:rsidR="008C79CF">
          <w:rPr>
            <w:noProof/>
            <w:sz w:val="22"/>
            <w:szCs w:val="22"/>
            <w:lang w:val="en-US"/>
          </w:rPr>
          <w:tab/>
        </w:r>
        <w:r w:rsidR="008C79CF" w:rsidRPr="00EC1892">
          <w:rPr>
            <w:rStyle w:val="Hyperlink"/>
            <w:b/>
            <w:noProof/>
          </w:rPr>
          <w:t>IGX_PRC_Scoring_Engine</w:t>
        </w:r>
        <w:r w:rsidR="008C79CF">
          <w:rPr>
            <w:noProof/>
            <w:webHidden/>
          </w:rPr>
          <w:tab/>
        </w:r>
        <w:r w:rsidR="008C79CF">
          <w:rPr>
            <w:noProof/>
            <w:webHidden/>
          </w:rPr>
          <w:fldChar w:fldCharType="begin"/>
        </w:r>
        <w:r w:rsidR="008C79CF">
          <w:rPr>
            <w:noProof/>
            <w:webHidden/>
          </w:rPr>
          <w:instrText xml:space="preserve"> PAGEREF _Toc23404863 \h </w:instrText>
        </w:r>
        <w:r w:rsidR="008C79CF">
          <w:rPr>
            <w:noProof/>
            <w:webHidden/>
          </w:rPr>
        </w:r>
        <w:r w:rsidR="008C79CF">
          <w:rPr>
            <w:noProof/>
            <w:webHidden/>
          </w:rPr>
          <w:fldChar w:fldCharType="separate"/>
        </w:r>
        <w:r w:rsidR="008C79CF">
          <w:rPr>
            <w:noProof/>
            <w:webHidden/>
          </w:rPr>
          <w:t>40</w:t>
        </w:r>
        <w:r w:rsidR="008C79CF">
          <w:rPr>
            <w:noProof/>
            <w:webHidden/>
          </w:rPr>
          <w:fldChar w:fldCharType="end"/>
        </w:r>
      </w:hyperlink>
    </w:p>
    <w:p w14:paraId="4C68B9FD" w14:textId="04E009E8" w:rsidR="008C79CF" w:rsidRDefault="00FA4A4E">
      <w:pPr>
        <w:pStyle w:val="TOC3"/>
        <w:tabs>
          <w:tab w:val="left" w:pos="1320"/>
          <w:tab w:val="right" w:leader="dot" w:pos="8440"/>
        </w:tabs>
        <w:rPr>
          <w:noProof/>
          <w:sz w:val="22"/>
          <w:szCs w:val="22"/>
          <w:lang w:val="en-US"/>
        </w:rPr>
      </w:pPr>
      <w:hyperlink w:anchor="_Toc23404864" w:history="1">
        <w:r w:rsidR="008C79CF" w:rsidRPr="00EC1892">
          <w:rPr>
            <w:rStyle w:val="Hyperlink"/>
            <w:b/>
            <w:noProof/>
          </w:rPr>
          <w:t>2.5.7</w:t>
        </w:r>
        <w:r w:rsidR="008C79CF">
          <w:rPr>
            <w:noProof/>
            <w:sz w:val="22"/>
            <w:szCs w:val="22"/>
            <w:lang w:val="en-US"/>
          </w:rPr>
          <w:tab/>
        </w:r>
        <w:r w:rsidR="008C79CF" w:rsidRPr="00EC1892">
          <w:rPr>
            <w:rStyle w:val="Hyperlink"/>
            <w:b/>
            <w:noProof/>
          </w:rPr>
          <w:t>IGX_PRC_Scoring_Engine_Log</w:t>
        </w:r>
        <w:r w:rsidR="008C79CF">
          <w:rPr>
            <w:noProof/>
            <w:webHidden/>
          </w:rPr>
          <w:tab/>
        </w:r>
        <w:r w:rsidR="008C79CF">
          <w:rPr>
            <w:noProof/>
            <w:webHidden/>
          </w:rPr>
          <w:fldChar w:fldCharType="begin"/>
        </w:r>
        <w:r w:rsidR="008C79CF">
          <w:rPr>
            <w:noProof/>
            <w:webHidden/>
          </w:rPr>
          <w:instrText xml:space="preserve"> PAGEREF _Toc23404864 \h </w:instrText>
        </w:r>
        <w:r w:rsidR="008C79CF">
          <w:rPr>
            <w:noProof/>
            <w:webHidden/>
          </w:rPr>
        </w:r>
        <w:r w:rsidR="008C79CF">
          <w:rPr>
            <w:noProof/>
            <w:webHidden/>
          </w:rPr>
          <w:fldChar w:fldCharType="separate"/>
        </w:r>
        <w:r w:rsidR="008C79CF">
          <w:rPr>
            <w:noProof/>
            <w:webHidden/>
          </w:rPr>
          <w:t>43</w:t>
        </w:r>
        <w:r w:rsidR="008C79CF">
          <w:rPr>
            <w:noProof/>
            <w:webHidden/>
          </w:rPr>
          <w:fldChar w:fldCharType="end"/>
        </w:r>
      </w:hyperlink>
    </w:p>
    <w:p w14:paraId="68B3FA79" w14:textId="7F8A09F4" w:rsidR="008C79CF" w:rsidRDefault="00FA4A4E">
      <w:pPr>
        <w:pStyle w:val="TOC3"/>
        <w:tabs>
          <w:tab w:val="left" w:pos="1320"/>
          <w:tab w:val="right" w:leader="dot" w:pos="8440"/>
        </w:tabs>
        <w:rPr>
          <w:noProof/>
          <w:sz w:val="22"/>
          <w:szCs w:val="22"/>
          <w:lang w:val="en-US"/>
        </w:rPr>
      </w:pPr>
      <w:hyperlink w:anchor="_Toc23404865" w:history="1">
        <w:r w:rsidR="008C79CF" w:rsidRPr="00EC1892">
          <w:rPr>
            <w:rStyle w:val="Hyperlink"/>
            <w:b/>
            <w:noProof/>
          </w:rPr>
          <w:t>2.5.8</w:t>
        </w:r>
        <w:r w:rsidR="008C79CF">
          <w:rPr>
            <w:noProof/>
            <w:sz w:val="22"/>
            <w:szCs w:val="22"/>
            <w:lang w:val="en-US"/>
          </w:rPr>
          <w:tab/>
        </w:r>
        <w:r w:rsidR="008C79CF" w:rsidRPr="00EC1892">
          <w:rPr>
            <w:rStyle w:val="Hyperlink"/>
            <w:b/>
            <w:noProof/>
          </w:rPr>
          <w:t>IGX_PRC_FIND_NEW_FOR_SCORE_REFRESHER</w:t>
        </w:r>
        <w:r w:rsidR="008C79CF">
          <w:rPr>
            <w:noProof/>
            <w:webHidden/>
          </w:rPr>
          <w:tab/>
        </w:r>
        <w:r w:rsidR="008C79CF">
          <w:rPr>
            <w:noProof/>
            <w:webHidden/>
          </w:rPr>
          <w:fldChar w:fldCharType="begin"/>
        </w:r>
        <w:r w:rsidR="008C79CF">
          <w:rPr>
            <w:noProof/>
            <w:webHidden/>
          </w:rPr>
          <w:instrText xml:space="preserve"> PAGEREF _Toc23404865 \h </w:instrText>
        </w:r>
        <w:r w:rsidR="008C79CF">
          <w:rPr>
            <w:noProof/>
            <w:webHidden/>
          </w:rPr>
        </w:r>
        <w:r w:rsidR="008C79CF">
          <w:rPr>
            <w:noProof/>
            <w:webHidden/>
          </w:rPr>
          <w:fldChar w:fldCharType="separate"/>
        </w:r>
        <w:r w:rsidR="008C79CF">
          <w:rPr>
            <w:noProof/>
            <w:webHidden/>
          </w:rPr>
          <w:t>43</w:t>
        </w:r>
        <w:r w:rsidR="008C79CF">
          <w:rPr>
            <w:noProof/>
            <w:webHidden/>
          </w:rPr>
          <w:fldChar w:fldCharType="end"/>
        </w:r>
      </w:hyperlink>
    </w:p>
    <w:p w14:paraId="5B9CE373" w14:textId="3BBE401A" w:rsidR="008C79CF" w:rsidRDefault="00FA4A4E">
      <w:pPr>
        <w:pStyle w:val="TOC3"/>
        <w:tabs>
          <w:tab w:val="left" w:pos="1320"/>
          <w:tab w:val="right" w:leader="dot" w:pos="8440"/>
        </w:tabs>
        <w:rPr>
          <w:noProof/>
          <w:sz w:val="22"/>
          <w:szCs w:val="22"/>
          <w:lang w:val="en-US"/>
        </w:rPr>
      </w:pPr>
      <w:hyperlink w:anchor="_Toc23404866" w:history="1">
        <w:r w:rsidR="008C79CF" w:rsidRPr="00EC1892">
          <w:rPr>
            <w:rStyle w:val="Hyperlink"/>
            <w:b/>
            <w:noProof/>
          </w:rPr>
          <w:t>2.5.9</w:t>
        </w:r>
        <w:r w:rsidR="008C79CF">
          <w:rPr>
            <w:noProof/>
            <w:sz w:val="22"/>
            <w:szCs w:val="22"/>
            <w:lang w:val="en-US"/>
          </w:rPr>
          <w:tab/>
        </w:r>
        <w:r w:rsidR="008C79CF" w:rsidRPr="00EC1892">
          <w:rPr>
            <w:rStyle w:val="Hyperlink"/>
            <w:b/>
            <w:noProof/>
          </w:rPr>
          <w:t>IGX_PRC_POST_SCORES_TO_GOVERN</w:t>
        </w:r>
        <w:r w:rsidR="008C79CF">
          <w:rPr>
            <w:noProof/>
            <w:webHidden/>
          </w:rPr>
          <w:tab/>
        </w:r>
        <w:r w:rsidR="008C79CF">
          <w:rPr>
            <w:noProof/>
            <w:webHidden/>
          </w:rPr>
          <w:fldChar w:fldCharType="begin"/>
        </w:r>
        <w:r w:rsidR="008C79CF">
          <w:rPr>
            <w:noProof/>
            <w:webHidden/>
          </w:rPr>
          <w:instrText xml:space="preserve"> PAGEREF _Toc23404866 \h </w:instrText>
        </w:r>
        <w:r w:rsidR="008C79CF">
          <w:rPr>
            <w:noProof/>
            <w:webHidden/>
          </w:rPr>
        </w:r>
        <w:r w:rsidR="008C79CF">
          <w:rPr>
            <w:noProof/>
            <w:webHidden/>
          </w:rPr>
          <w:fldChar w:fldCharType="separate"/>
        </w:r>
        <w:r w:rsidR="008C79CF">
          <w:rPr>
            <w:noProof/>
            <w:webHidden/>
          </w:rPr>
          <w:t>44</w:t>
        </w:r>
        <w:r w:rsidR="008C79CF">
          <w:rPr>
            <w:noProof/>
            <w:webHidden/>
          </w:rPr>
          <w:fldChar w:fldCharType="end"/>
        </w:r>
      </w:hyperlink>
    </w:p>
    <w:p w14:paraId="2CCE9768" w14:textId="3AB0ADF1" w:rsidR="008C79CF" w:rsidRDefault="00FA4A4E">
      <w:pPr>
        <w:pStyle w:val="TOC3"/>
        <w:tabs>
          <w:tab w:val="left" w:pos="1320"/>
          <w:tab w:val="right" w:leader="dot" w:pos="8440"/>
        </w:tabs>
        <w:rPr>
          <w:noProof/>
          <w:sz w:val="22"/>
          <w:szCs w:val="22"/>
          <w:lang w:val="en-US"/>
        </w:rPr>
      </w:pPr>
      <w:hyperlink w:anchor="_Toc23404867" w:history="1">
        <w:r w:rsidR="008C79CF" w:rsidRPr="00EC1892">
          <w:rPr>
            <w:rStyle w:val="Hyperlink"/>
            <w:b/>
            <w:noProof/>
          </w:rPr>
          <w:t>2.5.10</w:t>
        </w:r>
        <w:r w:rsidR="008C79CF">
          <w:rPr>
            <w:noProof/>
            <w:sz w:val="22"/>
            <w:szCs w:val="22"/>
            <w:lang w:val="en-US"/>
          </w:rPr>
          <w:tab/>
        </w:r>
        <w:r w:rsidR="008C79CF" w:rsidRPr="00EC1892">
          <w:rPr>
            <w:rStyle w:val="Hyperlink"/>
            <w:b/>
            <w:noProof/>
          </w:rPr>
          <w:t>IGX_PRC_MONITOR_RESULT_POSTING_STATUS</w:t>
        </w:r>
        <w:r w:rsidR="008C79CF">
          <w:rPr>
            <w:noProof/>
            <w:webHidden/>
          </w:rPr>
          <w:tab/>
        </w:r>
        <w:r w:rsidR="008C79CF">
          <w:rPr>
            <w:noProof/>
            <w:webHidden/>
          </w:rPr>
          <w:fldChar w:fldCharType="begin"/>
        </w:r>
        <w:r w:rsidR="008C79CF">
          <w:rPr>
            <w:noProof/>
            <w:webHidden/>
          </w:rPr>
          <w:instrText xml:space="preserve"> PAGEREF _Toc23404867 \h </w:instrText>
        </w:r>
        <w:r w:rsidR="008C79CF">
          <w:rPr>
            <w:noProof/>
            <w:webHidden/>
          </w:rPr>
        </w:r>
        <w:r w:rsidR="008C79CF">
          <w:rPr>
            <w:noProof/>
            <w:webHidden/>
          </w:rPr>
          <w:fldChar w:fldCharType="separate"/>
        </w:r>
        <w:r w:rsidR="008C79CF">
          <w:rPr>
            <w:noProof/>
            <w:webHidden/>
          </w:rPr>
          <w:t>45</w:t>
        </w:r>
        <w:r w:rsidR="008C79CF">
          <w:rPr>
            <w:noProof/>
            <w:webHidden/>
          </w:rPr>
          <w:fldChar w:fldCharType="end"/>
        </w:r>
      </w:hyperlink>
    </w:p>
    <w:p w14:paraId="0C934873" w14:textId="4714A39F" w:rsidR="008C79CF" w:rsidRDefault="00FA4A4E">
      <w:pPr>
        <w:pStyle w:val="TOC3"/>
        <w:tabs>
          <w:tab w:val="left" w:pos="1320"/>
          <w:tab w:val="right" w:leader="dot" w:pos="8440"/>
        </w:tabs>
        <w:rPr>
          <w:noProof/>
          <w:sz w:val="22"/>
          <w:szCs w:val="22"/>
          <w:lang w:val="en-US"/>
        </w:rPr>
      </w:pPr>
      <w:hyperlink w:anchor="_Toc23404868" w:history="1">
        <w:r w:rsidR="008C79CF" w:rsidRPr="00EC1892">
          <w:rPr>
            <w:rStyle w:val="Hyperlink"/>
            <w:b/>
            <w:noProof/>
          </w:rPr>
          <w:t>2.5.11</w:t>
        </w:r>
        <w:r w:rsidR="008C79CF">
          <w:rPr>
            <w:noProof/>
            <w:sz w:val="22"/>
            <w:szCs w:val="22"/>
            <w:lang w:val="en-US"/>
          </w:rPr>
          <w:tab/>
        </w:r>
        <w:r w:rsidR="008C79CF" w:rsidRPr="00EC1892">
          <w:rPr>
            <w:rStyle w:val="Hyperlink"/>
            <w:b/>
            <w:noProof/>
          </w:rPr>
          <w:t>IGX_PRC_SCORE_REFRESHER_END_LOG</w:t>
        </w:r>
        <w:r w:rsidR="008C79CF">
          <w:rPr>
            <w:noProof/>
            <w:webHidden/>
          </w:rPr>
          <w:tab/>
        </w:r>
        <w:r w:rsidR="008C79CF">
          <w:rPr>
            <w:noProof/>
            <w:webHidden/>
          </w:rPr>
          <w:fldChar w:fldCharType="begin"/>
        </w:r>
        <w:r w:rsidR="008C79CF">
          <w:rPr>
            <w:noProof/>
            <w:webHidden/>
          </w:rPr>
          <w:instrText xml:space="preserve"> PAGEREF _Toc23404868 \h </w:instrText>
        </w:r>
        <w:r w:rsidR="008C79CF">
          <w:rPr>
            <w:noProof/>
            <w:webHidden/>
          </w:rPr>
        </w:r>
        <w:r w:rsidR="008C79CF">
          <w:rPr>
            <w:noProof/>
            <w:webHidden/>
          </w:rPr>
          <w:fldChar w:fldCharType="separate"/>
        </w:r>
        <w:r w:rsidR="008C79CF">
          <w:rPr>
            <w:noProof/>
            <w:webHidden/>
          </w:rPr>
          <w:t>46</w:t>
        </w:r>
        <w:r w:rsidR="008C79CF">
          <w:rPr>
            <w:noProof/>
            <w:webHidden/>
          </w:rPr>
          <w:fldChar w:fldCharType="end"/>
        </w:r>
      </w:hyperlink>
    </w:p>
    <w:p w14:paraId="094F2B30" w14:textId="2CCBAD80" w:rsidR="008C79CF" w:rsidRDefault="00FA4A4E">
      <w:pPr>
        <w:pStyle w:val="TOC3"/>
        <w:tabs>
          <w:tab w:val="left" w:pos="1320"/>
          <w:tab w:val="right" w:leader="dot" w:pos="8440"/>
        </w:tabs>
        <w:rPr>
          <w:noProof/>
          <w:sz w:val="22"/>
          <w:szCs w:val="22"/>
          <w:lang w:val="en-US"/>
        </w:rPr>
      </w:pPr>
      <w:hyperlink w:anchor="_Toc23404869" w:history="1">
        <w:r w:rsidR="008C79CF" w:rsidRPr="00EC1892">
          <w:rPr>
            <w:rStyle w:val="Hyperlink"/>
            <w:b/>
            <w:noProof/>
          </w:rPr>
          <w:t>2.5.12</w:t>
        </w:r>
        <w:r w:rsidR="008C79CF">
          <w:rPr>
            <w:noProof/>
            <w:sz w:val="22"/>
            <w:szCs w:val="22"/>
            <w:lang w:val="en-US"/>
          </w:rPr>
          <w:tab/>
        </w:r>
        <w:r w:rsidR="008C79CF" w:rsidRPr="00EC1892">
          <w:rPr>
            <w:rStyle w:val="Hyperlink"/>
            <w:b/>
            <w:noProof/>
          </w:rPr>
          <w:t>IGX_PRC_DS_DQ_HIERARCHICAL_SCORE</w:t>
        </w:r>
        <w:r w:rsidR="008C79CF">
          <w:rPr>
            <w:noProof/>
            <w:webHidden/>
          </w:rPr>
          <w:tab/>
        </w:r>
        <w:r w:rsidR="008C79CF">
          <w:rPr>
            <w:noProof/>
            <w:webHidden/>
          </w:rPr>
          <w:fldChar w:fldCharType="begin"/>
        </w:r>
        <w:r w:rsidR="008C79CF">
          <w:rPr>
            <w:noProof/>
            <w:webHidden/>
          </w:rPr>
          <w:instrText xml:space="preserve"> PAGEREF _Toc23404869 \h </w:instrText>
        </w:r>
        <w:r w:rsidR="008C79CF">
          <w:rPr>
            <w:noProof/>
            <w:webHidden/>
          </w:rPr>
        </w:r>
        <w:r w:rsidR="008C79CF">
          <w:rPr>
            <w:noProof/>
            <w:webHidden/>
          </w:rPr>
          <w:fldChar w:fldCharType="separate"/>
        </w:r>
        <w:r w:rsidR="008C79CF">
          <w:rPr>
            <w:noProof/>
            <w:webHidden/>
          </w:rPr>
          <w:t>46</w:t>
        </w:r>
        <w:r w:rsidR="008C79CF">
          <w:rPr>
            <w:noProof/>
            <w:webHidden/>
          </w:rPr>
          <w:fldChar w:fldCharType="end"/>
        </w:r>
      </w:hyperlink>
    </w:p>
    <w:p w14:paraId="3D3887E3" w14:textId="48324EF7" w:rsidR="008C79CF" w:rsidRDefault="00FA4A4E">
      <w:pPr>
        <w:pStyle w:val="TOC3"/>
        <w:tabs>
          <w:tab w:val="left" w:pos="1320"/>
          <w:tab w:val="right" w:leader="dot" w:pos="8440"/>
        </w:tabs>
        <w:rPr>
          <w:noProof/>
          <w:sz w:val="22"/>
          <w:szCs w:val="22"/>
          <w:lang w:val="en-US"/>
        </w:rPr>
      </w:pPr>
      <w:hyperlink w:anchor="_Toc23404870" w:history="1">
        <w:r w:rsidR="008C79CF" w:rsidRPr="00EC1892">
          <w:rPr>
            <w:rStyle w:val="Hyperlink"/>
            <w:b/>
            <w:noProof/>
          </w:rPr>
          <w:t>2.5.13</w:t>
        </w:r>
        <w:r w:rsidR="008C79CF">
          <w:rPr>
            <w:noProof/>
            <w:sz w:val="22"/>
            <w:szCs w:val="22"/>
            <w:lang w:val="en-US"/>
          </w:rPr>
          <w:tab/>
        </w:r>
        <w:r w:rsidR="008C79CF" w:rsidRPr="00EC1892">
          <w:rPr>
            <w:rStyle w:val="Hyperlink"/>
            <w:b/>
            <w:noProof/>
          </w:rPr>
          <w:t>IGX_PRC_DS_</w:t>
        </w:r>
        <w:r w:rsidR="008C79CF" w:rsidRPr="00EC1892">
          <w:rPr>
            <w:rStyle w:val="Hyperlink"/>
            <w:b/>
            <w:noProof/>
            <w:lang w:val="en-IN" w:eastAsia="en-IN"/>
          </w:rPr>
          <w:t>Latest_DS_DQ_Detail_Score</w:t>
        </w:r>
        <w:r w:rsidR="008C79CF">
          <w:rPr>
            <w:noProof/>
            <w:webHidden/>
          </w:rPr>
          <w:tab/>
        </w:r>
        <w:r w:rsidR="008C79CF">
          <w:rPr>
            <w:noProof/>
            <w:webHidden/>
          </w:rPr>
          <w:fldChar w:fldCharType="begin"/>
        </w:r>
        <w:r w:rsidR="008C79CF">
          <w:rPr>
            <w:noProof/>
            <w:webHidden/>
          </w:rPr>
          <w:instrText xml:space="preserve"> PAGEREF _Toc23404870 \h </w:instrText>
        </w:r>
        <w:r w:rsidR="008C79CF">
          <w:rPr>
            <w:noProof/>
            <w:webHidden/>
          </w:rPr>
        </w:r>
        <w:r w:rsidR="008C79CF">
          <w:rPr>
            <w:noProof/>
            <w:webHidden/>
          </w:rPr>
          <w:fldChar w:fldCharType="separate"/>
        </w:r>
        <w:r w:rsidR="008C79CF">
          <w:rPr>
            <w:noProof/>
            <w:webHidden/>
          </w:rPr>
          <w:t>47</w:t>
        </w:r>
        <w:r w:rsidR="008C79CF">
          <w:rPr>
            <w:noProof/>
            <w:webHidden/>
          </w:rPr>
          <w:fldChar w:fldCharType="end"/>
        </w:r>
      </w:hyperlink>
    </w:p>
    <w:p w14:paraId="3CC1D2D3" w14:textId="016FFA99" w:rsidR="008C79CF" w:rsidRDefault="00FA4A4E">
      <w:pPr>
        <w:pStyle w:val="TOC3"/>
        <w:tabs>
          <w:tab w:val="left" w:pos="1320"/>
          <w:tab w:val="right" w:leader="dot" w:pos="8440"/>
        </w:tabs>
        <w:rPr>
          <w:noProof/>
          <w:sz w:val="22"/>
          <w:szCs w:val="22"/>
          <w:lang w:val="en-US"/>
        </w:rPr>
      </w:pPr>
      <w:hyperlink w:anchor="_Toc23404871" w:history="1">
        <w:r w:rsidR="008C79CF" w:rsidRPr="00EC1892">
          <w:rPr>
            <w:rStyle w:val="Hyperlink"/>
            <w:b/>
            <w:noProof/>
          </w:rPr>
          <w:t>2.5.14</w:t>
        </w:r>
        <w:r w:rsidR="008C79CF">
          <w:rPr>
            <w:noProof/>
            <w:sz w:val="22"/>
            <w:szCs w:val="22"/>
            <w:lang w:val="en-US"/>
          </w:rPr>
          <w:tab/>
        </w:r>
        <w:r w:rsidR="008C79CF" w:rsidRPr="00EC1892">
          <w:rPr>
            <w:rStyle w:val="Hyperlink"/>
            <w:b/>
            <w:noProof/>
          </w:rPr>
          <w:t>IGX_PRC_DS_</w:t>
        </w:r>
        <w:r w:rsidR="008C79CF" w:rsidRPr="00EC1892">
          <w:rPr>
            <w:rStyle w:val="Hyperlink"/>
            <w:b/>
            <w:noProof/>
            <w:lang w:val="en-IN" w:eastAsia="en-IN"/>
          </w:rPr>
          <w:t>Latest_DS_DQ_Results</w:t>
        </w:r>
        <w:r w:rsidR="008C79CF">
          <w:rPr>
            <w:noProof/>
            <w:webHidden/>
          </w:rPr>
          <w:tab/>
        </w:r>
        <w:r w:rsidR="008C79CF">
          <w:rPr>
            <w:noProof/>
            <w:webHidden/>
          </w:rPr>
          <w:fldChar w:fldCharType="begin"/>
        </w:r>
        <w:r w:rsidR="008C79CF">
          <w:rPr>
            <w:noProof/>
            <w:webHidden/>
          </w:rPr>
          <w:instrText xml:space="preserve"> PAGEREF _Toc23404871 \h </w:instrText>
        </w:r>
        <w:r w:rsidR="008C79CF">
          <w:rPr>
            <w:noProof/>
            <w:webHidden/>
          </w:rPr>
        </w:r>
        <w:r w:rsidR="008C79CF">
          <w:rPr>
            <w:noProof/>
            <w:webHidden/>
          </w:rPr>
          <w:fldChar w:fldCharType="separate"/>
        </w:r>
        <w:r w:rsidR="008C79CF">
          <w:rPr>
            <w:noProof/>
            <w:webHidden/>
          </w:rPr>
          <w:t>48</w:t>
        </w:r>
        <w:r w:rsidR="008C79CF">
          <w:rPr>
            <w:noProof/>
            <w:webHidden/>
          </w:rPr>
          <w:fldChar w:fldCharType="end"/>
        </w:r>
      </w:hyperlink>
    </w:p>
    <w:p w14:paraId="72C1CDCE" w14:textId="43370A9A" w:rsidR="008C79CF" w:rsidRDefault="00FA4A4E">
      <w:pPr>
        <w:pStyle w:val="TOC3"/>
        <w:tabs>
          <w:tab w:val="left" w:pos="1320"/>
          <w:tab w:val="right" w:leader="dot" w:pos="8440"/>
        </w:tabs>
        <w:rPr>
          <w:noProof/>
          <w:sz w:val="22"/>
          <w:szCs w:val="22"/>
          <w:lang w:val="en-US"/>
        </w:rPr>
      </w:pPr>
      <w:hyperlink w:anchor="_Toc23404872" w:history="1">
        <w:r w:rsidR="008C79CF" w:rsidRPr="00EC1892">
          <w:rPr>
            <w:rStyle w:val="Hyperlink"/>
            <w:b/>
            <w:noProof/>
          </w:rPr>
          <w:t>2.5.15</w:t>
        </w:r>
        <w:r w:rsidR="008C79CF">
          <w:rPr>
            <w:noProof/>
            <w:sz w:val="22"/>
            <w:szCs w:val="22"/>
            <w:lang w:val="en-US"/>
          </w:rPr>
          <w:tab/>
        </w:r>
        <w:r w:rsidR="008C79CF" w:rsidRPr="00EC1892">
          <w:rPr>
            <w:rStyle w:val="Hyperlink"/>
            <w:b/>
            <w:noProof/>
          </w:rPr>
          <w:t>IGX_PRC_Find_Ready_Data_Entities</w:t>
        </w:r>
        <w:r w:rsidR="008C79CF">
          <w:rPr>
            <w:noProof/>
            <w:webHidden/>
          </w:rPr>
          <w:tab/>
        </w:r>
        <w:r w:rsidR="008C79CF">
          <w:rPr>
            <w:noProof/>
            <w:webHidden/>
          </w:rPr>
          <w:fldChar w:fldCharType="begin"/>
        </w:r>
        <w:r w:rsidR="008C79CF">
          <w:rPr>
            <w:noProof/>
            <w:webHidden/>
          </w:rPr>
          <w:instrText xml:space="preserve"> PAGEREF _Toc23404872 \h </w:instrText>
        </w:r>
        <w:r w:rsidR="008C79CF">
          <w:rPr>
            <w:noProof/>
            <w:webHidden/>
          </w:rPr>
        </w:r>
        <w:r w:rsidR="008C79CF">
          <w:rPr>
            <w:noProof/>
            <w:webHidden/>
          </w:rPr>
          <w:fldChar w:fldCharType="separate"/>
        </w:r>
        <w:r w:rsidR="008C79CF">
          <w:rPr>
            <w:noProof/>
            <w:webHidden/>
          </w:rPr>
          <w:t>48</w:t>
        </w:r>
        <w:r w:rsidR="008C79CF">
          <w:rPr>
            <w:noProof/>
            <w:webHidden/>
          </w:rPr>
          <w:fldChar w:fldCharType="end"/>
        </w:r>
      </w:hyperlink>
    </w:p>
    <w:p w14:paraId="100139EC" w14:textId="0C3F02B7" w:rsidR="008C79CF" w:rsidRDefault="00FA4A4E">
      <w:pPr>
        <w:pStyle w:val="TOC3"/>
        <w:tabs>
          <w:tab w:val="left" w:pos="1320"/>
          <w:tab w:val="right" w:leader="dot" w:pos="8440"/>
        </w:tabs>
        <w:rPr>
          <w:noProof/>
          <w:sz w:val="22"/>
          <w:szCs w:val="22"/>
          <w:lang w:val="en-US"/>
        </w:rPr>
      </w:pPr>
      <w:hyperlink w:anchor="_Toc23404873" w:history="1">
        <w:r w:rsidR="008C79CF" w:rsidRPr="00EC1892">
          <w:rPr>
            <w:rStyle w:val="Hyperlink"/>
            <w:b/>
            <w:noProof/>
          </w:rPr>
          <w:t>2.5.16</w:t>
        </w:r>
        <w:r w:rsidR="008C79CF">
          <w:rPr>
            <w:noProof/>
            <w:sz w:val="22"/>
            <w:szCs w:val="22"/>
            <w:lang w:val="en-US"/>
          </w:rPr>
          <w:tab/>
        </w:r>
        <w:r w:rsidR="008C79CF" w:rsidRPr="00EC1892">
          <w:rPr>
            <w:rStyle w:val="Hyperlink"/>
            <w:b/>
            <w:noProof/>
          </w:rPr>
          <w:t>IGX_PRC_Log_Rule_Evaluator</w:t>
        </w:r>
        <w:r w:rsidR="008C79CF">
          <w:rPr>
            <w:noProof/>
            <w:webHidden/>
          </w:rPr>
          <w:tab/>
        </w:r>
        <w:r w:rsidR="008C79CF">
          <w:rPr>
            <w:noProof/>
            <w:webHidden/>
          </w:rPr>
          <w:fldChar w:fldCharType="begin"/>
        </w:r>
        <w:r w:rsidR="008C79CF">
          <w:rPr>
            <w:noProof/>
            <w:webHidden/>
          </w:rPr>
          <w:instrText xml:space="preserve"> PAGEREF _Toc23404873 \h </w:instrText>
        </w:r>
        <w:r w:rsidR="008C79CF">
          <w:rPr>
            <w:noProof/>
            <w:webHidden/>
          </w:rPr>
        </w:r>
        <w:r w:rsidR="008C79CF">
          <w:rPr>
            <w:noProof/>
            <w:webHidden/>
          </w:rPr>
          <w:fldChar w:fldCharType="separate"/>
        </w:r>
        <w:r w:rsidR="008C79CF">
          <w:rPr>
            <w:noProof/>
            <w:webHidden/>
          </w:rPr>
          <w:t>49</w:t>
        </w:r>
        <w:r w:rsidR="008C79CF">
          <w:rPr>
            <w:noProof/>
            <w:webHidden/>
          </w:rPr>
          <w:fldChar w:fldCharType="end"/>
        </w:r>
      </w:hyperlink>
    </w:p>
    <w:p w14:paraId="1A17BD5F" w14:textId="3A59D676" w:rsidR="008C79CF" w:rsidRDefault="00FA4A4E">
      <w:pPr>
        <w:pStyle w:val="TOC3"/>
        <w:tabs>
          <w:tab w:val="left" w:pos="1320"/>
          <w:tab w:val="right" w:leader="dot" w:pos="8440"/>
        </w:tabs>
        <w:rPr>
          <w:noProof/>
          <w:sz w:val="22"/>
          <w:szCs w:val="22"/>
          <w:lang w:val="en-US"/>
        </w:rPr>
      </w:pPr>
      <w:hyperlink w:anchor="_Toc23404874" w:history="1">
        <w:r w:rsidR="008C79CF" w:rsidRPr="00EC1892">
          <w:rPr>
            <w:rStyle w:val="Hyperlink"/>
            <w:b/>
            <w:noProof/>
          </w:rPr>
          <w:t>2.5.17</w:t>
        </w:r>
        <w:r w:rsidR="008C79CF">
          <w:rPr>
            <w:noProof/>
            <w:sz w:val="22"/>
            <w:szCs w:val="22"/>
            <w:lang w:val="en-US"/>
          </w:rPr>
          <w:tab/>
        </w:r>
        <w:r w:rsidR="008C79CF" w:rsidRPr="00EC1892">
          <w:rPr>
            <w:rStyle w:val="Hyperlink"/>
            <w:b/>
            <w:noProof/>
          </w:rPr>
          <w:t>IGX_PRC_Scoring_Engine_Execution_Check</w:t>
        </w:r>
        <w:r w:rsidR="008C79CF">
          <w:rPr>
            <w:noProof/>
            <w:webHidden/>
          </w:rPr>
          <w:tab/>
        </w:r>
        <w:r w:rsidR="008C79CF">
          <w:rPr>
            <w:noProof/>
            <w:webHidden/>
          </w:rPr>
          <w:fldChar w:fldCharType="begin"/>
        </w:r>
        <w:r w:rsidR="008C79CF">
          <w:rPr>
            <w:noProof/>
            <w:webHidden/>
          </w:rPr>
          <w:instrText xml:space="preserve"> PAGEREF _Toc23404874 \h </w:instrText>
        </w:r>
        <w:r w:rsidR="008C79CF">
          <w:rPr>
            <w:noProof/>
            <w:webHidden/>
          </w:rPr>
        </w:r>
        <w:r w:rsidR="008C79CF">
          <w:rPr>
            <w:noProof/>
            <w:webHidden/>
          </w:rPr>
          <w:fldChar w:fldCharType="separate"/>
        </w:r>
        <w:r w:rsidR="008C79CF">
          <w:rPr>
            <w:noProof/>
            <w:webHidden/>
          </w:rPr>
          <w:t>49</w:t>
        </w:r>
        <w:r w:rsidR="008C79CF">
          <w:rPr>
            <w:noProof/>
            <w:webHidden/>
          </w:rPr>
          <w:fldChar w:fldCharType="end"/>
        </w:r>
      </w:hyperlink>
    </w:p>
    <w:p w14:paraId="1BC8A68D" w14:textId="304CBA53" w:rsidR="008C79CF" w:rsidRDefault="00FA4A4E">
      <w:pPr>
        <w:pStyle w:val="TOC2"/>
        <w:tabs>
          <w:tab w:val="left" w:pos="880"/>
          <w:tab w:val="right" w:leader="dot" w:pos="8440"/>
        </w:tabs>
        <w:rPr>
          <w:noProof/>
          <w:sz w:val="22"/>
          <w:szCs w:val="22"/>
          <w:lang w:val="en-US"/>
        </w:rPr>
      </w:pPr>
      <w:hyperlink w:anchor="_Toc23404882" w:history="1">
        <w:r w:rsidR="008C79CF" w:rsidRPr="00EC1892">
          <w:rPr>
            <w:rStyle w:val="Hyperlink"/>
            <w:noProof/>
            <w:lang w:val="en-IN" w:eastAsia="en-IN"/>
          </w:rPr>
          <w:t>2.6</w:t>
        </w:r>
        <w:r w:rsidR="008C79CF">
          <w:rPr>
            <w:noProof/>
            <w:sz w:val="22"/>
            <w:szCs w:val="22"/>
            <w:lang w:val="en-US"/>
          </w:rPr>
          <w:tab/>
        </w:r>
        <w:r w:rsidR="008C79CF" w:rsidRPr="00EC1892">
          <w:rPr>
            <w:rStyle w:val="Hyperlink"/>
            <w:noProof/>
            <w:lang w:val="en-IN" w:eastAsia="en-IN"/>
          </w:rPr>
          <w:t>Data Views</w:t>
        </w:r>
        <w:r w:rsidR="008C79CF">
          <w:rPr>
            <w:noProof/>
            <w:webHidden/>
          </w:rPr>
          <w:tab/>
        </w:r>
        <w:r w:rsidR="008C79CF">
          <w:rPr>
            <w:noProof/>
            <w:webHidden/>
          </w:rPr>
          <w:fldChar w:fldCharType="begin"/>
        </w:r>
        <w:r w:rsidR="008C79CF">
          <w:rPr>
            <w:noProof/>
            <w:webHidden/>
          </w:rPr>
          <w:instrText xml:space="preserve"> PAGEREF _Toc23404882 \h </w:instrText>
        </w:r>
        <w:r w:rsidR="008C79CF">
          <w:rPr>
            <w:noProof/>
            <w:webHidden/>
          </w:rPr>
        </w:r>
        <w:r w:rsidR="008C79CF">
          <w:rPr>
            <w:noProof/>
            <w:webHidden/>
          </w:rPr>
          <w:fldChar w:fldCharType="separate"/>
        </w:r>
        <w:r w:rsidR="008C79CF">
          <w:rPr>
            <w:noProof/>
            <w:webHidden/>
          </w:rPr>
          <w:t>50</w:t>
        </w:r>
        <w:r w:rsidR="008C79CF">
          <w:rPr>
            <w:noProof/>
            <w:webHidden/>
          </w:rPr>
          <w:fldChar w:fldCharType="end"/>
        </w:r>
      </w:hyperlink>
    </w:p>
    <w:p w14:paraId="7BAA3C2C" w14:textId="31C12190" w:rsidR="008C79CF" w:rsidRDefault="00FA4A4E">
      <w:pPr>
        <w:pStyle w:val="TOC2"/>
        <w:tabs>
          <w:tab w:val="left" w:pos="880"/>
          <w:tab w:val="right" w:leader="dot" w:pos="8440"/>
        </w:tabs>
        <w:rPr>
          <w:noProof/>
          <w:sz w:val="22"/>
          <w:szCs w:val="22"/>
          <w:lang w:val="en-US"/>
        </w:rPr>
      </w:pPr>
      <w:hyperlink w:anchor="_Toc23404883" w:history="1">
        <w:r w:rsidR="008C79CF" w:rsidRPr="00EC1892">
          <w:rPr>
            <w:rStyle w:val="Hyperlink"/>
            <w:noProof/>
            <w:lang w:val="en-IN" w:eastAsia="en-IN"/>
          </w:rPr>
          <w:t>2.7</w:t>
        </w:r>
        <w:r w:rsidR="008C79CF">
          <w:rPr>
            <w:noProof/>
            <w:sz w:val="22"/>
            <w:szCs w:val="22"/>
            <w:lang w:val="en-US"/>
          </w:rPr>
          <w:tab/>
        </w:r>
        <w:r w:rsidR="008C79CF" w:rsidRPr="00EC1892">
          <w:rPr>
            <w:rStyle w:val="Hyperlink"/>
            <w:noProof/>
            <w:lang w:val="en-IN" w:eastAsia="en-IN"/>
          </w:rPr>
          <w:t>Dashboards</w:t>
        </w:r>
        <w:r w:rsidR="008C79CF">
          <w:rPr>
            <w:noProof/>
            <w:webHidden/>
          </w:rPr>
          <w:tab/>
        </w:r>
        <w:r w:rsidR="008C79CF">
          <w:rPr>
            <w:noProof/>
            <w:webHidden/>
          </w:rPr>
          <w:fldChar w:fldCharType="begin"/>
        </w:r>
        <w:r w:rsidR="008C79CF">
          <w:rPr>
            <w:noProof/>
            <w:webHidden/>
          </w:rPr>
          <w:instrText xml:space="preserve"> PAGEREF _Toc23404883 \h </w:instrText>
        </w:r>
        <w:r w:rsidR="008C79CF">
          <w:rPr>
            <w:noProof/>
            <w:webHidden/>
          </w:rPr>
        </w:r>
        <w:r w:rsidR="008C79CF">
          <w:rPr>
            <w:noProof/>
            <w:webHidden/>
          </w:rPr>
          <w:fldChar w:fldCharType="separate"/>
        </w:r>
        <w:r w:rsidR="008C79CF">
          <w:rPr>
            <w:noProof/>
            <w:webHidden/>
          </w:rPr>
          <w:t>51</w:t>
        </w:r>
        <w:r w:rsidR="008C79CF">
          <w:rPr>
            <w:noProof/>
            <w:webHidden/>
          </w:rPr>
          <w:fldChar w:fldCharType="end"/>
        </w:r>
      </w:hyperlink>
    </w:p>
    <w:p w14:paraId="4CD352BA" w14:textId="76AA49ED" w:rsidR="008C79CF" w:rsidRDefault="00FA4A4E">
      <w:pPr>
        <w:pStyle w:val="TOC3"/>
        <w:tabs>
          <w:tab w:val="left" w:pos="1320"/>
          <w:tab w:val="right" w:leader="dot" w:pos="8440"/>
        </w:tabs>
        <w:rPr>
          <w:noProof/>
          <w:sz w:val="22"/>
          <w:szCs w:val="22"/>
          <w:lang w:val="en-US"/>
        </w:rPr>
      </w:pPr>
      <w:hyperlink w:anchor="_Toc23404884" w:history="1">
        <w:r w:rsidR="008C79CF" w:rsidRPr="00EC1892">
          <w:rPr>
            <w:rStyle w:val="Hyperlink"/>
            <w:b/>
            <w:noProof/>
          </w:rPr>
          <w:t>2.7.1</w:t>
        </w:r>
        <w:r w:rsidR="008C79CF">
          <w:rPr>
            <w:noProof/>
            <w:sz w:val="22"/>
            <w:szCs w:val="22"/>
            <w:lang w:val="en-US"/>
          </w:rPr>
          <w:tab/>
        </w:r>
        <w:r w:rsidR="008C79CF" w:rsidRPr="00EC1892">
          <w:rPr>
            <w:rStyle w:val="Hyperlink"/>
            <w:b/>
            <w:noProof/>
          </w:rPr>
          <w:t>Overall DQ Health</w:t>
        </w:r>
        <w:r w:rsidR="008C79CF">
          <w:rPr>
            <w:noProof/>
            <w:webHidden/>
          </w:rPr>
          <w:tab/>
        </w:r>
        <w:r w:rsidR="008C79CF">
          <w:rPr>
            <w:noProof/>
            <w:webHidden/>
          </w:rPr>
          <w:fldChar w:fldCharType="begin"/>
        </w:r>
        <w:r w:rsidR="008C79CF">
          <w:rPr>
            <w:noProof/>
            <w:webHidden/>
          </w:rPr>
          <w:instrText xml:space="preserve"> PAGEREF _Toc23404884 \h </w:instrText>
        </w:r>
        <w:r w:rsidR="008C79CF">
          <w:rPr>
            <w:noProof/>
            <w:webHidden/>
          </w:rPr>
        </w:r>
        <w:r w:rsidR="008C79CF">
          <w:rPr>
            <w:noProof/>
            <w:webHidden/>
          </w:rPr>
          <w:fldChar w:fldCharType="separate"/>
        </w:r>
        <w:r w:rsidR="008C79CF">
          <w:rPr>
            <w:noProof/>
            <w:webHidden/>
          </w:rPr>
          <w:t>51</w:t>
        </w:r>
        <w:r w:rsidR="008C79CF">
          <w:rPr>
            <w:noProof/>
            <w:webHidden/>
          </w:rPr>
          <w:fldChar w:fldCharType="end"/>
        </w:r>
      </w:hyperlink>
    </w:p>
    <w:p w14:paraId="62199564" w14:textId="21DAAF5B" w:rsidR="008C79CF" w:rsidRDefault="00FA4A4E">
      <w:pPr>
        <w:pStyle w:val="TOC3"/>
        <w:tabs>
          <w:tab w:val="left" w:pos="1320"/>
          <w:tab w:val="right" w:leader="dot" w:pos="8440"/>
        </w:tabs>
        <w:rPr>
          <w:noProof/>
          <w:sz w:val="22"/>
          <w:szCs w:val="22"/>
          <w:lang w:val="en-US"/>
        </w:rPr>
      </w:pPr>
      <w:hyperlink w:anchor="_Toc23404885" w:history="1">
        <w:r w:rsidR="008C79CF" w:rsidRPr="00EC1892">
          <w:rPr>
            <w:rStyle w:val="Hyperlink"/>
            <w:b/>
            <w:noProof/>
          </w:rPr>
          <w:t>2.7.2</w:t>
        </w:r>
        <w:r w:rsidR="008C79CF">
          <w:rPr>
            <w:noProof/>
            <w:sz w:val="22"/>
            <w:szCs w:val="22"/>
            <w:lang w:val="en-US"/>
          </w:rPr>
          <w:tab/>
        </w:r>
        <w:r w:rsidR="008C79CF" w:rsidRPr="00EC1892">
          <w:rPr>
            <w:rStyle w:val="Hyperlink"/>
            <w:b/>
            <w:noProof/>
          </w:rPr>
          <w:t>Score Trend by Asset Type</w:t>
        </w:r>
        <w:r w:rsidR="008C79CF">
          <w:rPr>
            <w:noProof/>
            <w:webHidden/>
          </w:rPr>
          <w:tab/>
        </w:r>
        <w:r w:rsidR="008C79CF">
          <w:rPr>
            <w:noProof/>
            <w:webHidden/>
          </w:rPr>
          <w:fldChar w:fldCharType="begin"/>
        </w:r>
        <w:r w:rsidR="008C79CF">
          <w:rPr>
            <w:noProof/>
            <w:webHidden/>
          </w:rPr>
          <w:instrText xml:space="preserve"> PAGEREF _Toc23404885 \h </w:instrText>
        </w:r>
        <w:r w:rsidR="008C79CF">
          <w:rPr>
            <w:noProof/>
            <w:webHidden/>
          </w:rPr>
        </w:r>
        <w:r w:rsidR="008C79CF">
          <w:rPr>
            <w:noProof/>
            <w:webHidden/>
          </w:rPr>
          <w:fldChar w:fldCharType="separate"/>
        </w:r>
        <w:r w:rsidR="008C79CF">
          <w:rPr>
            <w:noProof/>
            <w:webHidden/>
          </w:rPr>
          <w:t>52</w:t>
        </w:r>
        <w:r w:rsidR="008C79CF">
          <w:rPr>
            <w:noProof/>
            <w:webHidden/>
          </w:rPr>
          <w:fldChar w:fldCharType="end"/>
        </w:r>
      </w:hyperlink>
    </w:p>
    <w:p w14:paraId="0A8505C8" w14:textId="3A52F6E1" w:rsidR="008C79CF" w:rsidRDefault="00FA4A4E">
      <w:pPr>
        <w:pStyle w:val="TOC3"/>
        <w:tabs>
          <w:tab w:val="left" w:pos="1320"/>
          <w:tab w:val="right" w:leader="dot" w:pos="8440"/>
        </w:tabs>
        <w:rPr>
          <w:noProof/>
          <w:sz w:val="22"/>
          <w:szCs w:val="22"/>
          <w:lang w:val="en-US"/>
        </w:rPr>
      </w:pPr>
      <w:hyperlink w:anchor="_Toc23404886" w:history="1">
        <w:r w:rsidR="008C79CF" w:rsidRPr="00EC1892">
          <w:rPr>
            <w:rStyle w:val="Hyperlink"/>
            <w:b/>
            <w:noProof/>
          </w:rPr>
          <w:t>2.7.3</w:t>
        </w:r>
        <w:r w:rsidR="008C79CF">
          <w:rPr>
            <w:noProof/>
            <w:sz w:val="22"/>
            <w:szCs w:val="22"/>
            <w:lang w:val="en-US"/>
          </w:rPr>
          <w:tab/>
        </w:r>
        <w:r w:rsidR="008C79CF" w:rsidRPr="00EC1892">
          <w:rPr>
            <w:rStyle w:val="Hyperlink"/>
            <w:b/>
            <w:noProof/>
          </w:rPr>
          <w:t>Failed and Error Records by Data Entity, Element &amp; Rule</w:t>
        </w:r>
        <w:r w:rsidR="008C79CF">
          <w:rPr>
            <w:noProof/>
            <w:webHidden/>
          </w:rPr>
          <w:tab/>
        </w:r>
        <w:r w:rsidR="008C79CF">
          <w:rPr>
            <w:noProof/>
            <w:webHidden/>
          </w:rPr>
          <w:fldChar w:fldCharType="begin"/>
        </w:r>
        <w:r w:rsidR="008C79CF">
          <w:rPr>
            <w:noProof/>
            <w:webHidden/>
          </w:rPr>
          <w:instrText xml:space="preserve"> PAGEREF _Toc23404886 \h </w:instrText>
        </w:r>
        <w:r w:rsidR="008C79CF">
          <w:rPr>
            <w:noProof/>
            <w:webHidden/>
          </w:rPr>
        </w:r>
        <w:r w:rsidR="008C79CF">
          <w:rPr>
            <w:noProof/>
            <w:webHidden/>
          </w:rPr>
          <w:fldChar w:fldCharType="separate"/>
        </w:r>
        <w:r w:rsidR="008C79CF">
          <w:rPr>
            <w:noProof/>
            <w:webHidden/>
          </w:rPr>
          <w:t>53</w:t>
        </w:r>
        <w:r w:rsidR="008C79CF">
          <w:rPr>
            <w:noProof/>
            <w:webHidden/>
          </w:rPr>
          <w:fldChar w:fldCharType="end"/>
        </w:r>
      </w:hyperlink>
    </w:p>
    <w:p w14:paraId="2C3B8513" w14:textId="36AAFD78" w:rsidR="008C79CF" w:rsidRDefault="00FA4A4E">
      <w:pPr>
        <w:pStyle w:val="TOC3"/>
        <w:tabs>
          <w:tab w:val="left" w:pos="1320"/>
          <w:tab w:val="right" w:leader="dot" w:pos="8440"/>
        </w:tabs>
        <w:rPr>
          <w:noProof/>
          <w:sz w:val="22"/>
          <w:szCs w:val="22"/>
          <w:lang w:val="en-US"/>
        </w:rPr>
      </w:pPr>
      <w:hyperlink w:anchor="_Toc23404887" w:history="1">
        <w:r w:rsidR="008C79CF" w:rsidRPr="00EC1892">
          <w:rPr>
            <w:rStyle w:val="Hyperlink"/>
            <w:b/>
            <w:noProof/>
          </w:rPr>
          <w:t>2.7.4</w:t>
        </w:r>
        <w:r w:rsidR="008C79CF">
          <w:rPr>
            <w:noProof/>
            <w:sz w:val="22"/>
            <w:szCs w:val="22"/>
            <w:lang w:val="en-US"/>
          </w:rPr>
          <w:tab/>
        </w:r>
        <w:r w:rsidR="008C79CF" w:rsidRPr="00EC1892">
          <w:rPr>
            <w:rStyle w:val="Hyperlink"/>
            <w:b/>
            <w:noProof/>
          </w:rPr>
          <w:t>Pass Rate by Hierarchy (Last 30 Days)</w:t>
        </w:r>
        <w:r w:rsidR="008C79CF">
          <w:rPr>
            <w:noProof/>
            <w:webHidden/>
          </w:rPr>
          <w:tab/>
        </w:r>
        <w:r w:rsidR="008C79CF">
          <w:rPr>
            <w:noProof/>
            <w:webHidden/>
          </w:rPr>
          <w:fldChar w:fldCharType="begin"/>
        </w:r>
        <w:r w:rsidR="008C79CF">
          <w:rPr>
            <w:noProof/>
            <w:webHidden/>
          </w:rPr>
          <w:instrText xml:space="preserve"> PAGEREF _Toc23404887 \h </w:instrText>
        </w:r>
        <w:r w:rsidR="008C79CF">
          <w:rPr>
            <w:noProof/>
            <w:webHidden/>
          </w:rPr>
        </w:r>
        <w:r w:rsidR="008C79CF">
          <w:rPr>
            <w:noProof/>
            <w:webHidden/>
          </w:rPr>
          <w:fldChar w:fldCharType="separate"/>
        </w:r>
        <w:r w:rsidR="008C79CF">
          <w:rPr>
            <w:noProof/>
            <w:webHidden/>
          </w:rPr>
          <w:t>55</w:t>
        </w:r>
        <w:r w:rsidR="008C79CF">
          <w:rPr>
            <w:noProof/>
            <w:webHidden/>
          </w:rPr>
          <w:fldChar w:fldCharType="end"/>
        </w:r>
      </w:hyperlink>
    </w:p>
    <w:p w14:paraId="026D0552" w14:textId="3A6919D5" w:rsidR="008C79CF" w:rsidRDefault="00FA4A4E">
      <w:pPr>
        <w:pStyle w:val="TOC2"/>
        <w:tabs>
          <w:tab w:val="left" w:pos="880"/>
          <w:tab w:val="right" w:leader="dot" w:pos="8440"/>
        </w:tabs>
        <w:rPr>
          <w:noProof/>
          <w:sz w:val="22"/>
          <w:szCs w:val="22"/>
          <w:lang w:val="en-US"/>
        </w:rPr>
      </w:pPr>
      <w:hyperlink w:anchor="_Toc23404888" w:history="1">
        <w:r w:rsidR="008C79CF" w:rsidRPr="00EC1892">
          <w:rPr>
            <w:rStyle w:val="Hyperlink"/>
            <w:noProof/>
            <w:lang w:val="en-IN" w:eastAsia="en-IN"/>
          </w:rPr>
          <w:t>2.8</w:t>
        </w:r>
        <w:r w:rsidR="008C79CF">
          <w:rPr>
            <w:noProof/>
            <w:sz w:val="22"/>
            <w:szCs w:val="22"/>
            <w:lang w:val="en-US"/>
          </w:rPr>
          <w:tab/>
        </w:r>
        <w:r w:rsidR="008C79CF" w:rsidRPr="00EC1892">
          <w:rPr>
            <w:rStyle w:val="Hyperlink"/>
            <w:noProof/>
            <w:lang w:val="en-IN" w:eastAsia="en-IN"/>
          </w:rPr>
          <w:t>Case Management</w:t>
        </w:r>
        <w:r w:rsidR="008C79CF">
          <w:rPr>
            <w:noProof/>
            <w:webHidden/>
          </w:rPr>
          <w:tab/>
        </w:r>
        <w:r w:rsidR="008C79CF">
          <w:rPr>
            <w:noProof/>
            <w:webHidden/>
          </w:rPr>
          <w:fldChar w:fldCharType="begin"/>
        </w:r>
        <w:r w:rsidR="008C79CF">
          <w:rPr>
            <w:noProof/>
            <w:webHidden/>
          </w:rPr>
          <w:instrText xml:space="preserve"> PAGEREF _Toc23404888 \h </w:instrText>
        </w:r>
        <w:r w:rsidR="008C79CF">
          <w:rPr>
            <w:noProof/>
            <w:webHidden/>
          </w:rPr>
        </w:r>
        <w:r w:rsidR="008C79CF">
          <w:rPr>
            <w:noProof/>
            <w:webHidden/>
          </w:rPr>
          <w:fldChar w:fldCharType="separate"/>
        </w:r>
        <w:r w:rsidR="008C79CF">
          <w:rPr>
            <w:noProof/>
            <w:webHidden/>
          </w:rPr>
          <w:t>56</w:t>
        </w:r>
        <w:r w:rsidR="008C79CF">
          <w:rPr>
            <w:noProof/>
            <w:webHidden/>
          </w:rPr>
          <w:fldChar w:fldCharType="end"/>
        </w:r>
      </w:hyperlink>
    </w:p>
    <w:p w14:paraId="2B71BEFB" w14:textId="2F13F9B0" w:rsidR="008C79CF" w:rsidRDefault="00FA4A4E">
      <w:pPr>
        <w:pStyle w:val="TOC3"/>
        <w:tabs>
          <w:tab w:val="left" w:pos="1320"/>
          <w:tab w:val="right" w:leader="dot" w:pos="8440"/>
        </w:tabs>
        <w:rPr>
          <w:noProof/>
          <w:sz w:val="22"/>
          <w:szCs w:val="22"/>
          <w:lang w:val="en-US"/>
        </w:rPr>
      </w:pPr>
      <w:hyperlink w:anchor="_Toc23404889" w:history="1">
        <w:r w:rsidR="008C79CF" w:rsidRPr="00EC1892">
          <w:rPr>
            <w:rStyle w:val="Hyperlink"/>
            <w:b/>
            <w:noProof/>
          </w:rPr>
          <w:t>2.8.1</w:t>
        </w:r>
        <w:r w:rsidR="008C79CF">
          <w:rPr>
            <w:noProof/>
            <w:sz w:val="22"/>
            <w:szCs w:val="22"/>
            <w:lang w:val="en-US"/>
          </w:rPr>
          <w:tab/>
        </w:r>
        <w:r w:rsidR="008C79CF" w:rsidRPr="00EC1892">
          <w:rPr>
            <w:rStyle w:val="Hyperlink"/>
            <w:b/>
            <w:noProof/>
          </w:rPr>
          <w:t>Case Summary Workflow</w:t>
        </w:r>
        <w:r w:rsidR="008C79CF">
          <w:rPr>
            <w:noProof/>
            <w:webHidden/>
          </w:rPr>
          <w:tab/>
        </w:r>
        <w:r w:rsidR="008C79CF">
          <w:rPr>
            <w:noProof/>
            <w:webHidden/>
          </w:rPr>
          <w:fldChar w:fldCharType="begin"/>
        </w:r>
        <w:r w:rsidR="008C79CF">
          <w:rPr>
            <w:noProof/>
            <w:webHidden/>
          </w:rPr>
          <w:instrText xml:space="preserve"> PAGEREF _Toc23404889 \h </w:instrText>
        </w:r>
        <w:r w:rsidR="008C79CF">
          <w:rPr>
            <w:noProof/>
            <w:webHidden/>
          </w:rPr>
        </w:r>
        <w:r w:rsidR="008C79CF">
          <w:rPr>
            <w:noProof/>
            <w:webHidden/>
          </w:rPr>
          <w:fldChar w:fldCharType="separate"/>
        </w:r>
        <w:r w:rsidR="008C79CF">
          <w:rPr>
            <w:noProof/>
            <w:webHidden/>
          </w:rPr>
          <w:t>56</w:t>
        </w:r>
        <w:r w:rsidR="008C79CF">
          <w:rPr>
            <w:noProof/>
            <w:webHidden/>
          </w:rPr>
          <w:fldChar w:fldCharType="end"/>
        </w:r>
      </w:hyperlink>
    </w:p>
    <w:p w14:paraId="45B872C2" w14:textId="29FD3092" w:rsidR="008C79CF" w:rsidRDefault="00FA4A4E">
      <w:pPr>
        <w:pStyle w:val="TOC3"/>
        <w:tabs>
          <w:tab w:val="left" w:pos="1320"/>
          <w:tab w:val="right" w:leader="dot" w:pos="8440"/>
        </w:tabs>
        <w:rPr>
          <w:noProof/>
          <w:sz w:val="22"/>
          <w:szCs w:val="22"/>
          <w:lang w:val="en-US"/>
        </w:rPr>
      </w:pPr>
      <w:hyperlink w:anchor="_Toc23404890" w:history="1">
        <w:r w:rsidR="008C79CF" w:rsidRPr="00EC1892">
          <w:rPr>
            <w:rStyle w:val="Hyperlink"/>
            <w:b/>
            <w:noProof/>
          </w:rPr>
          <w:t>2.8.2</w:t>
        </w:r>
        <w:r w:rsidR="008C79CF">
          <w:rPr>
            <w:noProof/>
            <w:sz w:val="22"/>
            <w:szCs w:val="22"/>
            <w:lang w:val="en-US"/>
          </w:rPr>
          <w:tab/>
        </w:r>
        <w:r w:rsidR="008C79CF" w:rsidRPr="00EC1892">
          <w:rPr>
            <w:rStyle w:val="Hyperlink"/>
            <w:b/>
            <w:noProof/>
          </w:rPr>
          <w:t>Case Summary Search Screen</w:t>
        </w:r>
        <w:r w:rsidR="008C79CF">
          <w:rPr>
            <w:noProof/>
            <w:webHidden/>
          </w:rPr>
          <w:tab/>
        </w:r>
        <w:r w:rsidR="008C79CF">
          <w:rPr>
            <w:noProof/>
            <w:webHidden/>
          </w:rPr>
          <w:fldChar w:fldCharType="begin"/>
        </w:r>
        <w:r w:rsidR="008C79CF">
          <w:rPr>
            <w:noProof/>
            <w:webHidden/>
          </w:rPr>
          <w:instrText xml:space="preserve"> PAGEREF _Toc23404890 \h </w:instrText>
        </w:r>
        <w:r w:rsidR="008C79CF">
          <w:rPr>
            <w:noProof/>
            <w:webHidden/>
          </w:rPr>
        </w:r>
        <w:r w:rsidR="008C79CF">
          <w:rPr>
            <w:noProof/>
            <w:webHidden/>
          </w:rPr>
          <w:fldChar w:fldCharType="separate"/>
        </w:r>
        <w:r w:rsidR="008C79CF">
          <w:rPr>
            <w:noProof/>
            <w:webHidden/>
          </w:rPr>
          <w:t>56</w:t>
        </w:r>
        <w:r w:rsidR="008C79CF">
          <w:rPr>
            <w:noProof/>
            <w:webHidden/>
          </w:rPr>
          <w:fldChar w:fldCharType="end"/>
        </w:r>
      </w:hyperlink>
    </w:p>
    <w:p w14:paraId="50176992" w14:textId="40E07960" w:rsidR="008C79CF" w:rsidRDefault="00FA4A4E">
      <w:pPr>
        <w:pStyle w:val="TOC3"/>
        <w:tabs>
          <w:tab w:val="left" w:pos="1320"/>
          <w:tab w:val="right" w:leader="dot" w:pos="8440"/>
        </w:tabs>
        <w:rPr>
          <w:noProof/>
          <w:sz w:val="22"/>
          <w:szCs w:val="22"/>
          <w:lang w:val="en-US"/>
        </w:rPr>
      </w:pPr>
      <w:hyperlink w:anchor="_Toc23404891" w:history="1">
        <w:r w:rsidR="008C79CF" w:rsidRPr="00EC1892">
          <w:rPr>
            <w:rStyle w:val="Hyperlink"/>
            <w:b/>
            <w:noProof/>
          </w:rPr>
          <w:t>2.8.3</w:t>
        </w:r>
        <w:r w:rsidR="008C79CF">
          <w:rPr>
            <w:noProof/>
            <w:sz w:val="22"/>
            <w:szCs w:val="22"/>
            <w:lang w:val="en-US"/>
          </w:rPr>
          <w:tab/>
        </w:r>
        <w:r w:rsidR="008C79CF" w:rsidRPr="00EC1892">
          <w:rPr>
            <w:rStyle w:val="Hyperlink"/>
            <w:b/>
            <w:noProof/>
          </w:rPr>
          <w:t>Case Summary Edit/View Screen</w:t>
        </w:r>
        <w:r w:rsidR="008C79CF">
          <w:rPr>
            <w:noProof/>
            <w:webHidden/>
          </w:rPr>
          <w:tab/>
        </w:r>
        <w:r w:rsidR="008C79CF">
          <w:rPr>
            <w:noProof/>
            <w:webHidden/>
          </w:rPr>
          <w:fldChar w:fldCharType="begin"/>
        </w:r>
        <w:r w:rsidR="008C79CF">
          <w:rPr>
            <w:noProof/>
            <w:webHidden/>
          </w:rPr>
          <w:instrText xml:space="preserve"> PAGEREF _Toc23404891 \h </w:instrText>
        </w:r>
        <w:r w:rsidR="008C79CF">
          <w:rPr>
            <w:noProof/>
            <w:webHidden/>
          </w:rPr>
        </w:r>
        <w:r w:rsidR="008C79CF">
          <w:rPr>
            <w:noProof/>
            <w:webHidden/>
          </w:rPr>
          <w:fldChar w:fldCharType="separate"/>
        </w:r>
        <w:r w:rsidR="008C79CF">
          <w:rPr>
            <w:noProof/>
            <w:webHidden/>
          </w:rPr>
          <w:t>57</w:t>
        </w:r>
        <w:r w:rsidR="008C79CF">
          <w:rPr>
            <w:noProof/>
            <w:webHidden/>
          </w:rPr>
          <w:fldChar w:fldCharType="end"/>
        </w:r>
      </w:hyperlink>
    </w:p>
    <w:p w14:paraId="2D39F1DD" w14:textId="2DEAAEB7" w:rsidR="008C79CF" w:rsidRDefault="00FA4A4E">
      <w:pPr>
        <w:pStyle w:val="TOC3"/>
        <w:tabs>
          <w:tab w:val="left" w:pos="1320"/>
          <w:tab w:val="right" w:leader="dot" w:pos="8440"/>
        </w:tabs>
        <w:rPr>
          <w:noProof/>
          <w:sz w:val="22"/>
          <w:szCs w:val="22"/>
          <w:lang w:val="en-US"/>
        </w:rPr>
      </w:pPr>
      <w:hyperlink w:anchor="_Toc23404892" w:history="1">
        <w:r w:rsidR="008C79CF" w:rsidRPr="00EC1892">
          <w:rPr>
            <w:rStyle w:val="Hyperlink"/>
            <w:b/>
            <w:noProof/>
          </w:rPr>
          <w:t>2.8.4</w:t>
        </w:r>
        <w:r w:rsidR="008C79CF">
          <w:rPr>
            <w:noProof/>
            <w:sz w:val="22"/>
            <w:szCs w:val="22"/>
            <w:lang w:val="en-US"/>
          </w:rPr>
          <w:tab/>
        </w:r>
        <w:r w:rsidR="008C79CF" w:rsidRPr="00EC1892">
          <w:rPr>
            <w:rStyle w:val="Hyperlink"/>
            <w:b/>
            <w:noProof/>
          </w:rPr>
          <w:t>Case Detail Search Screen</w:t>
        </w:r>
        <w:r w:rsidR="008C79CF">
          <w:rPr>
            <w:noProof/>
            <w:webHidden/>
          </w:rPr>
          <w:tab/>
        </w:r>
        <w:r w:rsidR="008C79CF">
          <w:rPr>
            <w:noProof/>
            <w:webHidden/>
          </w:rPr>
          <w:fldChar w:fldCharType="begin"/>
        </w:r>
        <w:r w:rsidR="008C79CF">
          <w:rPr>
            <w:noProof/>
            <w:webHidden/>
          </w:rPr>
          <w:instrText xml:space="preserve"> PAGEREF _Toc23404892 \h </w:instrText>
        </w:r>
        <w:r w:rsidR="008C79CF">
          <w:rPr>
            <w:noProof/>
            <w:webHidden/>
          </w:rPr>
        </w:r>
        <w:r w:rsidR="008C79CF">
          <w:rPr>
            <w:noProof/>
            <w:webHidden/>
          </w:rPr>
          <w:fldChar w:fldCharType="separate"/>
        </w:r>
        <w:r w:rsidR="008C79CF">
          <w:rPr>
            <w:noProof/>
            <w:webHidden/>
          </w:rPr>
          <w:t>57</w:t>
        </w:r>
        <w:r w:rsidR="008C79CF">
          <w:rPr>
            <w:noProof/>
            <w:webHidden/>
          </w:rPr>
          <w:fldChar w:fldCharType="end"/>
        </w:r>
      </w:hyperlink>
    </w:p>
    <w:p w14:paraId="23006D60" w14:textId="72B27EC4" w:rsidR="008C79CF" w:rsidRDefault="00FA4A4E">
      <w:pPr>
        <w:pStyle w:val="TOC3"/>
        <w:tabs>
          <w:tab w:val="left" w:pos="1320"/>
          <w:tab w:val="right" w:leader="dot" w:pos="8440"/>
        </w:tabs>
        <w:rPr>
          <w:noProof/>
          <w:sz w:val="22"/>
          <w:szCs w:val="22"/>
          <w:lang w:val="en-US"/>
        </w:rPr>
      </w:pPr>
      <w:hyperlink w:anchor="_Toc23404893" w:history="1">
        <w:r w:rsidR="008C79CF" w:rsidRPr="00EC1892">
          <w:rPr>
            <w:rStyle w:val="Hyperlink"/>
            <w:b/>
            <w:noProof/>
          </w:rPr>
          <w:t>2.8.5</w:t>
        </w:r>
        <w:r w:rsidR="008C79CF">
          <w:rPr>
            <w:noProof/>
            <w:sz w:val="22"/>
            <w:szCs w:val="22"/>
            <w:lang w:val="en-US"/>
          </w:rPr>
          <w:tab/>
        </w:r>
        <w:r w:rsidR="008C79CF" w:rsidRPr="00EC1892">
          <w:rPr>
            <w:rStyle w:val="Hyperlink"/>
            <w:b/>
            <w:noProof/>
          </w:rPr>
          <w:t>Case Detail Edit/View Screen</w:t>
        </w:r>
        <w:r w:rsidR="008C79CF">
          <w:rPr>
            <w:noProof/>
            <w:webHidden/>
          </w:rPr>
          <w:tab/>
        </w:r>
        <w:r w:rsidR="008C79CF">
          <w:rPr>
            <w:noProof/>
            <w:webHidden/>
          </w:rPr>
          <w:fldChar w:fldCharType="begin"/>
        </w:r>
        <w:r w:rsidR="008C79CF">
          <w:rPr>
            <w:noProof/>
            <w:webHidden/>
          </w:rPr>
          <w:instrText xml:space="preserve"> PAGEREF _Toc23404893 \h </w:instrText>
        </w:r>
        <w:r w:rsidR="008C79CF">
          <w:rPr>
            <w:noProof/>
            <w:webHidden/>
          </w:rPr>
        </w:r>
        <w:r w:rsidR="008C79CF">
          <w:rPr>
            <w:noProof/>
            <w:webHidden/>
          </w:rPr>
          <w:fldChar w:fldCharType="separate"/>
        </w:r>
        <w:r w:rsidR="008C79CF">
          <w:rPr>
            <w:noProof/>
            <w:webHidden/>
          </w:rPr>
          <w:t>57</w:t>
        </w:r>
        <w:r w:rsidR="008C79CF">
          <w:rPr>
            <w:noProof/>
            <w:webHidden/>
          </w:rPr>
          <w:fldChar w:fldCharType="end"/>
        </w:r>
      </w:hyperlink>
    </w:p>
    <w:p w14:paraId="6270B74B" w14:textId="50DE9CCD" w:rsidR="008C79CF" w:rsidRDefault="00FA4A4E">
      <w:pPr>
        <w:pStyle w:val="TOC1"/>
        <w:tabs>
          <w:tab w:val="left" w:pos="660"/>
          <w:tab w:val="right" w:leader="dot" w:pos="8440"/>
        </w:tabs>
        <w:rPr>
          <w:noProof/>
          <w:sz w:val="22"/>
          <w:szCs w:val="22"/>
          <w:lang w:val="en-US"/>
        </w:rPr>
      </w:pPr>
      <w:hyperlink w:anchor="_Toc23404894" w:history="1">
        <w:r w:rsidR="008C79CF" w:rsidRPr="00EC1892">
          <w:rPr>
            <w:rStyle w:val="Hyperlink"/>
            <w:b/>
            <w:noProof/>
          </w:rPr>
          <w:t>3.0</w:t>
        </w:r>
        <w:r w:rsidR="008C79CF">
          <w:rPr>
            <w:noProof/>
            <w:sz w:val="22"/>
            <w:szCs w:val="22"/>
            <w:lang w:val="en-US"/>
          </w:rPr>
          <w:tab/>
        </w:r>
        <w:r w:rsidR="008C79CF" w:rsidRPr="00EC1892">
          <w:rPr>
            <w:rStyle w:val="Hyperlink"/>
            <w:b/>
            <w:noProof/>
          </w:rPr>
          <w:t>Configuration Data / Initial Data</w:t>
        </w:r>
        <w:r w:rsidR="008C79CF">
          <w:rPr>
            <w:noProof/>
            <w:webHidden/>
          </w:rPr>
          <w:tab/>
        </w:r>
        <w:r w:rsidR="008C79CF">
          <w:rPr>
            <w:noProof/>
            <w:webHidden/>
          </w:rPr>
          <w:fldChar w:fldCharType="begin"/>
        </w:r>
        <w:r w:rsidR="008C79CF">
          <w:rPr>
            <w:noProof/>
            <w:webHidden/>
          </w:rPr>
          <w:instrText xml:space="preserve"> PAGEREF _Toc23404894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193493A9" w14:textId="5282CC6E" w:rsidR="008C79CF" w:rsidRDefault="00FA4A4E">
      <w:pPr>
        <w:pStyle w:val="TOC2"/>
        <w:tabs>
          <w:tab w:val="left" w:pos="880"/>
          <w:tab w:val="right" w:leader="dot" w:pos="8440"/>
        </w:tabs>
        <w:rPr>
          <w:noProof/>
          <w:sz w:val="22"/>
          <w:szCs w:val="22"/>
          <w:lang w:val="en-US"/>
        </w:rPr>
      </w:pPr>
      <w:hyperlink w:anchor="_Toc23404896" w:history="1">
        <w:r w:rsidR="008C79CF" w:rsidRPr="00EC1892">
          <w:rPr>
            <w:rStyle w:val="Hyperlink"/>
            <w:noProof/>
            <w:lang w:val="en-IN" w:eastAsia="en-IN"/>
          </w:rPr>
          <w:t>3.1</w:t>
        </w:r>
        <w:r w:rsidR="008C79CF">
          <w:rPr>
            <w:noProof/>
            <w:sz w:val="22"/>
            <w:szCs w:val="22"/>
            <w:lang w:val="en-US"/>
          </w:rPr>
          <w:tab/>
        </w:r>
        <w:r w:rsidR="008C79CF" w:rsidRPr="00EC1892">
          <w:rPr>
            <w:rStyle w:val="Hyperlink"/>
            <w:noProof/>
            <w:lang w:val="en-IN" w:eastAsia="en-IN"/>
          </w:rPr>
          <w:t>Reference Lists</w:t>
        </w:r>
        <w:r w:rsidR="008C79CF">
          <w:rPr>
            <w:noProof/>
            <w:webHidden/>
          </w:rPr>
          <w:tab/>
        </w:r>
        <w:r w:rsidR="008C79CF">
          <w:rPr>
            <w:noProof/>
            <w:webHidden/>
          </w:rPr>
          <w:fldChar w:fldCharType="begin"/>
        </w:r>
        <w:r w:rsidR="008C79CF">
          <w:rPr>
            <w:noProof/>
            <w:webHidden/>
          </w:rPr>
          <w:instrText xml:space="preserve"> PAGEREF _Toc23404896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111184F4" w14:textId="64E87133" w:rsidR="008C79CF" w:rsidRDefault="00FA4A4E">
      <w:pPr>
        <w:pStyle w:val="TOC3"/>
        <w:tabs>
          <w:tab w:val="left" w:pos="1320"/>
          <w:tab w:val="right" w:leader="dot" w:pos="8440"/>
        </w:tabs>
        <w:rPr>
          <w:noProof/>
          <w:sz w:val="22"/>
          <w:szCs w:val="22"/>
          <w:lang w:val="en-US"/>
        </w:rPr>
      </w:pPr>
      <w:hyperlink w:anchor="_Toc23404897" w:history="1">
        <w:r w:rsidR="008C79CF" w:rsidRPr="00EC1892">
          <w:rPr>
            <w:rStyle w:val="Hyperlink"/>
            <w:b/>
            <w:noProof/>
          </w:rPr>
          <w:t>3.1.1</w:t>
        </w:r>
        <w:r w:rsidR="008C79CF">
          <w:rPr>
            <w:noProof/>
            <w:sz w:val="22"/>
            <w:szCs w:val="22"/>
            <w:lang w:val="en-US"/>
          </w:rPr>
          <w:tab/>
        </w:r>
        <w:r w:rsidR="008C79CF" w:rsidRPr="00EC1892">
          <w:rPr>
            <w:rStyle w:val="Hyperlink"/>
            <w:b/>
            <w:noProof/>
          </w:rPr>
          <w:t>Rule Status</w:t>
        </w:r>
        <w:r w:rsidR="008C79CF">
          <w:rPr>
            <w:noProof/>
            <w:webHidden/>
          </w:rPr>
          <w:tab/>
        </w:r>
        <w:r w:rsidR="008C79CF">
          <w:rPr>
            <w:noProof/>
            <w:webHidden/>
          </w:rPr>
          <w:fldChar w:fldCharType="begin"/>
        </w:r>
        <w:r w:rsidR="008C79CF">
          <w:rPr>
            <w:noProof/>
            <w:webHidden/>
          </w:rPr>
          <w:instrText xml:space="preserve"> PAGEREF _Toc23404897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68262DD9" w14:textId="7E4384B6" w:rsidR="008C79CF" w:rsidRDefault="00FA4A4E">
      <w:pPr>
        <w:pStyle w:val="TOC3"/>
        <w:tabs>
          <w:tab w:val="left" w:pos="1320"/>
          <w:tab w:val="right" w:leader="dot" w:pos="8440"/>
        </w:tabs>
        <w:rPr>
          <w:noProof/>
          <w:sz w:val="22"/>
          <w:szCs w:val="22"/>
          <w:lang w:val="en-US"/>
        </w:rPr>
      </w:pPr>
      <w:hyperlink w:anchor="_Toc23404898" w:history="1">
        <w:r w:rsidR="008C79CF" w:rsidRPr="00EC1892">
          <w:rPr>
            <w:rStyle w:val="Hyperlink"/>
            <w:b/>
            <w:noProof/>
          </w:rPr>
          <w:t>3.1.2</w:t>
        </w:r>
        <w:r w:rsidR="008C79CF">
          <w:rPr>
            <w:noProof/>
            <w:sz w:val="22"/>
            <w:szCs w:val="22"/>
            <w:lang w:val="en-US"/>
          </w:rPr>
          <w:tab/>
        </w:r>
        <w:r w:rsidR="008C79CF" w:rsidRPr="00EC1892">
          <w:rPr>
            <w:rStyle w:val="Hyperlink"/>
            <w:b/>
            <w:noProof/>
          </w:rPr>
          <w:t>Rule Dimension</w:t>
        </w:r>
        <w:r w:rsidR="008C79CF">
          <w:rPr>
            <w:noProof/>
            <w:webHidden/>
          </w:rPr>
          <w:tab/>
        </w:r>
        <w:r w:rsidR="008C79CF">
          <w:rPr>
            <w:noProof/>
            <w:webHidden/>
          </w:rPr>
          <w:fldChar w:fldCharType="begin"/>
        </w:r>
        <w:r w:rsidR="008C79CF">
          <w:rPr>
            <w:noProof/>
            <w:webHidden/>
          </w:rPr>
          <w:instrText xml:space="preserve"> PAGEREF _Toc23404898 \h </w:instrText>
        </w:r>
        <w:r w:rsidR="008C79CF">
          <w:rPr>
            <w:noProof/>
            <w:webHidden/>
          </w:rPr>
        </w:r>
        <w:r w:rsidR="008C79CF">
          <w:rPr>
            <w:noProof/>
            <w:webHidden/>
          </w:rPr>
          <w:fldChar w:fldCharType="separate"/>
        </w:r>
        <w:r w:rsidR="008C79CF">
          <w:rPr>
            <w:noProof/>
            <w:webHidden/>
          </w:rPr>
          <w:t>58</w:t>
        </w:r>
        <w:r w:rsidR="008C79CF">
          <w:rPr>
            <w:noProof/>
            <w:webHidden/>
          </w:rPr>
          <w:fldChar w:fldCharType="end"/>
        </w:r>
      </w:hyperlink>
    </w:p>
    <w:p w14:paraId="1BB9DA4A" w14:textId="4DB2517D" w:rsidR="008C79CF" w:rsidRDefault="00FA4A4E">
      <w:pPr>
        <w:pStyle w:val="TOC3"/>
        <w:tabs>
          <w:tab w:val="left" w:pos="1320"/>
          <w:tab w:val="right" w:leader="dot" w:pos="8440"/>
        </w:tabs>
        <w:rPr>
          <w:noProof/>
          <w:sz w:val="22"/>
          <w:szCs w:val="22"/>
          <w:lang w:val="en-US"/>
        </w:rPr>
      </w:pPr>
      <w:hyperlink w:anchor="_Toc23404899" w:history="1">
        <w:r w:rsidR="008C79CF" w:rsidRPr="00EC1892">
          <w:rPr>
            <w:rStyle w:val="Hyperlink"/>
            <w:b/>
            <w:noProof/>
          </w:rPr>
          <w:t>3.1.3</w:t>
        </w:r>
        <w:r w:rsidR="008C79CF">
          <w:rPr>
            <w:noProof/>
            <w:sz w:val="22"/>
            <w:szCs w:val="22"/>
            <w:lang w:val="en-US"/>
          </w:rPr>
          <w:tab/>
        </w:r>
        <w:r w:rsidR="008C79CF" w:rsidRPr="00EC1892">
          <w:rPr>
            <w:rStyle w:val="Hyperlink"/>
            <w:b/>
            <w:noProof/>
          </w:rPr>
          <w:t>IGX Data Element Group</w:t>
        </w:r>
        <w:r w:rsidR="008C79CF">
          <w:rPr>
            <w:noProof/>
            <w:webHidden/>
          </w:rPr>
          <w:tab/>
        </w:r>
        <w:r w:rsidR="008C79CF">
          <w:rPr>
            <w:noProof/>
            <w:webHidden/>
          </w:rPr>
          <w:fldChar w:fldCharType="begin"/>
        </w:r>
        <w:r w:rsidR="008C79CF">
          <w:rPr>
            <w:noProof/>
            <w:webHidden/>
          </w:rPr>
          <w:instrText xml:space="preserve"> PAGEREF _Toc23404899 \h </w:instrText>
        </w:r>
        <w:r w:rsidR="008C79CF">
          <w:rPr>
            <w:noProof/>
            <w:webHidden/>
          </w:rPr>
        </w:r>
        <w:r w:rsidR="008C79CF">
          <w:rPr>
            <w:noProof/>
            <w:webHidden/>
          </w:rPr>
          <w:fldChar w:fldCharType="separate"/>
        </w:r>
        <w:r w:rsidR="008C79CF">
          <w:rPr>
            <w:noProof/>
            <w:webHidden/>
          </w:rPr>
          <w:t>59</w:t>
        </w:r>
        <w:r w:rsidR="008C79CF">
          <w:rPr>
            <w:noProof/>
            <w:webHidden/>
          </w:rPr>
          <w:fldChar w:fldCharType="end"/>
        </w:r>
      </w:hyperlink>
    </w:p>
    <w:p w14:paraId="43F81768" w14:textId="7E536294" w:rsidR="008C79CF" w:rsidRDefault="00FA4A4E">
      <w:pPr>
        <w:pStyle w:val="TOC3"/>
        <w:tabs>
          <w:tab w:val="left" w:pos="1320"/>
          <w:tab w:val="right" w:leader="dot" w:pos="8440"/>
        </w:tabs>
        <w:rPr>
          <w:noProof/>
          <w:sz w:val="22"/>
          <w:szCs w:val="22"/>
          <w:lang w:val="en-US"/>
        </w:rPr>
      </w:pPr>
      <w:hyperlink w:anchor="_Toc23404900" w:history="1">
        <w:r w:rsidR="008C79CF" w:rsidRPr="00EC1892">
          <w:rPr>
            <w:rStyle w:val="Hyperlink"/>
            <w:b/>
            <w:noProof/>
          </w:rPr>
          <w:t>3.1.4</w:t>
        </w:r>
        <w:r w:rsidR="008C79CF">
          <w:rPr>
            <w:noProof/>
            <w:sz w:val="22"/>
            <w:szCs w:val="22"/>
            <w:lang w:val="en-US"/>
          </w:rPr>
          <w:tab/>
        </w:r>
        <w:r w:rsidR="008C79CF" w:rsidRPr="00EC1892">
          <w:rPr>
            <w:rStyle w:val="Hyperlink"/>
            <w:b/>
            <w:noProof/>
          </w:rPr>
          <w:t>IGX Scoring Config</w:t>
        </w:r>
        <w:r w:rsidR="008C79CF">
          <w:rPr>
            <w:noProof/>
            <w:webHidden/>
          </w:rPr>
          <w:tab/>
        </w:r>
        <w:r w:rsidR="008C79CF">
          <w:rPr>
            <w:noProof/>
            <w:webHidden/>
          </w:rPr>
          <w:fldChar w:fldCharType="begin"/>
        </w:r>
        <w:r w:rsidR="008C79CF">
          <w:rPr>
            <w:noProof/>
            <w:webHidden/>
          </w:rPr>
          <w:instrText xml:space="preserve"> PAGEREF _Toc23404900 \h </w:instrText>
        </w:r>
        <w:r w:rsidR="008C79CF">
          <w:rPr>
            <w:noProof/>
            <w:webHidden/>
          </w:rPr>
        </w:r>
        <w:r w:rsidR="008C79CF">
          <w:rPr>
            <w:noProof/>
            <w:webHidden/>
          </w:rPr>
          <w:fldChar w:fldCharType="separate"/>
        </w:r>
        <w:r w:rsidR="008C79CF">
          <w:rPr>
            <w:noProof/>
            <w:webHidden/>
          </w:rPr>
          <w:t>59</w:t>
        </w:r>
        <w:r w:rsidR="008C79CF">
          <w:rPr>
            <w:noProof/>
            <w:webHidden/>
          </w:rPr>
          <w:fldChar w:fldCharType="end"/>
        </w:r>
      </w:hyperlink>
    </w:p>
    <w:p w14:paraId="1FA6D869" w14:textId="1B3FD9B9" w:rsidR="008C79CF" w:rsidRDefault="00FA4A4E">
      <w:pPr>
        <w:pStyle w:val="TOC3"/>
        <w:tabs>
          <w:tab w:val="left" w:pos="1320"/>
          <w:tab w:val="right" w:leader="dot" w:pos="8440"/>
        </w:tabs>
        <w:rPr>
          <w:noProof/>
          <w:sz w:val="22"/>
          <w:szCs w:val="22"/>
          <w:lang w:val="en-US"/>
        </w:rPr>
      </w:pPr>
      <w:hyperlink w:anchor="_Toc23404901" w:history="1">
        <w:r w:rsidR="008C79CF" w:rsidRPr="00EC1892">
          <w:rPr>
            <w:rStyle w:val="Hyperlink"/>
            <w:b/>
            <w:noProof/>
          </w:rPr>
          <w:t>3.1.5</w:t>
        </w:r>
        <w:r w:rsidR="008C79CF">
          <w:rPr>
            <w:noProof/>
            <w:sz w:val="22"/>
            <w:szCs w:val="22"/>
            <w:lang w:val="en-US"/>
          </w:rPr>
          <w:tab/>
        </w:r>
        <w:r w:rsidR="008C79CF" w:rsidRPr="00EC1892">
          <w:rPr>
            <w:rStyle w:val="Hyperlink"/>
            <w:b/>
            <w:noProof/>
          </w:rPr>
          <w:t>IGX Rule Operator List</w:t>
        </w:r>
        <w:r w:rsidR="008C79CF">
          <w:rPr>
            <w:noProof/>
            <w:webHidden/>
          </w:rPr>
          <w:tab/>
        </w:r>
        <w:r w:rsidR="008C79CF">
          <w:rPr>
            <w:noProof/>
            <w:webHidden/>
          </w:rPr>
          <w:fldChar w:fldCharType="begin"/>
        </w:r>
        <w:r w:rsidR="008C79CF">
          <w:rPr>
            <w:noProof/>
            <w:webHidden/>
          </w:rPr>
          <w:instrText xml:space="preserve"> PAGEREF _Toc23404901 \h </w:instrText>
        </w:r>
        <w:r w:rsidR="008C79CF">
          <w:rPr>
            <w:noProof/>
            <w:webHidden/>
          </w:rPr>
        </w:r>
        <w:r w:rsidR="008C79CF">
          <w:rPr>
            <w:noProof/>
            <w:webHidden/>
          </w:rPr>
          <w:fldChar w:fldCharType="separate"/>
        </w:r>
        <w:r w:rsidR="008C79CF">
          <w:rPr>
            <w:noProof/>
            <w:webHidden/>
          </w:rPr>
          <w:t>60</w:t>
        </w:r>
        <w:r w:rsidR="008C79CF">
          <w:rPr>
            <w:noProof/>
            <w:webHidden/>
          </w:rPr>
          <w:fldChar w:fldCharType="end"/>
        </w:r>
      </w:hyperlink>
    </w:p>
    <w:p w14:paraId="5EC8EFA3" w14:textId="3E9EEE07" w:rsidR="008C79CF" w:rsidRDefault="00FA4A4E">
      <w:pPr>
        <w:pStyle w:val="TOC3"/>
        <w:tabs>
          <w:tab w:val="left" w:pos="1320"/>
          <w:tab w:val="right" w:leader="dot" w:pos="8440"/>
        </w:tabs>
        <w:rPr>
          <w:noProof/>
          <w:sz w:val="22"/>
          <w:szCs w:val="22"/>
          <w:lang w:val="en-US"/>
        </w:rPr>
      </w:pPr>
      <w:hyperlink w:anchor="_Toc23404902" w:history="1">
        <w:r w:rsidR="008C79CF" w:rsidRPr="00EC1892">
          <w:rPr>
            <w:rStyle w:val="Hyperlink"/>
            <w:b/>
            <w:noProof/>
          </w:rPr>
          <w:t>3.1.6</w:t>
        </w:r>
        <w:r w:rsidR="008C79CF">
          <w:rPr>
            <w:noProof/>
            <w:sz w:val="22"/>
            <w:szCs w:val="22"/>
            <w:lang w:val="en-US"/>
          </w:rPr>
          <w:tab/>
        </w:r>
        <w:r w:rsidR="008C79CF" w:rsidRPr="00EC1892">
          <w:rPr>
            <w:rStyle w:val="Hyperlink"/>
            <w:b/>
            <w:noProof/>
          </w:rPr>
          <w:t>IGX Comparison Rule Operator List</w:t>
        </w:r>
        <w:r w:rsidR="008C79CF">
          <w:rPr>
            <w:noProof/>
            <w:webHidden/>
          </w:rPr>
          <w:tab/>
        </w:r>
        <w:r w:rsidR="008C79CF">
          <w:rPr>
            <w:noProof/>
            <w:webHidden/>
          </w:rPr>
          <w:fldChar w:fldCharType="begin"/>
        </w:r>
        <w:r w:rsidR="008C79CF">
          <w:rPr>
            <w:noProof/>
            <w:webHidden/>
          </w:rPr>
          <w:instrText xml:space="preserve"> PAGEREF _Toc23404902 \h </w:instrText>
        </w:r>
        <w:r w:rsidR="008C79CF">
          <w:rPr>
            <w:noProof/>
            <w:webHidden/>
          </w:rPr>
        </w:r>
        <w:r w:rsidR="008C79CF">
          <w:rPr>
            <w:noProof/>
            <w:webHidden/>
          </w:rPr>
          <w:fldChar w:fldCharType="separate"/>
        </w:r>
        <w:r w:rsidR="008C79CF">
          <w:rPr>
            <w:noProof/>
            <w:webHidden/>
          </w:rPr>
          <w:t>60</w:t>
        </w:r>
        <w:r w:rsidR="008C79CF">
          <w:rPr>
            <w:noProof/>
            <w:webHidden/>
          </w:rPr>
          <w:fldChar w:fldCharType="end"/>
        </w:r>
      </w:hyperlink>
    </w:p>
    <w:p w14:paraId="5D9E2298" w14:textId="4FD04213" w:rsidR="008C79CF" w:rsidRDefault="00FA4A4E">
      <w:pPr>
        <w:pStyle w:val="TOC3"/>
        <w:tabs>
          <w:tab w:val="left" w:pos="1320"/>
          <w:tab w:val="right" w:leader="dot" w:pos="8440"/>
        </w:tabs>
        <w:rPr>
          <w:noProof/>
          <w:sz w:val="22"/>
          <w:szCs w:val="22"/>
          <w:lang w:val="en-US"/>
        </w:rPr>
      </w:pPr>
      <w:hyperlink w:anchor="_Toc23404907" w:history="1">
        <w:r w:rsidR="008C79CF" w:rsidRPr="00EC1892">
          <w:rPr>
            <w:rStyle w:val="Hyperlink"/>
            <w:b/>
            <w:noProof/>
          </w:rPr>
          <w:t>3.1.7</w:t>
        </w:r>
        <w:r w:rsidR="008C79CF">
          <w:rPr>
            <w:noProof/>
            <w:sz w:val="22"/>
            <w:szCs w:val="22"/>
            <w:lang w:val="en-US"/>
          </w:rPr>
          <w:tab/>
        </w:r>
        <w:r w:rsidR="008C79CF" w:rsidRPr="00EC1892">
          <w:rPr>
            <w:rStyle w:val="Hyperlink"/>
            <w:b/>
            <w:noProof/>
          </w:rPr>
          <w:t>IGX Pass Skip List</w:t>
        </w:r>
        <w:r w:rsidR="008C79CF">
          <w:rPr>
            <w:noProof/>
            <w:webHidden/>
          </w:rPr>
          <w:tab/>
        </w:r>
        <w:r w:rsidR="008C79CF">
          <w:rPr>
            <w:noProof/>
            <w:webHidden/>
          </w:rPr>
          <w:fldChar w:fldCharType="begin"/>
        </w:r>
        <w:r w:rsidR="008C79CF">
          <w:rPr>
            <w:noProof/>
            <w:webHidden/>
          </w:rPr>
          <w:instrText xml:space="preserve"> PAGEREF _Toc23404907 \h </w:instrText>
        </w:r>
        <w:r w:rsidR="008C79CF">
          <w:rPr>
            <w:noProof/>
            <w:webHidden/>
          </w:rPr>
        </w:r>
        <w:r w:rsidR="008C79CF">
          <w:rPr>
            <w:noProof/>
            <w:webHidden/>
          </w:rPr>
          <w:fldChar w:fldCharType="separate"/>
        </w:r>
        <w:r w:rsidR="008C79CF">
          <w:rPr>
            <w:noProof/>
            <w:webHidden/>
          </w:rPr>
          <w:t>60</w:t>
        </w:r>
        <w:r w:rsidR="008C79CF">
          <w:rPr>
            <w:noProof/>
            <w:webHidden/>
          </w:rPr>
          <w:fldChar w:fldCharType="end"/>
        </w:r>
      </w:hyperlink>
    </w:p>
    <w:p w14:paraId="16A20E04" w14:textId="1432937F" w:rsidR="008C79CF" w:rsidRDefault="00FA4A4E">
      <w:pPr>
        <w:pStyle w:val="TOC3"/>
        <w:tabs>
          <w:tab w:val="left" w:pos="1320"/>
          <w:tab w:val="right" w:leader="dot" w:pos="8440"/>
        </w:tabs>
        <w:rPr>
          <w:noProof/>
          <w:sz w:val="22"/>
          <w:szCs w:val="22"/>
          <w:lang w:val="en-US"/>
        </w:rPr>
      </w:pPr>
      <w:hyperlink w:anchor="_Toc23404908" w:history="1">
        <w:r w:rsidR="008C79CF" w:rsidRPr="00EC1892">
          <w:rPr>
            <w:rStyle w:val="Hyperlink"/>
            <w:b/>
            <w:noProof/>
          </w:rPr>
          <w:t>3.1.8</w:t>
        </w:r>
        <w:r w:rsidR="008C79CF">
          <w:rPr>
            <w:noProof/>
            <w:sz w:val="22"/>
            <w:szCs w:val="22"/>
            <w:lang w:val="en-US"/>
          </w:rPr>
          <w:tab/>
        </w:r>
        <w:r w:rsidR="008C79CF" w:rsidRPr="00EC1892">
          <w:rPr>
            <w:rStyle w:val="Hyperlink"/>
            <w:b/>
            <w:noProof/>
          </w:rPr>
          <w:t>IGX Data Entity Config</w:t>
        </w:r>
        <w:r w:rsidR="008C79CF">
          <w:rPr>
            <w:noProof/>
            <w:webHidden/>
          </w:rPr>
          <w:tab/>
        </w:r>
        <w:r w:rsidR="008C79CF">
          <w:rPr>
            <w:noProof/>
            <w:webHidden/>
          </w:rPr>
          <w:fldChar w:fldCharType="begin"/>
        </w:r>
        <w:r w:rsidR="008C79CF">
          <w:rPr>
            <w:noProof/>
            <w:webHidden/>
          </w:rPr>
          <w:instrText xml:space="preserve"> PAGEREF _Toc23404908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62007F66" w14:textId="2FBFA0C0" w:rsidR="008C79CF" w:rsidRDefault="00FA4A4E">
      <w:pPr>
        <w:pStyle w:val="TOC2"/>
        <w:tabs>
          <w:tab w:val="left" w:pos="880"/>
          <w:tab w:val="right" w:leader="dot" w:pos="8440"/>
        </w:tabs>
        <w:rPr>
          <w:noProof/>
          <w:sz w:val="22"/>
          <w:szCs w:val="22"/>
          <w:lang w:val="en-US"/>
        </w:rPr>
      </w:pPr>
      <w:hyperlink w:anchor="_Toc23404909" w:history="1">
        <w:r w:rsidR="008C79CF" w:rsidRPr="00EC1892">
          <w:rPr>
            <w:rStyle w:val="Hyperlink"/>
            <w:noProof/>
            <w:lang w:val="en-IN" w:eastAsia="en-IN"/>
          </w:rPr>
          <w:t>3.2</w:t>
        </w:r>
        <w:r w:rsidR="008C79CF">
          <w:rPr>
            <w:noProof/>
            <w:sz w:val="22"/>
            <w:szCs w:val="22"/>
            <w:lang w:val="en-US"/>
          </w:rPr>
          <w:tab/>
        </w:r>
        <w:r w:rsidR="008C79CF" w:rsidRPr="00EC1892">
          <w:rPr>
            <w:rStyle w:val="Hyperlink"/>
            <w:noProof/>
            <w:lang w:val="en-IN" w:eastAsia="en-IN"/>
          </w:rPr>
          <w:t>Artifacts</w:t>
        </w:r>
        <w:r w:rsidR="008C79CF">
          <w:rPr>
            <w:noProof/>
            <w:webHidden/>
          </w:rPr>
          <w:tab/>
        </w:r>
        <w:r w:rsidR="008C79CF">
          <w:rPr>
            <w:noProof/>
            <w:webHidden/>
          </w:rPr>
          <w:fldChar w:fldCharType="begin"/>
        </w:r>
        <w:r w:rsidR="008C79CF">
          <w:rPr>
            <w:noProof/>
            <w:webHidden/>
          </w:rPr>
          <w:instrText xml:space="preserve"> PAGEREF _Toc23404909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482464FD" w14:textId="5ED0E6BE" w:rsidR="008C79CF" w:rsidRDefault="00FA4A4E">
      <w:pPr>
        <w:pStyle w:val="TOC3"/>
        <w:tabs>
          <w:tab w:val="left" w:pos="1320"/>
          <w:tab w:val="right" w:leader="dot" w:pos="8440"/>
        </w:tabs>
        <w:rPr>
          <w:noProof/>
          <w:sz w:val="22"/>
          <w:szCs w:val="22"/>
          <w:lang w:val="en-US"/>
        </w:rPr>
      </w:pPr>
      <w:hyperlink w:anchor="_Toc23404915" w:history="1">
        <w:r w:rsidR="008C79CF" w:rsidRPr="00EC1892">
          <w:rPr>
            <w:rStyle w:val="Hyperlink"/>
            <w:b/>
            <w:noProof/>
          </w:rPr>
          <w:t>3.2.1</w:t>
        </w:r>
        <w:r w:rsidR="008C79CF">
          <w:rPr>
            <w:noProof/>
            <w:sz w:val="22"/>
            <w:szCs w:val="22"/>
            <w:lang w:val="en-US"/>
          </w:rPr>
          <w:tab/>
        </w:r>
        <w:r w:rsidR="008C79CF" w:rsidRPr="00EC1892">
          <w:rPr>
            <w:rStyle w:val="Hyperlink"/>
            <w:b/>
            <w:noProof/>
          </w:rPr>
          <w:t>IGX Data entity</w:t>
        </w:r>
        <w:r w:rsidR="008C79CF">
          <w:rPr>
            <w:noProof/>
            <w:webHidden/>
          </w:rPr>
          <w:tab/>
        </w:r>
        <w:r w:rsidR="008C79CF">
          <w:rPr>
            <w:noProof/>
            <w:webHidden/>
          </w:rPr>
          <w:fldChar w:fldCharType="begin"/>
        </w:r>
        <w:r w:rsidR="008C79CF">
          <w:rPr>
            <w:noProof/>
            <w:webHidden/>
          </w:rPr>
          <w:instrText xml:space="preserve"> PAGEREF _Toc23404915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37431E32" w14:textId="07B7543C" w:rsidR="008C79CF" w:rsidRDefault="00FA4A4E">
      <w:pPr>
        <w:pStyle w:val="TOC3"/>
        <w:tabs>
          <w:tab w:val="left" w:pos="1320"/>
          <w:tab w:val="right" w:leader="dot" w:pos="8440"/>
        </w:tabs>
        <w:rPr>
          <w:noProof/>
          <w:sz w:val="22"/>
          <w:szCs w:val="22"/>
          <w:lang w:val="en-US"/>
        </w:rPr>
      </w:pPr>
      <w:hyperlink w:anchor="_Toc23404916" w:history="1">
        <w:r w:rsidR="008C79CF" w:rsidRPr="00EC1892">
          <w:rPr>
            <w:rStyle w:val="Hyperlink"/>
            <w:b/>
            <w:noProof/>
          </w:rPr>
          <w:t>3.2.2</w:t>
        </w:r>
        <w:r w:rsidR="008C79CF">
          <w:rPr>
            <w:noProof/>
            <w:sz w:val="22"/>
            <w:szCs w:val="22"/>
            <w:lang w:val="en-US"/>
          </w:rPr>
          <w:tab/>
        </w:r>
        <w:r w:rsidR="008C79CF" w:rsidRPr="00EC1892">
          <w:rPr>
            <w:rStyle w:val="Hyperlink"/>
            <w:b/>
            <w:noProof/>
          </w:rPr>
          <w:t>IGX Data Element</w:t>
        </w:r>
        <w:r w:rsidR="008C79CF">
          <w:rPr>
            <w:noProof/>
            <w:webHidden/>
          </w:rPr>
          <w:tab/>
        </w:r>
        <w:r w:rsidR="008C79CF">
          <w:rPr>
            <w:noProof/>
            <w:webHidden/>
          </w:rPr>
          <w:fldChar w:fldCharType="begin"/>
        </w:r>
        <w:r w:rsidR="008C79CF">
          <w:rPr>
            <w:noProof/>
            <w:webHidden/>
          </w:rPr>
          <w:instrText xml:space="preserve"> PAGEREF _Toc23404916 \h </w:instrText>
        </w:r>
        <w:r w:rsidR="008C79CF">
          <w:rPr>
            <w:noProof/>
            <w:webHidden/>
          </w:rPr>
        </w:r>
        <w:r w:rsidR="008C79CF">
          <w:rPr>
            <w:noProof/>
            <w:webHidden/>
          </w:rPr>
          <w:fldChar w:fldCharType="separate"/>
        </w:r>
        <w:r w:rsidR="008C79CF">
          <w:rPr>
            <w:noProof/>
            <w:webHidden/>
          </w:rPr>
          <w:t>61</w:t>
        </w:r>
        <w:r w:rsidR="008C79CF">
          <w:rPr>
            <w:noProof/>
            <w:webHidden/>
          </w:rPr>
          <w:fldChar w:fldCharType="end"/>
        </w:r>
      </w:hyperlink>
    </w:p>
    <w:p w14:paraId="24EA274D" w14:textId="0E51BE04" w:rsidR="008C79CF" w:rsidRDefault="00FA4A4E">
      <w:pPr>
        <w:pStyle w:val="TOC2"/>
        <w:tabs>
          <w:tab w:val="left" w:pos="880"/>
          <w:tab w:val="right" w:leader="dot" w:pos="8440"/>
        </w:tabs>
        <w:rPr>
          <w:noProof/>
          <w:sz w:val="22"/>
          <w:szCs w:val="22"/>
          <w:lang w:val="en-US"/>
        </w:rPr>
      </w:pPr>
      <w:hyperlink w:anchor="_Toc23404922" w:history="1">
        <w:r w:rsidR="008C79CF" w:rsidRPr="00EC1892">
          <w:rPr>
            <w:rStyle w:val="Hyperlink"/>
            <w:noProof/>
            <w:lang w:val="en-IN" w:eastAsia="en-IN"/>
          </w:rPr>
          <w:t>3.3</w:t>
        </w:r>
        <w:r w:rsidR="008C79CF">
          <w:rPr>
            <w:noProof/>
            <w:sz w:val="22"/>
            <w:szCs w:val="22"/>
            <w:lang w:val="en-US"/>
          </w:rPr>
          <w:tab/>
        </w:r>
        <w:r w:rsidR="008C79CF" w:rsidRPr="00EC1892">
          <w:rPr>
            <w:rStyle w:val="Hyperlink"/>
            <w:noProof/>
            <w:lang w:val="en-IN" w:eastAsia="en-IN"/>
          </w:rPr>
          <w:t>Predicates</w:t>
        </w:r>
        <w:r w:rsidR="008C79CF">
          <w:rPr>
            <w:noProof/>
            <w:webHidden/>
          </w:rPr>
          <w:tab/>
        </w:r>
        <w:r w:rsidR="008C79CF">
          <w:rPr>
            <w:noProof/>
            <w:webHidden/>
          </w:rPr>
          <w:fldChar w:fldCharType="begin"/>
        </w:r>
        <w:r w:rsidR="008C79CF">
          <w:rPr>
            <w:noProof/>
            <w:webHidden/>
          </w:rPr>
          <w:instrText xml:space="preserve"> PAGEREF _Toc23404922 \h </w:instrText>
        </w:r>
        <w:r w:rsidR="008C79CF">
          <w:rPr>
            <w:noProof/>
            <w:webHidden/>
          </w:rPr>
        </w:r>
        <w:r w:rsidR="008C79CF">
          <w:rPr>
            <w:noProof/>
            <w:webHidden/>
          </w:rPr>
          <w:fldChar w:fldCharType="separate"/>
        </w:r>
        <w:r w:rsidR="008C79CF">
          <w:rPr>
            <w:noProof/>
            <w:webHidden/>
          </w:rPr>
          <w:t>62</w:t>
        </w:r>
        <w:r w:rsidR="008C79CF">
          <w:rPr>
            <w:noProof/>
            <w:webHidden/>
          </w:rPr>
          <w:fldChar w:fldCharType="end"/>
        </w:r>
      </w:hyperlink>
    </w:p>
    <w:p w14:paraId="45F28539" w14:textId="7D0CEDE0" w:rsidR="008C79CF" w:rsidRDefault="00FA4A4E">
      <w:pPr>
        <w:pStyle w:val="TOC2"/>
        <w:tabs>
          <w:tab w:val="left" w:pos="880"/>
          <w:tab w:val="right" w:leader="dot" w:pos="8440"/>
        </w:tabs>
        <w:rPr>
          <w:noProof/>
          <w:sz w:val="22"/>
          <w:szCs w:val="22"/>
          <w:lang w:val="en-US"/>
        </w:rPr>
      </w:pPr>
      <w:hyperlink w:anchor="_Toc23404924" w:history="1">
        <w:r w:rsidR="008C79CF" w:rsidRPr="00EC1892">
          <w:rPr>
            <w:rStyle w:val="Hyperlink"/>
            <w:noProof/>
            <w:lang w:val="en-IN" w:eastAsia="en-IN"/>
          </w:rPr>
          <w:t>3.4</w:t>
        </w:r>
        <w:r w:rsidR="008C79CF">
          <w:rPr>
            <w:noProof/>
            <w:sz w:val="22"/>
            <w:szCs w:val="22"/>
            <w:lang w:val="en-US"/>
          </w:rPr>
          <w:tab/>
        </w:r>
        <w:r w:rsidR="008C79CF" w:rsidRPr="00EC1892">
          <w:rPr>
            <w:rStyle w:val="Hyperlink"/>
            <w:noProof/>
            <w:lang w:val="en-IN" w:eastAsia="en-IN"/>
          </w:rPr>
          <w:t>Relationship Type</w:t>
        </w:r>
        <w:r w:rsidR="008C79CF">
          <w:rPr>
            <w:noProof/>
            <w:webHidden/>
          </w:rPr>
          <w:tab/>
        </w:r>
        <w:r w:rsidR="008C79CF">
          <w:rPr>
            <w:noProof/>
            <w:webHidden/>
          </w:rPr>
          <w:fldChar w:fldCharType="begin"/>
        </w:r>
        <w:r w:rsidR="008C79CF">
          <w:rPr>
            <w:noProof/>
            <w:webHidden/>
          </w:rPr>
          <w:instrText xml:space="preserve"> PAGEREF _Toc23404924 \h </w:instrText>
        </w:r>
        <w:r w:rsidR="008C79CF">
          <w:rPr>
            <w:noProof/>
            <w:webHidden/>
          </w:rPr>
        </w:r>
        <w:r w:rsidR="008C79CF">
          <w:rPr>
            <w:noProof/>
            <w:webHidden/>
          </w:rPr>
          <w:fldChar w:fldCharType="separate"/>
        </w:r>
        <w:r w:rsidR="008C79CF">
          <w:rPr>
            <w:noProof/>
            <w:webHidden/>
          </w:rPr>
          <w:t>62</w:t>
        </w:r>
        <w:r w:rsidR="008C79CF">
          <w:rPr>
            <w:noProof/>
            <w:webHidden/>
          </w:rPr>
          <w:fldChar w:fldCharType="end"/>
        </w:r>
      </w:hyperlink>
    </w:p>
    <w:p w14:paraId="03EDA3CB" w14:textId="365719B2" w:rsidR="008C79CF" w:rsidRDefault="00FA4A4E">
      <w:pPr>
        <w:pStyle w:val="TOC2"/>
        <w:tabs>
          <w:tab w:val="left" w:pos="880"/>
          <w:tab w:val="right" w:leader="dot" w:pos="8440"/>
        </w:tabs>
        <w:rPr>
          <w:noProof/>
          <w:sz w:val="22"/>
          <w:szCs w:val="22"/>
          <w:lang w:val="en-US"/>
        </w:rPr>
      </w:pPr>
      <w:hyperlink w:anchor="_Toc23404925" w:history="1">
        <w:r w:rsidR="008C79CF" w:rsidRPr="00EC1892">
          <w:rPr>
            <w:rStyle w:val="Hyperlink"/>
            <w:noProof/>
            <w:lang w:val="en-IN" w:eastAsia="en-IN"/>
          </w:rPr>
          <w:t>3.5</w:t>
        </w:r>
        <w:r w:rsidR="008C79CF">
          <w:rPr>
            <w:noProof/>
            <w:sz w:val="22"/>
            <w:szCs w:val="22"/>
            <w:lang w:val="en-US"/>
          </w:rPr>
          <w:tab/>
        </w:r>
        <w:r w:rsidR="008C79CF" w:rsidRPr="00EC1892">
          <w:rPr>
            <w:rStyle w:val="Hyperlink"/>
            <w:noProof/>
            <w:lang w:val="en-IN" w:eastAsia="en-IN"/>
          </w:rPr>
          <w:t>Artifact Fields</w:t>
        </w:r>
        <w:r w:rsidR="008C79CF">
          <w:rPr>
            <w:noProof/>
            <w:webHidden/>
          </w:rPr>
          <w:tab/>
        </w:r>
        <w:r w:rsidR="008C79CF">
          <w:rPr>
            <w:noProof/>
            <w:webHidden/>
          </w:rPr>
          <w:fldChar w:fldCharType="begin"/>
        </w:r>
        <w:r w:rsidR="008C79CF">
          <w:rPr>
            <w:noProof/>
            <w:webHidden/>
          </w:rPr>
          <w:instrText xml:space="preserve"> PAGEREF _Toc23404925 \h </w:instrText>
        </w:r>
        <w:r w:rsidR="008C79CF">
          <w:rPr>
            <w:noProof/>
            <w:webHidden/>
          </w:rPr>
        </w:r>
        <w:r w:rsidR="008C79CF">
          <w:rPr>
            <w:noProof/>
            <w:webHidden/>
          </w:rPr>
          <w:fldChar w:fldCharType="separate"/>
        </w:r>
        <w:r w:rsidR="008C79CF">
          <w:rPr>
            <w:noProof/>
            <w:webHidden/>
          </w:rPr>
          <w:t>62</w:t>
        </w:r>
        <w:r w:rsidR="008C79CF">
          <w:rPr>
            <w:noProof/>
            <w:webHidden/>
          </w:rPr>
          <w:fldChar w:fldCharType="end"/>
        </w:r>
      </w:hyperlink>
    </w:p>
    <w:p w14:paraId="4EB14C2E" w14:textId="03D4AC6A" w:rsidR="008C79CF" w:rsidRDefault="00FA4A4E">
      <w:pPr>
        <w:pStyle w:val="TOC3"/>
        <w:tabs>
          <w:tab w:val="left" w:pos="1320"/>
          <w:tab w:val="right" w:leader="dot" w:pos="8440"/>
        </w:tabs>
        <w:rPr>
          <w:noProof/>
          <w:sz w:val="22"/>
          <w:szCs w:val="22"/>
          <w:lang w:val="en-US"/>
        </w:rPr>
      </w:pPr>
      <w:hyperlink w:anchor="_Toc23404929" w:history="1">
        <w:r w:rsidR="008C79CF" w:rsidRPr="00EC1892">
          <w:rPr>
            <w:rStyle w:val="Hyperlink"/>
            <w:b/>
            <w:noProof/>
          </w:rPr>
          <w:t>3.5.1</w:t>
        </w:r>
        <w:r w:rsidR="008C79CF">
          <w:rPr>
            <w:noProof/>
            <w:sz w:val="22"/>
            <w:szCs w:val="22"/>
            <w:lang w:val="en-US"/>
          </w:rPr>
          <w:tab/>
        </w:r>
        <w:r w:rsidR="008C79CF" w:rsidRPr="00EC1892">
          <w:rPr>
            <w:rStyle w:val="Hyperlink"/>
            <w:b/>
            <w:noProof/>
          </w:rPr>
          <w:t>IGX Data Element</w:t>
        </w:r>
        <w:r w:rsidR="008C79CF">
          <w:rPr>
            <w:noProof/>
            <w:webHidden/>
          </w:rPr>
          <w:tab/>
        </w:r>
        <w:r w:rsidR="008C79CF">
          <w:rPr>
            <w:noProof/>
            <w:webHidden/>
          </w:rPr>
          <w:fldChar w:fldCharType="begin"/>
        </w:r>
        <w:r w:rsidR="008C79CF">
          <w:rPr>
            <w:noProof/>
            <w:webHidden/>
          </w:rPr>
          <w:instrText xml:space="preserve"> PAGEREF _Toc23404929 \h </w:instrText>
        </w:r>
        <w:r w:rsidR="008C79CF">
          <w:rPr>
            <w:noProof/>
            <w:webHidden/>
          </w:rPr>
        </w:r>
        <w:r w:rsidR="008C79CF">
          <w:rPr>
            <w:noProof/>
            <w:webHidden/>
          </w:rPr>
          <w:fldChar w:fldCharType="separate"/>
        </w:r>
        <w:r w:rsidR="008C79CF">
          <w:rPr>
            <w:noProof/>
            <w:webHidden/>
          </w:rPr>
          <w:t>63</w:t>
        </w:r>
        <w:r w:rsidR="008C79CF">
          <w:rPr>
            <w:noProof/>
            <w:webHidden/>
          </w:rPr>
          <w:fldChar w:fldCharType="end"/>
        </w:r>
      </w:hyperlink>
    </w:p>
    <w:p w14:paraId="02C46BB6" w14:textId="03AC68EC" w:rsidR="008C79CF" w:rsidRDefault="00FA4A4E">
      <w:pPr>
        <w:pStyle w:val="TOC3"/>
        <w:tabs>
          <w:tab w:val="left" w:pos="1320"/>
          <w:tab w:val="right" w:leader="dot" w:pos="8440"/>
        </w:tabs>
        <w:rPr>
          <w:noProof/>
          <w:sz w:val="22"/>
          <w:szCs w:val="22"/>
          <w:lang w:val="en-US"/>
        </w:rPr>
      </w:pPr>
      <w:hyperlink w:anchor="_Toc23404930" w:history="1">
        <w:r w:rsidR="008C79CF" w:rsidRPr="00EC1892">
          <w:rPr>
            <w:rStyle w:val="Hyperlink"/>
            <w:b/>
            <w:noProof/>
          </w:rPr>
          <w:t>3.5.2</w:t>
        </w:r>
        <w:r w:rsidR="008C79CF">
          <w:rPr>
            <w:noProof/>
            <w:sz w:val="22"/>
            <w:szCs w:val="22"/>
            <w:lang w:val="en-US"/>
          </w:rPr>
          <w:tab/>
        </w:r>
        <w:r w:rsidR="008C79CF" w:rsidRPr="00EC1892">
          <w:rPr>
            <w:rStyle w:val="Hyperlink"/>
            <w:b/>
            <w:noProof/>
          </w:rPr>
          <w:t>IGX Data Entity</w:t>
        </w:r>
        <w:r w:rsidR="008C79CF">
          <w:rPr>
            <w:noProof/>
            <w:webHidden/>
          </w:rPr>
          <w:tab/>
        </w:r>
        <w:r w:rsidR="008C79CF">
          <w:rPr>
            <w:noProof/>
            <w:webHidden/>
          </w:rPr>
          <w:fldChar w:fldCharType="begin"/>
        </w:r>
        <w:r w:rsidR="008C79CF">
          <w:rPr>
            <w:noProof/>
            <w:webHidden/>
          </w:rPr>
          <w:instrText xml:space="preserve"> PAGEREF _Toc23404930 \h </w:instrText>
        </w:r>
        <w:r w:rsidR="008C79CF">
          <w:rPr>
            <w:noProof/>
            <w:webHidden/>
          </w:rPr>
        </w:r>
        <w:r w:rsidR="008C79CF">
          <w:rPr>
            <w:noProof/>
            <w:webHidden/>
          </w:rPr>
          <w:fldChar w:fldCharType="separate"/>
        </w:r>
        <w:r w:rsidR="008C79CF">
          <w:rPr>
            <w:noProof/>
            <w:webHidden/>
          </w:rPr>
          <w:t>63</w:t>
        </w:r>
        <w:r w:rsidR="008C79CF">
          <w:rPr>
            <w:noProof/>
            <w:webHidden/>
          </w:rPr>
          <w:fldChar w:fldCharType="end"/>
        </w:r>
      </w:hyperlink>
    </w:p>
    <w:p w14:paraId="4464E747" w14:textId="07A4BEC2" w:rsidR="008C79CF" w:rsidRDefault="00FA4A4E">
      <w:pPr>
        <w:pStyle w:val="TOC3"/>
        <w:tabs>
          <w:tab w:val="left" w:pos="1320"/>
          <w:tab w:val="right" w:leader="dot" w:pos="8440"/>
        </w:tabs>
        <w:rPr>
          <w:noProof/>
          <w:sz w:val="22"/>
          <w:szCs w:val="22"/>
          <w:lang w:val="en-US"/>
        </w:rPr>
      </w:pPr>
      <w:hyperlink w:anchor="_Toc23404931" w:history="1">
        <w:r w:rsidR="008C79CF" w:rsidRPr="00EC1892">
          <w:rPr>
            <w:rStyle w:val="Hyperlink"/>
            <w:b/>
            <w:noProof/>
          </w:rPr>
          <w:t>3.5.3</w:t>
        </w:r>
        <w:r w:rsidR="008C79CF">
          <w:rPr>
            <w:noProof/>
            <w:sz w:val="22"/>
            <w:szCs w:val="22"/>
            <w:lang w:val="en-US"/>
          </w:rPr>
          <w:tab/>
        </w:r>
        <w:r w:rsidR="008C79CF" w:rsidRPr="00EC1892">
          <w:rPr>
            <w:rStyle w:val="Hyperlink"/>
            <w:b/>
            <w:noProof/>
          </w:rPr>
          <w:t>Field to Capture DQ Result</w:t>
        </w:r>
        <w:r w:rsidR="008C79CF">
          <w:rPr>
            <w:noProof/>
            <w:webHidden/>
          </w:rPr>
          <w:tab/>
        </w:r>
        <w:r w:rsidR="008C79CF">
          <w:rPr>
            <w:noProof/>
            <w:webHidden/>
          </w:rPr>
          <w:fldChar w:fldCharType="begin"/>
        </w:r>
        <w:r w:rsidR="008C79CF">
          <w:rPr>
            <w:noProof/>
            <w:webHidden/>
          </w:rPr>
          <w:instrText xml:space="preserve"> PAGEREF _Toc23404931 \h </w:instrText>
        </w:r>
        <w:r w:rsidR="008C79CF">
          <w:rPr>
            <w:noProof/>
            <w:webHidden/>
          </w:rPr>
        </w:r>
        <w:r w:rsidR="008C79CF">
          <w:rPr>
            <w:noProof/>
            <w:webHidden/>
          </w:rPr>
          <w:fldChar w:fldCharType="separate"/>
        </w:r>
        <w:r w:rsidR="008C79CF">
          <w:rPr>
            <w:noProof/>
            <w:webHidden/>
          </w:rPr>
          <w:t>64</w:t>
        </w:r>
        <w:r w:rsidR="008C79CF">
          <w:rPr>
            <w:noProof/>
            <w:webHidden/>
          </w:rPr>
          <w:fldChar w:fldCharType="end"/>
        </w:r>
      </w:hyperlink>
    </w:p>
    <w:p w14:paraId="6E09778B" w14:textId="52FFD502" w:rsidR="008C79CF" w:rsidRDefault="00FA4A4E">
      <w:pPr>
        <w:pStyle w:val="TOC2"/>
        <w:tabs>
          <w:tab w:val="left" w:pos="880"/>
          <w:tab w:val="right" w:leader="dot" w:pos="8440"/>
        </w:tabs>
        <w:rPr>
          <w:noProof/>
          <w:sz w:val="22"/>
          <w:szCs w:val="22"/>
          <w:lang w:val="en-US"/>
        </w:rPr>
      </w:pPr>
      <w:hyperlink w:anchor="_Toc23404932" w:history="1">
        <w:r w:rsidR="008C79CF" w:rsidRPr="00EC1892">
          <w:rPr>
            <w:rStyle w:val="Hyperlink"/>
            <w:noProof/>
            <w:lang w:val="en-IN" w:eastAsia="en-IN"/>
          </w:rPr>
          <w:t>3.6</w:t>
        </w:r>
        <w:r w:rsidR="008C79CF">
          <w:rPr>
            <w:noProof/>
            <w:sz w:val="22"/>
            <w:szCs w:val="22"/>
            <w:lang w:val="en-US"/>
          </w:rPr>
          <w:tab/>
        </w:r>
        <w:r w:rsidR="008C79CF" w:rsidRPr="00EC1892">
          <w:rPr>
            <w:rStyle w:val="Hyperlink"/>
            <w:noProof/>
            <w:lang w:val="en-IN" w:eastAsia="en-IN"/>
          </w:rPr>
          <w:t>Rule Types</w:t>
        </w:r>
        <w:r w:rsidR="008C79CF">
          <w:rPr>
            <w:noProof/>
            <w:webHidden/>
          </w:rPr>
          <w:tab/>
        </w:r>
        <w:r w:rsidR="008C79CF">
          <w:rPr>
            <w:noProof/>
            <w:webHidden/>
          </w:rPr>
          <w:fldChar w:fldCharType="begin"/>
        </w:r>
        <w:r w:rsidR="008C79CF">
          <w:rPr>
            <w:noProof/>
            <w:webHidden/>
          </w:rPr>
          <w:instrText xml:space="preserve"> PAGEREF _Toc23404932 \h </w:instrText>
        </w:r>
        <w:r w:rsidR="008C79CF">
          <w:rPr>
            <w:noProof/>
            <w:webHidden/>
          </w:rPr>
        </w:r>
        <w:r w:rsidR="008C79CF">
          <w:rPr>
            <w:noProof/>
            <w:webHidden/>
          </w:rPr>
          <w:fldChar w:fldCharType="separate"/>
        </w:r>
        <w:r w:rsidR="008C79CF">
          <w:rPr>
            <w:noProof/>
            <w:webHidden/>
          </w:rPr>
          <w:t>64</w:t>
        </w:r>
        <w:r w:rsidR="008C79CF">
          <w:rPr>
            <w:noProof/>
            <w:webHidden/>
          </w:rPr>
          <w:fldChar w:fldCharType="end"/>
        </w:r>
      </w:hyperlink>
    </w:p>
    <w:p w14:paraId="7C3BFDCA" w14:textId="7B968D24" w:rsidR="008C79CF" w:rsidRDefault="00FA4A4E">
      <w:pPr>
        <w:pStyle w:val="TOC3"/>
        <w:tabs>
          <w:tab w:val="left" w:pos="1320"/>
          <w:tab w:val="right" w:leader="dot" w:pos="8440"/>
        </w:tabs>
        <w:rPr>
          <w:noProof/>
          <w:sz w:val="22"/>
          <w:szCs w:val="22"/>
          <w:lang w:val="en-US"/>
        </w:rPr>
      </w:pPr>
      <w:hyperlink w:anchor="_Toc23404942" w:history="1">
        <w:r w:rsidR="008C79CF" w:rsidRPr="00EC1892">
          <w:rPr>
            <w:rStyle w:val="Hyperlink"/>
            <w:b/>
            <w:noProof/>
          </w:rPr>
          <w:t>3.6.1</w:t>
        </w:r>
        <w:r w:rsidR="008C79CF">
          <w:rPr>
            <w:noProof/>
            <w:sz w:val="22"/>
            <w:szCs w:val="22"/>
            <w:lang w:val="en-US"/>
          </w:rPr>
          <w:tab/>
        </w:r>
        <w:r w:rsidR="008C79CF" w:rsidRPr="00EC1892">
          <w:rPr>
            <w:rStyle w:val="Hyperlink"/>
            <w:b/>
            <w:noProof/>
          </w:rPr>
          <w:t>IGX Consistency Check</w:t>
        </w:r>
        <w:r w:rsidR="008C79CF">
          <w:rPr>
            <w:noProof/>
            <w:webHidden/>
          </w:rPr>
          <w:tab/>
        </w:r>
        <w:r w:rsidR="008C79CF">
          <w:rPr>
            <w:noProof/>
            <w:webHidden/>
          </w:rPr>
          <w:fldChar w:fldCharType="begin"/>
        </w:r>
        <w:r w:rsidR="008C79CF">
          <w:rPr>
            <w:noProof/>
            <w:webHidden/>
          </w:rPr>
          <w:instrText xml:space="preserve"> PAGEREF _Toc23404942 \h </w:instrText>
        </w:r>
        <w:r w:rsidR="008C79CF">
          <w:rPr>
            <w:noProof/>
            <w:webHidden/>
          </w:rPr>
        </w:r>
        <w:r w:rsidR="008C79CF">
          <w:rPr>
            <w:noProof/>
            <w:webHidden/>
          </w:rPr>
          <w:fldChar w:fldCharType="separate"/>
        </w:r>
        <w:r w:rsidR="008C79CF">
          <w:rPr>
            <w:noProof/>
            <w:webHidden/>
          </w:rPr>
          <w:t>64</w:t>
        </w:r>
        <w:r w:rsidR="008C79CF">
          <w:rPr>
            <w:noProof/>
            <w:webHidden/>
          </w:rPr>
          <w:fldChar w:fldCharType="end"/>
        </w:r>
      </w:hyperlink>
    </w:p>
    <w:p w14:paraId="2484169C" w14:textId="174459DB" w:rsidR="008C79CF" w:rsidRDefault="00FA4A4E">
      <w:pPr>
        <w:pStyle w:val="TOC3"/>
        <w:tabs>
          <w:tab w:val="left" w:pos="1320"/>
          <w:tab w:val="right" w:leader="dot" w:pos="8440"/>
        </w:tabs>
        <w:rPr>
          <w:noProof/>
          <w:sz w:val="22"/>
          <w:szCs w:val="22"/>
          <w:lang w:val="en-US"/>
        </w:rPr>
      </w:pPr>
      <w:hyperlink w:anchor="_Toc23404943" w:history="1">
        <w:r w:rsidR="008C79CF" w:rsidRPr="00EC1892">
          <w:rPr>
            <w:rStyle w:val="Hyperlink"/>
            <w:b/>
            <w:noProof/>
          </w:rPr>
          <w:t>3.6.2</w:t>
        </w:r>
        <w:r w:rsidR="008C79CF">
          <w:rPr>
            <w:noProof/>
            <w:sz w:val="22"/>
            <w:szCs w:val="22"/>
            <w:lang w:val="en-US"/>
          </w:rPr>
          <w:tab/>
        </w:r>
        <w:r w:rsidR="008C79CF" w:rsidRPr="00EC1892">
          <w:rPr>
            <w:rStyle w:val="Hyperlink"/>
            <w:b/>
            <w:noProof/>
          </w:rPr>
          <w:t>IGX Duplicate Check</w:t>
        </w:r>
        <w:r w:rsidR="008C79CF">
          <w:rPr>
            <w:noProof/>
            <w:webHidden/>
          </w:rPr>
          <w:tab/>
        </w:r>
        <w:r w:rsidR="008C79CF">
          <w:rPr>
            <w:noProof/>
            <w:webHidden/>
          </w:rPr>
          <w:fldChar w:fldCharType="begin"/>
        </w:r>
        <w:r w:rsidR="008C79CF">
          <w:rPr>
            <w:noProof/>
            <w:webHidden/>
          </w:rPr>
          <w:instrText xml:space="preserve"> PAGEREF _Toc23404943 \h </w:instrText>
        </w:r>
        <w:r w:rsidR="008C79CF">
          <w:rPr>
            <w:noProof/>
            <w:webHidden/>
          </w:rPr>
        </w:r>
        <w:r w:rsidR="008C79CF">
          <w:rPr>
            <w:noProof/>
            <w:webHidden/>
          </w:rPr>
          <w:fldChar w:fldCharType="separate"/>
        </w:r>
        <w:r w:rsidR="008C79CF">
          <w:rPr>
            <w:noProof/>
            <w:webHidden/>
          </w:rPr>
          <w:t>65</w:t>
        </w:r>
        <w:r w:rsidR="008C79CF">
          <w:rPr>
            <w:noProof/>
            <w:webHidden/>
          </w:rPr>
          <w:fldChar w:fldCharType="end"/>
        </w:r>
      </w:hyperlink>
    </w:p>
    <w:p w14:paraId="7A642B9F" w14:textId="1DF1BF02" w:rsidR="008C79CF" w:rsidRDefault="00FA4A4E">
      <w:pPr>
        <w:pStyle w:val="TOC3"/>
        <w:tabs>
          <w:tab w:val="left" w:pos="1320"/>
          <w:tab w:val="right" w:leader="dot" w:pos="8440"/>
        </w:tabs>
        <w:rPr>
          <w:noProof/>
          <w:sz w:val="22"/>
          <w:szCs w:val="22"/>
          <w:lang w:val="en-US"/>
        </w:rPr>
      </w:pPr>
      <w:hyperlink w:anchor="_Toc23404944" w:history="1">
        <w:r w:rsidR="008C79CF" w:rsidRPr="00EC1892">
          <w:rPr>
            <w:rStyle w:val="Hyperlink"/>
            <w:b/>
            <w:noProof/>
          </w:rPr>
          <w:t>3.6.3</w:t>
        </w:r>
        <w:r w:rsidR="008C79CF">
          <w:rPr>
            <w:noProof/>
            <w:sz w:val="22"/>
            <w:szCs w:val="22"/>
            <w:lang w:val="en-US"/>
          </w:rPr>
          <w:tab/>
        </w:r>
        <w:r w:rsidR="008C79CF" w:rsidRPr="00EC1892">
          <w:rPr>
            <w:rStyle w:val="Hyperlink"/>
            <w:b/>
            <w:noProof/>
          </w:rPr>
          <w:t>IGX Not Blank</w:t>
        </w:r>
        <w:r w:rsidR="008C79CF">
          <w:rPr>
            <w:noProof/>
            <w:webHidden/>
          </w:rPr>
          <w:tab/>
        </w:r>
        <w:r w:rsidR="008C79CF">
          <w:rPr>
            <w:noProof/>
            <w:webHidden/>
          </w:rPr>
          <w:fldChar w:fldCharType="begin"/>
        </w:r>
        <w:r w:rsidR="008C79CF">
          <w:rPr>
            <w:noProof/>
            <w:webHidden/>
          </w:rPr>
          <w:instrText xml:space="preserve"> PAGEREF _Toc23404944 \h </w:instrText>
        </w:r>
        <w:r w:rsidR="008C79CF">
          <w:rPr>
            <w:noProof/>
            <w:webHidden/>
          </w:rPr>
        </w:r>
        <w:r w:rsidR="008C79CF">
          <w:rPr>
            <w:noProof/>
            <w:webHidden/>
          </w:rPr>
          <w:fldChar w:fldCharType="separate"/>
        </w:r>
        <w:r w:rsidR="008C79CF">
          <w:rPr>
            <w:noProof/>
            <w:webHidden/>
          </w:rPr>
          <w:t>66</w:t>
        </w:r>
        <w:r w:rsidR="008C79CF">
          <w:rPr>
            <w:noProof/>
            <w:webHidden/>
          </w:rPr>
          <w:fldChar w:fldCharType="end"/>
        </w:r>
      </w:hyperlink>
    </w:p>
    <w:p w14:paraId="6FEA6181" w14:textId="220D306C" w:rsidR="008C79CF" w:rsidRDefault="00FA4A4E">
      <w:pPr>
        <w:pStyle w:val="TOC3"/>
        <w:tabs>
          <w:tab w:val="left" w:pos="1320"/>
          <w:tab w:val="right" w:leader="dot" w:pos="8440"/>
        </w:tabs>
        <w:rPr>
          <w:noProof/>
          <w:sz w:val="22"/>
          <w:szCs w:val="22"/>
          <w:lang w:val="en-US"/>
        </w:rPr>
      </w:pPr>
      <w:hyperlink w:anchor="_Toc23404945" w:history="1">
        <w:r w:rsidR="008C79CF" w:rsidRPr="00EC1892">
          <w:rPr>
            <w:rStyle w:val="Hyperlink"/>
            <w:b/>
            <w:noProof/>
          </w:rPr>
          <w:t>3.6.4</w:t>
        </w:r>
        <w:r w:rsidR="008C79CF">
          <w:rPr>
            <w:noProof/>
            <w:sz w:val="22"/>
            <w:szCs w:val="22"/>
            <w:lang w:val="en-US"/>
          </w:rPr>
          <w:tab/>
        </w:r>
        <w:r w:rsidR="008C79CF" w:rsidRPr="00EC1892">
          <w:rPr>
            <w:rStyle w:val="Hyperlink"/>
            <w:b/>
            <w:noProof/>
          </w:rPr>
          <w:t>IGX Reference Lookup</w:t>
        </w:r>
        <w:r w:rsidR="008C79CF">
          <w:rPr>
            <w:noProof/>
            <w:webHidden/>
          </w:rPr>
          <w:tab/>
        </w:r>
        <w:r w:rsidR="008C79CF">
          <w:rPr>
            <w:noProof/>
            <w:webHidden/>
          </w:rPr>
          <w:fldChar w:fldCharType="begin"/>
        </w:r>
        <w:r w:rsidR="008C79CF">
          <w:rPr>
            <w:noProof/>
            <w:webHidden/>
          </w:rPr>
          <w:instrText xml:space="preserve"> PAGEREF _Toc23404945 \h </w:instrText>
        </w:r>
        <w:r w:rsidR="008C79CF">
          <w:rPr>
            <w:noProof/>
            <w:webHidden/>
          </w:rPr>
        </w:r>
        <w:r w:rsidR="008C79CF">
          <w:rPr>
            <w:noProof/>
            <w:webHidden/>
          </w:rPr>
          <w:fldChar w:fldCharType="separate"/>
        </w:r>
        <w:r w:rsidR="008C79CF">
          <w:rPr>
            <w:noProof/>
            <w:webHidden/>
          </w:rPr>
          <w:t>66</w:t>
        </w:r>
        <w:r w:rsidR="008C79CF">
          <w:rPr>
            <w:noProof/>
            <w:webHidden/>
          </w:rPr>
          <w:fldChar w:fldCharType="end"/>
        </w:r>
      </w:hyperlink>
    </w:p>
    <w:p w14:paraId="0DAB7DB0" w14:textId="038B24DE" w:rsidR="008C79CF" w:rsidRDefault="00FA4A4E">
      <w:pPr>
        <w:pStyle w:val="TOC3"/>
        <w:tabs>
          <w:tab w:val="left" w:pos="1320"/>
          <w:tab w:val="right" w:leader="dot" w:pos="8440"/>
        </w:tabs>
        <w:rPr>
          <w:noProof/>
          <w:sz w:val="22"/>
          <w:szCs w:val="22"/>
          <w:lang w:val="en-US"/>
        </w:rPr>
      </w:pPr>
      <w:hyperlink w:anchor="_Toc23404946" w:history="1">
        <w:r w:rsidR="008C79CF" w:rsidRPr="00EC1892">
          <w:rPr>
            <w:rStyle w:val="Hyperlink"/>
            <w:b/>
            <w:noProof/>
          </w:rPr>
          <w:t>3.6.5</w:t>
        </w:r>
        <w:r w:rsidR="008C79CF">
          <w:rPr>
            <w:noProof/>
            <w:sz w:val="22"/>
            <w:szCs w:val="22"/>
            <w:lang w:val="en-US"/>
          </w:rPr>
          <w:tab/>
        </w:r>
        <w:r w:rsidR="008C79CF" w:rsidRPr="00EC1892">
          <w:rPr>
            <w:rStyle w:val="Hyperlink"/>
            <w:b/>
            <w:noProof/>
          </w:rPr>
          <w:t>IGX Regex</w:t>
        </w:r>
        <w:r w:rsidR="008C79CF">
          <w:rPr>
            <w:noProof/>
            <w:webHidden/>
          </w:rPr>
          <w:tab/>
        </w:r>
        <w:r w:rsidR="008C79CF">
          <w:rPr>
            <w:noProof/>
            <w:webHidden/>
          </w:rPr>
          <w:fldChar w:fldCharType="begin"/>
        </w:r>
        <w:r w:rsidR="008C79CF">
          <w:rPr>
            <w:noProof/>
            <w:webHidden/>
          </w:rPr>
          <w:instrText xml:space="preserve"> PAGEREF _Toc23404946 \h </w:instrText>
        </w:r>
        <w:r w:rsidR="008C79CF">
          <w:rPr>
            <w:noProof/>
            <w:webHidden/>
          </w:rPr>
        </w:r>
        <w:r w:rsidR="008C79CF">
          <w:rPr>
            <w:noProof/>
            <w:webHidden/>
          </w:rPr>
          <w:fldChar w:fldCharType="separate"/>
        </w:r>
        <w:r w:rsidR="008C79CF">
          <w:rPr>
            <w:noProof/>
            <w:webHidden/>
          </w:rPr>
          <w:t>67</w:t>
        </w:r>
        <w:r w:rsidR="008C79CF">
          <w:rPr>
            <w:noProof/>
            <w:webHidden/>
          </w:rPr>
          <w:fldChar w:fldCharType="end"/>
        </w:r>
      </w:hyperlink>
    </w:p>
    <w:p w14:paraId="07018B1A" w14:textId="4CE9512B" w:rsidR="008C79CF" w:rsidRDefault="00FA4A4E">
      <w:pPr>
        <w:pStyle w:val="TOC3"/>
        <w:tabs>
          <w:tab w:val="left" w:pos="1320"/>
          <w:tab w:val="right" w:leader="dot" w:pos="8440"/>
        </w:tabs>
        <w:rPr>
          <w:noProof/>
          <w:sz w:val="22"/>
          <w:szCs w:val="22"/>
          <w:lang w:val="en-US"/>
        </w:rPr>
      </w:pPr>
      <w:hyperlink w:anchor="_Toc23404947" w:history="1">
        <w:r w:rsidR="008C79CF" w:rsidRPr="00EC1892">
          <w:rPr>
            <w:rStyle w:val="Hyperlink"/>
            <w:b/>
            <w:noProof/>
          </w:rPr>
          <w:t>3.6.6</w:t>
        </w:r>
        <w:r w:rsidR="008C79CF">
          <w:rPr>
            <w:noProof/>
            <w:sz w:val="22"/>
            <w:szCs w:val="22"/>
            <w:lang w:val="en-US"/>
          </w:rPr>
          <w:tab/>
        </w:r>
        <w:r w:rsidR="008C79CF" w:rsidRPr="00EC1892">
          <w:rPr>
            <w:rStyle w:val="Hyperlink"/>
            <w:b/>
            <w:noProof/>
          </w:rPr>
          <w:t>IGX Numeric Range</w:t>
        </w:r>
        <w:r w:rsidR="008C79CF">
          <w:rPr>
            <w:noProof/>
            <w:webHidden/>
          </w:rPr>
          <w:tab/>
        </w:r>
        <w:r w:rsidR="008C79CF">
          <w:rPr>
            <w:noProof/>
            <w:webHidden/>
          </w:rPr>
          <w:fldChar w:fldCharType="begin"/>
        </w:r>
        <w:r w:rsidR="008C79CF">
          <w:rPr>
            <w:noProof/>
            <w:webHidden/>
          </w:rPr>
          <w:instrText xml:space="preserve"> PAGEREF _Toc23404947 \h </w:instrText>
        </w:r>
        <w:r w:rsidR="008C79CF">
          <w:rPr>
            <w:noProof/>
            <w:webHidden/>
          </w:rPr>
        </w:r>
        <w:r w:rsidR="008C79CF">
          <w:rPr>
            <w:noProof/>
            <w:webHidden/>
          </w:rPr>
          <w:fldChar w:fldCharType="separate"/>
        </w:r>
        <w:r w:rsidR="008C79CF">
          <w:rPr>
            <w:noProof/>
            <w:webHidden/>
          </w:rPr>
          <w:t>67</w:t>
        </w:r>
        <w:r w:rsidR="008C79CF">
          <w:rPr>
            <w:noProof/>
            <w:webHidden/>
          </w:rPr>
          <w:fldChar w:fldCharType="end"/>
        </w:r>
      </w:hyperlink>
    </w:p>
    <w:p w14:paraId="614226D4" w14:textId="20090C47" w:rsidR="008C79CF" w:rsidRDefault="00FA4A4E">
      <w:pPr>
        <w:pStyle w:val="TOC3"/>
        <w:tabs>
          <w:tab w:val="left" w:pos="1320"/>
          <w:tab w:val="right" w:leader="dot" w:pos="8440"/>
        </w:tabs>
        <w:rPr>
          <w:noProof/>
          <w:sz w:val="22"/>
          <w:szCs w:val="22"/>
          <w:lang w:val="en-US"/>
        </w:rPr>
      </w:pPr>
      <w:hyperlink w:anchor="_Toc23404948" w:history="1">
        <w:r w:rsidR="008C79CF" w:rsidRPr="00EC1892">
          <w:rPr>
            <w:rStyle w:val="Hyperlink"/>
            <w:b/>
            <w:noProof/>
          </w:rPr>
          <w:t>3.6.7</w:t>
        </w:r>
        <w:r w:rsidR="008C79CF">
          <w:rPr>
            <w:noProof/>
            <w:sz w:val="22"/>
            <w:szCs w:val="22"/>
            <w:lang w:val="en-US"/>
          </w:rPr>
          <w:tab/>
        </w:r>
        <w:r w:rsidR="008C79CF" w:rsidRPr="00EC1892">
          <w:rPr>
            <w:rStyle w:val="Hyperlink"/>
            <w:b/>
            <w:noProof/>
          </w:rPr>
          <w:t>IGX Attribute Comparison</w:t>
        </w:r>
        <w:r w:rsidR="008C79CF">
          <w:rPr>
            <w:noProof/>
            <w:webHidden/>
          </w:rPr>
          <w:tab/>
        </w:r>
        <w:r w:rsidR="008C79CF">
          <w:rPr>
            <w:noProof/>
            <w:webHidden/>
          </w:rPr>
          <w:fldChar w:fldCharType="begin"/>
        </w:r>
        <w:r w:rsidR="008C79CF">
          <w:rPr>
            <w:noProof/>
            <w:webHidden/>
          </w:rPr>
          <w:instrText xml:space="preserve"> PAGEREF _Toc23404948 \h </w:instrText>
        </w:r>
        <w:r w:rsidR="008C79CF">
          <w:rPr>
            <w:noProof/>
            <w:webHidden/>
          </w:rPr>
        </w:r>
        <w:r w:rsidR="008C79CF">
          <w:rPr>
            <w:noProof/>
            <w:webHidden/>
          </w:rPr>
          <w:fldChar w:fldCharType="separate"/>
        </w:r>
        <w:r w:rsidR="008C79CF">
          <w:rPr>
            <w:noProof/>
            <w:webHidden/>
          </w:rPr>
          <w:t>68</w:t>
        </w:r>
        <w:r w:rsidR="008C79CF">
          <w:rPr>
            <w:noProof/>
            <w:webHidden/>
          </w:rPr>
          <w:fldChar w:fldCharType="end"/>
        </w:r>
      </w:hyperlink>
    </w:p>
    <w:p w14:paraId="41D890AC" w14:textId="2AB5E02E" w:rsidR="008C79CF" w:rsidRDefault="00FA4A4E">
      <w:pPr>
        <w:pStyle w:val="TOC3"/>
        <w:tabs>
          <w:tab w:val="left" w:pos="1320"/>
          <w:tab w:val="right" w:leader="dot" w:pos="8440"/>
        </w:tabs>
        <w:rPr>
          <w:noProof/>
          <w:sz w:val="22"/>
          <w:szCs w:val="22"/>
          <w:lang w:val="en-US"/>
        </w:rPr>
      </w:pPr>
      <w:hyperlink w:anchor="_Toc23404949" w:history="1">
        <w:r w:rsidR="008C79CF" w:rsidRPr="00EC1892">
          <w:rPr>
            <w:rStyle w:val="Hyperlink"/>
            <w:b/>
            <w:noProof/>
          </w:rPr>
          <w:t>3.6.8</w:t>
        </w:r>
        <w:r w:rsidR="008C79CF">
          <w:rPr>
            <w:noProof/>
            <w:sz w:val="22"/>
            <w:szCs w:val="22"/>
            <w:lang w:val="en-US"/>
          </w:rPr>
          <w:tab/>
        </w:r>
        <w:r w:rsidR="008C79CF" w:rsidRPr="00EC1892">
          <w:rPr>
            <w:rStyle w:val="Hyperlink"/>
            <w:b/>
            <w:noProof/>
          </w:rPr>
          <w:t>IGX Conformity Check</w:t>
        </w:r>
        <w:r w:rsidR="008C79CF">
          <w:rPr>
            <w:noProof/>
            <w:webHidden/>
          </w:rPr>
          <w:tab/>
        </w:r>
        <w:r w:rsidR="008C79CF">
          <w:rPr>
            <w:noProof/>
            <w:webHidden/>
          </w:rPr>
          <w:fldChar w:fldCharType="begin"/>
        </w:r>
        <w:r w:rsidR="008C79CF">
          <w:rPr>
            <w:noProof/>
            <w:webHidden/>
          </w:rPr>
          <w:instrText xml:space="preserve"> PAGEREF _Toc23404949 \h </w:instrText>
        </w:r>
        <w:r w:rsidR="008C79CF">
          <w:rPr>
            <w:noProof/>
            <w:webHidden/>
          </w:rPr>
        </w:r>
        <w:r w:rsidR="008C79CF">
          <w:rPr>
            <w:noProof/>
            <w:webHidden/>
          </w:rPr>
          <w:fldChar w:fldCharType="separate"/>
        </w:r>
        <w:r w:rsidR="008C79CF">
          <w:rPr>
            <w:noProof/>
            <w:webHidden/>
          </w:rPr>
          <w:t>69</w:t>
        </w:r>
        <w:r w:rsidR="008C79CF">
          <w:rPr>
            <w:noProof/>
            <w:webHidden/>
          </w:rPr>
          <w:fldChar w:fldCharType="end"/>
        </w:r>
      </w:hyperlink>
    </w:p>
    <w:p w14:paraId="2C32E16A" w14:textId="35A763C3" w:rsidR="008C79CF" w:rsidRDefault="00FA4A4E">
      <w:pPr>
        <w:pStyle w:val="TOC3"/>
        <w:tabs>
          <w:tab w:val="left" w:pos="1320"/>
          <w:tab w:val="right" w:leader="dot" w:pos="8440"/>
        </w:tabs>
        <w:rPr>
          <w:noProof/>
          <w:sz w:val="22"/>
          <w:szCs w:val="22"/>
          <w:lang w:val="en-US"/>
        </w:rPr>
      </w:pPr>
      <w:hyperlink w:anchor="_Toc23404950" w:history="1">
        <w:r w:rsidR="008C79CF" w:rsidRPr="00EC1892">
          <w:rPr>
            <w:rStyle w:val="Hyperlink"/>
            <w:b/>
            <w:noProof/>
          </w:rPr>
          <w:t>3.6.9</w:t>
        </w:r>
        <w:r w:rsidR="008C79CF">
          <w:rPr>
            <w:noProof/>
            <w:sz w:val="22"/>
            <w:szCs w:val="22"/>
            <w:lang w:val="en-US"/>
          </w:rPr>
          <w:tab/>
        </w:r>
        <w:r w:rsidR="008C79CF" w:rsidRPr="00EC1892">
          <w:rPr>
            <w:rStyle w:val="Hyperlink"/>
            <w:b/>
            <w:noProof/>
          </w:rPr>
          <w:t>IGX JS Expression</w:t>
        </w:r>
        <w:r w:rsidR="008C79CF">
          <w:rPr>
            <w:noProof/>
            <w:webHidden/>
          </w:rPr>
          <w:tab/>
        </w:r>
        <w:r w:rsidR="008C79CF">
          <w:rPr>
            <w:noProof/>
            <w:webHidden/>
          </w:rPr>
          <w:fldChar w:fldCharType="begin"/>
        </w:r>
        <w:r w:rsidR="008C79CF">
          <w:rPr>
            <w:noProof/>
            <w:webHidden/>
          </w:rPr>
          <w:instrText xml:space="preserve"> PAGEREF _Toc23404950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36FE6B90" w14:textId="10CAD236" w:rsidR="008C79CF" w:rsidRDefault="00FA4A4E">
      <w:pPr>
        <w:pStyle w:val="TOC2"/>
        <w:tabs>
          <w:tab w:val="left" w:pos="880"/>
          <w:tab w:val="right" w:leader="dot" w:pos="8440"/>
        </w:tabs>
        <w:rPr>
          <w:noProof/>
          <w:sz w:val="22"/>
          <w:szCs w:val="22"/>
          <w:lang w:val="en-US"/>
        </w:rPr>
      </w:pPr>
      <w:hyperlink w:anchor="_Toc23404951" w:history="1">
        <w:r w:rsidR="008C79CF" w:rsidRPr="00EC1892">
          <w:rPr>
            <w:rStyle w:val="Hyperlink"/>
            <w:noProof/>
            <w:lang w:val="en-IN" w:eastAsia="en-IN"/>
          </w:rPr>
          <w:t>3.7</w:t>
        </w:r>
        <w:r w:rsidR="008C79CF">
          <w:rPr>
            <w:noProof/>
            <w:sz w:val="22"/>
            <w:szCs w:val="22"/>
            <w:lang w:val="en-US"/>
          </w:rPr>
          <w:tab/>
        </w:r>
        <w:r w:rsidR="008C79CF" w:rsidRPr="00EC1892">
          <w:rPr>
            <w:rStyle w:val="Hyperlink"/>
            <w:noProof/>
            <w:lang w:val="en-IN" w:eastAsia="en-IN"/>
          </w:rPr>
          <w:t>Sample Data</w:t>
        </w:r>
        <w:r w:rsidR="008C79CF">
          <w:rPr>
            <w:noProof/>
            <w:webHidden/>
          </w:rPr>
          <w:tab/>
        </w:r>
        <w:r w:rsidR="008C79CF">
          <w:rPr>
            <w:noProof/>
            <w:webHidden/>
          </w:rPr>
          <w:fldChar w:fldCharType="begin"/>
        </w:r>
        <w:r w:rsidR="008C79CF">
          <w:rPr>
            <w:noProof/>
            <w:webHidden/>
          </w:rPr>
          <w:instrText xml:space="preserve"> PAGEREF _Toc23404951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597134CC" w14:textId="0D51433E" w:rsidR="008C79CF" w:rsidRDefault="00FA4A4E">
      <w:pPr>
        <w:pStyle w:val="TOC3"/>
        <w:tabs>
          <w:tab w:val="left" w:pos="1320"/>
          <w:tab w:val="right" w:leader="dot" w:pos="8440"/>
        </w:tabs>
        <w:rPr>
          <w:noProof/>
          <w:sz w:val="22"/>
          <w:szCs w:val="22"/>
          <w:lang w:val="en-US"/>
        </w:rPr>
      </w:pPr>
      <w:hyperlink w:anchor="_Toc23404962" w:history="1">
        <w:r w:rsidR="008C79CF" w:rsidRPr="00EC1892">
          <w:rPr>
            <w:rStyle w:val="Hyperlink"/>
            <w:b/>
            <w:noProof/>
          </w:rPr>
          <w:t>3.7.1</w:t>
        </w:r>
        <w:r w:rsidR="008C79CF">
          <w:rPr>
            <w:noProof/>
            <w:sz w:val="22"/>
            <w:szCs w:val="22"/>
            <w:lang w:val="en-US"/>
          </w:rPr>
          <w:tab/>
        </w:r>
        <w:r w:rsidR="008C79CF" w:rsidRPr="00EC1892">
          <w:rPr>
            <w:rStyle w:val="Hyperlink"/>
            <w:b/>
            <w:noProof/>
          </w:rPr>
          <w:t>IGX Data Entity</w:t>
        </w:r>
        <w:r w:rsidR="008C79CF">
          <w:rPr>
            <w:noProof/>
            <w:webHidden/>
          </w:rPr>
          <w:tab/>
        </w:r>
        <w:r w:rsidR="008C79CF">
          <w:rPr>
            <w:noProof/>
            <w:webHidden/>
          </w:rPr>
          <w:fldChar w:fldCharType="begin"/>
        </w:r>
        <w:r w:rsidR="008C79CF">
          <w:rPr>
            <w:noProof/>
            <w:webHidden/>
          </w:rPr>
          <w:instrText xml:space="preserve"> PAGEREF _Toc23404962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67036CDE" w14:textId="6F923C57" w:rsidR="008C79CF" w:rsidRDefault="00FA4A4E">
      <w:pPr>
        <w:pStyle w:val="TOC3"/>
        <w:tabs>
          <w:tab w:val="left" w:pos="1320"/>
          <w:tab w:val="right" w:leader="dot" w:pos="8440"/>
        </w:tabs>
        <w:rPr>
          <w:noProof/>
          <w:sz w:val="22"/>
          <w:szCs w:val="22"/>
          <w:lang w:val="en-US"/>
        </w:rPr>
      </w:pPr>
      <w:hyperlink w:anchor="_Toc23404963" w:history="1">
        <w:r w:rsidR="008C79CF" w:rsidRPr="00EC1892">
          <w:rPr>
            <w:rStyle w:val="Hyperlink"/>
            <w:b/>
            <w:noProof/>
          </w:rPr>
          <w:t>3.7.2</w:t>
        </w:r>
        <w:r w:rsidR="008C79CF">
          <w:rPr>
            <w:noProof/>
            <w:sz w:val="22"/>
            <w:szCs w:val="22"/>
            <w:lang w:val="en-US"/>
          </w:rPr>
          <w:tab/>
        </w:r>
        <w:r w:rsidR="008C79CF" w:rsidRPr="00EC1892">
          <w:rPr>
            <w:rStyle w:val="Hyperlink"/>
            <w:b/>
            <w:noProof/>
          </w:rPr>
          <w:t>Sample Rule Implementation</w:t>
        </w:r>
        <w:r w:rsidR="008C79CF">
          <w:rPr>
            <w:noProof/>
            <w:webHidden/>
          </w:rPr>
          <w:tab/>
        </w:r>
        <w:r w:rsidR="008C79CF">
          <w:rPr>
            <w:noProof/>
            <w:webHidden/>
          </w:rPr>
          <w:fldChar w:fldCharType="begin"/>
        </w:r>
        <w:r w:rsidR="008C79CF">
          <w:rPr>
            <w:noProof/>
            <w:webHidden/>
          </w:rPr>
          <w:instrText xml:space="preserve"> PAGEREF _Toc23404963 \h </w:instrText>
        </w:r>
        <w:r w:rsidR="008C79CF">
          <w:rPr>
            <w:noProof/>
            <w:webHidden/>
          </w:rPr>
        </w:r>
        <w:r w:rsidR="008C79CF">
          <w:rPr>
            <w:noProof/>
            <w:webHidden/>
          </w:rPr>
          <w:fldChar w:fldCharType="separate"/>
        </w:r>
        <w:r w:rsidR="008C79CF">
          <w:rPr>
            <w:noProof/>
            <w:webHidden/>
          </w:rPr>
          <w:t>70</w:t>
        </w:r>
        <w:r w:rsidR="008C79CF">
          <w:rPr>
            <w:noProof/>
            <w:webHidden/>
          </w:rPr>
          <w:fldChar w:fldCharType="end"/>
        </w:r>
      </w:hyperlink>
    </w:p>
    <w:p w14:paraId="09747D08" w14:textId="55F5DA5D" w:rsidR="008C79CF" w:rsidRDefault="00FA4A4E">
      <w:pPr>
        <w:pStyle w:val="TOC3"/>
        <w:tabs>
          <w:tab w:val="left" w:pos="1320"/>
          <w:tab w:val="right" w:leader="dot" w:pos="8440"/>
        </w:tabs>
        <w:rPr>
          <w:noProof/>
          <w:sz w:val="22"/>
          <w:szCs w:val="22"/>
          <w:lang w:val="en-US"/>
        </w:rPr>
      </w:pPr>
      <w:hyperlink w:anchor="_Toc23404964" w:history="1">
        <w:r w:rsidR="008C79CF" w:rsidRPr="00EC1892">
          <w:rPr>
            <w:rStyle w:val="Hyperlink"/>
            <w:b/>
            <w:noProof/>
          </w:rPr>
          <w:t>3.7.3</w:t>
        </w:r>
        <w:r w:rsidR="008C79CF">
          <w:rPr>
            <w:noProof/>
            <w:sz w:val="22"/>
            <w:szCs w:val="22"/>
            <w:lang w:val="en-US"/>
          </w:rPr>
          <w:tab/>
        </w:r>
        <w:r w:rsidR="008C79CF" w:rsidRPr="00EC1892">
          <w:rPr>
            <w:rStyle w:val="Hyperlink"/>
            <w:b/>
            <w:noProof/>
          </w:rPr>
          <w:t>IGX Data Element</w:t>
        </w:r>
        <w:r w:rsidR="008C79CF">
          <w:rPr>
            <w:noProof/>
            <w:webHidden/>
          </w:rPr>
          <w:tab/>
        </w:r>
        <w:r w:rsidR="008C79CF">
          <w:rPr>
            <w:noProof/>
            <w:webHidden/>
          </w:rPr>
          <w:fldChar w:fldCharType="begin"/>
        </w:r>
        <w:r w:rsidR="008C79CF">
          <w:rPr>
            <w:noProof/>
            <w:webHidden/>
          </w:rPr>
          <w:instrText xml:space="preserve"> PAGEREF _Toc23404964 \h </w:instrText>
        </w:r>
        <w:r w:rsidR="008C79CF">
          <w:rPr>
            <w:noProof/>
            <w:webHidden/>
          </w:rPr>
        </w:r>
        <w:r w:rsidR="008C79CF">
          <w:rPr>
            <w:noProof/>
            <w:webHidden/>
          </w:rPr>
          <w:fldChar w:fldCharType="separate"/>
        </w:r>
        <w:r w:rsidR="008C79CF">
          <w:rPr>
            <w:noProof/>
            <w:webHidden/>
          </w:rPr>
          <w:t>71</w:t>
        </w:r>
        <w:r w:rsidR="008C79CF">
          <w:rPr>
            <w:noProof/>
            <w:webHidden/>
          </w:rPr>
          <w:fldChar w:fldCharType="end"/>
        </w:r>
      </w:hyperlink>
    </w:p>
    <w:p w14:paraId="54ED6376" w14:textId="788A1894" w:rsidR="008C79CF" w:rsidRDefault="00FA4A4E">
      <w:pPr>
        <w:pStyle w:val="TOC3"/>
        <w:tabs>
          <w:tab w:val="left" w:pos="1320"/>
          <w:tab w:val="right" w:leader="dot" w:pos="8440"/>
        </w:tabs>
        <w:rPr>
          <w:noProof/>
          <w:sz w:val="22"/>
          <w:szCs w:val="22"/>
          <w:lang w:val="en-US"/>
        </w:rPr>
      </w:pPr>
      <w:hyperlink w:anchor="_Toc23404965" w:history="1">
        <w:r w:rsidR="008C79CF" w:rsidRPr="00EC1892">
          <w:rPr>
            <w:rStyle w:val="Hyperlink"/>
            <w:b/>
            <w:noProof/>
          </w:rPr>
          <w:t>3.7.4</w:t>
        </w:r>
        <w:r w:rsidR="008C79CF">
          <w:rPr>
            <w:noProof/>
            <w:sz w:val="22"/>
            <w:szCs w:val="22"/>
            <w:lang w:val="en-US"/>
          </w:rPr>
          <w:tab/>
        </w:r>
        <w:r w:rsidR="008C79CF" w:rsidRPr="00EC1892">
          <w:rPr>
            <w:rStyle w:val="Hyperlink"/>
            <w:b/>
            <w:noProof/>
          </w:rPr>
          <w:t>Sample Relationship</w:t>
        </w:r>
        <w:r w:rsidR="008C79CF">
          <w:rPr>
            <w:noProof/>
            <w:webHidden/>
          </w:rPr>
          <w:tab/>
        </w:r>
        <w:r w:rsidR="008C79CF">
          <w:rPr>
            <w:noProof/>
            <w:webHidden/>
          </w:rPr>
          <w:fldChar w:fldCharType="begin"/>
        </w:r>
        <w:r w:rsidR="008C79CF">
          <w:rPr>
            <w:noProof/>
            <w:webHidden/>
          </w:rPr>
          <w:instrText xml:space="preserve"> PAGEREF _Toc23404965 \h </w:instrText>
        </w:r>
        <w:r w:rsidR="008C79CF">
          <w:rPr>
            <w:noProof/>
            <w:webHidden/>
          </w:rPr>
        </w:r>
        <w:r w:rsidR="008C79CF">
          <w:rPr>
            <w:noProof/>
            <w:webHidden/>
          </w:rPr>
          <w:fldChar w:fldCharType="separate"/>
        </w:r>
        <w:r w:rsidR="008C79CF">
          <w:rPr>
            <w:noProof/>
            <w:webHidden/>
          </w:rPr>
          <w:t>71</w:t>
        </w:r>
        <w:r w:rsidR="008C79CF">
          <w:rPr>
            <w:noProof/>
            <w:webHidden/>
          </w:rPr>
          <w:fldChar w:fldCharType="end"/>
        </w:r>
      </w:hyperlink>
    </w:p>
    <w:p w14:paraId="320D919E" w14:textId="5FF5B0C8" w:rsidR="008C79CF" w:rsidRDefault="00FA4A4E">
      <w:pPr>
        <w:pStyle w:val="TOC3"/>
        <w:tabs>
          <w:tab w:val="left" w:pos="1320"/>
          <w:tab w:val="right" w:leader="dot" w:pos="8440"/>
        </w:tabs>
        <w:rPr>
          <w:noProof/>
          <w:sz w:val="22"/>
          <w:szCs w:val="22"/>
          <w:lang w:val="en-US"/>
        </w:rPr>
      </w:pPr>
      <w:hyperlink w:anchor="_Toc23404966" w:history="1">
        <w:r w:rsidR="008C79CF" w:rsidRPr="00EC1892">
          <w:rPr>
            <w:rStyle w:val="Hyperlink"/>
            <w:b/>
            <w:noProof/>
          </w:rPr>
          <w:t>3.7.5</w:t>
        </w:r>
        <w:r w:rsidR="008C79CF">
          <w:rPr>
            <w:noProof/>
            <w:sz w:val="22"/>
            <w:szCs w:val="22"/>
            <w:lang w:val="en-US"/>
          </w:rPr>
          <w:tab/>
        </w:r>
        <w:r w:rsidR="008C79CF" w:rsidRPr="00EC1892">
          <w:rPr>
            <w:rStyle w:val="Hyperlink"/>
            <w:b/>
            <w:noProof/>
          </w:rPr>
          <w:t>PROCESS_LIST</w:t>
        </w:r>
        <w:r w:rsidR="008C79CF">
          <w:rPr>
            <w:noProof/>
            <w:webHidden/>
          </w:rPr>
          <w:tab/>
        </w:r>
        <w:r w:rsidR="008C79CF">
          <w:rPr>
            <w:noProof/>
            <w:webHidden/>
          </w:rPr>
          <w:fldChar w:fldCharType="begin"/>
        </w:r>
        <w:r w:rsidR="008C79CF">
          <w:rPr>
            <w:noProof/>
            <w:webHidden/>
          </w:rPr>
          <w:instrText xml:space="preserve"> PAGEREF _Toc23404966 \h </w:instrText>
        </w:r>
        <w:r w:rsidR="008C79CF">
          <w:rPr>
            <w:noProof/>
            <w:webHidden/>
          </w:rPr>
        </w:r>
        <w:r w:rsidR="008C79CF">
          <w:rPr>
            <w:noProof/>
            <w:webHidden/>
          </w:rPr>
          <w:fldChar w:fldCharType="separate"/>
        </w:r>
        <w:r w:rsidR="008C79CF">
          <w:rPr>
            <w:noProof/>
            <w:webHidden/>
          </w:rPr>
          <w:t>71</w:t>
        </w:r>
        <w:r w:rsidR="008C79CF">
          <w:rPr>
            <w:noProof/>
            <w:webHidden/>
          </w:rPr>
          <w:fldChar w:fldCharType="end"/>
        </w:r>
      </w:hyperlink>
    </w:p>
    <w:p w14:paraId="4D981584" w14:textId="207D5C25" w:rsidR="008C79CF" w:rsidRDefault="00FA4A4E">
      <w:pPr>
        <w:pStyle w:val="TOC1"/>
        <w:tabs>
          <w:tab w:val="left" w:pos="660"/>
          <w:tab w:val="right" w:leader="dot" w:pos="8440"/>
        </w:tabs>
        <w:rPr>
          <w:noProof/>
          <w:sz w:val="22"/>
          <w:szCs w:val="22"/>
          <w:lang w:val="en-US"/>
        </w:rPr>
      </w:pPr>
      <w:hyperlink w:anchor="_Toc23404967" w:history="1">
        <w:r w:rsidR="008C79CF" w:rsidRPr="00EC1892">
          <w:rPr>
            <w:rStyle w:val="Hyperlink"/>
            <w:b/>
            <w:noProof/>
          </w:rPr>
          <w:t>4.0</w:t>
        </w:r>
        <w:r w:rsidR="008C79CF">
          <w:rPr>
            <w:noProof/>
            <w:sz w:val="22"/>
            <w:szCs w:val="22"/>
            <w:lang w:val="en-US"/>
          </w:rPr>
          <w:tab/>
        </w:r>
        <w:r w:rsidR="008C79CF" w:rsidRPr="00EC1892">
          <w:rPr>
            <w:rStyle w:val="Hyperlink"/>
            <w:b/>
            <w:noProof/>
          </w:rPr>
          <w:t>Common Design Elements</w:t>
        </w:r>
        <w:r w:rsidR="008C79CF">
          <w:rPr>
            <w:noProof/>
            <w:webHidden/>
          </w:rPr>
          <w:tab/>
        </w:r>
        <w:r w:rsidR="008C79CF">
          <w:rPr>
            <w:noProof/>
            <w:webHidden/>
          </w:rPr>
          <w:fldChar w:fldCharType="begin"/>
        </w:r>
        <w:r w:rsidR="008C79CF">
          <w:rPr>
            <w:noProof/>
            <w:webHidden/>
          </w:rPr>
          <w:instrText xml:space="preserve"> PAGEREF _Toc23404967 \h </w:instrText>
        </w:r>
        <w:r w:rsidR="008C79CF">
          <w:rPr>
            <w:noProof/>
            <w:webHidden/>
          </w:rPr>
        </w:r>
        <w:r w:rsidR="008C79CF">
          <w:rPr>
            <w:noProof/>
            <w:webHidden/>
          </w:rPr>
          <w:fldChar w:fldCharType="separate"/>
        </w:r>
        <w:r w:rsidR="008C79CF">
          <w:rPr>
            <w:noProof/>
            <w:webHidden/>
          </w:rPr>
          <w:t>72</w:t>
        </w:r>
        <w:r w:rsidR="008C79CF">
          <w:rPr>
            <w:noProof/>
            <w:webHidden/>
          </w:rPr>
          <w:fldChar w:fldCharType="end"/>
        </w:r>
      </w:hyperlink>
    </w:p>
    <w:p w14:paraId="5E7E4EDB" w14:textId="0D478649" w:rsidR="008C79CF" w:rsidRDefault="00FA4A4E">
      <w:pPr>
        <w:pStyle w:val="TOC1"/>
        <w:tabs>
          <w:tab w:val="left" w:pos="660"/>
          <w:tab w:val="right" w:leader="dot" w:pos="8440"/>
        </w:tabs>
        <w:rPr>
          <w:noProof/>
          <w:sz w:val="22"/>
          <w:szCs w:val="22"/>
          <w:lang w:val="en-US"/>
        </w:rPr>
      </w:pPr>
      <w:hyperlink w:anchor="_Toc23404968" w:history="1">
        <w:r w:rsidR="008C79CF" w:rsidRPr="00EC1892">
          <w:rPr>
            <w:rStyle w:val="Hyperlink"/>
            <w:b/>
            <w:noProof/>
          </w:rPr>
          <w:t>5.0</w:t>
        </w:r>
        <w:r w:rsidR="008C79CF">
          <w:rPr>
            <w:noProof/>
            <w:sz w:val="22"/>
            <w:szCs w:val="22"/>
            <w:lang w:val="en-US"/>
          </w:rPr>
          <w:tab/>
        </w:r>
        <w:r w:rsidR="008C79CF" w:rsidRPr="00EC1892">
          <w:rPr>
            <w:rStyle w:val="Hyperlink"/>
            <w:b/>
            <w:noProof/>
          </w:rPr>
          <w:t>Security</w:t>
        </w:r>
        <w:r w:rsidR="008C79CF">
          <w:rPr>
            <w:noProof/>
            <w:webHidden/>
          </w:rPr>
          <w:tab/>
        </w:r>
        <w:r w:rsidR="008C79CF">
          <w:rPr>
            <w:noProof/>
            <w:webHidden/>
          </w:rPr>
          <w:fldChar w:fldCharType="begin"/>
        </w:r>
        <w:r w:rsidR="008C79CF">
          <w:rPr>
            <w:noProof/>
            <w:webHidden/>
          </w:rPr>
          <w:instrText xml:space="preserve"> PAGEREF _Toc23404968 \h </w:instrText>
        </w:r>
        <w:r w:rsidR="008C79CF">
          <w:rPr>
            <w:noProof/>
            <w:webHidden/>
          </w:rPr>
        </w:r>
        <w:r w:rsidR="008C79CF">
          <w:rPr>
            <w:noProof/>
            <w:webHidden/>
          </w:rPr>
          <w:fldChar w:fldCharType="separate"/>
        </w:r>
        <w:r w:rsidR="008C79CF">
          <w:rPr>
            <w:noProof/>
            <w:webHidden/>
          </w:rPr>
          <w:t>73</w:t>
        </w:r>
        <w:r w:rsidR="008C79CF">
          <w:rPr>
            <w:noProof/>
            <w:webHidden/>
          </w:rPr>
          <w:fldChar w:fldCharType="end"/>
        </w:r>
      </w:hyperlink>
    </w:p>
    <w:p w14:paraId="2EA40299" w14:textId="6245F949" w:rsidR="008C79CF" w:rsidRDefault="00FA4A4E">
      <w:pPr>
        <w:pStyle w:val="TOC1"/>
        <w:tabs>
          <w:tab w:val="left" w:pos="660"/>
          <w:tab w:val="right" w:leader="dot" w:pos="8440"/>
        </w:tabs>
        <w:rPr>
          <w:noProof/>
          <w:sz w:val="22"/>
          <w:szCs w:val="22"/>
          <w:lang w:val="en-US"/>
        </w:rPr>
      </w:pPr>
      <w:hyperlink w:anchor="_Toc23404969" w:history="1">
        <w:r w:rsidR="008C79CF" w:rsidRPr="00EC1892">
          <w:rPr>
            <w:rStyle w:val="Hyperlink"/>
            <w:b/>
            <w:noProof/>
          </w:rPr>
          <w:t>6.0</w:t>
        </w:r>
        <w:r w:rsidR="008C79CF">
          <w:rPr>
            <w:noProof/>
            <w:sz w:val="22"/>
            <w:szCs w:val="22"/>
            <w:lang w:val="en-US"/>
          </w:rPr>
          <w:tab/>
        </w:r>
        <w:r w:rsidR="008C79CF" w:rsidRPr="00EC1892">
          <w:rPr>
            <w:rStyle w:val="Hyperlink"/>
            <w:b/>
            <w:noProof/>
          </w:rPr>
          <w:t>Assumptions</w:t>
        </w:r>
        <w:r w:rsidR="008C79CF">
          <w:rPr>
            <w:noProof/>
            <w:webHidden/>
          </w:rPr>
          <w:tab/>
        </w:r>
        <w:r w:rsidR="008C79CF">
          <w:rPr>
            <w:noProof/>
            <w:webHidden/>
          </w:rPr>
          <w:fldChar w:fldCharType="begin"/>
        </w:r>
        <w:r w:rsidR="008C79CF">
          <w:rPr>
            <w:noProof/>
            <w:webHidden/>
          </w:rPr>
          <w:instrText xml:space="preserve"> PAGEREF _Toc23404969 \h </w:instrText>
        </w:r>
        <w:r w:rsidR="008C79CF">
          <w:rPr>
            <w:noProof/>
            <w:webHidden/>
          </w:rPr>
        </w:r>
        <w:r w:rsidR="008C79CF">
          <w:rPr>
            <w:noProof/>
            <w:webHidden/>
          </w:rPr>
          <w:fldChar w:fldCharType="separate"/>
        </w:r>
        <w:r w:rsidR="008C79CF">
          <w:rPr>
            <w:noProof/>
            <w:webHidden/>
          </w:rPr>
          <w:t>74</w:t>
        </w:r>
        <w:r w:rsidR="008C79CF">
          <w:rPr>
            <w:noProof/>
            <w:webHidden/>
          </w:rPr>
          <w:fldChar w:fldCharType="end"/>
        </w:r>
      </w:hyperlink>
    </w:p>
    <w:p w14:paraId="650475A8" w14:textId="0D13D933" w:rsidR="008C79CF" w:rsidRDefault="00FA4A4E">
      <w:pPr>
        <w:pStyle w:val="TOC1"/>
        <w:tabs>
          <w:tab w:val="left" w:pos="660"/>
          <w:tab w:val="right" w:leader="dot" w:pos="8440"/>
        </w:tabs>
        <w:rPr>
          <w:noProof/>
          <w:sz w:val="22"/>
          <w:szCs w:val="22"/>
          <w:lang w:val="en-US"/>
        </w:rPr>
      </w:pPr>
      <w:hyperlink w:anchor="_Toc23404970" w:history="1">
        <w:r w:rsidR="008C79CF" w:rsidRPr="00EC1892">
          <w:rPr>
            <w:rStyle w:val="Hyperlink"/>
            <w:rFonts w:ascii="Filson Pro Bold" w:hAnsi="Filson Pro Bold"/>
            <w:noProof/>
            <w:lang w:val="en-IN" w:eastAsia="en-IN"/>
          </w:rPr>
          <w:t>7.0</w:t>
        </w:r>
        <w:r w:rsidR="008C79CF">
          <w:rPr>
            <w:noProof/>
            <w:sz w:val="22"/>
            <w:szCs w:val="22"/>
            <w:lang w:val="en-US"/>
          </w:rPr>
          <w:tab/>
        </w:r>
        <w:r w:rsidR="008C79CF" w:rsidRPr="00EC1892">
          <w:rPr>
            <w:rStyle w:val="Hyperlink"/>
            <w:b/>
            <w:noProof/>
          </w:rPr>
          <w:t>Appendix</w:t>
        </w:r>
        <w:r w:rsidR="008C79CF">
          <w:rPr>
            <w:noProof/>
            <w:webHidden/>
          </w:rPr>
          <w:tab/>
        </w:r>
        <w:r w:rsidR="008C79CF">
          <w:rPr>
            <w:noProof/>
            <w:webHidden/>
          </w:rPr>
          <w:fldChar w:fldCharType="begin"/>
        </w:r>
        <w:r w:rsidR="008C79CF">
          <w:rPr>
            <w:noProof/>
            <w:webHidden/>
          </w:rPr>
          <w:instrText xml:space="preserve"> PAGEREF _Toc23404970 \h </w:instrText>
        </w:r>
        <w:r w:rsidR="008C79CF">
          <w:rPr>
            <w:noProof/>
            <w:webHidden/>
          </w:rPr>
        </w:r>
        <w:r w:rsidR="008C79CF">
          <w:rPr>
            <w:noProof/>
            <w:webHidden/>
          </w:rPr>
          <w:fldChar w:fldCharType="separate"/>
        </w:r>
        <w:r w:rsidR="008C79CF">
          <w:rPr>
            <w:noProof/>
            <w:webHidden/>
          </w:rPr>
          <w:t>75</w:t>
        </w:r>
        <w:r w:rsidR="008C79CF">
          <w:rPr>
            <w:noProof/>
            <w:webHidden/>
          </w:rPr>
          <w:fldChar w:fldCharType="end"/>
        </w:r>
      </w:hyperlink>
    </w:p>
    <w:p w14:paraId="77229235" w14:textId="7A0E7FF9" w:rsidR="008C79CF" w:rsidRDefault="00FA4A4E">
      <w:pPr>
        <w:pStyle w:val="TOC2"/>
        <w:tabs>
          <w:tab w:val="left" w:pos="880"/>
          <w:tab w:val="right" w:leader="dot" w:pos="8440"/>
        </w:tabs>
        <w:rPr>
          <w:noProof/>
          <w:sz w:val="22"/>
          <w:szCs w:val="22"/>
          <w:lang w:val="en-US"/>
        </w:rPr>
      </w:pPr>
      <w:hyperlink w:anchor="_Toc23404971" w:history="1">
        <w:r w:rsidR="008C79CF" w:rsidRPr="00EC1892">
          <w:rPr>
            <w:rStyle w:val="Hyperlink"/>
            <w:noProof/>
            <w:lang w:val="en-IN" w:eastAsia="en-IN"/>
          </w:rPr>
          <w:t>7.1</w:t>
        </w:r>
        <w:r w:rsidR="008C79CF">
          <w:rPr>
            <w:noProof/>
            <w:sz w:val="22"/>
            <w:szCs w:val="22"/>
            <w:lang w:val="en-US"/>
          </w:rPr>
          <w:tab/>
        </w:r>
        <w:r w:rsidR="008C79CF" w:rsidRPr="00EC1892">
          <w:rPr>
            <w:rStyle w:val="Hyperlink"/>
            <w:noProof/>
            <w:lang w:val="en-IN" w:eastAsia="en-IN"/>
          </w:rPr>
          <w:t>Recommended Configuration file</w:t>
        </w:r>
        <w:r w:rsidR="008C79CF">
          <w:rPr>
            <w:noProof/>
            <w:webHidden/>
          </w:rPr>
          <w:tab/>
        </w:r>
        <w:r w:rsidR="008C79CF">
          <w:rPr>
            <w:noProof/>
            <w:webHidden/>
          </w:rPr>
          <w:fldChar w:fldCharType="begin"/>
        </w:r>
        <w:r w:rsidR="008C79CF">
          <w:rPr>
            <w:noProof/>
            <w:webHidden/>
          </w:rPr>
          <w:instrText xml:space="preserve"> PAGEREF _Toc23404971 \h </w:instrText>
        </w:r>
        <w:r w:rsidR="008C79CF">
          <w:rPr>
            <w:noProof/>
            <w:webHidden/>
          </w:rPr>
        </w:r>
        <w:r w:rsidR="008C79CF">
          <w:rPr>
            <w:noProof/>
            <w:webHidden/>
          </w:rPr>
          <w:fldChar w:fldCharType="separate"/>
        </w:r>
        <w:r w:rsidR="008C79CF">
          <w:rPr>
            <w:noProof/>
            <w:webHidden/>
          </w:rPr>
          <w:t>75</w:t>
        </w:r>
        <w:r w:rsidR="008C79CF">
          <w:rPr>
            <w:noProof/>
            <w:webHidden/>
          </w:rPr>
          <w:fldChar w:fldCharType="end"/>
        </w:r>
      </w:hyperlink>
    </w:p>
    <w:p w14:paraId="276EA947" w14:textId="08C96054" w:rsidR="00E32A63" w:rsidRDefault="00371288">
      <w:pPr>
        <w:rPr>
          <w:rFonts w:ascii="Avenir LT Pro 45 Book" w:eastAsia="Verdana" w:hAnsi="Avenir LT Pro 45 Book" w:cs="Verdana"/>
          <w:b/>
          <w:color w:val="000000"/>
          <w:sz w:val="22"/>
          <w:szCs w:val="22"/>
          <w:lang w:val="en-IN" w:eastAsia="en-IN"/>
        </w:rPr>
      </w:pPr>
      <w:r w:rsidRPr="006D2A65">
        <w:rPr>
          <w:rFonts w:asciiTheme="majorHAnsi" w:hAnsiTheme="majorHAnsi" w:cstheme="majorHAnsi"/>
          <w:sz w:val="22"/>
          <w:szCs w:val="22"/>
        </w:rPr>
        <w:lastRenderedPageBreak/>
        <w:fldChar w:fldCharType="end"/>
      </w:r>
      <w:bookmarkStart w:id="0" w:name="_Toc531183115"/>
    </w:p>
    <w:p w14:paraId="5B60BFDD" w14:textId="77777777" w:rsidR="005A1064" w:rsidRPr="006A43AB" w:rsidRDefault="005A1064" w:rsidP="006A43AB">
      <w:pPr>
        <w:rPr>
          <w:rFonts w:ascii="Avenir LT Pro 45 Book" w:eastAsia="Verdana" w:hAnsi="Avenir LT Pro 45 Book" w:cs="Verdana"/>
          <w:b/>
          <w:color w:val="000000"/>
          <w:sz w:val="22"/>
          <w:szCs w:val="22"/>
          <w:lang w:val="en-IN" w:eastAsia="en-IN"/>
        </w:rPr>
      </w:pPr>
      <w:r w:rsidRPr="006A43AB">
        <w:rPr>
          <w:rFonts w:ascii="Avenir LT Pro 45 Book" w:eastAsia="Verdana" w:hAnsi="Avenir LT Pro 45 Book" w:cs="Verdana"/>
          <w:b/>
          <w:color w:val="000000"/>
          <w:sz w:val="22"/>
          <w:szCs w:val="22"/>
          <w:lang w:val="en-IN" w:eastAsia="en-IN"/>
        </w:rPr>
        <w:t>Document Version History</w:t>
      </w:r>
      <w:bookmarkEnd w:id="0"/>
    </w:p>
    <w:p w14:paraId="29AD6E88" w14:textId="77777777" w:rsidR="005A1064" w:rsidRPr="00B26051" w:rsidRDefault="005A1064" w:rsidP="005A1064">
      <w:pPr>
        <w:rPr>
          <w:sz w:val="22"/>
          <w:szCs w:val="22"/>
        </w:rPr>
      </w:pPr>
    </w:p>
    <w:tbl>
      <w:tblPr>
        <w:tblW w:w="9196" w:type="dxa"/>
        <w:tblInd w:w="144" w:type="dxa"/>
        <w:tblBorders>
          <w:top w:val="single" w:sz="4" w:space="0" w:color="5F497A"/>
          <w:left w:val="single" w:sz="4" w:space="0" w:color="5F497A"/>
          <w:bottom w:val="single" w:sz="4" w:space="0" w:color="5F497A"/>
          <w:right w:val="single" w:sz="4" w:space="0" w:color="5F497A"/>
          <w:insideH w:val="single" w:sz="4" w:space="0" w:color="5F497A"/>
          <w:insideV w:val="single" w:sz="4" w:space="0" w:color="5F497A"/>
        </w:tblBorders>
        <w:tblLayout w:type="fixed"/>
        <w:tblLook w:val="0000" w:firstRow="0" w:lastRow="0" w:firstColumn="0" w:lastColumn="0" w:noHBand="0" w:noVBand="0"/>
      </w:tblPr>
      <w:tblGrid>
        <w:gridCol w:w="2516"/>
        <w:gridCol w:w="1048"/>
        <w:gridCol w:w="3771"/>
        <w:gridCol w:w="1861"/>
      </w:tblGrid>
      <w:tr w:rsidR="005A1064" w:rsidRPr="00B26051" w14:paraId="10FA8267" w14:textId="77777777" w:rsidTr="005A1064">
        <w:trPr>
          <w:trHeight w:val="317"/>
          <w:tblHeader/>
        </w:trPr>
        <w:tc>
          <w:tcPr>
            <w:tcW w:w="2516" w:type="dxa"/>
            <w:tcBorders>
              <w:top w:val="single" w:sz="4" w:space="0" w:color="95B3D7" w:themeColor="accent1" w:themeTint="99"/>
              <w:left w:val="single" w:sz="4" w:space="0" w:color="95B3D7" w:themeColor="accent1" w:themeTint="99"/>
              <w:bottom w:val="single" w:sz="4" w:space="0" w:color="95B3D7" w:themeColor="accent1" w:themeTint="99"/>
              <w:right w:val="nil"/>
            </w:tcBorders>
            <w:shd w:val="clear" w:color="auto" w:fill="95B3D7" w:themeFill="accent1" w:themeFillTint="99"/>
            <w:vAlign w:val="center"/>
          </w:tcPr>
          <w:p w14:paraId="7D762ACC"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Author(s)</w:t>
            </w:r>
          </w:p>
        </w:tc>
        <w:tc>
          <w:tcPr>
            <w:tcW w:w="1048" w:type="dxa"/>
            <w:tcBorders>
              <w:top w:val="single" w:sz="4" w:space="0" w:color="95B3D7" w:themeColor="accent1" w:themeTint="99"/>
              <w:left w:val="nil"/>
              <w:bottom w:val="single" w:sz="4" w:space="0" w:color="95B3D7" w:themeColor="accent1" w:themeTint="99"/>
              <w:right w:val="nil"/>
            </w:tcBorders>
            <w:shd w:val="clear" w:color="auto" w:fill="95B3D7" w:themeFill="accent1" w:themeFillTint="99"/>
            <w:vAlign w:val="center"/>
          </w:tcPr>
          <w:p w14:paraId="3954DAAE"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Version</w:t>
            </w:r>
          </w:p>
        </w:tc>
        <w:tc>
          <w:tcPr>
            <w:tcW w:w="3771" w:type="dxa"/>
            <w:tcBorders>
              <w:top w:val="single" w:sz="4" w:space="0" w:color="95B3D7" w:themeColor="accent1" w:themeTint="99"/>
              <w:left w:val="nil"/>
              <w:bottom w:val="single" w:sz="4" w:space="0" w:color="95B3D7" w:themeColor="accent1" w:themeTint="99"/>
              <w:right w:val="nil"/>
            </w:tcBorders>
            <w:shd w:val="clear" w:color="auto" w:fill="95B3D7" w:themeFill="accent1" w:themeFillTint="99"/>
            <w:vAlign w:val="center"/>
          </w:tcPr>
          <w:p w14:paraId="075627BF"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Amendments/Reasons</w:t>
            </w:r>
          </w:p>
        </w:tc>
        <w:tc>
          <w:tcPr>
            <w:tcW w:w="1861" w:type="dxa"/>
            <w:tcBorders>
              <w:top w:val="single" w:sz="4" w:space="0" w:color="95B3D7" w:themeColor="accent1" w:themeTint="99"/>
              <w:left w:val="nil"/>
              <w:bottom w:val="single" w:sz="4" w:space="0" w:color="95B3D7" w:themeColor="accent1" w:themeTint="99"/>
              <w:right w:val="single" w:sz="4" w:space="0" w:color="95B3D7" w:themeColor="accent1" w:themeTint="99"/>
            </w:tcBorders>
            <w:shd w:val="clear" w:color="auto" w:fill="95B3D7" w:themeFill="accent1" w:themeFillTint="99"/>
            <w:vAlign w:val="center"/>
          </w:tcPr>
          <w:p w14:paraId="0F3F7865" w14:textId="77777777" w:rsidR="005A1064" w:rsidRPr="00B26051" w:rsidRDefault="005A1064" w:rsidP="005A1064">
            <w:pPr>
              <w:pStyle w:val="Tablehead1"/>
              <w:spacing w:before="40" w:after="40"/>
              <w:rPr>
                <w:rFonts w:asciiTheme="minorHAnsi" w:hAnsiTheme="minorHAnsi" w:cs="Arial"/>
                <w:sz w:val="22"/>
                <w:szCs w:val="22"/>
              </w:rPr>
            </w:pPr>
            <w:r w:rsidRPr="00B26051">
              <w:rPr>
                <w:rFonts w:asciiTheme="minorHAnsi" w:hAnsiTheme="minorHAnsi" w:cs="Arial"/>
                <w:sz w:val="22"/>
                <w:szCs w:val="22"/>
              </w:rPr>
              <w:t>Date</w:t>
            </w:r>
          </w:p>
        </w:tc>
      </w:tr>
      <w:tr w:rsidR="005A1064" w:rsidRPr="00B2576B" w14:paraId="14768172" w14:textId="77777777" w:rsidTr="005A1064">
        <w:tc>
          <w:tcPr>
            <w:tcW w:w="2516" w:type="dxa"/>
            <w:tcBorders>
              <w:top w:val="single" w:sz="4" w:space="0" w:color="95B3D7" w:themeColor="accent1" w:themeTint="99"/>
            </w:tcBorders>
          </w:tcPr>
          <w:p w14:paraId="7569565F" w14:textId="77777777" w:rsidR="005A1064" w:rsidRPr="00B2576B" w:rsidRDefault="005A1064" w:rsidP="005A1064">
            <w:pPr>
              <w:pStyle w:val="Tabletext"/>
            </w:pPr>
            <w:r>
              <w:t>Shalabh Mehrotra</w:t>
            </w:r>
          </w:p>
        </w:tc>
        <w:tc>
          <w:tcPr>
            <w:tcW w:w="1048" w:type="dxa"/>
            <w:tcBorders>
              <w:top w:val="single" w:sz="4" w:space="0" w:color="95B3D7" w:themeColor="accent1" w:themeTint="99"/>
            </w:tcBorders>
          </w:tcPr>
          <w:p w14:paraId="65237A1D" w14:textId="77777777" w:rsidR="005A1064" w:rsidRPr="00B2576B" w:rsidRDefault="005A1064" w:rsidP="005A1064">
            <w:pPr>
              <w:pStyle w:val="Tabletext"/>
              <w:jc w:val="center"/>
            </w:pPr>
            <w:r>
              <w:t>0.1</w:t>
            </w:r>
          </w:p>
        </w:tc>
        <w:tc>
          <w:tcPr>
            <w:tcW w:w="3771" w:type="dxa"/>
            <w:tcBorders>
              <w:top w:val="single" w:sz="4" w:space="0" w:color="95B3D7" w:themeColor="accent1" w:themeTint="99"/>
            </w:tcBorders>
          </w:tcPr>
          <w:p w14:paraId="1D109144" w14:textId="77777777" w:rsidR="005A1064" w:rsidRPr="00B2576B" w:rsidRDefault="005A1064" w:rsidP="005A1064">
            <w:pPr>
              <w:pStyle w:val="Tabletext"/>
            </w:pPr>
            <w:r>
              <w:t>Initial Draft</w:t>
            </w:r>
          </w:p>
        </w:tc>
        <w:tc>
          <w:tcPr>
            <w:tcW w:w="1861" w:type="dxa"/>
            <w:tcBorders>
              <w:top w:val="single" w:sz="4" w:space="0" w:color="95B3D7" w:themeColor="accent1" w:themeTint="99"/>
            </w:tcBorders>
          </w:tcPr>
          <w:p w14:paraId="1FA1924E" w14:textId="77777777" w:rsidR="005A1064" w:rsidRPr="00B2576B" w:rsidRDefault="004153C2" w:rsidP="005A1064">
            <w:pPr>
              <w:pStyle w:val="Tabletext"/>
            </w:pPr>
            <w:r>
              <w:t>14/08/</w:t>
            </w:r>
            <w:r w:rsidR="005A1064">
              <w:t>2019</w:t>
            </w:r>
          </w:p>
        </w:tc>
      </w:tr>
      <w:tr w:rsidR="00114F43" w:rsidRPr="00B2576B" w14:paraId="53ACD80E" w14:textId="77777777" w:rsidTr="006D2820">
        <w:tc>
          <w:tcPr>
            <w:tcW w:w="2516" w:type="dxa"/>
            <w:tcBorders>
              <w:top w:val="single" w:sz="4" w:space="0" w:color="95B3D7" w:themeColor="accent1" w:themeTint="99"/>
            </w:tcBorders>
          </w:tcPr>
          <w:p w14:paraId="2150B45A" w14:textId="77777777" w:rsidR="00114F43" w:rsidRPr="00B2576B" w:rsidRDefault="00114F43" w:rsidP="006D2820">
            <w:pPr>
              <w:pStyle w:val="Tabletext"/>
            </w:pPr>
            <w:r>
              <w:t>Shalabh Mehrotra</w:t>
            </w:r>
          </w:p>
        </w:tc>
        <w:tc>
          <w:tcPr>
            <w:tcW w:w="1048" w:type="dxa"/>
            <w:tcBorders>
              <w:top w:val="single" w:sz="4" w:space="0" w:color="95B3D7" w:themeColor="accent1" w:themeTint="99"/>
            </w:tcBorders>
          </w:tcPr>
          <w:p w14:paraId="3023B48B" w14:textId="77777777" w:rsidR="00114F43" w:rsidRPr="00B2576B" w:rsidRDefault="00114F43" w:rsidP="00114F43">
            <w:pPr>
              <w:pStyle w:val="Tabletext"/>
              <w:jc w:val="center"/>
            </w:pPr>
            <w:r>
              <w:t>0.2</w:t>
            </w:r>
          </w:p>
        </w:tc>
        <w:tc>
          <w:tcPr>
            <w:tcW w:w="3771" w:type="dxa"/>
            <w:tcBorders>
              <w:top w:val="single" w:sz="4" w:space="0" w:color="95B3D7" w:themeColor="accent1" w:themeTint="99"/>
            </w:tcBorders>
          </w:tcPr>
          <w:p w14:paraId="64D1F5C9" w14:textId="77777777" w:rsidR="00114F43" w:rsidRPr="00B2576B" w:rsidRDefault="00114F43" w:rsidP="006D2820">
            <w:pPr>
              <w:pStyle w:val="Tabletext"/>
            </w:pPr>
            <w:r>
              <w:t>Incorporated Review comments</w:t>
            </w:r>
          </w:p>
        </w:tc>
        <w:tc>
          <w:tcPr>
            <w:tcW w:w="1861" w:type="dxa"/>
            <w:tcBorders>
              <w:top w:val="single" w:sz="4" w:space="0" w:color="95B3D7" w:themeColor="accent1" w:themeTint="99"/>
            </w:tcBorders>
          </w:tcPr>
          <w:p w14:paraId="65CF102F" w14:textId="77777777" w:rsidR="00114F43" w:rsidRPr="00B2576B" w:rsidRDefault="00571AA1" w:rsidP="006D2820">
            <w:pPr>
              <w:pStyle w:val="Tabletext"/>
            </w:pPr>
            <w:r>
              <w:t>22</w:t>
            </w:r>
            <w:r w:rsidR="00114F43">
              <w:t>/08/2019</w:t>
            </w:r>
          </w:p>
        </w:tc>
      </w:tr>
      <w:tr w:rsidR="00C76B2C" w:rsidRPr="00B2576B" w14:paraId="2D7FDCC2" w14:textId="77777777" w:rsidTr="005A1064">
        <w:tc>
          <w:tcPr>
            <w:tcW w:w="2516" w:type="dxa"/>
          </w:tcPr>
          <w:p w14:paraId="28E96A07" w14:textId="77777777" w:rsidR="00C76B2C" w:rsidRDefault="00637623" w:rsidP="005A1064">
            <w:pPr>
              <w:pStyle w:val="Tabletext"/>
            </w:pPr>
            <w:r>
              <w:t>Ajay Gera</w:t>
            </w:r>
          </w:p>
        </w:tc>
        <w:tc>
          <w:tcPr>
            <w:tcW w:w="1048" w:type="dxa"/>
          </w:tcPr>
          <w:p w14:paraId="1D955953" w14:textId="77777777" w:rsidR="00C76B2C" w:rsidRDefault="00637623" w:rsidP="005A1064">
            <w:pPr>
              <w:pStyle w:val="Tabletext"/>
              <w:jc w:val="center"/>
            </w:pPr>
            <w:r>
              <w:t>0.3</w:t>
            </w:r>
          </w:p>
        </w:tc>
        <w:tc>
          <w:tcPr>
            <w:tcW w:w="3771" w:type="dxa"/>
          </w:tcPr>
          <w:p w14:paraId="05908346" w14:textId="77777777" w:rsidR="00C76B2C" w:rsidRDefault="00637623" w:rsidP="00E74AFC">
            <w:pPr>
              <w:pStyle w:val="Tabletext"/>
            </w:pPr>
            <w:r>
              <w:t>Included the design of Rule Evaluator</w:t>
            </w:r>
          </w:p>
        </w:tc>
        <w:tc>
          <w:tcPr>
            <w:tcW w:w="1861" w:type="dxa"/>
          </w:tcPr>
          <w:p w14:paraId="1408B7CD" w14:textId="77777777" w:rsidR="00C76B2C" w:rsidRDefault="00637623" w:rsidP="005A1064">
            <w:pPr>
              <w:pStyle w:val="Tabletext"/>
            </w:pPr>
            <w:r>
              <w:t>23/08/2019</w:t>
            </w:r>
          </w:p>
        </w:tc>
      </w:tr>
      <w:tr w:rsidR="004B643A" w:rsidRPr="00B2576B" w14:paraId="2035ACB2" w14:textId="77777777" w:rsidTr="005A1064">
        <w:tc>
          <w:tcPr>
            <w:tcW w:w="2516" w:type="dxa"/>
          </w:tcPr>
          <w:p w14:paraId="1D44DB8A" w14:textId="77777777" w:rsidR="004B643A" w:rsidRDefault="004B643A" w:rsidP="005A1064">
            <w:pPr>
              <w:pStyle w:val="Tabletext"/>
            </w:pPr>
            <w:r>
              <w:t>Shalabh Mehrotra</w:t>
            </w:r>
          </w:p>
        </w:tc>
        <w:tc>
          <w:tcPr>
            <w:tcW w:w="1048" w:type="dxa"/>
          </w:tcPr>
          <w:p w14:paraId="75A70789" w14:textId="77777777" w:rsidR="004B643A" w:rsidRDefault="004B643A" w:rsidP="005A1064">
            <w:pPr>
              <w:pStyle w:val="Tabletext"/>
              <w:jc w:val="center"/>
            </w:pPr>
            <w:r>
              <w:t>0.4</w:t>
            </w:r>
          </w:p>
        </w:tc>
        <w:tc>
          <w:tcPr>
            <w:tcW w:w="3771" w:type="dxa"/>
          </w:tcPr>
          <w:p w14:paraId="23D8FAC6" w14:textId="77777777" w:rsidR="004B643A" w:rsidRDefault="004B643A" w:rsidP="00E74AFC">
            <w:pPr>
              <w:pStyle w:val="Tabletext"/>
            </w:pPr>
            <w:r>
              <w:t>Added/removed few columns in first 2 data stores</w:t>
            </w:r>
          </w:p>
        </w:tc>
        <w:tc>
          <w:tcPr>
            <w:tcW w:w="1861" w:type="dxa"/>
          </w:tcPr>
          <w:p w14:paraId="561935E6" w14:textId="77777777" w:rsidR="004B643A" w:rsidRDefault="004B643A" w:rsidP="005A1064">
            <w:pPr>
              <w:pStyle w:val="Tabletext"/>
            </w:pPr>
            <w:r>
              <w:t>23/08/2019</w:t>
            </w:r>
          </w:p>
        </w:tc>
      </w:tr>
      <w:tr w:rsidR="00B91FB6" w:rsidRPr="00B2576B" w14:paraId="74A722DC" w14:textId="77777777" w:rsidTr="005A1064">
        <w:tc>
          <w:tcPr>
            <w:tcW w:w="2516" w:type="dxa"/>
          </w:tcPr>
          <w:p w14:paraId="462EF0F8" w14:textId="77777777" w:rsidR="00B91FB6" w:rsidRDefault="00B91FB6" w:rsidP="005A1064">
            <w:pPr>
              <w:pStyle w:val="Tabletext"/>
            </w:pPr>
            <w:r>
              <w:t>Ajay Gera</w:t>
            </w:r>
          </w:p>
        </w:tc>
        <w:tc>
          <w:tcPr>
            <w:tcW w:w="1048" w:type="dxa"/>
          </w:tcPr>
          <w:p w14:paraId="11DF3ECD" w14:textId="77777777" w:rsidR="00B91FB6" w:rsidRDefault="00B91FB6" w:rsidP="005A1064">
            <w:pPr>
              <w:pStyle w:val="Tabletext"/>
              <w:jc w:val="center"/>
            </w:pPr>
            <w:r>
              <w:t>0.5</w:t>
            </w:r>
          </w:p>
        </w:tc>
        <w:tc>
          <w:tcPr>
            <w:tcW w:w="3771" w:type="dxa"/>
          </w:tcPr>
          <w:p w14:paraId="3C78F6BF" w14:textId="77777777" w:rsidR="00B91FB6" w:rsidRDefault="00B91FB6" w:rsidP="00E74AFC">
            <w:pPr>
              <w:pStyle w:val="Tabletext"/>
            </w:pPr>
            <w:r>
              <w:t>Made some changes in rule evaluator</w:t>
            </w:r>
          </w:p>
          <w:p w14:paraId="079EC0AD" w14:textId="77777777" w:rsidR="007D3AD6" w:rsidRDefault="007D3AD6" w:rsidP="00B327BA">
            <w:pPr>
              <w:pStyle w:val="Tabletext"/>
              <w:numPr>
                <w:ilvl w:val="0"/>
                <w:numId w:val="13"/>
              </w:numPr>
            </w:pPr>
            <w:r>
              <w:t>Added new attribute “Rule Attribute Data Type” in ‘Attribute Comparison’ rule type definition</w:t>
            </w:r>
          </w:p>
          <w:p w14:paraId="705264AB" w14:textId="77777777" w:rsidR="007D3AD6" w:rsidRDefault="007D3AD6" w:rsidP="00B327BA">
            <w:pPr>
              <w:pStyle w:val="Tabletext"/>
              <w:numPr>
                <w:ilvl w:val="0"/>
                <w:numId w:val="13"/>
              </w:numPr>
            </w:pPr>
            <w:r>
              <w:t>Capturing the rule results at record level so that output can be used by ‘Scorer’</w:t>
            </w:r>
          </w:p>
          <w:p w14:paraId="23ECDA53" w14:textId="77777777" w:rsidR="007D3AD6" w:rsidRDefault="007D3AD6" w:rsidP="00B327BA">
            <w:pPr>
              <w:pStyle w:val="Tabletext"/>
              <w:numPr>
                <w:ilvl w:val="0"/>
                <w:numId w:val="13"/>
              </w:numPr>
            </w:pPr>
            <w:r>
              <w:t>Removed igx_prc_restore_dq_results analysis as results will be saved by igx_prc_re_evaluate_dq_rules</w:t>
            </w:r>
          </w:p>
          <w:p w14:paraId="508072B3" w14:textId="77777777" w:rsidR="00AD26D3" w:rsidRDefault="0060765A" w:rsidP="00B327BA">
            <w:pPr>
              <w:pStyle w:val="Tabletext"/>
              <w:numPr>
                <w:ilvl w:val="0"/>
                <w:numId w:val="13"/>
              </w:numPr>
            </w:pPr>
            <w:r>
              <w:t xml:space="preserve">Added </w:t>
            </w:r>
            <w:r w:rsidR="007D3AD6">
              <w:t xml:space="preserve">‘JS Expression’ </w:t>
            </w:r>
            <w:r>
              <w:t>rules</w:t>
            </w:r>
          </w:p>
        </w:tc>
        <w:tc>
          <w:tcPr>
            <w:tcW w:w="1861" w:type="dxa"/>
          </w:tcPr>
          <w:p w14:paraId="6ABD20FB" w14:textId="77777777" w:rsidR="00B91FB6" w:rsidRDefault="00C44D0A" w:rsidP="005A1064">
            <w:pPr>
              <w:pStyle w:val="Tabletext"/>
            </w:pPr>
            <w:r>
              <w:t>30/08/2019</w:t>
            </w:r>
          </w:p>
        </w:tc>
      </w:tr>
      <w:tr w:rsidR="0064445C" w:rsidRPr="00B2576B" w14:paraId="6C25F8D9" w14:textId="77777777" w:rsidTr="005A1064">
        <w:tc>
          <w:tcPr>
            <w:tcW w:w="2516" w:type="dxa"/>
          </w:tcPr>
          <w:p w14:paraId="4AF13E6B" w14:textId="77777777" w:rsidR="0064445C" w:rsidRDefault="0064445C" w:rsidP="005A1064">
            <w:pPr>
              <w:pStyle w:val="Tabletext"/>
            </w:pPr>
            <w:r>
              <w:t>Shalabh Mehrota</w:t>
            </w:r>
          </w:p>
        </w:tc>
        <w:tc>
          <w:tcPr>
            <w:tcW w:w="1048" w:type="dxa"/>
          </w:tcPr>
          <w:p w14:paraId="23F46950" w14:textId="77777777" w:rsidR="0064445C" w:rsidRDefault="0064445C" w:rsidP="005A1064">
            <w:pPr>
              <w:pStyle w:val="Tabletext"/>
              <w:jc w:val="center"/>
            </w:pPr>
            <w:r>
              <w:t>0.6</w:t>
            </w:r>
          </w:p>
        </w:tc>
        <w:tc>
          <w:tcPr>
            <w:tcW w:w="3771" w:type="dxa"/>
          </w:tcPr>
          <w:p w14:paraId="7278DEC0" w14:textId="77777777" w:rsidR="0064445C" w:rsidRDefault="0064445C" w:rsidP="00E74AFC">
            <w:pPr>
              <w:pStyle w:val="Tabletext"/>
            </w:pPr>
          </w:p>
        </w:tc>
        <w:tc>
          <w:tcPr>
            <w:tcW w:w="1861" w:type="dxa"/>
          </w:tcPr>
          <w:p w14:paraId="220670E6" w14:textId="77777777" w:rsidR="0064445C" w:rsidRDefault="0064445C" w:rsidP="005A1064">
            <w:pPr>
              <w:pStyle w:val="Tabletext"/>
            </w:pPr>
            <w:r>
              <w:t>19/09/2019</w:t>
            </w:r>
          </w:p>
        </w:tc>
      </w:tr>
      <w:tr w:rsidR="0064445C" w:rsidRPr="00B2576B" w14:paraId="611991DC" w14:textId="77777777" w:rsidTr="005A1064">
        <w:tc>
          <w:tcPr>
            <w:tcW w:w="2516" w:type="dxa"/>
          </w:tcPr>
          <w:p w14:paraId="07C8A01C" w14:textId="77777777" w:rsidR="0064445C" w:rsidRDefault="0064445C" w:rsidP="005A1064">
            <w:pPr>
              <w:pStyle w:val="Tabletext"/>
            </w:pPr>
            <w:r>
              <w:t>Ajay Gera</w:t>
            </w:r>
          </w:p>
        </w:tc>
        <w:tc>
          <w:tcPr>
            <w:tcW w:w="1048" w:type="dxa"/>
          </w:tcPr>
          <w:p w14:paraId="36B30EA4" w14:textId="77777777" w:rsidR="0064445C" w:rsidRDefault="0064445C" w:rsidP="005A1064">
            <w:pPr>
              <w:pStyle w:val="Tabletext"/>
              <w:jc w:val="center"/>
            </w:pPr>
            <w:r>
              <w:t>0.7</w:t>
            </w:r>
          </w:p>
        </w:tc>
        <w:tc>
          <w:tcPr>
            <w:tcW w:w="3771" w:type="dxa"/>
          </w:tcPr>
          <w:p w14:paraId="0E457376" w14:textId="77777777" w:rsidR="0064445C" w:rsidRDefault="0064445C" w:rsidP="00B327BA">
            <w:pPr>
              <w:pStyle w:val="Tabletext"/>
              <w:numPr>
                <w:ilvl w:val="0"/>
                <w:numId w:val="32"/>
              </w:numPr>
            </w:pPr>
            <w:r>
              <w:t>Added the design of Rule Refresher</w:t>
            </w:r>
          </w:p>
          <w:p w14:paraId="196B2D18" w14:textId="77777777" w:rsidR="007274B4" w:rsidRDefault="007274B4">
            <w:pPr>
              <w:pStyle w:val="Tabletext"/>
              <w:rPr>
                <w:u w:val="single"/>
              </w:rPr>
            </w:pPr>
          </w:p>
          <w:p w14:paraId="3FADA02D" w14:textId="77777777" w:rsidR="007274B4" w:rsidRPr="00962607" w:rsidRDefault="007274B4">
            <w:pPr>
              <w:pStyle w:val="Tabletext"/>
              <w:rPr>
                <w:u w:val="single"/>
              </w:rPr>
            </w:pPr>
            <w:r w:rsidRPr="00962607">
              <w:rPr>
                <w:u w:val="single"/>
              </w:rPr>
              <w:t>Changes to section 2.5.4</w:t>
            </w:r>
            <w:r>
              <w:rPr>
                <w:u w:val="single"/>
              </w:rPr>
              <w:t xml:space="preserve"> (Rule evaluator)</w:t>
            </w:r>
          </w:p>
          <w:p w14:paraId="02E6A981" w14:textId="77777777" w:rsidR="00DC1E57" w:rsidRDefault="00DC1E57" w:rsidP="00B327BA">
            <w:pPr>
              <w:pStyle w:val="Tabletext"/>
              <w:numPr>
                <w:ilvl w:val="0"/>
                <w:numId w:val="31"/>
              </w:numPr>
            </w:pPr>
            <w:r>
              <w:t>Renamed “</w:t>
            </w:r>
            <w:r w:rsidRPr="00DC1E57">
              <w:t>Pass if Blank Or Null</w:t>
            </w:r>
            <w:r>
              <w:t>” to “Treat</w:t>
            </w:r>
            <w:r w:rsidRPr="00DC1E57">
              <w:t xml:space="preserve">  Blank Or Null</w:t>
            </w:r>
            <w:r>
              <w:t xml:space="preserve"> As”</w:t>
            </w:r>
            <w:r w:rsidR="007274B4">
              <w:t xml:space="preserve"> in rule template and accordingly in their handling in rule evaluator</w:t>
            </w:r>
          </w:p>
          <w:p w14:paraId="66017475" w14:textId="77777777" w:rsidR="00515740" w:rsidRDefault="00515740" w:rsidP="00B327BA">
            <w:pPr>
              <w:pStyle w:val="Tabletext"/>
              <w:numPr>
                <w:ilvl w:val="0"/>
                <w:numId w:val="31"/>
              </w:numPr>
            </w:pPr>
            <w:r>
              <w:t>Added the point to remove store name from data element name</w:t>
            </w:r>
          </w:p>
          <w:p w14:paraId="60DD87FE" w14:textId="77777777" w:rsidR="007274B4" w:rsidRPr="00962607" w:rsidRDefault="007274B4" w:rsidP="00B327BA">
            <w:pPr>
              <w:pStyle w:val="Tabletext"/>
              <w:numPr>
                <w:ilvl w:val="0"/>
                <w:numId w:val="31"/>
              </w:numPr>
              <w:rPr>
                <w:b/>
              </w:rPr>
            </w:pPr>
            <w:r>
              <w:t>Read active and non-deleted rules</w:t>
            </w:r>
          </w:p>
        </w:tc>
        <w:tc>
          <w:tcPr>
            <w:tcW w:w="1861" w:type="dxa"/>
          </w:tcPr>
          <w:p w14:paraId="2DB703CD" w14:textId="77777777" w:rsidR="0064445C" w:rsidRDefault="0064445C" w:rsidP="005A1064">
            <w:pPr>
              <w:pStyle w:val="Tabletext"/>
            </w:pPr>
            <w:r>
              <w:t>19/09/2019</w:t>
            </w:r>
          </w:p>
        </w:tc>
      </w:tr>
      <w:tr w:rsidR="00962607" w:rsidRPr="00B2576B" w14:paraId="6E2333FB" w14:textId="77777777" w:rsidTr="005A1064">
        <w:tc>
          <w:tcPr>
            <w:tcW w:w="2516" w:type="dxa"/>
          </w:tcPr>
          <w:p w14:paraId="2CFD7C37" w14:textId="77777777" w:rsidR="00962607" w:rsidRDefault="00962607" w:rsidP="005A1064">
            <w:pPr>
              <w:pStyle w:val="Tabletext"/>
            </w:pPr>
            <w:r>
              <w:t>Ajay Gera</w:t>
            </w:r>
          </w:p>
        </w:tc>
        <w:tc>
          <w:tcPr>
            <w:tcW w:w="1048" w:type="dxa"/>
          </w:tcPr>
          <w:p w14:paraId="139314E9" w14:textId="77777777" w:rsidR="00962607" w:rsidRDefault="00962607" w:rsidP="005A1064">
            <w:pPr>
              <w:pStyle w:val="Tabletext"/>
              <w:jc w:val="center"/>
            </w:pPr>
            <w:r>
              <w:t>0.8</w:t>
            </w:r>
          </w:p>
        </w:tc>
        <w:tc>
          <w:tcPr>
            <w:tcW w:w="3771" w:type="dxa"/>
          </w:tcPr>
          <w:p w14:paraId="0C95FAB3" w14:textId="77777777" w:rsidR="00962607" w:rsidRDefault="00962607" w:rsidP="00B327BA">
            <w:pPr>
              <w:pStyle w:val="Tabletext"/>
              <w:numPr>
                <w:ilvl w:val="0"/>
                <w:numId w:val="32"/>
              </w:numPr>
            </w:pPr>
            <w:r>
              <w:t xml:space="preserve">Added section 2.2.13 - Created </w:t>
            </w:r>
            <w:r w:rsidRPr="003A2238">
              <w:t>igx_ds_dq_hierarchical_score</w:t>
            </w:r>
            <w:r>
              <w:t xml:space="preserve"> store</w:t>
            </w:r>
            <w:r w:rsidR="00E2764D">
              <w:t xml:space="preserve"> to feed dashboards</w:t>
            </w:r>
          </w:p>
          <w:p w14:paraId="70BF6683" w14:textId="77777777" w:rsidR="00197932" w:rsidRDefault="00197932" w:rsidP="00B327BA">
            <w:pPr>
              <w:pStyle w:val="Tabletext"/>
              <w:numPr>
                <w:ilvl w:val="0"/>
                <w:numId w:val="32"/>
              </w:numPr>
            </w:pPr>
            <w:r>
              <w:t>Added system_version field in igx_ds_dq_results store so that Scorer can update the status for Group fields</w:t>
            </w:r>
          </w:p>
          <w:p w14:paraId="79CCA659" w14:textId="77777777" w:rsidR="00E2764D" w:rsidRDefault="00E2764D" w:rsidP="00B327BA">
            <w:pPr>
              <w:pStyle w:val="Tabletext"/>
              <w:numPr>
                <w:ilvl w:val="0"/>
                <w:numId w:val="32"/>
              </w:numPr>
            </w:pPr>
            <w:r>
              <w:t>Added error handling in Score Refresher</w:t>
            </w:r>
          </w:p>
        </w:tc>
        <w:tc>
          <w:tcPr>
            <w:tcW w:w="1861" w:type="dxa"/>
          </w:tcPr>
          <w:p w14:paraId="3B16A0CA" w14:textId="77777777" w:rsidR="00962607" w:rsidRDefault="00E2764D" w:rsidP="005A1064">
            <w:pPr>
              <w:pStyle w:val="Tabletext"/>
            </w:pPr>
            <w:r>
              <w:t>04/10/2019</w:t>
            </w:r>
          </w:p>
        </w:tc>
      </w:tr>
      <w:tr w:rsidR="009963A0" w:rsidRPr="00B2576B" w14:paraId="3C3E3046" w14:textId="77777777" w:rsidTr="005A1064">
        <w:tc>
          <w:tcPr>
            <w:tcW w:w="2516" w:type="dxa"/>
          </w:tcPr>
          <w:p w14:paraId="578E12C7" w14:textId="77777777" w:rsidR="009963A0" w:rsidRDefault="009963A0" w:rsidP="005A1064">
            <w:pPr>
              <w:pStyle w:val="Tabletext"/>
            </w:pPr>
            <w:r>
              <w:t>Shalabh Mehrotra</w:t>
            </w:r>
          </w:p>
        </w:tc>
        <w:tc>
          <w:tcPr>
            <w:tcW w:w="1048" w:type="dxa"/>
          </w:tcPr>
          <w:p w14:paraId="00733A08" w14:textId="77777777" w:rsidR="009963A0" w:rsidRDefault="009963A0" w:rsidP="005A1064">
            <w:pPr>
              <w:pStyle w:val="Tabletext"/>
              <w:jc w:val="center"/>
            </w:pPr>
            <w:r>
              <w:t>0.9</w:t>
            </w:r>
          </w:p>
        </w:tc>
        <w:tc>
          <w:tcPr>
            <w:tcW w:w="3771" w:type="dxa"/>
          </w:tcPr>
          <w:p w14:paraId="5F86014C" w14:textId="77777777" w:rsidR="009963A0" w:rsidRDefault="009963A0" w:rsidP="00B327BA">
            <w:pPr>
              <w:pStyle w:val="Tabletext"/>
              <w:numPr>
                <w:ilvl w:val="0"/>
                <w:numId w:val="32"/>
              </w:numPr>
            </w:pPr>
            <w:r>
              <w:t>Added new table IGX_DS_DG_RULE_ASSET_TYPE and made related changes in IGX_PRC_Rule_Refresher and IGX_PRC_Scoring_Engine for population of Rule’s Asset Type and fetching of same.</w:t>
            </w:r>
          </w:p>
        </w:tc>
        <w:tc>
          <w:tcPr>
            <w:tcW w:w="1861" w:type="dxa"/>
          </w:tcPr>
          <w:p w14:paraId="32ECA9E3" w14:textId="77777777" w:rsidR="009963A0" w:rsidRDefault="009963A0" w:rsidP="009E71D1">
            <w:pPr>
              <w:pStyle w:val="Tabletext"/>
            </w:pPr>
            <w:r>
              <w:t>1</w:t>
            </w:r>
            <w:r w:rsidR="009E71D1">
              <w:t>1</w:t>
            </w:r>
            <w:r>
              <w:t>/10/2019</w:t>
            </w:r>
          </w:p>
        </w:tc>
      </w:tr>
      <w:tr w:rsidR="00F33902" w:rsidRPr="00B2576B" w14:paraId="1400E9B9" w14:textId="77777777" w:rsidTr="005A1064">
        <w:tc>
          <w:tcPr>
            <w:tcW w:w="2516" w:type="dxa"/>
          </w:tcPr>
          <w:p w14:paraId="38CEB9DB" w14:textId="77777777" w:rsidR="00F33902" w:rsidRDefault="00F33902" w:rsidP="005A1064">
            <w:pPr>
              <w:pStyle w:val="Tabletext"/>
            </w:pPr>
            <w:r>
              <w:t>Ajay Gera</w:t>
            </w:r>
          </w:p>
        </w:tc>
        <w:tc>
          <w:tcPr>
            <w:tcW w:w="1048" w:type="dxa"/>
          </w:tcPr>
          <w:p w14:paraId="6DBCEAE3" w14:textId="77777777" w:rsidR="00F33902" w:rsidRDefault="00F33902" w:rsidP="005A1064">
            <w:pPr>
              <w:pStyle w:val="Tabletext"/>
              <w:jc w:val="center"/>
            </w:pPr>
            <w:r>
              <w:t>0.10</w:t>
            </w:r>
          </w:p>
        </w:tc>
        <w:tc>
          <w:tcPr>
            <w:tcW w:w="3771" w:type="dxa"/>
          </w:tcPr>
          <w:p w14:paraId="038BE8A0" w14:textId="77777777" w:rsidR="00D605AF" w:rsidRDefault="00D605AF" w:rsidP="00B327BA">
            <w:pPr>
              <w:pStyle w:val="Tabletext"/>
              <w:numPr>
                <w:ilvl w:val="0"/>
                <w:numId w:val="32"/>
              </w:numPr>
            </w:pPr>
            <w:r>
              <w:t xml:space="preserve">Changes to store transformed rule result in igx_ds_dq_results. Changes made in section 2.2.5, 2.5.4 and 2.5.6 </w:t>
            </w:r>
          </w:p>
        </w:tc>
        <w:tc>
          <w:tcPr>
            <w:tcW w:w="1861" w:type="dxa"/>
          </w:tcPr>
          <w:p w14:paraId="2967F3CE" w14:textId="77777777" w:rsidR="00F33902" w:rsidRDefault="00D605AF" w:rsidP="009E71D1">
            <w:pPr>
              <w:pStyle w:val="Tabletext"/>
            </w:pPr>
            <w:r>
              <w:t>14/10/2019</w:t>
            </w:r>
          </w:p>
        </w:tc>
      </w:tr>
      <w:tr w:rsidR="002D37FA" w:rsidRPr="00B2576B" w14:paraId="51694359" w14:textId="77777777" w:rsidTr="005A1064">
        <w:tc>
          <w:tcPr>
            <w:tcW w:w="2516" w:type="dxa"/>
          </w:tcPr>
          <w:p w14:paraId="02838582" w14:textId="4E49A105" w:rsidR="002D37FA" w:rsidRDefault="002D37FA" w:rsidP="005A1064">
            <w:pPr>
              <w:pStyle w:val="Tabletext"/>
            </w:pPr>
            <w:r>
              <w:t>Rajiv Bansal</w:t>
            </w:r>
          </w:p>
        </w:tc>
        <w:tc>
          <w:tcPr>
            <w:tcW w:w="1048" w:type="dxa"/>
          </w:tcPr>
          <w:p w14:paraId="0AA572BE" w14:textId="79B32809" w:rsidR="002D37FA" w:rsidRDefault="002D37FA" w:rsidP="005A1064">
            <w:pPr>
              <w:pStyle w:val="Tabletext"/>
              <w:jc w:val="center"/>
            </w:pPr>
            <w:r>
              <w:t>0.11</w:t>
            </w:r>
          </w:p>
        </w:tc>
        <w:tc>
          <w:tcPr>
            <w:tcW w:w="3771" w:type="dxa"/>
          </w:tcPr>
          <w:p w14:paraId="549C85EC" w14:textId="77777777" w:rsidR="00F95EFB" w:rsidRDefault="00F95EFB" w:rsidP="00B327BA">
            <w:pPr>
              <w:pStyle w:val="Tabletext"/>
              <w:numPr>
                <w:ilvl w:val="0"/>
                <w:numId w:val="32"/>
              </w:numPr>
            </w:pPr>
            <w:r>
              <w:t>Section 2.6 contains the definition of Data views for Dashboard</w:t>
            </w:r>
          </w:p>
          <w:p w14:paraId="13CA843B" w14:textId="77777777" w:rsidR="00F95EFB" w:rsidRDefault="00F95EFB" w:rsidP="00B327BA">
            <w:pPr>
              <w:pStyle w:val="Tabletext"/>
              <w:numPr>
                <w:ilvl w:val="0"/>
                <w:numId w:val="32"/>
              </w:numPr>
            </w:pPr>
            <w:r>
              <w:t xml:space="preserve">Section 2.7 contains the definition of </w:t>
            </w:r>
            <w:r>
              <w:lastRenderedPageBreak/>
              <w:t>Dashboard widgets</w:t>
            </w:r>
          </w:p>
          <w:p w14:paraId="5B3F8893" w14:textId="77777777" w:rsidR="00F95EFB" w:rsidRDefault="00F95EFB" w:rsidP="00B327BA">
            <w:pPr>
              <w:pStyle w:val="Tabletext"/>
              <w:numPr>
                <w:ilvl w:val="0"/>
                <w:numId w:val="32"/>
              </w:numPr>
            </w:pPr>
            <w:r>
              <w:t xml:space="preserve">Section 2.2.5 Added another column, Fail Description, to IGX_DS_DQ_RESULTS. </w:t>
            </w:r>
          </w:p>
          <w:p w14:paraId="082FA471" w14:textId="2F6751A2" w:rsidR="002D37FA" w:rsidRDefault="00F95EFB" w:rsidP="00B327BA">
            <w:pPr>
              <w:pStyle w:val="Tabletext"/>
              <w:numPr>
                <w:ilvl w:val="0"/>
                <w:numId w:val="32"/>
              </w:numPr>
            </w:pPr>
            <w:r>
              <w:t>Section 2.2.13 Added another column, Rule Dimension, to IGX_DS_DQ_HIERARCHICAL_SCORE.</w:t>
            </w:r>
          </w:p>
        </w:tc>
        <w:tc>
          <w:tcPr>
            <w:tcW w:w="1861" w:type="dxa"/>
          </w:tcPr>
          <w:p w14:paraId="26C43D1D" w14:textId="0FA3AE3B" w:rsidR="002D37FA" w:rsidRDefault="002D37FA" w:rsidP="009E71D1">
            <w:pPr>
              <w:pStyle w:val="Tabletext"/>
            </w:pPr>
            <w:r>
              <w:lastRenderedPageBreak/>
              <w:t>14/10/2019</w:t>
            </w:r>
          </w:p>
        </w:tc>
      </w:tr>
      <w:tr w:rsidR="002D37FA" w:rsidRPr="00B2576B" w14:paraId="648CCCEC" w14:textId="77777777" w:rsidTr="005A1064">
        <w:tc>
          <w:tcPr>
            <w:tcW w:w="2516" w:type="dxa"/>
          </w:tcPr>
          <w:p w14:paraId="3E40913C" w14:textId="089E62A3" w:rsidR="002D37FA" w:rsidRDefault="002D37FA" w:rsidP="005A1064">
            <w:pPr>
              <w:pStyle w:val="Tabletext"/>
            </w:pPr>
            <w:r>
              <w:lastRenderedPageBreak/>
              <w:t>Rajiv Bansal</w:t>
            </w:r>
          </w:p>
        </w:tc>
        <w:tc>
          <w:tcPr>
            <w:tcW w:w="1048" w:type="dxa"/>
          </w:tcPr>
          <w:p w14:paraId="4E109139" w14:textId="3F3AC614" w:rsidR="002D37FA" w:rsidRDefault="002D37FA" w:rsidP="005A1064">
            <w:pPr>
              <w:pStyle w:val="Tabletext"/>
              <w:jc w:val="center"/>
            </w:pPr>
            <w:r>
              <w:t>0.12</w:t>
            </w:r>
          </w:p>
        </w:tc>
        <w:tc>
          <w:tcPr>
            <w:tcW w:w="3771" w:type="dxa"/>
          </w:tcPr>
          <w:p w14:paraId="6DC93BD6" w14:textId="77777777" w:rsidR="002D37FA" w:rsidRDefault="002D37FA" w:rsidP="00B327BA">
            <w:pPr>
              <w:pStyle w:val="Tabletext"/>
              <w:numPr>
                <w:ilvl w:val="0"/>
                <w:numId w:val="32"/>
              </w:numPr>
            </w:pPr>
            <w:r>
              <w:t>Section 2.2.14 and 2.2.15 added for additional datastores.</w:t>
            </w:r>
          </w:p>
          <w:p w14:paraId="5C098165" w14:textId="77777777" w:rsidR="002D37FA" w:rsidRDefault="002D37FA" w:rsidP="00B327BA">
            <w:pPr>
              <w:pStyle w:val="Tabletext"/>
              <w:numPr>
                <w:ilvl w:val="0"/>
                <w:numId w:val="32"/>
              </w:numPr>
            </w:pPr>
            <w:r>
              <w:t>Section 2.5.12, 2.5.13 and 2.5.14 added for additional analysis</w:t>
            </w:r>
          </w:p>
          <w:p w14:paraId="73B5D4E2" w14:textId="77777777" w:rsidR="002D37FA" w:rsidRDefault="002D37FA" w:rsidP="00B327BA">
            <w:pPr>
              <w:pStyle w:val="Tabletext"/>
              <w:numPr>
                <w:ilvl w:val="0"/>
                <w:numId w:val="32"/>
              </w:numPr>
            </w:pPr>
            <w:r>
              <w:t>Section 2.6 updated for Dataview definition using above new stores.</w:t>
            </w:r>
          </w:p>
          <w:p w14:paraId="21B4D019" w14:textId="77777777" w:rsidR="002D37FA" w:rsidRDefault="002D37FA" w:rsidP="00B327BA">
            <w:pPr>
              <w:pStyle w:val="Tabletext"/>
              <w:numPr>
                <w:ilvl w:val="0"/>
                <w:numId w:val="32"/>
              </w:numPr>
            </w:pPr>
            <w:r>
              <w:t xml:space="preserve">Section 2.2.13 Added another column, Rule Dimension, to IGX_DS_DQ_HIERARCHICAL_SCORE. </w:t>
            </w:r>
          </w:p>
          <w:p w14:paraId="6CA01D28" w14:textId="77777777" w:rsidR="002D37FA" w:rsidRDefault="002D37FA" w:rsidP="003732D6">
            <w:pPr>
              <w:pStyle w:val="Tabletext"/>
              <w:ind w:left="360"/>
            </w:pPr>
          </w:p>
        </w:tc>
        <w:tc>
          <w:tcPr>
            <w:tcW w:w="1861" w:type="dxa"/>
          </w:tcPr>
          <w:p w14:paraId="558B857C" w14:textId="4CCDD651" w:rsidR="002D37FA" w:rsidRDefault="002D37FA" w:rsidP="009E71D1">
            <w:pPr>
              <w:pStyle w:val="Tabletext"/>
            </w:pPr>
            <w:r>
              <w:t>15/10/2019</w:t>
            </w:r>
          </w:p>
        </w:tc>
      </w:tr>
      <w:tr w:rsidR="003732D6" w:rsidRPr="00B2576B" w14:paraId="17674CDA" w14:textId="77777777" w:rsidTr="005A1064">
        <w:tc>
          <w:tcPr>
            <w:tcW w:w="2516" w:type="dxa"/>
          </w:tcPr>
          <w:p w14:paraId="05A449A2" w14:textId="2AB902F8" w:rsidR="003732D6" w:rsidRDefault="003732D6" w:rsidP="005A1064">
            <w:pPr>
              <w:pStyle w:val="Tabletext"/>
            </w:pPr>
            <w:r>
              <w:t>Ajay Gera</w:t>
            </w:r>
          </w:p>
        </w:tc>
        <w:tc>
          <w:tcPr>
            <w:tcW w:w="1048" w:type="dxa"/>
          </w:tcPr>
          <w:p w14:paraId="0AA96F4C" w14:textId="0E6C9E79" w:rsidR="003732D6" w:rsidRDefault="003732D6" w:rsidP="005A1064">
            <w:pPr>
              <w:pStyle w:val="Tabletext"/>
              <w:jc w:val="center"/>
            </w:pPr>
            <w:r>
              <w:t>0.13</w:t>
            </w:r>
          </w:p>
        </w:tc>
        <w:tc>
          <w:tcPr>
            <w:tcW w:w="3771" w:type="dxa"/>
          </w:tcPr>
          <w:p w14:paraId="76628D2E" w14:textId="77777777" w:rsidR="009054B7" w:rsidRDefault="009054B7" w:rsidP="00E1089A">
            <w:pPr>
              <w:pStyle w:val="Tabletext"/>
            </w:pPr>
            <w:r>
              <w:t xml:space="preserve">Added Asset_Class field in igx_ds_dg_hierarchy and igx_ds_dq_rollup_score stores and made changes to populate them. </w:t>
            </w:r>
          </w:p>
          <w:p w14:paraId="6B1355CD" w14:textId="1B325E90" w:rsidR="003732D6" w:rsidRDefault="009054B7" w:rsidP="00E1089A">
            <w:pPr>
              <w:pStyle w:val="Tabletext"/>
            </w:pPr>
            <w:r>
              <w:t>Changed following sections</w:t>
            </w:r>
          </w:p>
          <w:p w14:paraId="211F66DE" w14:textId="2BA20CA6" w:rsidR="009054B7" w:rsidRDefault="009054B7" w:rsidP="00E1089A">
            <w:pPr>
              <w:pStyle w:val="Tabletext"/>
            </w:pPr>
            <w:r>
              <w:t>2.2.8, 2.2.9, 2.5.5, 2.5.6 and 3.1.4</w:t>
            </w:r>
          </w:p>
        </w:tc>
        <w:tc>
          <w:tcPr>
            <w:tcW w:w="1861" w:type="dxa"/>
          </w:tcPr>
          <w:p w14:paraId="4CBA0539" w14:textId="1167D2FD" w:rsidR="003732D6" w:rsidRDefault="003732D6" w:rsidP="009E71D1">
            <w:pPr>
              <w:pStyle w:val="Tabletext"/>
            </w:pPr>
            <w:r>
              <w:t>15/10/2019</w:t>
            </w:r>
          </w:p>
        </w:tc>
      </w:tr>
      <w:tr w:rsidR="00DB197A" w14:paraId="1073AA2E" w14:textId="77777777" w:rsidTr="00DB197A">
        <w:tc>
          <w:tcPr>
            <w:tcW w:w="2516" w:type="dxa"/>
          </w:tcPr>
          <w:p w14:paraId="2A48F3AE" w14:textId="77777777" w:rsidR="00DB197A" w:rsidRDefault="00DB197A" w:rsidP="00DB197A">
            <w:pPr>
              <w:pStyle w:val="Tabletext"/>
            </w:pPr>
            <w:r>
              <w:t>Rajiv Bansal</w:t>
            </w:r>
          </w:p>
        </w:tc>
        <w:tc>
          <w:tcPr>
            <w:tcW w:w="1048" w:type="dxa"/>
          </w:tcPr>
          <w:p w14:paraId="4BB9116F" w14:textId="77777777" w:rsidR="00DB197A" w:rsidRDefault="00DB197A" w:rsidP="00DB197A">
            <w:pPr>
              <w:pStyle w:val="Tabletext"/>
              <w:jc w:val="center"/>
            </w:pPr>
            <w:r>
              <w:t>0.14</w:t>
            </w:r>
          </w:p>
        </w:tc>
        <w:tc>
          <w:tcPr>
            <w:tcW w:w="3771" w:type="dxa"/>
          </w:tcPr>
          <w:p w14:paraId="15DEA425" w14:textId="77777777" w:rsidR="00DB197A" w:rsidRDefault="00DB197A" w:rsidP="00DB197A">
            <w:pPr>
              <w:pStyle w:val="Tabletext"/>
            </w:pPr>
            <w:r>
              <w:t>Changes in Section 2.2.9, added next asset class &amp; next asset type and Section 2.5.12 for correction in analysis</w:t>
            </w:r>
          </w:p>
        </w:tc>
        <w:tc>
          <w:tcPr>
            <w:tcW w:w="1861" w:type="dxa"/>
          </w:tcPr>
          <w:p w14:paraId="194BEA99" w14:textId="77777777" w:rsidR="00DB197A" w:rsidRDefault="00DB197A" w:rsidP="00DB197A">
            <w:pPr>
              <w:pStyle w:val="Tabletext"/>
            </w:pPr>
            <w:r>
              <w:t>18/10/2019</w:t>
            </w:r>
          </w:p>
        </w:tc>
      </w:tr>
      <w:tr w:rsidR="00DB197A" w:rsidRPr="00B2576B" w14:paraId="3DB5AD77" w14:textId="77777777" w:rsidTr="005A1064">
        <w:tc>
          <w:tcPr>
            <w:tcW w:w="2516" w:type="dxa"/>
          </w:tcPr>
          <w:p w14:paraId="631FD401" w14:textId="098EA4E4" w:rsidR="00DB197A" w:rsidRDefault="00B72439" w:rsidP="005A1064">
            <w:pPr>
              <w:pStyle w:val="Tabletext"/>
            </w:pPr>
            <w:r>
              <w:t>Ajay Gera</w:t>
            </w:r>
          </w:p>
        </w:tc>
        <w:tc>
          <w:tcPr>
            <w:tcW w:w="1048" w:type="dxa"/>
          </w:tcPr>
          <w:p w14:paraId="57152099" w14:textId="4383D7A6" w:rsidR="00DB197A" w:rsidRDefault="00B72439" w:rsidP="005A1064">
            <w:pPr>
              <w:pStyle w:val="Tabletext"/>
              <w:jc w:val="center"/>
            </w:pPr>
            <w:r>
              <w:t>0.15</w:t>
            </w:r>
          </w:p>
        </w:tc>
        <w:tc>
          <w:tcPr>
            <w:tcW w:w="3771" w:type="dxa"/>
          </w:tcPr>
          <w:p w14:paraId="68B67A64" w14:textId="19E3221C" w:rsidR="00DB197A" w:rsidRDefault="00B72439" w:rsidP="00E1089A">
            <w:pPr>
              <w:pStyle w:val="Tabletext"/>
            </w:pPr>
            <w:r>
              <w:t>Added the design for End-to-End scheduling</w:t>
            </w:r>
          </w:p>
          <w:p w14:paraId="39A05D52" w14:textId="77777777" w:rsidR="008C79CF" w:rsidRDefault="008C79CF" w:rsidP="00E1089A">
            <w:pPr>
              <w:pStyle w:val="Tabletext"/>
            </w:pPr>
          </w:p>
          <w:p w14:paraId="3546F208" w14:textId="77777777" w:rsidR="008C79CF" w:rsidRDefault="008C79CF" w:rsidP="00E1089A">
            <w:pPr>
              <w:pStyle w:val="Tabletext"/>
            </w:pPr>
            <w:r>
              <w:t>Added sections</w:t>
            </w:r>
          </w:p>
          <w:p w14:paraId="40D36E5E" w14:textId="33C375C1" w:rsidR="008C79CF" w:rsidRPr="004409E0" w:rsidRDefault="008C79CF" w:rsidP="004409E0">
            <w:pPr>
              <w:pStyle w:val="Tabletext"/>
            </w:pPr>
            <w:r w:rsidRPr="004409E0">
              <w:t>2.2.6</w:t>
            </w:r>
            <w:r>
              <w:t xml:space="preserve">, </w:t>
            </w:r>
            <w:r w:rsidRPr="004409E0">
              <w:t>2.2.7</w:t>
            </w:r>
            <w:r>
              <w:t xml:space="preserve">, </w:t>
            </w:r>
            <w:r w:rsidRPr="004409E0">
              <w:t>2.4.2</w:t>
            </w:r>
            <w:r>
              <w:t xml:space="preserve">, </w:t>
            </w:r>
            <w:r w:rsidRPr="004409E0">
              <w:t>2.4.6</w:t>
            </w:r>
            <w:r>
              <w:t xml:space="preserve">, </w:t>
            </w:r>
            <w:r w:rsidRPr="004409E0">
              <w:t>2.4.7</w:t>
            </w:r>
            <w:r>
              <w:t>, 2.5.15, 2.5.16, 2.5.17, 3.1.8, 3.7.5</w:t>
            </w:r>
          </w:p>
          <w:p w14:paraId="0A3DE744" w14:textId="19D69625" w:rsidR="008C79CF" w:rsidRDefault="008C79CF" w:rsidP="004409E0">
            <w:pPr>
              <w:pStyle w:val="Tabletext"/>
            </w:pPr>
          </w:p>
          <w:p w14:paraId="584ACE39" w14:textId="201F46A8" w:rsidR="008C79CF" w:rsidRPr="004409E0" w:rsidRDefault="008C79CF" w:rsidP="004409E0">
            <w:pPr>
              <w:pStyle w:val="Tabletext"/>
            </w:pPr>
            <w:r>
              <w:t>Modified sections</w:t>
            </w:r>
          </w:p>
          <w:p w14:paraId="60907F8C" w14:textId="0C6F9B96" w:rsidR="008C79CF" w:rsidRDefault="008C79CF">
            <w:pPr>
              <w:pStyle w:val="Tabletext"/>
            </w:pPr>
            <w:r w:rsidRPr="004409E0">
              <w:t>2.4.1</w:t>
            </w:r>
            <w:r>
              <w:t xml:space="preserve">, </w:t>
            </w:r>
            <w:r w:rsidRPr="004409E0">
              <w:t>2.4.4</w:t>
            </w:r>
            <w:r>
              <w:t xml:space="preserve">, </w:t>
            </w:r>
            <w:r w:rsidRPr="004409E0">
              <w:t>2.5.1</w:t>
            </w:r>
            <w:r>
              <w:t xml:space="preserve">, </w:t>
            </w:r>
            <w:r w:rsidRPr="004409E0">
              <w:t>2.5.3</w:t>
            </w:r>
            <w:r>
              <w:t>, 2.5.4</w:t>
            </w:r>
          </w:p>
        </w:tc>
        <w:tc>
          <w:tcPr>
            <w:tcW w:w="1861" w:type="dxa"/>
          </w:tcPr>
          <w:p w14:paraId="227A0244" w14:textId="116AD09F" w:rsidR="00DB197A" w:rsidRDefault="00B72439" w:rsidP="009E71D1">
            <w:pPr>
              <w:pStyle w:val="Tabletext"/>
            </w:pPr>
            <w:r>
              <w:t>30/10/2019</w:t>
            </w:r>
          </w:p>
        </w:tc>
      </w:tr>
      <w:tr w:rsidR="004409E0" w:rsidRPr="00B2576B" w14:paraId="0AC5E3E6" w14:textId="77777777" w:rsidTr="005A1064">
        <w:tc>
          <w:tcPr>
            <w:tcW w:w="2516" w:type="dxa"/>
          </w:tcPr>
          <w:p w14:paraId="575AEEEB" w14:textId="64C4A088" w:rsidR="004409E0" w:rsidRDefault="004409E0" w:rsidP="005A1064">
            <w:pPr>
              <w:pStyle w:val="Tabletext"/>
            </w:pPr>
            <w:r>
              <w:t>Rajiv Bansal</w:t>
            </w:r>
          </w:p>
        </w:tc>
        <w:tc>
          <w:tcPr>
            <w:tcW w:w="1048" w:type="dxa"/>
          </w:tcPr>
          <w:p w14:paraId="568C82DD" w14:textId="664F612A" w:rsidR="004409E0" w:rsidRDefault="004409E0" w:rsidP="005A1064">
            <w:pPr>
              <w:pStyle w:val="Tabletext"/>
              <w:jc w:val="center"/>
            </w:pPr>
            <w:r>
              <w:t>0.16</w:t>
            </w:r>
          </w:p>
        </w:tc>
        <w:tc>
          <w:tcPr>
            <w:tcW w:w="3771" w:type="dxa"/>
          </w:tcPr>
          <w:p w14:paraId="150EB527" w14:textId="77777777" w:rsidR="004409E0" w:rsidRDefault="008E32F1" w:rsidP="00E1089A">
            <w:pPr>
              <w:pStyle w:val="Tabletext"/>
            </w:pPr>
            <w:r>
              <w:t>Updated section 2.6 for retention of dataviews</w:t>
            </w:r>
          </w:p>
          <w:p w14:paraId="112E4A23" w14:textId="7EF8C067" w:rsidR="008E32F1" w:rsidRDefault="00242768" w:rsidP="00E1089A">
            <w:pPr>
              <w:pStyle w:val="Tabletext"/>
            </w:pPr>
            <w:r>
              <w:t>Updated</w:t>
            </w:r>
            <w:r w:rsidR="008E32F1">
              <w:t xml:space="preserve"> section 2.4.8 for process model of dashboard</w:t>
            </w:r>
          </w:p>
          <w:p w14:paraId="5CD26951" w14:textId="77777777" w:rsidR="005D63A6" w:rsidRDefault="005D63A6" w:rsidP="00E1089A">
            <w:pPr>
              <w:pStyle w:val="Tabletext"/>
            </w:pPr>
            <w:r>
              <w:t>Updated 2.5.12 as per implementation of analysis.</w:t>
            </w:r>
          </w:p>
          <w:p w14:paraId="0F1F3BDB" w14:textId="77777777" w:rsidR="001D0877" w:rsidRDefault="001D0877" w:rsidP="00E1089A">
            <w:pPr>
              <w:pStyle w:val="Tabletext"/>
            </w:pPr>
          </w:p>
          <w:p w14:paraId="313E59DD" w14:textId="77777777" w:rsidR="001D0877" w:rsidRDefault="001D0877" w:rsidP="00E1089A">
            <w:pPr>
              <w:pStyle w:val="Tabletext"/>
            </w:pPr>
            <w:r>
              <w:t>For Record Versioning, following changes :</w:t>
            </w:r>
          </w:p>
          <w:p w14:paraId="633E18D3" w14:textId="1B9269FB" w:rsidR="001D0877" w:rsidRDefault="001D0877" w:rsidP="00E1089A">
            <w:pPr>
              <w:pStyle w:val="Tabletext"/>
            </w:pPr>
            <w:r>
              <w:t>Add</w:t>
            </w:r>
            <w:r w:rsidR="001616A3">
              <w:t>ed</w:t>
            </w:r>
            <w:r>
              <w:t xml:space="preserve"> sections 2.2.18, 2.2.19, 2.2.20, 2.5.18, 2.5.19, 2.5.20</w:t>
            </w:r>
          </w:p>
          <w:p w14:paraId="67853BCA" w14:textId="3C480040" w:rsidR="001D0877" w:rsidRDefault="001D0877" w:rsidP="00E1089A">
            <w:pPr>
              <w:pStyle w:val="Tabletext"/>
            </w:pPr>
          </w:p>
        </w:tc>
        <w:tc>
          <w:tcPr>
            <w:tcW w:w="1861" w:type="dxa"/>
          </w:tcPr>
          <w:p w14:paraId="7D53969C" w14:textId="0E4F6758" w:rsidR="004409E0" w:rsidRDefault="004409E0" w:rsidP="009E71D1">
            <w:pPr>
              <w:pStyle w:val="Tabletext"/>
            </w:pPr>
            <w:r>
              <w:t>31/10/2019</w:t>
            </w:r>
          </w:p>
        </w:tc>
      </w:tr>
      <w:tr w:rsidR="00B71736" w:rsidRPr="00B2576B" w14:paraId="49A424DE" w14:textId="77777777" w:rsidTr="005A1064">
        <w:tc>
          <w:tcPr>
            <w:tcW w:w="2516" w:type="dxa"/>
          </w:tcPr>
          <w:p w14:paraId="2403FD09" w14:textId="30664B36" w:rsidR="00B71736" w:rsidRDefault="00B71736" w:rsidP="005A1064">
            <w:pPr>
              <w:pStyle w:val="Tabletext"/>
            </w:pPr>
            <w:r>
              <w:t>Ajay Gera</w:t>
            </w:r>
          </w:p>
        </w:tc>
        <w:tc>
          <w:tcPr>
            <w:tcW w:w="1048" w:type="dxa"/>
          </w:tcPr>
          <w:p w14:paraId="480F0F12" w14:textId="7FF3B5E5" w:rsidR="00B71736" w:rsidRDefault="00B71736" w:rsidP="005A1064">
            <w:pPr>
              <w:pStyle w:val="Tabletext"/>
              <w:jc w:val="center"/>
            </w:pPr>
            <w:r>
              <w:t>0.17</w:t>
            </w:r>
          </w:p>
        </w:tc>
        <w:tc>
          <w:tcPr>
            <w:tcW w:w="3771" w:type="dxa"/>
          </w:tcPr>
          <w:p w14:paraId="6783B66C" w14:textId="77777777" w:rsidR="00B71736" w:rsidRDefault="00B71736" w:rsidP="00B71736">
            <w:pPr>
              <w:pStyle w:val="Tabletext"/>
            </w:pPr>
            <w:r>
              <w:t>Updated the diagram in section 2.4.7</w:t>
            </w:r>
          </w:p>
          <w:p w14:paraId="04C2065A" w14:textId="42FA39A8" w:rsidR="00B71736" w:rsidRDefault="00B71736" w:rsidP="00B71736">
            <w:pPr>
              <w:pStyle w:val="Tabletext"/>
            </w:pPr>
            <w:r>
              <w:t>Added section 2.5.21 and 2.5.22</w:t>
            </w:r>
          </w:p>
        </w:tc>
        <w:tc>
          <w:tcPr>
            <w:tcW w:w="1861" w:type="dxa"/>
          </w:tcPr>
          <w:p w14:paraId="227A51E3" w14:textId="28E4858B" w:rsidR="00B71736" w:rsidRDefault="00B71736" w:rsidP="009E71D1">
            <w:pPr>
              <w:pStyle w:val="Tabletext"/>
            </w:pPr>
            <w:r>
              <w:t>11/07/2019</w:t>
            </w:r>
          </w:p>
        </w:tc>
      </w:tr>
      <w:tr w:rsidR="0055350A" w:rsidRPr="00B2576B" w14:paraId="6CC3A9EE" w14:textId="77777777" w:rsidTr="005A1064">
        <w:tc>
          <w:tcPr>
            <w:tcW w:w="2516" w:type="dxa"/>
          </w:tcPr>
          <w:p w14:paraId="0DFDCC0D" w14:textId="295B05D9" w:rsidR="0055350A" w:rsidRDefault="0055350A" w:rsidP="005A1064">
            <w:pPr>
              <w:pStyle w:val="Tabletext"/>
            </w:pPr>
            <w:r>
              <w:t>Rajiv Bansal</w:t>
            </w:r>
          </w:p>
        </w:tc>
        <w:tc>
          <w:tcPr>
            <w:tcW w:w="1048" w:type="dxa"/>
          </w:tcPr>
          <w:p w14:paraId="5C89C079" w14:textId="23FC2F60" w:rsidR="0055350A" w:rsidRDefault="0055350A" w:rsidP="005A1064">
            <w:pPr>
              <w:pStyle w:val="Tabletext"/>
              <w:jc w:val="center"/>
            </w:pPr>
            <w:r>
              <w:t>0.18</w:t>
            </w:r>
          </w:p>
        </w:tc>
        <w:tc>
          <w:tcPr>
            <w:tcW w:w="3771" w:type="dxa"/>
          </w:tcPr>
          <w:p w14:paraId="2BA9D32D" w14:textId="7A424F5B" w:rsidR="0055350A" w:rsidRDefault="0055350A" w:rsidP="00B71736">
            <w:pPr>
              <w:pStyle w:val="Tabletext"/>
            </w:pPr>
            <w:r>
              <w:t>Updated section 2.5.12 for fixes in analysis</w:t>
            </w:r>
          </w:p>
        </w:tc>
        <w:tc>
          <w:tcPr>
            <w:tcW w:w="1861" w:type="dxa"/>
          </w:tcPr>
          <w:p w14:paraId="2D172A6F" w14:textId="5CEB4926" w:rsidR="0055350A" w:rsidRDefault="0055350A" w:rsidP="009E71D1">
            <w:pPr>
              <w:pStyle w:val="Tabletext"/>
            </w:pPr>
            <w:r>
              <w:t>08/11/2019</w:t>
            </w:r>
          </w:p>
        </w:tc>
      </w:tr>
      <w:tr w:rsidR="004C4A35" w:rsidRPr="00B2576B" w14:paraId="01A4E88E" w14:textId="77777777" w:rsidTr="005A1064">
        <w:tc>
          <w:tcPr>
            <w:tcW w:w="2516" w:type="dxa"/>
          </w:tcPr>
          <w:p w14:paraId="2AA88D08" w14:textId="11CD1C0D" w:rsidR="004C4A35" w:rsidRDefault="004C4A35" w:rsidP="005A1064">
            <w:pPr>
              <w:pStyle w:val="Tabletext"/>
            </w:pPr>
            <w:r>
              <w:t>Shiv Mangal Rahi</w:t>
            </w:r>
          </w:p>
        </w:tc>
        <w:tc>
          <w:tcPr>
            <w:tcW w:w="1048" w:type="dxa"/>
          </w:tcPr>
          <w:p w14:paraId="1F372B39" w14:textId="736F0A41" w:rsidR="004C4A35" w:rsidRDefault="004C4A35" w:rsidP="005A1064">
            <w:pPr>
              <w:pStyle w:val="Tabletext"/>
              <w:jc w:val="center"/>
            </w:pPr>
            <w:r>
              <w:t>0.19</w:t>
            </w:r>
          </w:p>
        </w:tc>
        <w:tc>
          <w:tcPr>
            <w:tcW w:w="3771" w:type="dxa"/>
          </w:tcPr>
          <w:p w14:paraId="2281EFD8" w14:textId="77777777" w:rsidR="004C4A35" w:rsidRDefault="004C4A35" w:rsidP="0097185A">
            <w:pPr>
              <w:pStyle w:val="Tabletext"/>
            </w:pPr>
          </w:p>
        </w:tc>
        <w:tc>
          <w:tcPr>
            <w:tcW w:w="1861" w:type="dxa"/>
          </w:tcPr>
          <w:p w14:paraId="6DDAE58B" w14:textId="77777777" w:rsidR="004C4A35" w:rsidRDefault="004C4A35" w:rsidP="009E71D1">
            <w:pPr>
              <w:pStyle w:val="Tabletext"/>
            </w:pPr>
          </w:p>
        </w:tc>
      </w:tr>
      <w:tr w:rsidR="004C4A35" w:rsidRPr="00B2576B" w14:paraId="183B5E91" w14:textId="77777777" w:rsidTr="005A1064">
        <w:tc>
          <w:tcPr>
            <w:tcW w:w="2516" w:type="dxa"/>
          </w:tcPr>
          <w:p w14:paraId="13E81CA9" w14:textId="3FCE4984" w:rsidR="004C4A35" w:rsidRDefault="004C4A35" w:rsidP="005A1064">
            <w:pPr>
              <w:pStyle w:val="Tabletext"/>
            </w:pPr>
            <w:r>
              <w:t>Ajay Gera</w:t>
            </w:r>
          </w:p>
        </w:tc>
        <w:tc>
          <w:tcPr>
            <w:tcW w:w="1048" w:type="dxa"/>
          </w:tcPr>
          <w:p w14:paraId="4AA02BAD" w14:textId="6967264E" w:rsidR="004C4A35" w:rsidRDefault="004C4A35" w:rsidP="005A1064">
            <w:pPr>
              <w:pStyle w:val="Tabletext"/>
              <w:jc w:val="center"/>
            </w:pPr>
            <w:r>
              <w:t>0.20</w:t>
            </w:r>
          </w:p>
        </w:tc>
        <w:tc>
          <w:tcPr>
            <w:tcW w:w="3771" w:type="dxa"/>
          </w:tcPr>
          <w:p w14:paraId="06196D18" w14:textId="77777777" w:rsidR="004C4A35" w:rsidRDefault="004C4A35" w:rsidP="004C4A35">
            <w:pPr>
              <w:pStyle w:val="Tabletext"/>
            </w:pPr>
            <w:r>
              <w:t xml:space="preserve">Included the design to populate rule input </w:t>
            </w:r>
            <w:r>
              <w:lastRenderedPageBreak/>
              <w:t>values in igx_ds_dq_result store</w:t>
            </w:r>
          </w:p>
          <w:p w14:paraId="7DB87318" w14:textId="187AE173" w:rsidR="004C4A35" w:rsidRDefault="004C4A35" w:rsidP="004C4A35">
            <w:pPr>
              <w:pStyle w:val="Tabletext"/>
            </w:pPr>
            <w:r>
              <w:t>Updated section 2.2.5, 25.4, 2.5.14</w:t>
            </w:r>
          </w:p>
        </w:tc>
        <w:tc>
          <w:tcPr>
            <w:tcW w:w="1861" w:type="dxa"/>
          </w:tcPr>
          <w:p w14:paraId="28246B76" w14:textId="650D94ED" w:rsidR="004C4A35" w:rsidRDefault="004C4A35" w:rsidP="009E71D1">
            <w:pPr>
              <w:pStyle w:val="Tabletext"/>
            </w:pPr>
            <w:r>
              <w:lastRenderedPageBreak/>
              <w:t>14/11/2019</w:t>
            </w:r>
          </w:p>
        </w:tc>
      </w:tr>
      <w:tr w:rsidR="00BD35DE" w:rsidRPr="00B2576B" w14:paraId="585630F7" w14:textId="77777777" w:rsidTr="005A1064">
        <w:trPr>
          <w:ins w:id="1" w:author="Shiv Mangal Rahi" w:date="2019-12-18T15:47:00Z"/>
        </w:trPr>
        <w:tc>
          <w:tcPr>
            <w:tcW w:w="2516" w:type="dxa"/>
          </w:tcPr>
          <w:p w14:paraId="10B6FC67" w14:textId="7DA16446" w:rsidR="00BD35DE" w:rsidRDefault="00BD35DE" w:rsidP="005A1064">
            <w:pPr>
              <w:pStyle w:val="Tabletext"/>
              <w:rPr>
                <w:ins w:id="2" w:author="Shiv Mangal Rahi" w:date="2019-12-18T15:47:00Z"/>
              </w:rPr>
            </w:pPr>
            <w:ins w:id="3" w:author="Shiv Mangal Rahi" w:date="2019-12-18T15:47:00Z">
              <w:r>
                <w:lastRenderedPageBreak/>
                <w:t>Naveen Seth</w:t>
              </w:r>
            </w:ins>
          </w:p>
        </w:tc>
        <w:tc>
          <w:tcPr>
            <w:tcW w:w="1048" w:type="dxa"/>
          </w:tcPr>
          <w:p w14:paraId="56FDC1B3" w14:textId="3390BB87" w:rsidR="00BD35DE" w:rsidRDefault="00BD35DE" w:rsidP="005A1064">
            <w:pPr>
              <w:pStyle w:val="Tabletext"/>
              <w:jc w:val="center"/>
              <w:rPr>
                <w:ins w:id="4" w:author="Shiv Mangal Rahi" w:date="2019-12-18T15:47:00Z"/>
              </w:rPr>
            </w:pPr>
            <w:ins w:id="5" w:author="Shiv Mangal Rahi" w:date="2019-12-18T15:48:00Z">
              <w:r>
                <w:t>0.21</w:t>
              </w:r>
            </w:ins>
          </w:p>
        </w:tc>
        <w:tc>
          <w:tcPr>
            <w:tcW w:w="3771" w:type="dxa"/>
          </w:tcPr>
          <w:p w14:paraId="5FFCD867" w14:textId="7132710A" w:rsidR="00BD35DE" w:rsidRDefault="00BD35DE" w:rsidP="004C4A35">
            <w:pPr>
              <w:pStyle w:val="Tabletext"/>
              <w:rPr>
                <w:ins w:id="6" w:author="Shiv Mangal Rahi" w:date="2019-12-18T15:47:00Z"/>
              </w:rPr>
            </w:pPr>
            <w:ins w:id="7" w:author="Shiv Mangal Rahi" w:date="2019-12-18T15:48:00Z">
              <w:r>
                <w:t>Changes in hierarchy</w:t>
              </w:r>
            </w:ins>
          </w:p>
        </w:tc>
        <w:tc>
          <w:tcPr>
            <w:tcW w:w="1861" w:type="dxa"/>
          </w:tcPr>
          <w:p w14:paraId="0206C23C" w14:textId="7143C7D8" w:rsidR="00BD35DE" w:rsidRDefault="00BD35DE" w:rsidP="00BD35DE">
            <w:pPr>
              <w:pStyle w:val="Tabletext"/>
              <w:rPr>
                <w:ins w:id="8" w:author="Shiv Mangal Rahi" w:date="2019-12-18T15:47:00Z"/>
              </w:rPr>
            </w:pPr>
            <w:ins w:id="9" w:author="Shiv Mangal Rahi" w:date="2019-12-18T15:48:00Z">
              <w:r>
                <w:t>1</w:t>
              </w:r>
            </w:ins>
            <w:ins w:id="10" w:author="Shiv Mangal Rahi" w:date="2019-12-18T15:49:00Z">
              <w:r>
                <w:t>1</w:t>
              </w:r>
            </w:ins>
            <w:ins w:id="11" w:author="Shiv Mangal Rahi" w:date="2019-12-18T15:48:00Z">
              <w:r>
                <w:t>/12/2019</w:t>
              </w:r>
            </w:ins>
          </w:p>
        </w:tc>
      </w:tr>
      <w:tr w:rsidR="00BD35DE" w:rsidRPr="00B2576B" w14:paraId="537A4088" w14:textId="77777777" w:rsidTr="005A1064">
        <w:trPr>
          <w:ins w:id="12" w:author="Shiv Mangal Rahi" w:date="2019-12-18T15:48:00Z"/>
        </w:trPr>
        <w:tc>
          <w:tcPr>
            <w:tcW w:w="2516" w:type="dxa"/>
          </w:tcPr>
          <w:p w14:paraId="24A5E695" w14:textId="140A7B8C" w:rsidR="00BD35DE" w:rsidRDefault="00BD35DE" w:rsidP="005A1064">
            <w:pPr>
              <w:pStyle w:val="Tabletext"/>
              <w:rPr>
                <w:ins w:id="13" w:author="Shiv Mangal Rahi" w:date="2019-12-18T15:48:00Z"/>
              </w:rPr>
            </w:pPr>
            <w:ins w:id="14" w:author="Shiv Mangal Rahi" w:date="2019-12-18T15:48:00Z">
              <w:r>
                <w:t>Shiv Rahi , Naveen Seth</w:t>
              </w:r>
            </w:ins>
          </w:p>
        </w:tc>
        <w:tc>
          <w:tcPr>
            <w:tcW w:w="1048" w:type="dxa"/>
          </w:tcPr>
          <w:p w14:paraId="0B8BB381" w14:textId="00C91CB9" w:rsidR="00BD35DE" w:rsidRDefault="00BD35DE" w:rsidP="005A1064">
            <w:pPr>
              <w:pStyle w:val="Tabletext"/>
              <w:jc w:val="center"/>
              <w:rPr>
                <w:ins w:id="15" w:author="Shiv Mangal Rahi" w:date="2019-12-18T15:48:00Z"/>
              </w:rPr>
            </w:pPr>
            <w:ins w:id="16" w:author="Shiv Mangal Rahi" w:date="2019-12-18T15:49:00Z">
              <w:r>
                <w:t>0.22</w:t>
              </w:r>
            </w:ins>
          </w:p>
        </w:tc>
        <w:tc>
          <w:tcPr>
            <w:tcW w:w="3771" w:type="dxa"/>
          </w:tcPr>
          <w:p w14:paraId="09721962" w14:textId="21D2B733" w:rsidR="00BD35DE" w:rsidRDefault="00171262" w:rsidP="004C4A35">
            <w:pPr>
              <w:pStyle w:val="Tabletext"/>
              <w:rPr>
                <w:ins w:id="17" w:author="Shiv Mangal Rahi" w:date="2019-12-18T15:48:00Z"/>
              </w:rPr>
            </w:pPr>
            <w:ins w:id="18" w:author="Shiv Mangal Rahi" w:date="2019-12-18T15:49:00Z">
              <w:r>
                <w:t>Included design for – Score refresher detailed logging, asset versioning, performance optimization</w:t>
              </w:r>
            </w:ins>
          </w:p>
        </w:tc>
        <w:tc>
          <w:tcPr>
            <w:tcW w:w="1861" w:type="dxa"/>
          </w:tcPr>
          <w:p w14:paraId="79447CF2" w14:textId="2BCAD926" w:rsidR="00BD35DE" w:rsidRDefault="00171262" w:rsidP="009E71D1">
            <w:pPr>
              <w:pStyle w:val="Tabletext"/>
              <w:rPr>
                <w:ins w:id="19" w:author="Shiv Mangal Rahi" w:date="2019-12-18T15:48:00Z"/>
              </w:rPr>
            </w:pPr>
            <w:ins w:id="20" w:author="Shiv Mangal Rahi" w:date="2019-12-18T15:49:00Z">
              <w:r>
                <w:t>18/12/2019</w:t>
              </w:r>
            </w:ins>
          </w:p>
        </w:tc>
      </w:tr>
    </w:tbl>
    <w:p w14:paraId="0213276B" w14:textId="71ECD460" w:rsidR="004C4A35" w:rsidRDefault="004C4A35">
      <w:pPr>
        <w:rPr>
          <w:rFonts w:ascii="Filson Pro Bold" w:eastAsiaTheme="majorEastAsia" w:hAnsi="Filson Pro Bold" w:cstheme="majorBidi"/>
          <w:color w:val="365F91" w:themeColor="accent1" w:themeShade="BF"/>
          <w:sz w:val="32"/>
          <w:szCs w:val="32"/>
        </w:rPr>
      </w:pPr>
    </w:p>
    <w:p w14:paraId="259C61AF" w14:textId="77777777" w:rsidR="004C4A35" w:rsidRDefault="004C4A35">
      <w:pPr>
        <w:rPr>
          <w:rFonts w:ascii="Filson Pro Bold" w:eastAsiaTheme="majorEastAsia" w:hAnsi="Filson Pro Bold" w:cstheme="majorBidi"/>
          <w:color w:val="365F91" w:themeColor="accent1" w:themeShade="BF"/>
          <w:sz w:val="32"/>
          <w:szCs w:val="32"/>
        </w:rPr>
      </w:pPr>
      <w:r>
        <w:rPr>
          <w:rFonts w:ascii="Filson Pro Bold" w:eastAsiaTheme="majorEastAsia" w:hAnsi="Filson Pro Bold" w:cstheme="majorBidi"/>
          <w:color w:val="365F91" w:themeColor="accent1" w:themeShade="BF"/>
          <w:sz w:val="32"/>
          <w:szCs w:val="32"/>
        </w:rPr>
        <w:br w:type="page"/>
      </w:r>
    </w:p>
    <w:p w14:paraId="05FDBA9D" w14:textId="77777777" w:rsidR="005A1064" w:rsidRDefault="005A1064">
      <w:pPr>
        <w:rPr>
          <w:rFonts w:ascii="Filson Pro Bold" w:eastAsiaTheme="majorEastAsia" w:hAnsi="Filson Pro Bold" w:cstheme="majorBidi"/>
          <w:color w:val="365F91" w:themeColor="accent1" w:themeShade="BF"/>
          <w:sz w:val="32"/>
          <w:szCs w:val="32"/>
        </w:rPr>
      </w:pPr>
    </w:p>
    <w:p w14:paraId="33DBD2BE" w14:textId="77777777" w:rsidR="002811D1" w:rsidRPr="006A43AB" w:rsidRDefault="002811D1" w:rsidP="00B458F8">
      <w:pPr>
        <w:pStyle w:val="Heading1"/>
        <w:numPr>
          <w:ilvl w:val="0"/>
          <w:numId w:val="3"/>
        </w:numPr>
        <w:rPr>
          <w:b/>
          <w:color w:val="00B0F0"/>
        </w:rPr>
      </w:pPr>
      <w:bookmarkStart w:id="21" w:name="_Toc23404771"/>
      <w:bookmarkStart w:id="22" w:name="_Toc533414789"/>
      <w:bookmarkStart w:id="23" w:name="_Toc55172"/>
      <w:r w:rsidRPr="006A43AB">
        <w:rPr>
          <w:b/>
          <w:color w:val="00B0F0"/>
        </w:rPr>
        <w:t>Overall Solution</w:t>
      </w:r>
      <w:bookmarkEnd w:id="21"/>
    </w:p>
    <w:p w14:paraId="13309693" w14:textId="77777777" w:rsidR="002811D1" w:rsidRDefault="002811D1" w:rsidP="002811D1">
      <w:pPr>
        <w:rPr>
          <w:rFonts w:ascii="Avenir LT Pro 45 Book" w:eastAsia="Verdana" w:hAnsi="Avenir LT Pro 45 Book" w:cs="Verdana"/>
          <w:color w:val="000000"/>
          <w:sz w:val="22"/>
          <w:szCs w:val="22"/>
          <w:lang w:val="en-IN" w:eastAsia="en-IN"/>
        </w:rPr>
      </w:pPr>
    </w:p>
    <w:p w14:paraId="4A0D3DD3" w14:textId="77777777" w:rsidR="00315E94" w:rsidRDefault="00315E94" w:rsidP="00315E94">
      <w:pPr>
        <w:ind w:left="360"/>
        <w:rPr>
          <w:lang w:val="en-US"/>
        </w:rPr>
      </w:pPr>
      <w:r>
        <w:t>As part of FDA project there is a requirement to d</w:t>
      </w:r>
      <w:r w:rsidRPr="0019114D">
        <w:t>evelop and baseline "Framework" for</w:t>
      </w:r>
      <w:r>
        <w:t xml:space="preserve"> </w:t>
      </w:r>
      <w:r w:rsidR="007F4C80">
        <w:t>DQ Govern scoring</w:t>
      </w:r>
      <w:r>
        <w:t>.</w:t>
      </w:r>
    </w:p>
    <w:p w14:paraId="790998DF" w14:textId="77777777" w:rsidR="00315E94" w:rsidRDefault="00315E94" w:rsidP="00315E94">
      <w:pPr>
        <w:ind w:left="360"/>
        <w:rPr>
          <w:lang w:val="en-US"/>
        </w:rPr>
      </w:pPr>
    </w:p>
    <w:p w14:paraId="003A9F52" w14:textId="77777777" w:rsidR="00315E94" w:rsidRPr="00183E6A" w:rsidRDefault="00315E94" w:rsidP="00315E94">
      <w:pPr>
        <w:ind w:left="360"/>
        <w:rPr>
          <w:lang w:val="en-US"/>
        </w:rPr>
      </w:pPr>
      <w:r w:rsidRPr="00183E6A">
        <w:rPr>
          <w:lang w:val="en-US"/>
        </w:rPr>
        <w:t>Scope of the Framework:</w:t>
      </w:r>
    </w:p>
    <w:p w14:paraId="63FECD73" w14:textId="77777777" w:rsidR="00315E94" w:rsidRPr="00183E6A" w:rsidRDefault="00315E94" w:rsidP="00315E94">
      <w:pPr>
        <w:ind w:left="360"/>
        <w:rPr>
          <w:lang w:val="en-US"/>
        </w:rPr>
      </w:pPr>
      <w:r w:rsidRPr="00183E6A">
        <w:rPr>
          <w:lang w:val="en-US"/>
        </w:rPr>
        <w:t>•</w:t>
      </w:r>
      <w:r w:rsidRPr="00183E6A">
        <w:rPr>
          <w:lang w:val="en-US"/>
        </w:rPr>
        <w:tab/>
        <w:t xml:space="preserve">This framework is to support </w:t>
      </w:r>
      <w:r w:rsidR="004153C2">
        <w:rPr>
          <w:lang w:val="en-US"/>
        </w:rPr>
        <w:t>defining rules in Govern, scoring the data against those rules in DQ+ and posting back the result to Govern</w:t>
      </w:r>
      <w:r w:rsidRPr="00183E6A">
        <w:rPr>
          <w:lang w:val="en-US"/>
        </w:rPr>
        <w:t>.</w:t>
      </w:r>
    </w:p>
    <w:p w14:paraId="411CAB9E" w14:textId="77777777" w:rsidR="00315E94" w:rsidRPr="00161CAB" w:rsidRDefault="00315E94" w:rsidP="00315E94">
      <w:pPr>
        <w:ind w:left="360"/>
        <w:rPr>
          <w:lang w:val="en-IN" w:eastAsia="en-IN"/>
        </w:rPr>
      </w:pPr>
      <w:r w:rsidRPr="00183E6A">
        <w:rPr>
          <w:lang w:val="en-US"/>
        </w:rPr>
        <w:t>•</w:t>
      </w:r>
      <w:r w:rsidRPr="00183E6A">
        <w:rPr>
          <w:lang w:val="en-US"/>
        </w:rPr>
        <w:tab/>
      </w:r>
      <w:r w:rsidR="004153C2">
        <w:rPr>
          <w:lang w:val="en-US"/>
        </w:rPr>
        <w:t>Based on the hierarchy defined in Govern scoring needs to rolled-up</w:t>
      </w:r>
      <w:r w:rsidRPr="00183E6A">
        <w:rPr>
          <w:lang w:val="en-US"/>
        </w:rPr>
        <w:t>.</w:t>
      </w:r>
    </w:p>
    <w:p w14:paraId="03F09169" w14:textId="77777777" w:rsidR="002811D1" w:rsidRDefault="002811D1" w:rsidP="002811D1">
      <w:pPr>
        <w:rPr>
          <w:rFonts w:ascii="Avenir LT Pro 45 Book" w:eastAsia="Verdana" w:hAnsi="Avenir LT Pro 45 Book" w:cs="Verdana"/>
          <w:color w:val="000000"/>
          <w:sz w:val="22"/>
          <w:szCs w:val="22"/>
          <w:lang w:val="en-IN" w:eastAsia="en-IN"/>
        </w:rPr>
      </w:pPr>
      <w:r>
        <w:rPr>
          <w:rFonts w:ascii="Avenir LT Pro 45 Book" w:eastAsia="Verdana" w:hAnsi="Avenir LT Pro 45 Book" w:cs="Verdana"/>
          <w:color w:val="000000"/>
          <w:sz w:val="22"/>
          <w:szCs w:val="22"/>
          <w:lang w:val="en-IN" w:eastAsia="en-IN"/>
        </w:rPr>
        <w:t xml:space="preserve"> </w:t>
      </w:r>
    </w:p>
    <w:p w14:paraId="3F0727C9" w14:textId="77777777" w:rsidR="002811D1" w:rsidRDefault="002811D1" w:rsidP="002811D1">
      <w:pPr>
        <w:rPr>
          <w:rFonts w:ascii="Avenir LT Pro 45 Book" w:eastAsia="Verdana" w:hAnsi="Avenir LT Pro 45 Book" w:cs="Verdana"/>
          <w:color w:val="000000"/>
          <w:sz w:val="22"/>
          <w:szCs w:val="22"/>
          <w:lang w:val="en-IN" w:eastAsia="en-IN"/>
        </w:rPr>
      </w:pPr>
      <w:r>
        <w:rPr>
          <w:rFonts w:ascii="Avenir LT Pro 45 Book" w:eastAsia="Verdana" w:hAnsi="Avenir LT Pro 45 Book" w:cs="Verdana"/>
          <w:color w:val="000000"/>
          <w:sz w:val="22"/>
          <w:szCs w:val="22"/>
          <w:lang w:val="en-IN" w:eastAsia="en-IN"/>
        </w:rPr>
        <w:br w:type="page"/>
      </w:r>
    </w:p>
    <w:p w14:paraId="108E1E2B" w14:textId="77777777" w:rsidR="002811D1" w:rsidRPr="00707BB7" w:rsidRDefault="002811D1" w:rsidP="002811D1">
      <w:pPr>
        <w:spacing w:after="120" w:line="288" w:lineRule="auto"/>
        <w:ind w:right="590"/>
        <w:jc w:val="both"/>
        <w:rPr>
          <w:rFonts w:ascii="Avenir LT Pro 45 Book" w:eastAsia="Verdana" w:hAnsi="Avenir LT Pro 45 Book" w:cs="Verdana"/>
          <w:color w:val="000000"/>
          <w:sz w:val="22"/>
          <w:szCs w:val="22"/>
          <w:lang w:val="en-IN" w:eastAsia="en-IN"/>
        </w:rPr>
      </w:pPr>
    </w:p>
    <w:p w14:paraId="37280A6C" w14:textId="77777777" w:rsidR="006A43AB" w:rsidRPr="006A43AB" w:rsidRDefault="006A43AB" w:rsidP="00B458F8">
      <w:pPr>
        <w:pStyle w:val="Heading1"/>
        <w:numPr>
          <w:ilvl w:val="0"/>
          <w:numId w:val="3"/>
        </w:numPr>
        <w:rPr>
          <w:b/>
          <w:color w:val="00B0F0"/>
        </w:rPr>
      </w:pPr>
      <w:bookmarkStart w:id="24" w:name="_Toc23404772"/>
      <w:r>
        <w:rPr>
          <w:b/>
          <w:color w:val="00B0F0"/>
        </w:rPr>
        <w:t>Technical Design</w:t>
      </w:r>
      <w:bookmarkEnd w:id="24"/>
    </w:p>
    <w:p w14:paraId="1624B0EC" w14:textId="77777777" w:rsidR="00FF1B81" w:rsidRDefault="00FF1B81" w:rsidP="00B96670">
      <w:pPr>
        <w:ind w:left="360"/>
        <w:rPr>
          <w:lang w:val="en-US"/>
        </w:rPr>
      </w:pPr>
    </w:p>
    <w:p w14:paraId="18A3FF7D" w14:textId="77777777" w:rsidR="0061571C" w:rsidRPr="00FF1B81" w:rsidRDefault="00CB6BDD" w:rsidP="00B458F8">
      <w:pPr>
        <w:pStyle w:val="Heading2"/>
        <w:numPr>
          <w:ilvl w:val="1"/>
          <w:numId w:val="3"/>
        </w:numPr>
        <w:rPr>
          <w:color w:val="000000" w:themeColor="text1"/>
          <w:sz w:val="28"/>
          <w:szCs w:val="28"/>
          <w:lang w:val="en-IN" w:eastAsia="en-IN"/>
        </w:rPr>
      </w:pPr>
      <w:bookmarkStart w:id="25" w:name="_Toc23404773"/>
      <w:bookmarkEnd w:id="22"/>
      <w:r w:rsidRPr="00FF1B81">
        <w:rPr>
          <w:color w:val="000000" w:themeColor="text1"/>
          <w:sz w:val="28"/>
          <w:szCs w:val="28"/>
          <w:lang w:val="en-IN" w:eastAsia="en-IN"/>
        </w:rPr>
        <w:t>Module</w:t>
      </w:r>
      <w:r w:rsidR="00A71FA0" w:rsidRPr="00FF1B81">
        <w:rPr>
          <w:color w:val="000000" w:themeColor="text1"/>
          <w:sz w:val="28"/>
          <w:szCs w:val="28"/>
          <w:lang w:val="en-IN" w:eastAsia="en-IN"/>
        </w:rPr>
        <w:t xml:space="preserve"> Diagram</w:t>
      </w:r>
      <w:bookmarkEnd w:id="25"/>
      <w:r w:rsidR="0061571C" w:rsidRPr="00FF1B81">
        <w:rPr>
          <w:color w:val="000000" w:themeColor="text1"/>
          <w:sz w:val="28"/>
          <w:szCs w:val="28"/>
          <w:lang w:val="en-IN" w:eastAsia="en-IN"/>
        </w:rPr>
        <w:t xml:space="preserve"> </w:t>
      </w:r>
      <w:bookmarkEnd w:id="23"/>
    </w:p>
    <w:p w14:paraId="668D2943" w14:textId="77777777" w:rsidR="00B96670" w:rsidRDefault="00E32A63" w:rsidP="00B96670">
      <w:pPr>
        <w:rPr>
          <w:lang w:val="en-IN" w:eastAsia="en-IN"/>
        </w:rPr>
      </w:pPr>
      <w:bookmarkStart w:id="26" w:name="_Toc55176"/>
      <w:r>
        <w:rPr>
          <w:noProof/>
          <w:lang w:val="en-US"/>
        </w:rPr>
        <w:drawing>
          <wp:inline distT="0" distB="0" distL="0" distR="0" wp14:anchorId="7C2DB319" wp14:editId="003CC9F6">
            <wp:extent cx="6223063" cy="323452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40187" cy="3243420"/>
                    </a:xfrm>
                    <a:prstGeom prst="rect">
                      <a:avLst/>
                    </a:prstGeom>
                  </pic:spPr>
                </pic:pic>
              </a:graphicData>
            </a:graphic>
          </wp:inline>
        </w:drawing>
      </w:r>
    </w:p>
    <w:p w14:paraId="5074DAC9" w14:textId="77777777" w:rsidR="00277CFE" w:rsidRDefault="00277CFE" w:rsidP="00B96670">
      <w:pPr>
        <w:rPr>
          <w:lang w:val="en-IN" w:eastAsia="en-IN"/>
        </w:rPr>
      </w:pPr>
    </w:p>
    <w:p w14:paraId="2DFA3CFE" w14:textId="77777777" w:rsidR="00A71FA0" w:rsidRPr="00FF1B81" w:rsidRDefault="00A71FA0" w:rsidP="00B458F8">
      <w:pPr>
        <w:pStyle w:val="Heading2"/>
        <w:numPr>
          <w:ilvl w:val="1"/>
          <w:numId w:val="3"/>
        </w:numPr>
        <w:rPr>
          <w:color w:val="000000" w:themeColor="text1"/>
          <w:sz w:val="28"/>
          <w:szCs w:val="28"/>
          <w:lang w:val="en-IN" w:eastAsia="en-IN"/>
        </w:rPr>
      </w:pPr>
      <w:bookmarkStart w:id="27" w:name="_Toc23404774"/>
      <w:r w:rsidRPr="00FF1B81">
        <w:rPr>
          <w:color w:val="000000" w:themeColor="text1"/>
          <w:sz w:val="28"/>
          <w:szCs w:val="28"/>
          <w:lang w:val="en-IN" w:eastAsia="en-IN"/>
        </w:rPr>
        <w:t>Data</w:t>
      </w:r>
      <w:r w:rsidR="002B5A84" w:rsidRPr="00FF1B81">
        <w:rPr>
          <w:color w:val="000000" w:themeColor="text1"/>
          <w:sz w:val="28"/>
          <w:szCs w:val="28"/>
          <w:lang w:val="en-IN" w:eastAsia="en-IN"/>
        </w:rPr>
        <w:t>/DB</w:t>
      </w:r>
      <w:r w:rsidR="00EB21C6" w:rsidRPr="00FF1B81">
        <w:rPr>
          <w:color w:val="000000" w:themeColor="text1"/>
          <w:sz w:val="28"/>
          <w:szCs w:val="28"/>
          <w:lang w:val="en-IN" w:eastAsia="en-IN"/>
        </w:rPr>
        <w:t>/Case</w:t>
      </w:r>
      <w:r w:rsidRPr="00FF1B81">
        <w:rPr>
          <w:color w:val="000000" w:themeColor="text1"/>
          <w:sz w:val="28"/>
          <w:szCs w:val="28"/>
          <w:lang w:val="en-IN" w:eastAsia="en-IN"/>
        </w:rPr>
        <w:t xml:space="preserve"> Store structures</w:t>
      </w:r>
      <w:bookmarkEnd w:id="27"/>
    </w:p>
    <w:p w14:paraId="7402AC4B" w14:textId="77777777" w:rsidR="00C35A64" w:rsidRPr="00C35A64" w:rsidRDefault="00C35A64" w:rsidP="00C35A64">
      <w:pPr>
        <w:rPr>
          <w:lang w:val="en-IN" w:eastAsia="en-IN"/>
        </w:rPr>
      </w:pPr>
    </w:p>
    <w:p w14:paraId="2598B927" w14:textId="77777777" w:rsidR="002C5194" w:rsidRPr="00F62A01" w:rsidRDefault="002C5194" w:rsidP="00FF1B81">
      <w:pPr>
        <w:ind w:left="720"/>
        <w:rPr>
          <w:rFonts w:asciiTheme="majorHAnsi" w:hAnsiTheme="majorHAnsi" w:cstheme="majorHAnsi"/>
        </w:rPr>
      </w:pPr>
    </w:p>
    <w:p w14:paraId="6F03C30A" w14:textId="77777777" w:rsidR="00C529B0" w:rsidRPr="00C529B0" w:rsidRDefault="00C529B0" w:rsidP="00B327BA">
      <w:pPr>
        <w:pStyle w:val="ListParagraph"/>
        <w:keepNext/>
        <w:keepLines/>
        <w:numPr>
          <w:ilvl w:val="0"/>
          <w:numId w:val="6"/>
        </w:numPr>
        <w:spacing w:before="40"/>
        <w:contextualSpacing w:val="0"/>
        <w:outlineLvl w:val="2"/>
        <w:rPr>
          <w:rFonts w:asciiTheme="majorHAnsi" w:eastAsiaTheme="majorEastAsia" w:hAnsiTheme="majorHAnsi" w:cstheme="majorBidi"/>
          <w:b/>
          <w:vanish/>
          <w:color w:val="243F60" w:themeColor="accent1" w:themeShade="7F"/>
        </w:rPr>
      </w:pPr>
      <w:bookmarkStart w:id="28" w:name="_Toc18058238"/>
      <w:bookmarkStart w:id="29" w:name="_Toc19804745"/>
      <w:bookmarkStart w:id="30" w:name="_Toc21329078"/>
      <w:bookmarkStart w:id="31" w:name="_Toc21618111"/>
      <w:bookmarkStart w:id="32" w:name="_Toc23404775"/>
      <w:bookmarkEnd w:id="28"/>
      <w:bookmarkEnd w:id="29"/>
      <w:bookmarkEnd w:id="30"/>
      <w:bookmarkEnd w:id="31"/>
      <w:bookmarkEnd w:id="32"/>
    </w:p>
    <w:p w14:paraId="7E5E4779" w14:textId="77777777" w:rsidR="00C529B0" w:rsidRPr="00C529B0" w:rsidRDefault="00C529B0" w:rsidP="00B327BA">
      <w:pPr>
        <w:pStyle w:val="ListParagraph"/>
        <w:keepNext/>
        <w:keepLines/>
        <w:numPr>
          <w:ilvl w:val="0"/>
          <w:numId w:val="6"/>
        </w:numPr>
        <w:spacing w:before="40"/>
        <w:contextualSpacing w:val="0"/>
        <w:outlineLvl w:val="2"/>
        <w:rPr>
          <w:rFonts w:asciiTheme="majorHAnsi" w:eastAsiaTheme="majorEastAsia" w:hAnsiTheme="majorHAnsi" w:cstheme="majorBidi"/>
          <w:b/>
          <w:vanish/>
          <w:color w:val="243F60" w:themeColor="accent1" w:themeShade="7F"/>
        </w:rPr>
      </w:pPr>
      <w:bookmarkStart w:id="33" w:name="_Toc18058239"/>
      <w:bookmarkStart w:id="34" w:name="_Toc19804746"/>
      <w:bookmarkStart w:id="35" w:name="_Toc21329079"/>
      <w:bookmarkStart w:id="36" w:name="_Toc21618112"/>
      <w:bookmarkStart w:id="37" w:name="_Toc23404776"/>
      <w:bookmarkEnd w:id="33"/>
      <w:bookmarkEnd w:id="34"/>
      <w:bookmarkEnd w:id="35"/>
      <w:bookmarkEnd w:id="36"/>
      <w:bookmarkEnd w:id="37"/>
    </w:p>
    <w:p w14:paraId="01E8DC14" w14:textId="77777777" w:rsidR="00C529B0" w:rsidRPr="00C529B0" w:rsidRDefault="00C529B0" w:rsidP="00B327BA">
      <w:pPr>
        <w:pStyle w:val="ListParagraph"/>
        <w:keepNext/>
        <w:keepLines/>
        <w:numPr>
          <w:ilvl w:val="1"/>
          <w:numId w:val="6"/>
        </w:numPr>
        <w:spacing w:before="40"/>
        <w:contextualSpacing w:val="0"/>
        <w:outlineLvl w:val="2"/>
        <w:rPr>
          <w:rFonts w:asciiTheme="majorHAnsi" w:eastAsiaTheme="majorEastAsia" w:hAnsiTheme="majorHAnsi" w:cstheme="majorBidi"/>
          <w:b/>
          <w:vanish/>
          <w:color w:val="243F60" w:themeColor="accent1" w:themeShade="7F"/>
        </w:rPr>
      </w:pPr>
      <w:bookmarkStart w:id="38" w:name="_Toc18058240"/>
      <w:bookmarkStart w:id="39" w:name="_Toc19804747"/>
      <w:bookmarkStart w:id="40" w:name="_Toc21329080"/>
      <w:bookmarkStart w:id="41" w:name="_Toc21618113"/>
      <w:bookmarkStart w:id="42" w:name="_Toc23404777"/>
      <w:bookmarkEnd w:id="38"/>
      <w:bookmarkEnd w:id="39"/>
      <w:bookmarkEnd w:id="40"/>
      <w:bookmarkEnd w:id="41"/>
      <w:bookmarkEnd w:id="42"/>
    </w:p>
    <w:p w14:paraId="5D4FAD20" w14:textId="77777777" w:rsidR="00C529B0" w:rsidRPr="00C529B0" w:rsidRDefault="00C529B0" w:rsidP="00B327BA">
      <w:pPr>
        <w:pStyle w:val="ListParagraph"/>
        <w:keepNext/>
        <w:keepLines/>
        <w:numPr>
          <w:ilvl w:val="1"/>
          <w:numId w:val="6"/>
        </w:numPr>
        <w:spacing w:before="40"/>
        <w:contextualSpacing w:val="0"/>
        <w:outlineLvl w:val="2"/>
        <w:rPr>
          <w:rFonts w:asciiTheme="majorHAnsi" w:eastAsiaTheme="majorEastAsia" w:hAnsiTheme="majorHAnsi" w:cstheme="majorBidi"/>
          <w:b/>
          <w:vanish/>
          <w:color w:val="243F60" w:themeColor="accent1" w:themeShade="7F"/>
        </w:rPr>
      </w:pPr>
      <w:bookmarkStart w:id="43" w:name="_Toc18058241"/>
      <w:bookmarkStart w:id="44" w:name="_Toc19804748"/>
      <w:bookmarkStart w:id="45" w:name="_Toc21329081"/>
      <w:bookmarkStart w:id="46" w:name="_Toc21618114"/>
      <w:bookmarkStart w:id="47" w:name="_Toc23404778"/>
      <w:bookmarkEnd w:id="43"/>
      <w:bookmarkEnd w:id="44"/>
      <w:bookmarkEnd w:id="45"/>
      <w:bookmarkEnd w:id="46"/>
      <w:bookmarkEnd w:id="47"/>
    </w:p>
    <w:p w14:paraId="54B197DE" w14:textId="77777777" w:rsidR="000C5984" w:rsidRPr="00C529B0" w:rsidRDefault="000C5984" w:rsidP="00B327BA">
      <w:pPr>
        <w:pStyle w:val="Heading3"/>
        <w:numPr>
          <w:ilvl w:val="2"/>
          <w:numId w:val="6"/>
        </w:numPr>
        <w:rPr>
          <w:b/>
        </w:rPr>
      </w:pPr>
      <w:bookmarkStart w:id="48" w:name="_Toc23404779"/>
      <w:r w:rsidRPr="00C529B0">
        <w:rPr>
          <w:b/>
        </w:rPr>
        <w:t>IGX_DS_DG_</w:t>
      </w:r>
      <w:r w:rsidR="008D2191" w:rsidRPr="00C529B0">
        <w:rPr>
          <w:b/>
        </w:rPr>
        <w:t>DATA_</w:t>
      </w:r>
      <w:r w:rsidRPr="00C529B0">
        <w:rPr>
          <w:b/>
        </w:rPr>
        <w:t>ELEMENT_RULES_ORG</w:t>
      </w:r>
      <w:bookmarkEnd w:id="48"/>
    </w:p>
    <w:p w14:paraId="3C1BF810" w14:textId="77777777" w:rsidR="000C5984" w:rsidRDefault="000C5984" w:rsidP="000C5984">
      <w:pPr>
        <w:ind w:left="360"/>
        <w:rPr>
          <w:rFonts w:asciiTheme="majorHAnsi" w:hAnsiTheme="majorHAnsi" w:cstheme="majorHAnsi"/>
        </w:rPr>
      </w:pPr>
    </w:p>
    <w:p w14:paraId="1808648B" w14:textId="77777777" w:rsidR="000C5984" w:rsidRDefault="000C5984" w:rsidP="000C5984">
      <w:pPr>
        <w:ind w:left="360"/>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 xml:space="preserve">DS </w:t>
      </w:r>
      <w:r w:rsidRPr="009C79BE">
        <w:rPr>
          <w:rFonts w:asciiTheme="majorHAnsi" w:hAnsiTheme="majorHAnsi" w:cstheme="majorHAnsi"/>
        </w:rPr>
        <w:t xml:space="preserve">stores the </w:t>
      </w:r>
      <w:r>
        <w:rPr>
          <w:rFonts w:asciiTheme="majorHAnsi" w:hAnsiTheme="majorHAnsi" w:cstheme="majorHAnsi"/>
        </w:rPr>
        <w:t>original DG rules associated with a Data element</w:t>
      </w:r>
      <w:r w:rsidR="00C626BD">
        <w:rPr>
          <w:rFonts w:asciiTheme="majorHAnsi" w:hAnsiTheme="majorHAnsi" w:cstheme="majorHAnsi"/>
        </w:rPr>
        <w:t xml:space="preserve"> for reference purpose</w:t>
      </w:r>
      <w:r w:rsidRPr="009C79BE">
        <w:rPr>
          <w:rFonts w:asciiTheme="majorHAnsi" w:hAnsiTheme="majorHAnsi" w:cstheme="majorHAnsi"/>
        </w:rPr>
        <w:t xml:space="preserve">. It will be a </w:t>
      </w:r>
      <w:r>
        <w:rPr>
          <w:rFonts w:asciiTheme="majorHAnsi" w:hAnsiTheme="majorHAnsi" w:cstheme="majorHAnsi"/>
        </w:rPr>
        <w:t>HDFS store. Older data needs to be purged beyond specified retention period.</w:t>
      </w:r>
    </w:p>
    <w:p w14:paraId="1505DD19" w14:textId="77777777" w:rsidR="000C5984" w:rsidRPr="009C79BE" w:rsidRDefault="000C5984" w:rsidP="000C5984">
      <w:pPr>
        <w:ind w:left="360"/>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0C5984" w:rsidRPr="00FF1B81" w14:paraId="1B8F6246" w14:textId="77777777" w:rsidTr="001A6158">
        <w:tc>
          <w:tcPr>
            <w:tcW w:w="3024" w:type="dxa"/>
            <w:tcMar>
              <w:top w:w="0" w:type="dxa"/>
              <w:left w:w="108" w:type="dxa"/>
              <w:bottom w:w="0" w:type="dxa"/>
              <w:right w:w="108" w:type="dxa"/>
            </w:tcMar>
            <w:hideMark/>
          </w:tcPr>
          <w:p w14:paraId="1CFFCF31"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1CBC4CBD"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ED8C280"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5CAAB284" w14:textId="77777777" w:rsidR="000C5984" w:rsidRPr="00FF1B81" w:rsidRDefault="000C5984" w:rsidP="001A6158">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0C5984" w:rsidRPr="00FF1B81" w14:paraId="037EB2E1" w14:textId="77777777" w:rsidTr="001A6158">
        <w:tc>
          <w:tcPr>
            <w:tcW w:w="3024" w:type="dxa"/>
            <w:tcMar>
              <w:top w:w="0" w:type="dxa"/>
              <w:left w:w="108" w:type="dxa"/>
              <w:bottom w:w="0" w:type="dxa"/>
              <w:right w:w="108" w:type="dxa"/>
            </w:tcMar>
            <w:hideMark/>
          </w:tcPr>
          <w:p w14:paraId="66B9D59E" w14:textId="77777777" w:rsidR="000C5984" w:rsidRPr="00FF1B81" w:rsidRDefault="000C5984" w:rsidP="001A6158">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949" w:type="dxa"/>
            <w:tcMar>
              <w:top w:w="0" w:type="dxa"/>
              <w:left w:w="108" w:type="dxa"/>
              <w:bottom w:w="0" w:type="dxa"/>
              <w:right w:w="108" w:type="dxa"/>
            </w:tcMar>
            <w:hideMark/>
          </w:tcPr>
          <w:p w14:paraId="02450577" w14:textId="77777777" w:rsidR="000C5984" w:rsidRPr="00FF1B81" w:rsidRDefault="0084194C" w:rsidP="001A6158">
            <w:pPr>
              <w:spacing w:after="160"/>
              <w:rPr>
                <w:rFonts w:asciiTheme="majorHAnsi" w:hAnsiTheme="majorHAnsi" w:cstheme="majorHAnsi"/>
                <w:sz w:val="22"/>
                <w:szCs w:val="22"/>
                <w:lang w:val="en-IN"/>
              </w:rPr>
            </w:pPr>
            <w:r>
              <w:rPr>
                <w:rFonts w:asciiTheme="majorHAnsi" w:hAnsiTheme="majorHAnsi" w:cstheme="majorHAnsi"/>
                <w:sz w:val="22"/>
                <w:szCs w:val="22"/>
              </w:rPr>
              <w:t>NA</w:t>
            </w:r>
            <w:r w:rsidR="00243CEF">
              <w:rPr>
                <w:rFonts w:asciiTheme="majorHAnsi" w:hAnsiTheme="majorHAnsi" w:cstheme="majorHAnsi"/>
                <w:sz w:val="22"/>
                <w:szCs w:val="22"/>
              </w:rPr>
              <w:t xml:space="preserve"> (Keeping latest version logic needs to be applied) (Keeping latest version logic needs to be applied)</w:t>
            </w:r>
          </w:p>
        </w:tc>
        <w:tc>
          <w:tcPr>
            <w:tcW w:w="1800" w:type="dxa"/>
            <w:tcMar>
              <w:top w:w="0" w:type="dxa"/>
              <w:left w:w="108" w:type="dxa"/>
              <w:bottom w:w="0" w:type="dxa"/>
              <w:right w:w="108" w:type="dxa"/>
            </w:tcMar>
            <w:hideMark/>
          </w:tcPr>
          <w:p w14:paraId="2CEF4B65" w14:textId="77777777" w:rsidR="000C5984" w:rsidRPr="00FF1B81" w:rsidRDefault="000C5984" w:rsidP="001A6158">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32C3F20" w14:textId="77777777" w:rsidR="000C5984" w:rsidRPr="00FF1B81" w:rsidRDefault="000C5984" w:rsidP="001A6158">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2EA105C8" w14:textId="77777777" w:rsidR="000C5984" w:rsidRDefault="000C5984" w:rsidP="00FF1B81">
      <w:pPr>
        <w:ind w:left="720"/>
        <w:rPr>
          <w:rFonts w:asciiTheme="majorHAnsi" w:hAnsiTheme="majorHAnsi" w:cstheme="majorHAnsi"/>
          <w:b/>
          <w:sz w:val="22"/>
          <w:szCs w:val="22"/>
        </w:rPr>
      </w:pPr>
    </w:p>
    <w:tbl>
      <w:tblPr>
        <w:tblW w:w="974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90"/>
        <w:gridCol w:w="1180"/>
        <w:gridCol w:w="1470"/>
        <w:gridCol w:w="3107"/>
      </w:tblGrid>
      <w:tr w:rsidR="000C5984" w:rsidRPr="00FF1B81" w14:paraId="626F9016" w14:textId="77777777" w:rsidTr="002124AF">
        <w:tc>
          <w:tcPr>
            <w:tcW w:w="3990" w:type="dxa"/>
            <w:tcMar>
              <w:top w:w="0" w:type="dxa"/>
              <w:left w:w="108" w:type="dxa"/>
              <w:bottom w:w="0" w:type="dxa"/>
              <w:right w:w="108" w:type="dxa"/>
            </w:tcMar>
            <w:hideMark/>
          </w:tcPr>
          <w:p w14:paraId="72678B4A" w14:textId="77777777" w:rsidR="000C5984" w:rsidRPr="00FF1B81" w:rsidRDefault="000C5984" w:rsidP="001A6158">
            <w:pPr>
              <w:rPr>
                <w:rFonts w:asciiTheme="majorHAnsi" w:hAnsiTheme="majorHAnsi" w:cstheme="majorHAnsi"/>
                <w:b/>
                <w:bCs/>
                <w:sz w:val="22"/>
                <w:szCs w:val="22"/>
              </w:rPr>
            </w:pPr>
            <w:r w:rsidRPr="00FF1B81">
              <w:rPr>
                <w:rFonts w:asciiTheme="majorHAnsi" w:hAnsiTheme="majorHAnsi" w:cstheme="majorHAnsi"/>
                <w:b/>
                <w:bCs/>
                <w:sz w:val="22"/>
                <w:szCs w:val="22"/>
              </w:rPr>
              <w:t>Column</w:t>
            </w:r>
          </w:p>
        </w:tc>
        <w:tc>
          <w:tcPr>
            <w:tcW w:w="1180" w:type="dxa"/>
            <w:tcMar>
              <w:top w:w="0" w:type="dxa"/>
              <w:left w:w="108" w:type="dxa"/>
              <w:bottom w:w="0" w:type="dxa"/>
              <w:right w:w="108" w:type="dxa"/>
            </w:tcMar>
            <w:hideMark/>
          </w:tcPr>
          <w:p w14:paraId="09579A96" w14:textId="77777777" w:rsidR="000C5984" w:rsidRPr="00FF1B81" w:rsidRDefault="000C5984" w:rsidP="001A6158">
            <w:pPr>
              <w:ind w:left="-347" w:firstLine="360"/>
              <w:rPr>
                <w:rFonts w:asciiTheme="majorHAnsi" w:hAnsiTheme="majorHAnsi" w:cstheme="majorHAnsi"/>
                <w:b/>
                <w:bCs/>
                <w:sz w:val="22"/>
                <w:szCs w:val="22"/>
              </w:rPr>
            </w:pPr>
            <w:r>
              <w:rPr>
                <w:rFonts w:asciiTheme="majorHAnsi" w:hAnsiTheme="majorHAnsi" w:cstheme="majorHAnsi"/>
                <w:b/>
                <w:bCs/>
                <w:sz w:val="22"/>
                <w:szCs w:val="22"/>
              </w:rPr>
              <w:t>Identifier?</w:t>
            </w:r>
          </w:p>
        </w:tc>
        <w:tc>
          <w:tcPr>
            <w:tcW w:w="1470" w:type="dxa"/>
            <w:tcMar>
              <w:top w:w="0" w:type="dxa"/>
              <w:left w:w="108" w:type="dxa"/>
              <w:bottom w:w="0" w:type="dxa"/>
              <w:right w:w="108" w:type="dxa"/>
            </w:tcMar>
            <w:hideMark/>
          </w:tcPr>
          <w:p w14:paraId="00D213FC" w14:textId="77777777" w:rsidR="000C5984" w:rsidRPr="00FF1B81" w:rsidRDefault="000C5984" w:rsidP="001A6158">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107" w:type="dxa"/>
            <w:tcMar>
              <w:top w:w="0" w:type="dxa"/>
              <w:left w:w="108" w:type="dxa"/>
              <w:bottom w:w="0" w:type="dxa"/>
              <w:right w:w="108" w:type="dxa"/>
            </w:tcMar>
            <w:hideMark/>
          </w:tcPr>
          <w:p w14:paraId="16555376" w14:textId="77777777" w:rsidR="000C5984" w:rsidRPr="00FF1B81" w:rsidRDefault="000C5984" w:rsidP="001A6158">
            <w:pPr>
              <w:ind w:left="360" w:firstLine="360"/>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7E4A06" w:rsidRPr="00FF1B81" w14:paraId="2198EFBF" w14:textId="77777777" w:rsidTr="002124AF">
        <w:tc>
          <w:tcPr>
            <w:tcW w:w="3990" w:type="dxa"/>
            <w:tcMar>
              <w:top w:w="0" w:type="dxa"/>
              <w:left w:w="108" w:type="dxa"/>
              <w:bottom w:w="0" w:type="dxa"/>
              <w:right w:w="108" w:type="dxa"/>
            </w:tcMar>
          </w:tcPr>
          <w:p w14:paraId="6CF78680"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lastRenderedPageBreak/>
              <w:t>DATA_ENTITY</w:t>
            </w:r>
            <w:r w:rsidR="00A411D3">
              <w:rPr>
                <w:rFonts w:asciiTheme="majorHAnsi" w:hAnsiTheme="majorHAnsi" w:cstheme="majorHAnsi"/>
                <w:sz w:val="22"/>
                <w:szCs w:val="22"/>
              </w:rPr>
              <w:t>_NAME</w:t>
            </w:r>
          </w:p>
        </w:tc>
        <w:tc>
          <w:tcPr>
            <w:tcW w:w="1180" w:type="dxa"/>
            <w:tcMar>
              <w:top w:w="0" w:type="dxa"/>
              <w:left w:w="108" w:type="dxa"/>
              <w:bottom w:w="0" w:type="dxa"/>
              <w:right w:w="108" w:type="dxa"/>
            </w:tcMar>
          </w:tcPr>
          <w:p w14:paraId="6EEFD13C" w14:textId="77777777" w:rsidR="007E4A06" w:rsidRPr="00FF1B81" w:rsidRDefault="007E4A06"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013AEB01"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4C5630BF"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7E4A06">
              <w:rPr>
                <w:rFonts w:asciiTheme="majorHAnsi" w:hAnsiTheme="majorHAnsi" w:cstheme="majorHAnsi"/>
                <w:sz w:val="22"/>
                <w:szCs w:val="22"/>
              </w:rPr>
              <w:t xml:space="preserve"> Name e.g. </w:t>
            </w:r>
            <w:r w:rsidR="007E4A06" w:rsidRPr="00F541F0">
              <w:rPr>
                <w:rFonts w:asciiTheme="majorHAnsi" w:hAnsiTheme="majorHAnsi" w:cstheme="majorHAnsi"/>
                <w:sz w:val="22"/>
                <w:szCs w:val="22"/>
              </w:rPr>
              <w:t>FakeNameGenerator</w:t>
            </w:r>
          </w:p>
        </w:tc>
      </w:tr>
      <w:tr w:rsidR="007E4A06" w:rsidRPr="00FF1B81" w14:paraId="16F26477" w14:textId="77777777" w:rsidTr="002124AF">
        <w:tc>
          <w:tcPr>
            <w:tcW w:w="3990" w:type="dxa"/>
            <w:tcMar>
              <w:top w:w="0" w:type="dxa"/>
              <w:left w:w="108" w:type="dxa"/>
              <w:bottom w:w="0" w:type="dxa"/>
              <w:right w:w="108" w:type="dxa"/>
            </w:tcMar>
          </w:tcPr>
          <w:p w14:paraId="033247F5"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A411D3">
              <w:rPr>
                <w:rFonts w:asciiTheme="majorHAnsi" w:hAnsiTheme="majorHAnsi" w:cstheme="majorHAnsi"/>
                <w:sz w:val="22"/>
                <w:szCs w:val="22"/>
              </w:rPr>
              <w:t>_UID</w:t>
            </w:r>
          </w:p>
        </w:tc>
        <w:tc>
          <w:tcPr>
            <w:tcW w:w="1180" w:type="dxa"/>
            <w:tcMar>
              <w:top w:w="0" w:type="dxa"/>
              <w:left w:w="108" w:type="dxa"/>
              <w:bottom w:w="0" w:type="dxa"/>
              <w:right w:w="108" w:type="dxa"/>
            </w:tcMar>
          </w:tcPr>
          <w:p w14:paraId="3AFF461D" w14:textId="77777777" w:rsidR="007E4A06" w:rsidRPr="00FF1B81" w:rsidRDefault="00CB64B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6E31A4A5"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0186442F" w14:textId="77777777" w:rsidR="007E4A06"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7E4A06">
              <w:rPr>
                <w:rFonts w:asciiTheme="majorHAnsi" w:hAnsiTheme="majorHAnsi" w:cstheme="majorHAnsi"/>
                <w:sz w:val="22"/>
                <w:szCs w:val="22"/>
              </w:rPr>
              <w:t xml:space="preserve"> UID (Asset UID)</w:t>
            </w:r>
          </w:p>
        </w:tc>
      </w:tr>
      <w:tr w:rsidR="007E4A06" w:rsidRPr="00FF1B81" w14:paraId="05582118" w14:textId="77777777" w:rsidTr="002124AF">
        <w:tc>
          <w:tcPr>
            <w:tcW w:w="3990" w:type="dxa"/>
            <w:tcMar>
              <w:top w:w="0" w:type="dxa"/>
              <w:left w:w="108" w:type="dxa"/>
              <w:bottom w:w="0" w:type="dxa"/>
              <w:right w:w="108" w:type="dxa"/>
            </w:tcMar>
          </w:tcPr>
          <w:p w14:paraId="6C04F535" w14:textId="77777777" w:rsidR="007E4A06" w:rsidRDefault="00A411D3" w:rsidP="00B340F3">
            <w:pPr>
              <w:rPr>
                <w:rFonts w:asciiTheme="majorHAnsi" w:hAnsiTheme="majorHAnsi" w:cstheme="majorHAnsi"/>
                <w:sz w:val="22"/>
                <w:szCs w:val="22"/>
              </w:rPr>
            </w:pPr>
            <w:r>
              <w:rPr>
                <w:rFonts w:asciiTheme="majorHAnsi" w:hAnsiTheme="majorHAnsi" w:cstheme="majorHAnsi"/>
                <w:sz w:val="22"/>
                <w:szCs w:val="22"/>
              </w:rPr>
              <w:t>DATA_ELEMENT_NAME</w:t>
            </w:r>
          </w:p>
        </w:tc>
        <w:tc>
          <w:tcPr>
            <w:tcW w:w="1180" w:type="dxa"/>
            <w:tcMar>
              <w:top w:w="0" w:type="dxa"/>
              <w:left w:w="108" w:type="dxa"/>
              <w:bottom w:w="0" w:type="dxa"/>
              <w:right w:w="108" w:type="dxa"/>
            </w:tcMar>
          </w:tcPr>
          <w:p w14:paraId="153FDEA4" w14:textId="77777777" w:rsidR="007E4A06" w:rsidRPr="00FF1B81" w:rsidRDefault="007E4A06"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4E4CF67F"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79993376"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Data Element Name e.g. City</w:t>
            </w:r>
          </w:p>
        </w:tc>
      </w:tr>
      <w:tr w:rsidR="007E4A06" w:rsidRPr="00FF1B81" w14:paraId="40BEE53C" w14:textId="77777777" w:rsidTr="002124AF">
        <w:tc>
          <w:tcPr>
            <w:tcW w:w="3990" w:type="dxa"/>
            <w:tcMar>
              <w:top w:w="0" w:type="dxa"/>
              <w:left w:w="108" w:type="dxa"/>
              <w:bottom w:w="0" w:type="dxa"/>
              <w:right w:w="108" w:type="dxa"/>
            </w:tcMar>
          </w:tcPr>
          <w:p w14:paraId="20FA4680" w14:textId="77777777" w:rsidR="007E4A06" w:rsidRDefault="00A411D3" w:rsidP="00B340F3">
            <w:pPr>
              <w:rPr>
                <w:rFonts w:asciiTheme="majorHAnsi" w:hAnsiTheme="majorHAnsi" w:cstheme="majorHAnsi"/>
                <w:sz w:val="22"/>
                <w:szCs w:val="22"/>
              </w:rPr>
            </w:pPr>
            <w:r>
              <w:rPr>
                <w:rFonts w:asciiTheme="majorHAnsi" w:hAnsiTheme="majorHAnsi" w:cstheme="majorHAnsi"/>
                <w:sz w:val="22"/>
                <w:szCs w:val="22"/>
              </w:rPr>
              <w:t>DATA_ELEMENT_UID</w:t>
            </w:r>
          </w:p>
        </w:tc>
        <w:tc>
          <w:tcPr>
            <w:tcW w:w="1180" w:type="dxa"/>
            <w:tcMar>
              <w:top w:w="0" w:type="dxa"/>
              <w:left w:w="108" w:type="dxa"/>
              <w:bottom w:w="0" w:type="dxa"/>
              <w:right w:w="108" w:type="dxa"/>
            </w:tcMar>
          </w:tcPr>
          <w:p w14:paraId="3C6F597E" w14:textId="77777777" w:rsidR="007E4A06" w:rsidRPr="00FF1B81" w:rsidRDefault="007E4A06"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16C90B12"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39BA7247" w14:textId="77777777" w:rsidR="007E4A06" w:rsidRDefault="007E4A06" w:rsidP="00B340F3">
            <w:pPr>
              <w:rPr>
                <w:rFonts w:asciiTheme="majorHAnsi" w:hAnsiTheme="majorHAnsi" w:cstheme="majorHAnsi"/>
                <w:sz w:val="22"/>
                <w:szCs w:val="22"/>
              </w:rPr>
            </w:pPr>
            <w:r>
              <w:rPr>
                <w:rFonts w:asciiTheme="majorHAnsi" w:hAnsiTheme="majorHAnsi" w:cstheme="majorHAnsi"/>
                <w:sz w:val="22"/>
                <w:szCs w:val="22"/>
              </w:rPr>
              <w:t>Data Element UID (Asset UID)</w:t>
            </w:r>
          </w:p>
        </w:tc>
      </w:tr>
      <w:tr w:rsidR="00C376AF" w:rsidRPr="00FF1B81" w14:paraId="73CD6ADD" w14:textId="77777777" w:rsidTr="002124AF">
        <w:tc>
          <w:tcPr>
            <w:tcW w:w="3990" w:type="dxa"/>
            <w:tcMar>
              <w:top w:w="0" w:type="dxa"/>
              <w:left w:w="108" w:type="dxa"/>
              <w:bottom w:w="0" w:type="dxa"/>
              <w:right w:w="108" w:type="dxa"/>
            </w:tcMar>
          </w:tcPr>
          <w:p w14:paraId="766D07A9" w14:textId="77777777" w:rsidR="00C376AF" w:rsidRDefault="00A411D3" w:rsidP="00C376AF">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_TYPE</w:t>
            </w:r>
          </w:p>
        </w:tc>
        <w:tc>
          <w:tcPr>
            <w:tcW w:w="1180" w:type="dxa"/>
            <w:tcMar>
              <w:top w:w="0" w:type="dxa"/>
              <w:left w:w="108" w:type="dxa"/>
              <w:bottom w:w="0" w:type="dxa"/>
              <w:right w:w="108" w:type="dxa"/>
            </w:tcMar>
          </w:tcPr>
          <w:p w14:paraId="4FCBC891" w14:textId="77777777" w:rsidR="00C376AF" w:rsidRPr="00FF1B81" w:rsidRDefault="00C376AF"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57DA4B59" w14:textId="77777777" w:rsidR="00C376AF" w:rsidRDefault="00C376AF"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6C898C04" w14:textId="77777777" w:rsidR="00C376AF" w:rsidRDefault="00C376AF" w:rsidP="00B340F3">
            <w:pPr>
              <w:rPr>
                <w:rFonts w:asciiTheme="majorHAnsi" w:hAnsiTheme="majorHAnsi" w:cstheme="majorHAnsi"/>
                <w:sz w:val="22"/>
                <w:szCs w:val="22"/>
              </w:rPr>
            </w:pPr>
            <w:r>
              <w:rPr>
                <w:rFonts w:asciiTheme="majorHAnsi" w:hAnsiTheme="majorHAnsi" w:cstheme="majorHAnsi"/>
                <w:sz w:val="22"/>
                <w:szCs w:val="22"/>
              </w:rPr>
              <w:t xml:space="preserve">Rule Type e.g. </w:t>
            </w:r>
            <w:r w:rsidRPr="00C376AF">
              <w:rPr>
                <w:rFonts w:asciiTheme="majorHAnsi" w:hAnsiTheme="majorHAnsi" w:cstheme="majorHAnsi"/>
                <w:sz w:val="22"/>
                <w:szCs w:val="22"/>
              </w:rPr>
              <w:t>RE_RULE_NOT_BLANK</w:t>
            </w:r>
          </w:p>
        </w:tc>
      </w:tr>
      <w:tr w:rsidR="000C5984" w:rsidRPr="00FF1B81" w14:paraId="65968652" w14:textId="77777777" w:rsidTr="002124AF">
        <w:tc>
          <w:tcPr>
            <w:tcW w:w="3990" w:type="dxa"/>
            <w:tcMar>
              <w:top w:w="0" w:type="dxa"/>
              <w:left w:w="108" w:type="dxa"/>
              <w:bottom w:w="0" w:type="dxa"/>
              <w:right w:w="108" w:type="dxa"/>
            </w:tcMar>
          </w:tcPr>
          <w:p w14:paraId="2A899267"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NAME</w:t>
            </w:r>
          </w:p>
        </w:tc>
        <w:tc>
          <w:tcPr>
            <w:tcW w:w="1180" w:type="dxa"/>
            <w:tcMar>
              <w:top w:w="0" w:type="dxa"/>
              <w:left w:w="108" w:type="dxa"/>
              <w:bottom w:w="0" w:type="dxa"/>
              <w:right w:w="108" w:type="dxa"/>
            </w:tcMar>
          </w:tcPr>
          <w:p w14:paraId="7AC24578" w14:textId="77777777" w:rsidR="000C5984" w:rsidRPr="00FF1B81"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09EFF473"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558189F6" w14:textId="77777777" w:rsidR="000C5984" w:rsidRDefault="000C5984" w:rsidP="00AD3AC4">
            <w:pPr>
              <w:rPr>
                <w:rFonts w:asciiTheme="majorHAnsi" w:hAnsiTheme="majorHAnsi" w:cstheme="majorHAnsi"/>
                <w:sz w:val="22"/>
                <w:szCs w:val="22"/>
              </w:rPr>
            </w:pPr>
            <w:r>
              <w:rPr>
                <w:rFonts w:asciiTheme="majorHAnsi" w:hAnsiTheme="majorHAnsi" w:cstheme="majorHAnsi"/>
                <w:sz w:val="22"/>
                <w:szCs w:val="22"/>
              </w:rPr>
              <w:t xml:space="preserve">Rule Name e.g. </w:t>
            </w:r>
            <w:r w:rsidR="00AD3AC4">
              <w:rPr>
                <w:rFonts w:asciiTheme="majorHAnsi" w:hAnsiTheme="majorHAnsi" w:cstheme="majorHAnsi"/>
                <w:sz w:val="22"/>
                <w:szCs w:val="22"/>
              </w:rPr>
              <w:t>IGX</w:t>
            </w:r>
            <w:r>
              <w:rPr>
                <w:rFonts w:asciiTheme="majorHAnsi" w:hAnsiTheme="majorHAnsi" w:cstheme="majorHAnsi"/>
                <w:sz w:val="22"/>
                <w:szCs w:val="22"/>
              </w:rPr>
              <w:t>000002</w:t>
            </w:r>
          </w:p>
        </w:tc>
      </w:tr>
      <w:tr w:rsidR="000C5984" w:rsidRPr="00FF1B81" w14:paraId="7BD72696" w14:textId="77777777" w:rsidTr="002124AF">
        <w:tc>
          <w:tcPr>
            <w:tcW w:w="3990" w:type="dxa"/>
            <w:tcMar>
              <w:top w:w="0" w:type="dxa"/>
              <w:left w:w="108" w:type="dxa"/>
              <w:bottom w:w="0" w:type="dxa"/>
              <w:right w:w="108" w:type="dxa"/>
            </w:tcMar>
          </w:tcPr>
          <w:p w14:paraId="5AABDD77"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UID</w:t>
            </w:r>
          </w:p>
        </w:tc>
        <w:tc>
          <w:tcPr>
            <w:tcW w:w="1180" w:type="dxa"/>
            <w:tcMar>
              <w:top w:w="0" w:type="dxa"/>
              <w:left w:w="108" w:type="dxa"/>
              <w:bottom w:w="0" w:type="dxa"/>
              <w:right w:w="108" w:type="dxa"/>
            </w:tcMar>
          </w:tcPr>
          <w:p w14:paraId="0E5C0ABB"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7C145C01"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341A9BC8"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Rule UID</w:t>
            </w:r>
          </w:p>
        </w:tc>
      </w:tr>
      <w:tr w:rsidR="000C5984" w:rsidRPr="00FF1B81" w14:paraId="4533A19F" w14:textId="77777777" w:rsidTr="002124AF">
        <w:tc>
          <w:tcPr>
            <w:tcW w:w="3990" w:type="dxa"/>
            <w:tcMar>
              <w:top w:w="0" w:type="dxa"/>
              <w:left w:w="108" w:type="dxa"/>
              <w:bottom w:w="0" w:type="dxa"/>
              <w:right w:w="108" w:type="dxa"/>
            </w:tcMar>
          </w:tcPr>
          <w:p w14:paraId="07F04E05"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DESCRIPTION</w:t>
            </w:r>
          </w:p>
        </w:tc>
        <w:tc>
          <w:tcPr>
            <w:tcW w:w="1180" w:type="dxa"/>
            <w:tcMar>
              <w:top w:w="0" w:type="dxa"/>
              <w:left w:w="108" w:type="dxa"/>
              <w:bottom w:w="0" w:type="dxa"/>
              <w:right w:w="108" w:type="dxa"/>
            </w:tcMar>
          </w:tcPr>
          <w:p w14:paraId="28EDBD4E" w14:textId="77777777" w:rsidR="000C5984"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4384289C"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4016C941" w14:textId="77777777" w:rsidR="000C5984" w:rsidRDefault="00A411D3" w:rsidP="001A6158">
            <w:pPr>
              <w:rPr>
                <w:rFonts w:asciiTheme="majorHAnsi" w:hAnsiTheme="majorHAnsi" w:cstheme="majorHAnsi"/>
                <w:sz w:val="22"/>
                <w:szCs w:val="22"/>
              </w:rPr>
            </w:pPr>
            <w:r w:rsidRPr="00776208">
              <w:rPr>
                <w:rFonts w:asciiTheme="majorHAnsi" w:hAnsiTheme="majorHAnsi" w:cstheme="majorHAnsi"/>
                <w:sz w:val="22"/>
                <w:szCs w:val="22"/>
              </w:rPr>
              <w:t>RuleDescription</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e.g. </w:t>
            </w:r>
            <w:r w:rsidR="000C5984" w:rsidRPr="00EF6D2C">
              <w:rPr>
                <w:rFonts w:asciiTheme="majorHAnsi" w:hAnsiTheme="majorHAnsi" w:cstheme="majorHAnsi"/>
                <w:sz w:val="22"/>
                <w:szCs w:val="22"/>
              </w:rPr>
              <w:t>Field should not be blank</w:t>
            </w:r>
          </w:p>
        </w:tc>
      </w:tr>
      <w:tr w:rsidR="000C5984" w:rsidRPr="00FF1B81" w14:paraId="2373E4D0" w14:textId="77777777" w:rsidTr="002124AF">
        <w:tc>
          <w:tcPr>
            <w:tcW w:w="3990" w:type="dxa"/>
            <w:tcMar>
              <w:top w:w="0" w:type="dxa"/>
              <w:left w:w="108" w:type="dxa"/>
              <w:bottom w:w="0" w:type="dxa"/>
              <w:right w:w="108" w:type="dxa"/>
            </w:tcMar>
          </w:tcPr>
          <w:p w14:paraId="68CC36E3" w14:textId="77777777" w:rsidR="000C5984" w:rsidRDefault="00A411D3" w:rsidP="001A6158">
            <w:pPr>
              <w:rPr>
                <w:rFonts w:asciiTheme="majorHAnsi" w:hAnsiTheme="majorHAnsi" w:cstheme="majorHAnsi"/>
                <w:sz w:val="22"/>
                <w:szCs w:val="22"/>
              </w:rPr>
            </w:pPr>
            <w:r w:rsidRPr="0020354F">
              <w:rPr>
                <w:rFonts w:asciiTheme="majorHAnsi" w:hAnsiTheme="majorHAnsi" w:cstheme="majorHAnsi"/>
                <w:sz w:val="22"/>
                <w:szCs w:val="22"/>
              </w:rPr>
              <w:t>RULE</w:t>
            </w:r>
            <w:r>
              <w:rPr>
                <w:rFonts w:asciiTheme="majorHAnsi" w:hAnsiTheme="majorHAnsi" w:cstheme="majorHAnsi"/>
                <w:sz w:val="22"/>
                <w:szCs w:val="22"/>
              </w:rPr>
              <w:t>_STATUS</w:t>
            </w:r>
          </w:p>
        </w:tc>
        <w:tc>
          <w:tcPr>
            <w:tcW w:w="1180" w:type="dxa"/>
            <w:tcMar>
              <w:top w:w="0" w:type="dxa"/>
              <w:left w:w="108" w:type="dxa"/>
              <w:bottom w:w="0" w:type="dxa"/>
              <w:right w:w="108" w:type="dxa"/>
            </w:tcMar>
          </w:tcPr>
          <w:p w14:paraId="7D629267" w14:textId="77777777" w:rsidR="000C5984"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499787DB"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5543C1F0"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 xml:space="preserve">Rule Status </w:t>
            </w:r>
            <w:r w:rsidR="000C5984">
              <w:rPr>
                <w:rFonts w:asciiTheme="majorHAnsi" w:hAnsiTheme="majorHAnsi" w:cstheme="majorHAnsi"/>
                <w:sz w:val="22"/>
                <w:szCs w:val="22"/>
              </w:rPr>
              <w:t>e.g. Active, Draft, Inactive</w:t>
            </w:r>
          </w:p>
        </w:tc>
      </w:tr>
      <w:tr w:rsidR="000C5984" w:rsidRPr="00FF1B81" w14:paraId="191C5B7F" w14:textId="77777777" w:rsidTr="002124AF">
        <w:tc>
          <w:tcPr>
            <w:tcW w:w="3990" w:type="dxa"/>
            <w:tcMar>
              <w:top w:w="0" w:type="dxa"/>
              <w:left w:w="108" w:type="dxa"/>
              <w:bottom w:w="0" w:type="dxa"/>
              <w:right w:w="108" w:type="dxa"/>
            </w:tcMar>
          </w:tcPr>
          <w:p w14:paraId="301DC420" w14:textId="77777777" w:rsidR="000C5984" w:rsidRDefault="00A411D3" w:rsidP="001A6158">
            <w:pPr>
              <w:rPr>
                <w:rFonts w:asciiTheme="majorHAnsi" w:hAnsiTheme="majorHAnsi" w:cstheme="majorHAnsi"/>
                <w:sz w:val="22"/>
                <w:szCs w:val="22"/>
              </w:rPr>
            </w:pPr>
            <w:r w:rsidRPr="0020354F">
              <w:rPr>
                <w:rFonts w:asciiTheme="majorHAnsi" w:hAnsiTheme="majorHAnsi" w:cstheme="majorHAnsi"/>
                <w:sz w:val="22"/>
                <w:szCs w:val="22"/>
              </w:rPr>
              <w:t>DIMENSION</w:t>
            </w:r>
          </w:p>
        </w:tc>
        <w:tc>
          <w:tcPr>
            <w:tcW w:w="1180" w:type="dxa"/>
            <w:tcMar>
              <w:top w:w="0" w:type="dxa"/>
              <w:left w:w="108" w:type="dxa"/>
              <w:bottom w:w="0" w:type="dxa"/>
              <w:right w:w="108" w:type="dxa"/>
            </w:tcMar>
          </w:tcPr>
          <w:p w14:paraId="00F9BAD3" w14:textId="77777777" w:rsidR="000C5984" w:rsidRDefault="000C5984" w:rsidP="001A6158">
            <w:pPr>
              <w:rPr>
                <w:rFonts w:asciiTheme="majorHAnsi" w:hAnsiTheme="majorHAnsi" w:cstheme="majorHAnsi"/>
                <w:sz w:val="22"/>
                <w:szCs w:val="22"/>
              </w:rPr>
            </w:pPr>
          </w:p>
        </w:tc>
        <w:tc>
          <w:tcPr>
            <w:tcW w:w="1470" w:type="dxa"/>
            <w:tcMar>
              <w:top w:w="0" w:type="dxa"/>
              <w:left w:w="108" w:type="dxa"/>
              <w:bottom w:w="0" w:type="dxa"/>
              <w:right w:w="108" w:type="dxa"/>
            </w:tcMar>
          </w:tcPr>
          <w:p w14:paraId="0780D0CD"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73D6F906" w14:textId="77777777" w:rsidR="000C5984" w:rsidRDefault="00A411D3" w:rsidP="001A6158">
            <w:pPr>
              <w:rPr>
                <w:rFonts w:asciiTheme="majorHAnsi" w:hAnsiTheme="majorHAnsi" w:cstheme="majorHAnsi"/>
                <w:sz w:val="22"/>
                <w:szCs w:val="22"/>
              </w:rPr>
            </w:pPr>
            <w:r w:rsidRPr="0020354F">
              <w:rPr>
                <w:rFonts w:asciiTheme="majorHAnsi" w:hAnsiTheme="majorHAnsi" w:cstheme="majorHAnsi"/>
                <w:sz w:val="22"/>
                <w:szCs w:val="22"/>
              </w:rPr>
              <w:t>Dimension</w:t>
            </w:r>
            <w:r>
              <w:rPr>
                <w:rFonts w:asciiTheme="majorHAnsi" w:hAnsiTheme="majorHAnsi" w:cstheme="majorHAnsi"/>
                <w:sz w:val="22"/>
                <w:szCs w:val="22"/>
              </w:rPr>
              <w:t xml:space="preserve"> </w:t>
            </w:r>
            <w:r w:rsidR="000C5984">
              <w:rPr>
                <w:rFonts w:asciiTheme="majorHAnsi" w:hAnsiTheme="majorHAnsi" w:cstheme="majorHAnsi"/>
                <w:sz w:val="22"/>
                <w:szCs w:val="22"/>
              </w:rPr>
              <w:t>e.g. Completeness</w:t>
            </w:r>
          </w:p>
        </w:tc>
      </w:tr>
      <w:tr w:rsidR="000C5984" w:rsidRPr="00FF1B81" w14:paraId="416C01ED"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EEE030"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THRESHOLD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1B9576"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41ABCE"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Decimal</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68D2CE"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 xml:space="preserve">Threshold </w:t>
            </w:r>
            <w:r w:rsidR="000C5984">
              <w:rPr>
                <w:rFonts w:asciiTheme="majorHAnsi" w:hAnsiTheme="majorHAnsi" w:cstheme="majorHAnsi"/>
                <w:sz w:val="22"/>
                <w:szCs w:val="22"/>
              </w:rPr>
              <w:t>e.g. 0.9; Applicable for all</w:t>
            </w:r>
            <w:r w:rsidR="000C5984" w:rsidRPr="0020354F">
              <w:rPr>
                <w:rFonts w:asciiTheme="majorHAnsi" w:hAnsiTheme="majorHAnsi" w:cstheme="majorHAnsi"/>
                <w:sz w:val="22"/>
                <w:szCs w:val="22"/>
              </w:rPr>
              <w:t xml:space="preserve"> </w:t>
            </w:r>
            <w:r w:rsidR="000C5984">
              <w:rPr>
                <w:rFonts w:asciiTheme="majorHAnsi" w:hAnsiTheme="majorHAnsi" w:cstheme="majorHAnsi"/>
                <w:sz w:val="22"/>
                <w:szCs w:val="22"/>
              </w:rPr>
              <w:t>Dimensions</w:t>
            </w:r>
          </w:p>
        </w:tc>
      </w:tr>
      <w:tr w:rsidR="000C5984" w:rsidRPr="00FF1B81" w14:paraId="2AE8F51B"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92B9D0"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CONSIDER_NULL_AS_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EF3CCE"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C4EF4"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6DAF40"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ConsiderNullAs</w:t>
            </w:r>
            <w:r w:rsidRPr="00D43C51">
              <w:rPr>
                <w:rFonts w:asciiTheme="majorHAnsi" w:hAnsiTheme="majorHAnsi" w:cstheme="majorHAnsi"/>
                <w:sz w:val="22"/>
                <w:szCs w:val="22"/>
              </w:rPr>
              <w:t>Blank</w:t>
            </w:r>
            <w:r>
              <w:rPr>
                <w:rFonts w:asciiTheme="majorHAnsi" w:hAnsiTheme="majorHAnsi" w:cstheme="majorHAnsi"/>
                <w:sz w:val="22"/>
                <w:szCs w:val="22"/>
              </w:rPr>
              <w:t xml:space="preserve"> -</w:t>
            </w:r>
            <w:r w:rsidR="000C5984">
              <w:rPr>
                <w:rFonts w:asciiTheme="majorHAnsi" w:hAnsiTheme="majorHAnsi" w:cstheme="majorHAnsi"/>
                <w:sz w:val="22"/>
                <w:szCs w:val="22"/>
              </w:rPr>
              <w:t>True/False; Applicable for Completeness Dimension</w:t>
            </w:r>
          </w:p>
        </w:tc>
      </w:tr>
      <w:tr w:rsidR="000C5984" w:rsidRPr="00FF1B81" w14:paraId="44D35D02"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FD1E4"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CONSIDER_ALL_SPACES_AS_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F403CC"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429F80"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EDA4AC"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ConsiderAllSpacesAs</w:t>
            </w:r>
            <w:r w:rsidRPr="00D43C51">
              <w:rPr>
                <w:rFonts w:asciiTheme="majorHAnsi" w:hAnsiTheme="majorHAnsi" w:cstheme="majorHAnsi"/>
                <w:sz w:val="22"/>
                <w:szCs w:val="22"/>
              </w:rPr>
              <w:t>Blank</w:t>
            </w:r>
            <w:r>
              <w:rPr>
                <w:rFonts w:asciiTheme="majorHAnsi" w:hAnsiTheme="majorHAnsi" w:cstheme="majorHAnsi"/>
                <w:sz w:val="22"/>
                <w:szCs w:val="22"/>
              </w:rPr>
              <w:t xml:space="preserve">  - </w:t>
            </w:r>
            <w:r w:rsidR="000C5984">
              <w:rPr>
                <w:rFonts w:asciiTheme="majorHAnsi" w:hAnsiTheme="majorHAnsi" w:cstheme="majorHAnsi"/>
                <w:sz w:val="22"/>
                <w:szCs w:val="22"/>
              </w:rPr>
              <w:t xml:space="preserve">True/False; 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4D70C690"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A3FFBF"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ATTRIBUTE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97436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020B42"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69CF8" w14:textId="77777777" w:rsidR="000C5984" w:rsidRDefault="00A411D3" w:rsidP="001A6158">
            <w:r>
              <w:rPr>
                <w:rFonts w:asciiTheme="majorHAnsi" w:hAnsiTheme="majorHAnsi" w:cstheme="majorHAnsi"/>
                <w:sz w:val="22"/>
                <w:szCs w:val="22"/>
              </w:rPr>
              <w:t>PreCondition</w:t>
            </w:r>
            <w:r w:rsidRPr="00A77999">
              <w:rPr>
                <w:rFonts w:asciiTheme="majorHAnsi" w:hAnsiTheme="majorHAnsi" w:cstheme="majorHAnsi"/>
                <w:sz w:val="22"/>
                <w:szCs w:val="22"/>
              </w:rPr>
              <w:t>Attribute</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000C5984" w:rsidRPr="00757467">
              <w:rPr>
                <w:rFonts w:asciiTheme="majorHAnsi" w:hAnsiTheme="majorHAnsi" w:cstheme="majorHAnsi"/>
                <w:sz w:val="22"/>
                <w:szCs w:val="22"/>
              </w:rPr>
              <w:t>Applicable for Consistency Dimension</w:t>
            </w:r>
          </w:p>
        </w:tc>
      </w:tr>
      <w:tr w:rsidR="000C5984" w:rsidRPr="00FF1B81" w14:paraId="6A3DB10D"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7E4E70"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940D81"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D70093"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3E0B20" w14:textId="77777777" w:rsidR="000C5984" w:rsidRDefault="00A411D3" w:rsidP="001A6158">
            <w:r>
              <w:rPr>
                <w:rFonts w:asciiTheme="majorHAnsi" w:hAnsiTheme="majorHAnsi" w:cstheme="majorHAnsi"/>
                <w:sz w:val="22"/>
                <w:szCs w:val="22"/>
              </w:rPr>
              <w:t>PreCondition</w:t>
            </w:r>
            <w:r w:rsidRPr="00A77999">
              <w:rPr>
                <w:rFonts w:asciiTheme="majorHAnsi" w:hAnsiTheme="majorHAnsi" w:cstheme="majorHAnsi"/>
                <w:sz w:val="22"/>
                <w:szCs w:val="22"/>
              </w:rPr>
              <w:t>Operator</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000C5984" w:rsidRPr="00757467">
              <w:rPr>
                <w:rFonts w:asciiTheme="majorHAnsi" w:hAnsiTheme="majorHAnsi" w:cstheme="majorHAnsi"/>
                <w:sz w:val="22"/>
                <w:szCs w:val="22"/>
              </w:rPr>
              <w:t>Applicable for Consistency Dimension</w:t>
            </w:r>
          </w:p>
        </w:tc>
      </w:tr>
      <w:tr w:rsidR="00A77999" w:rsidRPr="00FF1B81" w14:paraId="00328375"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E252D" w14:textId="77777777" w:rsidR="00A77999" w:rsidRPr="0020354F" w:rsidRDefault="00A411D3" w:rsidP="00A77999">
            <w:pPr>
              <w:rPr>
                <w:rFonts w:asciiTheme="majorHAnsi" w:hAnsiTheme="majorHAnsi" w:cstheme="majorHAnsi"/>
                <w:sz w:val="22"/>
                <w:szCs w:val="22"/>
              </w:rPr>
            </w:pPr>
            <w:r>
              <w:rPr>
                <w:rFonts w:asciiTheme="majorHAnsi" w:hAnsiTheme="majorHAnsi" w:cstheme="majorHAnsi"/>
                <w:sz w:val="22"/>
                <w:szCs w:val="22"/>
              </w:rPr>
              <w:t>PRE_CONDITION_VALUE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506F1" w14:textId="77777777" w:rsidR="00A77999" w:rsidRDefault="00A77999" w:rsidP="006D282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080BFD" w14:textId="77777777" w:rsidR="00A77999" w:rsidRDefault="00A77999" w:rsidP="006D2820">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C0CAD7" w14:textId="77777777" w:rsidR="00A77999" w:rsidRDefault="00A411D3" w:rsidP="006D2820">
            <w:r>
              <w:rPr>
                <w:rFonts w:asciiTheme="majorHAnsi" w:hAnsiTheme="majorHAnsi" w:cstheme="majorHAnsi"/>
                <w:sz w:val="22"/>
                <w:szCs w:val="22"/>
              </w:rPr>
              <w:t xml:space="preserve">PreConditionValue; </w:t>
            </w:r>
            <w:r w:rsidR="00A77999" w:rsidRPr="00757467">
              <w:rPr>
                <w:rFonts w:asciiTheme="majorHAnsi" w:hAnsiTheme="majorHAnsi" w:cstheme="majorHAnsi"/>
                <w:sz w:val="22"/>
                <w:szCs w:val="22"/>
              </w:rPr>
              <w:t>Applicable for Consistency Dimension</w:t>
            </w:r>
          </w:p>
        </w:tc>
      </w:tr>
      <w:tr w:rsidR="00A77999" w:rsidRPr="00FF1B81" w14:paraId="2674376D"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E9E1F7" w14:textId="77777777" w:rsidR="00A77999" w:rsidRPr="0020354F" w:rsidRDefault="00A411D3" w:rsidP="006D2820">
            <w:pPr>
              <w:rPr>
                <w:rFonts w:asciiTheme="majorHAnsi" w:hAnsiTheme="majorHAnsi" w:cstheme="majorHAnsi"/>
                <w:sz w:val="22"/>
                <w:szCs w:val="22"/>
              </w:rPr>
            </w:pPr>
            <w:r>
              <w:rPr>
                <w:rFonts w:asciiTheme="majorHAnsi" w:hAnsiTheme="majorHAnsi" w:cstheme="majorHAnsi"/>
                <w:sz w:val="22"/>
                <w:szCs w:val="22"/>
              </w:rPr>
              <w:t>PRE_CONDITION_VALUE_CASE_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8E9EFE" w14:textId="77777777" w:rsidR="00A77999" w:rsidRDefault="00A77999" w:rsidP="006D282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64B78" w14:textId="77777777" w:rsidR="00A77999" w:rsidRDefault="00A77999" w:rsidP="006D2820">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A023A" w14:textId="77777777" w:rsidR="00A77999" w:rsidRDefault="00A411D3" w:rsidP="006D2820">
            <w:pPr>
              <w:rPr>
                <w:rFonts w:asciiTheme="majorHAnsi" w:hAnsiTheme="majorHAnsi" w:cstheme="majorHAnsi"/>
                <w:sz w:val="22"/>
                <w:szCs w:val="22"/>
              </w:rPr>
            </w:pPr>
            <w:r>
              <w:rPr>
                <w:rFonts w:asciiTheme="majorHAnsi" w:hAnsiTheme="majorHAnsi" w:cstheme="majorHAnsi"/>
                <w:sz w:val="22"/>
                <w:szCs w:val="22"/>
              </w:rPr>
              <w:t>PreConditionValueCase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 </w:t>
            </w:r>
            <w:r w:rsidR="00A77999">
              <w:rPr>
                <w:rFonts w:asciiTheme="majorHAnsi" w:hAnsiTheme="majorHAnsi" w:cstheme="majorHAnsi"/>
                <w:sz w:val="22"/>
                <w:szCs w:val="22"/>
              </w:rPr>
              <w:t xml:space="preserve">True/False; Applicable for </w:t>
            </w:r>
            <w:r w:rsidR="00A77999" w:rsidRPr="0020354F">
              <w:rPr>
                <w:rFonts w:asciiTheme="majorHAnsi" w:hAnsiTheme="majorHAnsi" w:cstheme="majorHAnsi"/>
                <w:sz w:val="22"/>
                <w:szCs w:val="22"/>
              </w:rPr>
              <w:t xml:space="preserve">Consistency </w:t>
            </w:r>
            <w:r w:rsidR="00A77999">
              <w:rPr>
                <w:rFonts w:asciiTheme="majorHAnsi" w:hAnsiTheme="majorHAnsi" w:cstheme="majorHAnsi"/>
                <w:sz w:val="22"/>
                <w:szCs w:val="22"/>
              </w:rPr>
              <w:t>Dimension</w:t>
            </w:r>
          </w:p>
        </w:tc>
      </w:tr>
      <w:tr w:rsidR="000C5984" w:rsidRPr="00FF1B81" w14:paraId="7111D18D"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7F0798"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53387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B37A7"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82E181"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Operator</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6C46747F"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A0F732"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38256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00FF39"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BF6C3"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Value</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0941B287"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02E49" w14:textId="77777777" w:rsidR="000C5984" w:rsidRPr="0020354F" w:rsidRDefault="00A411D3" w:rsidP="001A6158">
            <w:pPr>
              <w:rPr>
                <w:rFonts w:asciiTheme="majorHAnsi" w:hAnsiTheme="majorHAnsi" w:cstheme="majorHAnsi"/>
                <w:sz w:val="22"/>
                <w:szCs w:val="22"/>
              </w:rPr>
            </w:pPr>
            <w:r>
              <w:rPr>
                <w:rFonts w:asciiTheme="majorHAnsi" w:hAnsiTheme="majorHAnsi" w:cstheme="majorHAnsi"/>
                <w:sz w:val="22"/>
                <w:szCs w:val="22"/>
              </w:rPr>
              <w:t>RULE_VALUE_CASE_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2C93FD"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363936"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3DA076"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RuleValueCase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True/False; Applicable for </w:t>
            </w:r>
            <w:r w:rsidR="000C5984" w:rsidRPr="0020354F">
              <w:rPr>
                <w:rFonts w:asciiTheme="majorHAnsi" w:hAnsiTheme="majorHAnsi" w:cstheme="majorHAnsi"/>
                <w:sz w:val="22"/>
                <w:szCs w:val="22"/>
              </w:rPr>
              <w:t xml:space="preserve">Consistency </w:t>
            </w:r>
            <w:r w:rsidR="000C5984">
              <w:rPr>
                <w:rFonts w:asciiTheme="majorHAnsi" w:hAnsiTheme="majorHAnsi" w:cstheme="majorHAnsi"/>
                <w:sz w:val="22"/>
                <w:szCs w:val="22"/>
              </w:rPr>
              <w:t>Dimension</w:t>
            </w:r>
          </w:p>
        </w:tc>
      </w:tr>
      <w:tr w:rsidR="000C5984" w:rsidRPr="00FF1B81" w14:paraId="53644D50"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6A887C" w14:textId="77777777" w:rsidR="000C5984" w:rsidRPr="0020354F" w:rsidRDefault="007D6BFD" w:rsidP="001A6158">
            <w:pPr>
              <w:rPr>
                <w:rFonts w:asciiTheme="majorHAnsi" w:hAnsiTheme="majorHAnsi" w:cstheme="majorHAnsi"/>
                <w:sz w:val="22"/>
                <w:szCs w:val="22"/>
              </w:rPr>
            </w:pPr>
            <w:r>
              <w:rPr>
                <w:rFonts w:asciiTheme="majorHAnsi" w:hAnsiTheme="majorHAnsi" w:cstheme="majorHAnsi"/>
                <w:sz w:val="22"/>
                <w:szCs w:val="22"/>
              </w:rPr>
              <w:t>TREAT</w:t>
            </w:r>
            <w:r w:rsidR="00A411D3">
              <w:rPr>
                <w:rFonts w:asciiTheme="majorHAnsi" w:hAnsiTheme="majorHAnsi" w:cstheme="majorHAnsi"/>
                <w:sz w:val="22"/>
                <w:szCs w:val="22"/>
              </w:rPr>
              <w:t>_</w:t>
            </w:r>
            <w:r w:rsidR="00A411D3" w:rsidRPr="00F120B7">
              <w:rPr>
                <w:rFonts w:asciiTheme="majorHAnsi" w:hAnsiTheme="majorHAnsi" w:cstheme="majorHAnsi"/>
                <w:sz w:val="22"/>
                <w:szCs w:val="22"/>
              </w:rPr>
              <w:t>BLANK</w:t>
            </w:r>
            <w:r w:rsidR="00A411D3">
              <w:rPr>
                <w:rFonts w:asciiTheme="majorHAnsi" w:hAnsiTheme="majorHAnsi" w:cstheme="majorHAnsi"/>
                <w:sz w:val="22"/>
                <w:szCs w:val="22"/>
              </w:rPr>
              <w:t>_</w:t>
            </w:r>
            <w:r w:rsidR="00A411D3" w:rsidRPr="00F120B7">
              <w:rPr>
                <w:rFonts w:asciiTheme="majorHAnsi" w:hAnsiTheme="majorHAnsi" w:cstheme="majorHAnsi"/>
                <w:sz w:val="22"/>
                <w:szCs w:val="22"/>
              </w:rPr>
              <w:t>OR</w:t>
            </w:r>
            <w:r w:rsidR="00A411D3">
              <w:rPr>
                <w:rFonts w:asciiTheme="majorHAnsi" w:hAnsiTheme="majorHAnsi" w:cstheme="majorHAnsi"/>
                <w:sz w:val="22"/>
                <w:szCs w:val="22"/>
              </w:rPr>
              <w:t>_</w:t>
            </w:r>
            <w:r w:rsidR="00A411D3" w:rsidRPr="00F120B7">
              <w:rPr>
                <w:rFonts w:asciiTheme="majorHAnsi" w:hAnsiTheme="majorHAnsi" w:cstheme="majorHAnsi"/>
                <w:sz w:val="22"/>
                <w:szCs w:val="22"/>
              </w:rPr>
              <w:t>NULL</w:t>
            </w:r>
            <w:r>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2D3A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7EF9B4" w14:textId="77777777" w:rsidR="000C5984" w:rsidRDefault="007D6BFD"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E12CE" w14:textId="77777777" w:rsidR="000C5984" w:rsidRDefault="007D6BFD" w:rsidP="007D6BFD">
            <w:pPr>
              <w:rPr>
                <w:rFonts w:asciiTheme="majorHAnsi" w:hAnsiTheme="majorHAnsi" w:cstheme="majorHAnsi"/>
                <w:sz w:val="22"/>
                <w:szCs w:val="22"/>
              </w:rPr>
            </w:pPr>
            <w:r>
              <w:rPr>
                <w:rFonts w:asciiTheme="majorHAnsi" w:hAnsiTheme="majorHAnsi" w:cstheme="majorHAnsi"/>
                <w:sz w:val="22"/>
                <w:szCs w:val="22"/>
              </w:rPr>
              <w:t>Treat</w:t>
            </w:r>
            <w:r w:rsidRPr="00F120B7">
              <w:rPr>
                <w:rFonts w:asciiTheme="majorHAnsi" w:hAnsiTheme="majorHAnsi" w:cstheme="majorHAnsi"/>
                <w:sz w:val="22"/>
                <w:szCs w:val="22"/>
              </w:rPr>
              <w:t>BlankorNull</w:t>
            </w:r>
            <w:r>
              <w:rPr>
                <w:rFonts w:asciiTheme="majorHAnsi" w:hAnsiTheme="majorHAnsi" w:cstheme="majorHAnsi"/>
                <w:sz w:val="22"/>
                <w:szCs w:val="22"/>
              </w:rPr>
              <w:t xml:space="preserve">As </w:t>
            </w:r>
            <w:r w:rsidR="00A411D3">
              <w:rPr>
                <w:rFonts w:asciiTheme="majorHAnsi" w:hAnsiTheme="majorHAnsi" w:cstheme="majorHAnsi"/>
                <w:sz w:val="22"/>
                <w:szCs w:val="22"/>
              </w:rPr>
              <w:t xml:space="preserve">- </w:t>
            </w:r>
            <w:r>
              <w:rPr>
                <w:rFonts w:asciiTheme="majorHAnsi" w:hAnsiTheme="majorHAnsi" w:cstheme="majorHAnsi"/>
                <w:sz w:val="22"/>
                <w:szCs w:val="22"/>
              </w:rPr>
              <w:t>Pass/Skip</w:t>
            </w:r>
            <w:r w:rsidR="000C5984">
              <w:rPr>
                <w:rFonts w:asciiTheme="majorHAnsi" w:hAnsiTheme="majorHAnsi" w:cstheme="majorHAnsi"/>
                <w:sz w:val="22"/>
                <w:szCs w:val="22"/>
              </w:rPr>
              <w:t xml:space="preserve">; Applicable for </w:t>
            </w:r>
            <w:r w:rsidR="000C5984" w:rsidRPr="00F120B7">
              <w:rPr>
                <w:rFonts w:asciiTheme="majorHAnsi" w:hAnsiTheme="majorHAnsi" w:cstheme="majorHAnsi"/>
                <w:sz w:val="22"/>
                <w:szCs w:val="22"/>
              </w:rPr>
              <w:t>Duplication</w:t>
            </w:r>
            <w:r w:rsidR="000C5984">
              <w:rPr>
                <w:rFonts w:asciiTheme="majorHAnsi" w:hAnsiTheme="majorHAnsi" w:cstheme="majorHAnsi"/>
                <w:sz w:val="22"/>
                <w:szCs w:val="22"/>
              </w:rPr>
              <w:t xml:space="preserve">,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(Regex) and Accuracy Dimension</w:t>
            </w:r>
          </w:p>
        </w:tc>
      </w:tr>
      <w:tr w:rsidR="000C5984" w:rsidRPr="00FF1B81" w14:paraId="1973D7E2"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F6E628" w14:textId="77777777" w:rsidR="000C5984" w:rsidRPr="0020354F" w:rsidRDefault="00A411D3" w:rsidP="001A6158">
            <w:pPr>
              <w:rPr>
                <w:rFonts w:asciiTheme="majorHAnsi" w:hAnsiTheme="majorHAnsi" w:cstheme="majorHAnsi"/>
                <w:sz w:val="22"/>
                <w:szCs w:val="22"/>
              </w:rPr>
            </w:pPr>
            <w:r w:rsidRPr="009129B9">
              <w:rPr>
                <w:rFonts w:asciiTheme="majorHAnsi" w:hAnsiTheme="majorHAnsi" w:cstheme="majorHAnsi"/>
                <w:sz w:val="22"/>
                <w:szCs w:val="22"/>
              </w:rPr>
              <w:t>REFERENCE</w:t>
            </w:r>
            <w:r>
              <w:rPr>
                <w:rFonts w:asciiTheme="majorHAnsi" w:hAnsiTheme="majorHAnsi" w:cstheme="majorHAnsi"/>
                <w:sz w:val="22"/>
                <w:szCs w:val="22"/>
              </w:rPr>
              <w:t>_</w:t>
            </w:r>
            <w:r w:rsidRPr="009129B9">
              <w:rPr>
                <w:rFonts w:asciiTheme="majorHAnsi" w:hAnsiTheme="majorHAnsi" w:cstheme="majorHAnsi"/>
                <w:sz w:val="22"/>
                <w:szCs w:val="22"/>
              </w:rPr>
              <w:t>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E85C2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52DC6"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59CF56" w14:textId="77777777" w:rsidR="000C5984" w:rsidRDefault="00A411D3" w:rsidP="00AD3AC4">
            <w:pPr>
              <w:rPr>
                <w:rFonts w:asciiTheme="majorHAnsi" w:hAnsiTheme="majorHAnsi" w:cstheme="majorHAnsi"/>
                <w:sz w:val="22"/>
                <w:szCs w:val="22"/>
              </w:rPr>
            </w:pPr>
            <w:r w:rsidRPr="009129B9">
              <w:rPr>
                <w:rFonts w:asciiTheme="majorHAnsi" w:hAnsiTheme="majorHAnsi" w:cstheme="majorHAnsi"/>
                <w:sz w:val="22"/>
                <w:szCs w:val="22"/>
              </w:rPr>
              <w:t>ReferenceList</w:t>
            </w:r>
            <w:r>
              <w:rPr>
                <w:rFonts w:asciiTheme="majorHAnsi" w:hAnsiTheme="majorHAnsi" w:cstheme="majorHAnsi"/>
                <w:sz w:val="22"/>
                <w:szCs w:val="22"/>
              </w:rPr>
              <w:t xml:space="preserve"> </w:t>
            </w:r>
            <w:r w:rsidR="00E35455">
              <w:rPr>
                <w:rFonts w:asciiTheme="majorHAnsi" w:hAnsiTheme="majorHAnsi" w:cstheme="majorHAnsi"/>
                <w:sz w:val="22"/>
                <w:szCs w:val="22"/>
              </w:rPr>
              <w:t xml:space="preserve">e.g. </w:t>
            </w:r>
            <w:r w:rsidR="00AD3AC4">
              <w:rPr>
                <w:rFonts w:asciiTheme="majorHAnsi" w:hAnsiTheme="majorHAnsi" w:cstheme="majorHAnsi"/>
                <w:sz w:val="22"/>
                <w:szCs w:val="22"/>
              </w:rPr>
              <w:t>IGX</w:t>
            </w:r>
            <w:r w:rsidR="00E35455" w:rsidRPr="00E35455">
              <w:rPr>
                <w:rFonts w:asciiTheme="majorHAnsi" w:hAnsiTheme="majorHAnsi" w:cstheme="majorHAnsi"/>
                <w:sz w:val="22"/>
                <w:szCs w:val="22"/>
              </w:rPr>
              <w:t xml:space="preserve"> Phone Number Blacklist</w:t>
            </w:r>
            <w:r w:rsidR="00E35455">
              <w:rPr>
                <w:rFonts w:asciiTheme="majorHAnsi" w:hAnsiTheme="majorHAnsi" w:cstheme="majorHAnsi"/>
                <w:sz w:val="22"/>
                <w:szCs w:val="22"/>
              </w:rPr>
              <w:t>;</w:t>
            </w:r>
            <w:r w:rsidR="00E35455" w:rsidRPr="00E35455">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w:t>
            </w:r>
          </w:p>
        </w:tc>
      </w:tr>
      <w:tr w:rsidR="000C5984" w:rsidRPr="00FF1B81" w14:paraId="3C4039AB"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2DB114" w14:textId="77777777" w:rsidR="000C5984" w:rsidRPr="0020354F" w:rsidRDefault="00A411D3" w:rsidP="00A77999">
            <w:pPr>
              <w:rPr>
                <w:rFonts w:asciiTheme="majorHAnsi" w:hAnsiTheme="majorHAnsi" w:cstheme="majorHAnsi"/>
                <w:sz w:val="22"/>
                <w:szCs w:val="22"/>
              </w:rPr>
            </w:pPr>
            <w:r>
              <w:rPr>
                <w:rFonts w:asciiTheme="majorHAnsi" w:hAnsiTheme="majorHAnsi" w:cstheme="majorHAnsi"/>
                <w:sz w:val="22"/>
                <w:szCs w:val="22"/>
              </w:rPr>
              <w:lastRenderedPageBreak/>
              <w:t>MATCH_</w:t>
            </w:r>
            <w:r w:rsidRPr="00A77999">
              <w:rPr>
                <w:rFonts w:asciiTheme="majorHAnsi" w:hAnsiTheme="majorHAnsi" w:cstheme="majorHAnsi"/>
                <w:sz w:val="22"/>
                <w:szCs w:val="22"/>
              </w:rPr>
              <w:t>REFERENCE</w:t>
            </w:r>
            <w:r>
              <w:rPr>
                <w:rFonts w:asciiTheme="majorHAnsi" w:hAnsiTheme="majorHAnsi" w:cstheme="majorHAnsi"/>
                <w:sz w:val="22"/>
                <w:szCs w:val="22"/>
              </w:rPr>
              <w:t>_LIST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EEF3AD"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72285"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C406A8"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Match</w:t>
            </w:r>
            <w:r w:rsidRPr="00A77999">
              <w:rPr>
                <w:rFonts w:asciiTheme="majorHAnsi" w:hAnsiTheme="majorHAnsi" w:cstheme="majorHAnsi"/>
                <w:sz w:val="22"/>
                <w:szCs w:val="22"/>
              </w:rPr>
              <w:t>Reference</w:t>
            </w:r>
            <w:r>
              <w:rPr>
                <w:rFonts w:asciiTheme="majorHAnsi" w:hAnsiTheme="majorHAnsi" w:cstheme="majorHAnsi"/>
                <w:sz w:val="22"/>
                <w:szCs w:val="22"/>
              </w:rPr>
              <w:t>List -</w:t>
            </w:r>
            <w:r w:rsidR="00E576E3">
              <w:rPr>
                <w:rFonts w:asciiTheme="majorHAnsi" w:hAnsiTheme="majorHAnsi" w:cstheme="majorHAnsi"/>
                <w:sz w:val="22"/>
                <w:szCs w:val="22"/>
              </w:rPr>
              <w:t xml:space="preserve">True/False;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w:t>
            </w:r>
          </w:p>
        </w:tc>
      </w:tr>
      <w:tr w:rsidR="000C5984" w:rsidRPr="00FF1B81" w14:paraId="73C36577"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F11869" w14:textId="77777777" w:rsidR="000C5984" w:rsidRPr="009129B9" w:rsidRDefault="00A411D3" w:rsidP="001A6158">
            <w:pPr>
              <w:rPr>
                <w:rFonts w:asciiTheme="majorHAnsi" w:hAnsiTheme="majorHAnsi" w:cstheme="majorHAnsi"/>
                <w:sz w:val="22"/>
                <w:szCs w:val="22"/>
              </w:rPr>
            </w:pPr>
            <w:r>
              <w:rPr>
                <w:rFonts w:asciiTheme="majorHAnsi" w:hAnsiTheme="majorHAnsi" w:cstheme="majorHAnsi"/>
                <w:sz w:val="22"/>
                <w:szCs w:val="22"/>
              </w:rPr>
              <w:t>REFERENCE_LIST_DATA</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422BF7"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D88F0"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r w:rsidR="004A704F">
              <w:rPr>
                <w:rFonts w:asciiTheme="majorHAnsi" w:hAnsiTheme="majorHAnsi" w:cstheme="majorHAnsi"/>
                <w:sz w:val="22"/>
                <w:szCs w:val="22"/>
              </w:rPr>
              <w:t>(4000)</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9B095F" w14:textId="77777777" w:rsidR="000C5984" w:rsidRDefault="00E3550A" w:rsidP="001A6158">
            <w:pPr>
              <w:rPr>
                <w:rFonts w:asciiTheme="majorHAnsi" w:hAnsiTheme="majorHAnsi" w:cstheme="majorHAnsi"/>
                <w:sz w:val="22"/>
                <w:szCs w:val="22"/>
              </w:rPr>
            </w:pPr>
            <w:r>
              <w:rPr>
                <w:rFonts w:asciiTheme="majorHAnsi" w:hAnsiTheme="majorHAnsi" w:cstheme="majorHAnsi"/>
                <w:sz w:val="22"/>
                <w:szCs w:val="22"/>
              </w:rPr>
              <w:t>Reference</w:t>
            </w:r>
            <w:r w:rsidR="000C5984">
              <w:rPr>
                <w:rFonts w:asciiTheme="majorHAnsi" w:hAnsiTheme="majorHAnsi" w:cstheme="majorHAnsi"/>
                <w:sz w:val="22"/>
                <w:szCs w:val="22"/>
              </w:rPr>
              <w:t xml:space="preserve"> List</w:t>
            </w:r>
            <w:r>
              <w:rPr>
                <w:rFonts w:asciiTheme="majorHAnsi" w:hAnsiTheme="majorHAnsi" w:cstheme="majorHAnsi"/>
                <w:sz w:val="22"/>
                <w:szCs w:val="22"/>
              </w:rPr>
              <w:t xml:space="preserve"> data</w:t>
            </w:r>
            <w:r w:rsidR="000C5984">
              <w:rPr>
                <w:rFonts w:asciiTheme="majorHAnsi" w:hAnsiTheme="majorHAnsi" w:cstheme="majorHAnsi"/>
                <w:sz w:val="22"/>
                <w:szCs w:val="22"/>
              </w:rPr>
              <w:t xml:space="preserve">; 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w:t>
            </w:r>
          </w:p>
        </w:tc>
      </w:tr>
      <w:tr w:rsidR="000C5984" w:rsidRPr="00FF1B81" w14:paraId="22B337F9"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186BE9" w14:textId="77777777" w:rsidR="000C5984" w:rsidRPr="009129B9" w:rsidRDefault="00A411D3" w:rsidP="001A6158">
            <w:pPr>
              <w:rPr>
                <w:rFonts w:asciiTheme="majorHAnsi" w:hAnsiTheme="majorHAnsi" w:cstheme="majorHAnsi"/>
                <w:sz w:val="22"/>
                <w:szCs w:val="22"/>
              </w:rPr>
            </w:pPr>
            <w:r w:rsidRPr="009129B9">
              <w:rPr>
                <w:rFonts w:asciiTheme="majorHAnsi" w:hAnsiTheme="majorHAnsi" w:cstheme="majorHAnsi"/>
                <w:sz w:val="22"/>
                <w:szCs w:val="22"/>
              </w:rPr>
              <w:t>REGULAR</w:t>
            </w:r>
            <w:r>
              <w:rPr>
                <w:rFonts w:asciiTheme="majorHAnsi" w:hAnsiTheme="majorHAnsi" w:cstheme="majorHAnsi"/>
                <w:sz w:val="22"/>
                <w:szCs w:val="22"/>
              </w:rPr>
              <w:t>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F08FDB"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CB7F99"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B15E1" w14:textId="77777777" w:rsidR="000C5984" w:rsidRDefault="00A411D3" w:rsidP="001A6158">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 (Regex)</w:t>
            </w:r>
          </w:p>
        </w:tc>
      </w:tr>
      <w:tr w:rsidR="000C5984" w:rsidRPr="00FF1B81" w14:paraId="67C14948"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772020" w14:textId="77777777" w:rsidR="000C5984" w:rsidRPr="009129B9" w:rsidRDefault="00A411D3" w:rsidP="009740C3">
            <w:pPr>
              <w:rPr>
                <w:rFonts w:asciiTheme="majorHAnsi" w:hAnsiTheme="majorHAnsi" w:cstheme="majorHAnsi"/>
                <w:sz w:val="22"/>
                <w:szCs w:val="22"/>
              </w:rPr>
            </w:pPr>
            <w:r>
              <w:rPr>
                <w:rFonts w:asciiTheme="majorHAnsi" w:hAnsiTheme="majorHAnsi" w:cstheme="majorHAnsi"/>
                <w:sz w:val="22"/>
                <w:szCs w:val="22"/>
              </w:rPr>
              <w:t>MATCH_REGULAR_EXPRESSION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84F35"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A36718" w14:textId="77777777" w:rsidR="000C5984" w:rsidRDefault="00BE0753"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B6B817"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MatchRegularExpression</w:t>
            </w:r>
            <w:r w:rsidR="00BE0753">
              <w:rPr>
                <w:rFonts w:asciiTheme="majorHAnsi" w:hAnsiTheme="majorHAnsi" w:cstheme="majorHAnsi"/>
                <w:sz w:val="22"/>
                <w:szCs w:val="22"/>
              </w:rPr>
              <w:t xml:space="preserve"> - True/False</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 (Regex)</w:t>
            </w:r>
          </w:p>
        </w:tc>
      </w:tr>
      <w:tr w:rsidR="000C5984" w:rsidRPr="00FF1B81" w14:paraId="0B768DFC"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2543D1" w14:textId="77777777" w:rsidR="000C5984" w:rsidRPr="003B133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A7A203"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F14F2"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D3692C"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LowerBound</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482FB362"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31BD95" w14:textId="77777777" w:rsidR="000C5984" w:rsidRPr="00124BD9"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2F072"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0F0DCB"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91106B"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LowerBoundInclusive</w:t>
            </w:r>
            <w:r>
              <w:rPr>
                <w:rFonts w:asciiTheme="majorHAnsi" w:hAnsiTheme="majorHAnsi" w:cstheme="majorHAnsi"/>
                <w:sz w:val="22"/>
                <w:szCs w:val="22"/>
              </w:rPr>
              <w:t xml:space="preserve"> - </w:t>
            </w:r>
            <w:r w:rsidR="000C5984">
              <w:rPr>
                <w:rFonts w:asciiTheme="majorHAnsi" w:hAnsiTheme="majorHAnsi" w:cstheme="majorHAnsi"/>
                <w:sz w:val="22"/>
                <w:szCs w:val="22"/>
              </w:rPr>
              <w:t xml:space="preserve">True/False; 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72114999"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01A09F" w14:textId="77777777" w:rsidR="000C5984" w:rsidRPr="00124BD9"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7BF4C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ABAFA"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9401AE"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UpperBound</w:t>
            </w:r>
            <w:r>
              <w:rPr>
                <w:rFonts w:asciiTheme="majorHAnsi" w:hAnsiTheme="majorHAnsi" w:cstheme="majorHAnsi"/>
                <w:sz w:val="22"/>
                <w:szCs w:val="22"/>
              </w:rPr>
              <w:t xml:space="preserve">; </w:t>
            </w:r>
            <w:r w:rsidR="000C5984">
              <w:rPr>
                <w:rFonts w:asciiTheme="majorHAnsi" w:hAnsiTheme="majorHAnsi" w:cstheme="majorHAnsi"/>
                <w:sz w:val="22"/>
                <w:szCs w:val="22"/>
              </w:rPr>
              <w:t xml:space="preserve">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192F7D9B"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41672C" w14:textId="77777777" w:rsidR="000C5984" w:rsidRPr="00124BD9"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1FCEBD"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4AF4A4"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97F21A" w14:textId="77777777" w:rsidR="000C5984" w:rsidRDefault="00A411D3" w:rsidP="001A6158">
            <w:pPr>
              <w:rPr>
                <w:rFonts w:asciiTheme="majorHAnsi" w:hAnsiTheme="majorHAnsi" w:cstheme="majorHAnsi"/>
                <w:sz w:val="22"/>
                <w:szCs w:val="22"/>
              </w:rPr>
            </w:pPr>
            <w:r w:rsidRPr="00124BD9">
              <w:rPr>
                <w:rFonts w:asciiTheme="majorHAnsi" w:hAnsiTheme="majorHAnsi" w:cstheme="majorHAnsi"/>
                <w:sz w:val="22"/>
                <w:szCs w:val="22"/>
              </w:rPr>
              <w:t>UpperBoundInclusive</w:t>
            </w:r>
            <w:r>
              <w:rPr>
                <w:rFonts w:asciiTheme="majorHAnsi" w:hAnsiTheme="majorHAnsi" w:cstheme="majorHAnsi"/>
                <w:sz w:val="22"/>
                <w:szCs w:val="22"/>
              </w:rPr>
              <w:t xml:space="preserve"> - </w:t>
            </w:r>
            <w:r w:rsidR="000C5984">
              <w:rPr>
                <w:rFonts w:asciiTheme="majorHAnsi" w:hAnsiTheme="majorHAnsi" w:cstheme="majorHAnsi"/>
                <w:sz w:val="22"/>
                <w:szCs w:val="22"/>
              </w:rPr>
              <w:t xml:space="preserve">True/False; 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0C5984" w:rsidRPr="00FF1B81" w14:paraId="6688EB21"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25296" w14:textId="77777777" w:rsidR="000C5984" w:rsidRPr="00124BD9" w:rsidRDefault="00A411D3" w:rsidP="001A6158">
            <w:pPr>
              <w:rPr>
                <w:rFonts w:asciiTheme="majorHAnsi" w:hAnsiTheme="majorHAnsi" w:cstheme="majorHAnsi"/>
                <w:sz w:val="22"/>
                <w:szCs w:val="22"/>
              </w:rPr>
            </w:pPr>
            <w:r>
              <w:rPr>
                <w:rFonts w:asciiTheme="majorHAnsi" w:hAnsiTheme="majorHAnsi" w:cstheme="majorHAnsi"/>
                <w:sz w:val="22"/>
                <w:szCs w:val="22"/>
              </w:rPr>
              <w:t>WITHIN_RANGE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5735EF"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BCEBD1" w14:textId="77777777" w:rsidR="000C5984" w:rsidRDefault="00633F66" w:rsidP="001A6158">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AF6A2B" w14:textId="77777777" w:rsidR="000C5984" w:rsidRDefault="00A411D3" w:rsidP="001A6158">
            <w:pPr>
              <w:rPr>
                <w:rFonts w:asciiTheme="majorHAnsi" w:hAnsiTheme="majorHAnsi" w:cstheme="majorHAnsi"/>
                <w:sz w:val="22"/>
                <w:szCs w:val="22"/>
              </w:rPr>
            </w:pPr>
            <w:r>
              <w:rPr>
                <w:rFonts w:asciiTheme="majorHAnsi" w:hAnsiTheme="majorHAnsi" w:cstheme="majorHAnsi"/>
                <w:sz w:val="22"/>
                <w:szCs w:val="22"/>
              </w:rPr>
              <w:t xml:space="preserve">WithinRange - </w:t>
            </w:r>
            <w:r w:rsidR="000C5984">
              <w:rPr>
                <w:rFonts w:asciiTheme="majorHAnsi" w:hAnsiTheme="majorHAnsi" w:cstheme="majorHAnsi"/>
                <w:sz w:val="22"/>
                <w:szCs w:val="22"/>
              </w:rPr>
              <w:t xml:space="preserve">True/False; Applicable for </w:t>
            </w:r>
            <w:r w:rsidR="000C5984" w:rsidRPr="00124BD9">
              <w:rPr>
                <w:rFonts w:asciiTheme="majorHAnsi" w:hAnsiTheme="majorHAnsi" w:cstheme="majorHAnsi"/>
                <w:sz w:val="22"/>
                <w:szCs w:val="22"/>
              </w:rPr>
              <w:t xml:space="preserve">Accuracy </w:t>
            </w:r>
            <w:r w:rsidR="000C5984">
              <w:rPr>
                <w:rFonts w:asciiTheme="majorHAnsi" w:hAnsiTheme="majorHAnsi" w:cstheme="majorHAnsi"/>
                <w:sz w:val="22"/>
                <w:szCs w:val="22"/>
              </w:rPr>
              <w:t>Dimension</w:t>
            </w:r>
          </w:p>
        </w:tc>
      </w:tr>
      <w:tr w:rsidR="005349F6" w14:paraId="516909A7"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151CB" w14:textId="77777777" w:rsidR="005349F6" w:rsidRDefault="005349F6" w:rsidP="00320D4F">
            <w:pPr>
              <w:rPr>
                <w:rFonts w:asciiTheme="majorHAnsi" w:hAnsiTheme="majorHAnsi" w:cstheme="majorHAnsi"/>
                <w:sz w:val="22"/>
                <w:szCs w:val="22"/>
              </w:rPr>
            </w:pPr>
            <w:r>
              <w:rPr>
                <w:rFonts w:asciiTheme="majorHAnsi" w:hAnsiTheme="majorHAnsi" w:cstheme="majorHAnsi"/>
              </w:rPr>
              <w:t>RULE_ATTRIBUTE_</w:t>
            </w:r>
            <w:r w:rsidR="007766F2">
              <w:rPr>
                <w:rFonts w:asciiTheme="majorHAnsi" w:hAnsiTheme="majorHAnsi" w:cstheme="majorHAnsi"/>
              </w:rPr>
              <w:t>DATA_</w:t>
            </w:r>
            <w:r>
              <w:rPr>
                <w:rFonts w:asciiTheme="majorHAnsi" w:hAnsiTheme="majorHAnsi" w:cstheme="majorHAnsi"/>
              </w:rPr>
              <w:t>TYPE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9B9571" w14:textId="77777777" w:rsidR="005349F6" w:rsidRDefault="005349F6" w:rsidP="00320D4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0C879" w14:textId="77777777" w:rsidR="005349F6" w:rsidRDefault="005349F6" w:rsidP="00320D4F">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D79B2F" w14:textId="77777777" w:rsidR="005349F6" w:rsidRDefault="005349F6" w:rsidP="00320D4F">
            <w:pPr>
              <w:rPr>
                <w:rFonts w:asciiTheme="majorHAnsi" w:hAnsiTheme="majorHAnsi" w:cstheme="majorHAnsi"/>
                <w:sz w:val="22"/>
                <w:szCs w:val="22"/>
              </w:rPr>
            </w:pPr>
            <w:r>
              <w:rPr>
                <w:rFonts w:asciiTheme="majorHAnsi" w:hAnsiTheme="majorHAnsi" w:cstheme="majorHAnsi"/>
                <w:sz w:val="22"/>
                <w:szCs w:val="22"/>
              </w:rPr>
              <w:t>Data type of the attributes for ‘Attribute Comparison’ rule</w:t>
            </w:r>
          </w:p>
        </w:tc>
      </w:tr>
      <w:tr w:rsidR="00BE0753" w:rsidRPr="00FF1B81" w14:paraId="2FA17568"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A4329F" w14:textId="77777777" w:rsidR="00BE0753" w:rsidRPr="009129B9" w:rsidRDefault="00BE0753" w:rsidP="00566EEF">
            <w:pPr>
              <w:rPr>
                <w:rFonts w:asciiTheme="majorHAnsi" w:hAnsiTheme="majorHAnsi" w:cstheme="majorHAnsi"/>
                <w:sz w:val="22"/>
                <w:szCs w:val="22"/>
              </w:rPr>
            </w:pPr>
            <w:r>
              <w:rPr>
                <w:rFonts w:asciiTheme="majorHAnsi" w:hAnsiTheme="majorHAnsi" w:cstheme="majorHAnsi"/>
                <w:sz w:val="22"/>
                <w:szCs w:val="22"/>
              </w:rPr>
              <w:t>JS_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36C744"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875CD0"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005AA0" w14:textId="77777777" w:rsidR="00BE0753" w:rsidRDefault="00BE0753" w:rsidP="001410AD">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Applicable for </w:t>
            </w:r>
            <w:r w:rsidR="001410AD">
              <w:rPr>
                <w:rFonts w:asciiTheme="majorHAnsi" w:hAnsiTheme="majorHAnsi" w:cstheme="majorHAnsi"/>
                <w:sz w:val="22"/>
                <w:szCs w:val="22"/>
              </w:rPr>
              <w:t>IGX JS Expression rule type</w:t>
            </w:r>
          </w:p>
        </w:tc>
      </w:tr>
      <w:tr w:rsidR="00BE0753" w:rsidRPr="00FF1B81" w14:paraId="58E09C59"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21E2FB" w14:textId="77777777" w:rsidR="00BE0753" w:rsidRPr="009129B9" w:rsidRDefault="00BE0753" w:rsidP="00BE0753">
            <w:pPr>
              <w:rPr>
                <w:rFonts w:asciiTheme="majorHAnsi" w:hAnsiTheme="majorHAnsi" w:cstheme="majorHAnsi"/>
                <w:sz w:val="22"/>
                <w:szCs w:val="22"/>
              </w:rPr>
            </w:pPr>
            <w:r>
              <w:rPr>
                <w:rFonts w:asciiTheme="majorHAnsi" w:hAnsiTheme="majorHAnsi" w:cstheme="majorHAnsi"/>
                <w:sz w:val="22"/>
                <w:szCs w:val="22"/>
              </w:rPr>
              <w:t>MATCH_JS_EXPRESSION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0DACF9"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B1949E"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9F21CE" w14:textId="77777777" w:rsidR="00BE0753" w:rsidRDefault="00BE0753" w:rsidP="00BA6239">
            <w:pPr>
              <w:rPr>
                <w:rFonts w:asciiTheme="majorHAnsi" w:hAnsiTheme="majorHAnsi" w:cstheme="majorHAnsi"/>
                <w:sz w:val="22"/>
                <w:szCs w:val="22"/>
              </w:rPr>
            </w:pPr>
            <w:r>
              <w:rPr>
                <w:rFonts w:asciiTheme="majorHAnsi" w:hAnsiTheme="majorHAnsi" w:cstheme="majorHAnsi"/>
                <w:sz w:val="22"/>
                <w:szCs w:val="22"/>
              </w:rPr>
              <w:t xml:space="preserve">MatchJSExpression - True/False; </w:t>
            </w:r>
            <w:r w:rsidR="001410AD">
              <w:rPr>
                <w:rFonts w:asciiTheme="majorHAnsi" w:hAnsiTheme="majorHAnsi" w:cstheme="majorHAnsi"/>
                <w:sz w:val="22"/>
                <w:szCs w:val="22"/>
              </w:rPr>
              <w:t>Applicable for IGX JS Expression rule type</w:t>
            </w:r>
          </w:p>
        </w:tc>
      </w:tr>
      <w:tr w:rsidR="000C5984" w:rsidRPr="00FF1B81" w14:paraId="7C60DBC9"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DAEB3B" w14:textId="77777777" w:rsidR="000C5984" w:rsidRPr="00124BD9" w:rsidRDefault="00A411D3" w:rsidP="001A6158">
            <w:pPr>
              <w:rPr>
                <w:rFonts w:asciiTheme="majorHAnsi" w:hAnsiTheme="majorHAnsi" w:cstheme="majorHAnsi"/>
                <w:sz w:val="22"/>
                <w:szCs w:val="22"/>
              </w:rPr>
            </w:pPr>
            <w:r>
              <w:rPr>
                <w:rFonts w:asciiTheme="majorHAnsi" w:hAnsiTheme="majorHAnsi" w:cstheme="majorHAnsi"/>
                <w:sz w:val="22"/>
                <w:szCs w:val="22"/>
              </w:rPr>
              <w:t>DATA_ELEMENT_GROUP</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7F1BA9" w14:textId="77777777" w:rsidR="000C5984"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50B72" w14:textId="77777777" w:rsidR="000C5984" w:rsidRDefault="000C5984"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A4E138" w14:textId="77777777" w:rsidR="000C5984" w:rsidRDefault="00A411D3" w:rsidP="009D4694">
            <w:pPr>
              <w:rPr>
                <w:rFonts w:asciiTheme="majorHAnsi" w:hAnsiTheme="majorHAnsi" w:cstheme="majorHAnsi"/>
                <w:sz w:val="22"/>
                <w:szCs w:val="22"/>
              </w:rPr>
            </w:pPr>
            <w:r>
              <w:rPr>
                <w:rFonts w:asciiTheme="majorHAnsi" w:hAnsiTheme="majorHAnsi" w:cstheme="majorHAnsi"/>
                <w:sz w:val="22"/>
                <w:szCs w:val="22"/>
              </w:rPr>
              <w:t xml:space="preserve">DataElementGroup </w:t>
            </w:r>
            <w:r w:rsidR="000C5984">
              <w:rPr>
                <w:rFonts w:asciiTheme="majorHAnsi" w:hAnsiTheme="majorHAnsi" w:cstheme="majorHAnsi"/>
                <w:sz w:val="22"/>
                <w:szCs w:val="22"/>
              </w:rPr>
              <w:t xml:space="preserve">e.g. </w:t>
            </w:r>
            <w:r w:rsidR="000C5984" w:rsidRPr="00617274">
              <w:rPr>
                <w:rFonts w:asciiTheme="majorHAnsi" w:hAnsiTheme="majorHAnsi" w:cstheme="majorHAnsi"/>
                <w:sz w:val="22"/>
                <w:szCs w:val="22"/>
              </w:rPr>
              <w:t>P</w:t>
            </w:r>
            <w:r w:rsidR="009D4694">
              <w:rPr>
                <w:rFonts w:asciiTheme="majorHAnsi" w:hAnsiTheme="majorHAnsi" w:cstheme="majorHAnsi"/>
                <w:sz w:val="22"/>
                <w:szCs w:val="22"/>
              </w:rPr>
              <w:t>hone</w:t>
            </w:r>
            <w:r w:rsidR="000C5984">
              <w:rPr>
                <w:rFonts w:asciiTheme="majorHAnsi" w:hAnsiTheme="majorHAnsi" w:cstheme="majorHAnsi"/>
                <w:sz w:val="22"/>
                <w:szCs w:val="22"/>
              </w:rPr>
              <w:t xml:space="preserve">; Applicable for Completeness and </w:t>
            </w:r>
            <w:r w:rsidR="000C5984" w:rsidRPr="009129B9">
              <w:rPr>
                <w:rFonts w:asciiTheme="majorHAnsi" w:hAnsiTheme="majorHAnsi" w:cstheme="majorHAnsi"/>
                <w:sz w:val="22"/>
                <w:szCs w:val="22"/>
              </w:rPr>
              <w:t>Conformity</w:t>
            </w:r>
            <w:r w:rsidR="000C5984">
              <w:rPr>
                <w:rFonts w:asciiTheme="majorHAnsi" w:hAnsiTheme="majorHAnsi" w:cstheme="majorHAnsi"/>
                <w:sz w:val="22"/>
                <w:szCs w:val="22"/>
              </w:rPr>
              <w:t xml:space="preserve"> Dimension (Multiple)</w:t>
            </w:r>
          </w:p>
        </w:tc>
      </w:tr>
      <w:tr w:rsidR="00637623" w:rsidRPr="00BD0BEE" w14:paraId="687F91A9"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DCA1EF" w14:textId="77777777" w:rsidR="00637623" w:rsidRPr="00C10253" w:rsidRDefault="00637623" w:rsidP="001A6158">
            <w:pPr>
              <w:rPr>
                <w:rFonts w:asciiTheme="majorHAnsi" w:hAnsiTheme="majorHAnsi" w:cstheme="majorHAnsi"/>
                <w:sz w:val="22"/>
                <w:szCs w:val="22"/>
              </w:rPr>
            </w:pPr>
            <w:r w:rsidRPr="00CA2F34">
              <w:rPr>
                <w:rFonts w:asciiTheme="majorHAnsi" w:hAnsiTheme="majorHAnsi" w:cstheme="majorHAnsi"/>
                <w:sz w:val="22"/>
                <w:szCs w:val="22"/>
              </w:rPr>
              <w:t>RE_</w:t>
            </w:r>
            <w:r w:rsidR="006E0F23">
              <w:rPr>
                <w:rFonts w:asciiTheme="majorHAnsi" w:hAnsiTheme="majorHAnsi" w:cstheme="majorHAnsi"/>
                <w:sz w:val="22"/>
                <w:szCs w:val="22"/>
              </w:rPr>
              <w:t>HANDLE</w:t>
            </w:r>
            <w:r w:rsidRPr="00CA2F34">
              <w:rPr>
                <w:rFonts w:asciiTheme="majorHAnsi" w:hAnsiTheme="majorHAnsi" w:cstheme="majorHAnsi"/>
                <w:sz w:val="22"/>
                <w:szCs w:val="22"/>
              </w:rPr>
              <w:t>_BLANK_NULL</w:t>
            </w:r>
            <w:r w:rsidR="006E0F23">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3D27A9" w14:textId="77777777" w:rsidR="00637623" w:rsidRPr="00C10253" w:rsidRDefault="00637623"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27766E" w14:textId="77777777" w:rsidR="00637623" w:rsidRPr="00C10253" w:rsidRDefault="00637623"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F73380" w14:textId="77777777" w:rsidR="00637623" w:rsidRPr="00C10253" w:rsidRDefault="00637623" w:rsidP="001A6158">
            <w:pPr>
              <w:rPr>
                <w:rFonts w:asciiTheme="majorHAnsi" w:hAnsiTheme="majorHAnsi" w:cstheme="majorHAnsi"/>
                <w:sz w:val="22"/>
                <w:szCs w:val="22"/>
              </w:rPr>
            </w:pPr>
            <w:r>
              <w:rPr>
                <w:rFonts w:asciiTheme="majorHAnsi" w:hAnsiTheme="majorHAnsi" w:cstheme="majorHAnsi"/>
                <w:sz w:val="22"/>
                <w:szCs w:val="22"/>
              </w:rPr>
              <w:t>Parameter value from the reference list to be populated here</w:t>
            </w:r>
          </w:p>
        </w:tc>
      </w:tr>
      <w:tr w:rsidR="00CA2F34" w:rsidRPr="00BD0BEE" w14:paraId="12F4E2CC"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03EA46"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CA2F34">
              <w:rPr>
                <w:rFonts w:asciiTheme="majorHAnsi" w:hAnsiTheme="majorHAnsi" w:cstheme="majorHAnsi"/>
                <w:sz w:val="22"/>
                <w:szCs w:val="22"/>
              </w:rPr>
              <w: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3F25CC"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99B697"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E75AA"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CA2F34">
              <w:rPr>
                <w:rFonts w:asciiTheme="majorHAnsi" w:hAnsiTheme="majorHAnsi" w:cstheme="majorHAnsi"/>
                <w:sz w:val="22"/>
                <w:szCs w:val="22"/>
              </w:rPr>
              <w:t xml:space="preserve"> </w:t>
            </w:r>
            <w:r w:rsidR="00CA2F34" w:rsidRPr="000308F1">
              <w:rPr>
                <w:rFonts w:asciiTheme="majorHAnsi" w:hAnsiTheme="majorHAnsi" w:cstheme="majorHAnsi"/>
                <w:sz w:val="22"/>
                <w:szCs w:val="22"/>
              </w:rPr>
              <w:t>CreatedOn</w:t>
            </w:r>
          </w:p>
        </w:tc>
      </w:tr>
      <w:tr w:rsidR="00CA2F34" w:rsidRPr="00BD0BEE" w14:paraId="2A26151B"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AD7AC8"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CA2F34">
              <w:rPr>
                <w:rFonts w:asciiTheme="majorHAnsi" w:hAnsiTheme="majorHAnsi" w:cstheme="majorHAnsi"/>
                <w:sz w:val="22"/>
                <w:szCs w:val="22"/>
              </w:rPr>
              <w: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C4038"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487DF5"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150321" w14:textId="77777777" w:rsidR="00CA2F34"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CA2F34">
              <w:rPr>
                <w:rFonts w:asciiTheme="majorHAnsi" w:hAnsiTheme="majorHAnsi" w:cstheme="majorHAnsi"/>
                <w:sz w:val="22"/>
                <w:szCs w:val="22"/>
              </w:rPr>
              <w:t xml:space="preserve"> </w:t>
            </w:r>
            <w:r w:rsidR="00CA2F34" w:rsidRPr="000308F1">
              <w:rPr>
                <w:rFonts w:asciiTheme="majorHAnsi" w:hAnsiTheme="majorHAnsi" w:cstheme="majorHAnsi"/>
                <w:sz w:val="22"/>
                <w:szCs w:val="22"/>
              </w:rPr>
              <w:t>UpdatedOn</w:t>
            </w:r>
          </w:p>
        </w:tc>
      </w:tr>
      <w:tr w:rsidR="00CA2F34" w:rsidRPr="00BD0BEE" w14:paraId="0665B03C"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047A10"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DATA_ELEMENT_CREATED_ON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CB75B4"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6F5595"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32EAC7"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CreatedOn</w:t>
            </w:r>
          </w:p>
        </w:tc>
      </w:tr>
      <w:tr w:rsidR="00CA2F34" w:rsidRPr="00BD0BEE" w14:paraId="5DAA73DC"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269C68"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DATA_ELEMENT_UPDATED_ON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4AF483"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92F7F1"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3EB4CB"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UpdatedOn</w:t>
            </w:r>
          </w:p>
        </w:tc>
      </w:tr>
      <w:tr w:rsidR="00CA2F34" w:rsidRPr="00BD0BEE" w14:paraId="6354F1BD"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BADE4"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BAE981"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9CE670"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4111CF"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CreatedOn</w:t>
            </w:r>
          </w:p>
        </w:tc>
      </w:tr>
      <w:tr w:rsidR="00CA2F34" w:rsidRPr="00BD0BEE" w14:paraId="3C85B61A"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CABAB3"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69331B"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DA50A1"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53DE58"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UpdatedOn</w:t>
            </w:r>
          </w:p>
        </w:tc>
      </w:tr>
      <w:tr w:rsidR="002124AF" w14:paraId="4FC4F98B"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A7DF01" w14:textId="77777777" w:rsidR="002124AF" w:rsidRDefault="000849B3">
            <w:pPr>
              <w:rPr>
                <w:rFonts w:asciiTheme="majorHAnsi" w:hAnsiTheme="majorHAnsi" w:cstheme="majorHAnsi"/>
                <w:sz w:val="22"/>
                <w:szCs w:val="22"/>
              </w:rPr>
            </w:pPr>
            <w:r>
              <w:rPr>
                <w:rFonts w:asciiTheme="majorHAnsi" w:hAnsiTheme="majorHAnsi" w:cstheme="majorHAnsi"/>
                <w:sz w:val="22"/>
                <w:szCs w:val="22"/>
              </w:rPr>
              <w:t>DELETE</w:t>
            </w:r>
            <w:r w:rsidR="002124AF">
              <w:rPr>
                <w:rFonts w:asciiTheme="majorHAnsi" w:hAnsiTheme="majorHAnsi" w:cstheme="majorHAnsi"/>
                <w:sz w:val="22"/>
                <w:szCs w:val="22"/>
              </w:rPr>
              <w:t>_FLAG</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232837" w14:textId="77777777" w:rsidR="002124AF" w:rsidRDefault="002124A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AB3C1" w14:textId="77777777" w:rsidR="002124AF" w:rsidRDefault="002124AF">
            <w:pPr>
              <w:rPr>
                <w:rFonts w:asciiTheme="majorHAnsi" w:hAnsiTheme="majorHAnsi" w:cstheme="majorHAnsi"/>
                <w:sz w:val="22"/>
                <w:szCs w:val="22"/>
              </w:rPr>
            </w:pPr>
            <w:r>
              <w:rPr>
                <w:rFonts w:asciiTheme="majorHAnsi" w:hAnsiTheme="majorHAnsi" w:cstheme="majorHAnsi"/>
                <w:sz w:val="22"/>
                <w:szCs w:val="22"/>
              </w:rPr>
              <w:t>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5EAAA3" w14:textId="77777777" w:rsidR="002124AF" w:rsidRDefault="002124AF">
            <w:pPr>
              <w:rPr>
                <w:rFonts w:asciiTheme="majorHAnsi" w:hAnsiTheme="majorHAnsi" w:cstheme="majorHAnsi"/>
                <w:sz w:val="22"/>
                <w:szCs w:val="22"/>
              </w:rPr>
            </w:pPr>
            <w:r>
              <w:rPr>
                <w:rFonts w:asciiTheme="majorHAnsi" w:hAnsiTheme="majorHAnsi" w:cstheme="majorHAnsi"/>
                <w:sz w:val="22"/>
                <w:szCs w:val="22"/>
              </w:rPr>
              <w:t>Deleted Flag, 0 – Default, 1 - Deleted</w:t>
            </w:r>
          </w:p>
        </w:tc>
      </w:tr>
      <w:tr w:rsidR="000C5984" w:rsidRPr="00BD0BEE" w14:paraId="143F8556"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62A8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D3S_PROCESS_ID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BA5F80"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EE7EE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872FB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Populate runtime PM Process Id</w:t>
            </w:r>
          </w:p>
        </w:tc>
      </w:tr>
      <w:tr w:rsidR="00E57F07" w:rsidRPr="00FF1B81" w14:paraId="4BD75362" w14:textId="77777777" w:rsidTr="002124AF">
        <w:tc>
          <w:tcPr>
            <w:tcW w:w="3990" w:type="dxa"/>
            <w:tcMar>
              <w:top w:w="0" w:type="dxa"/>
              <w:left w:w="108" w:type="dxa"/>
              <w:bottom w:w="0" w:type="dxa"/>
              <w:right w:w="108" w:type="dxa"/>
            </w:tcMar>
          </w:tcPr>
          <w:p w14:paraId="63EAEAA3"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lastRenderedPageBreak/>
              <w:t>D3</w:t>
            </w:r>
            <w:r w:rsidR="001F62EF">
              <w:rPr>
                <w:rFonts w:asciiTheme="majorHAnsi" w:hAnsiTheme="majorHAnsi" w:cstheme="majorHAnsi"/>
                <w:sz w:val="22"/>
                <w:szCs w:val="22"/>
              </w:rPr>
              <w:t>S</w:t>
            </w:r>
            <w:r>
              <w:rPr>
                <w:rFonts w:asciiTheme="majorHAnsi" w:hAnsiTheme="majorHAnsi" w:cstheme="majorHAnsi"/>
                <w:sz w:val="22"/>
                <w:szCs w:val="22"/>
              </w:rPr>
              <w:t>_WORK_ID</w:t>
            </w:r>
          </w:p>
        </w:tc>
        <w:tc>
          <w:tcPr>
            <w:tcW w:w="1180" w:type="dxa"/>
            <w:tcMar>
              <w:top w:w="0" w:type="dxa"/>
              <w:left w:w="108" w:type="dxa"/>
              <w:bottom w:w="0" w:type="dxa"/>
              <w:right w:w="108" w:type="dxa"/>
            </w:tcMar>
          </w:tcPr>
          <w:p w14:paraId="46386A79" w14:textId="77777777" w:rsidR="00E57F07" w:rsidRPr="00FF1B81" w:rsidRDefault="00E57F07" w:rsidP="00C529B0">
            <w:pPr>
              <w:rPr>
                <w:rFonts w:asciiTheme="majorHAnsi" w:hAnsiTheme="majorHAnsi" w:cstheme="majorHAnsi"/>
                <w:sz w:val="22"/>
                <w:szCs w:val="22"/>
              </w:rPr>
            </w:pPr>
          </w:p>
        </w:tc>
        <w:tc>
          <w:tcPr>
            <w:tcW w:w="1470" w:type="dxa"/>
            <w:tcMar>
              <w:top w:w="0" w:type="dxa"/>
              <w:left w:w="108" w:type="dxa"/>
              <w:bottom w:w="0" w:type="dxa"/>
              <w:right w:w="108" w:type="dxa"/>
            </w:tcMar>
          </w:tcPr>
          <w:p w14:paraId="7D597613"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6C13BA19"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For each execution, Work Id will be same for all records</w:t>
            </w:r>
          </w:p>
        </w:tc>
      </w:tr>
      <w:tr w:rsidR="000C5984" w:rsidRPr="00BD0BEE" w14:paraId="6DD4DA34"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A6ABA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D3S_RECORD_ID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13B8FF"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AD0998" w14:textId="77777777" w:rsidR="000C5984" w:rsidRPr="00C10253" w:rsidRDefault="005C0A62" w:rsidP="001A6158">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55E8E9"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UUID</w:t>
            </w:r>
            <w:r w:rsidR="001E2233">
              <w:rPr>
                <w:rFonts w:asciiTheme="majorHAnsi" w:hAnsiTheme="majorHAnsi" w:cstheme="majorHAnsi"/>
                <w:sz w:val="22"/>
                <w:szCs w:val="22"/>
              </w:rPr>
              <w:t>; Unique for each record</w:t>
            </w:r>
          </w:p>
        </w:tc>
      </w:tr>
      <w:tr w:rsidR="000C5984" w:rsidRPr="00BD0BEE" w14:paraId="384E85C9"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3F980"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D3S_SYSTEM_CREATED_TS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4759AD"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4801D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7B4D39"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 at which record inserted into data store</w:t>
            </w:r>
          </w:p>
        </w:tc>
      </w:tr>
      <w:tr w:rsidR="000C5984" w:rsidRPr="00BD0BEE" w14:paraId="0A45B860"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6F301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D3S_SYSTEM_UPDATED_TS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947B1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2AC38"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D5C72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 at which record logically updated into data store</w:t>
            </w:r>
          </w:p>
        </w:tc>
      </w:tr>
      <w:tr w:rsidR="000C5984" w:rsidRPr="00BD0BEE" w14:paraId="2E04CFF6"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BEFDDD"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D3S_SYSTEM_RECORD_VERSION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1DC999" w14:textId="77777777" w:rsidR="000C5984" w:rsidRPr="00C10253" w:rsidRDefault="000C5984" w:rsidP="001A6158">
            <w:pPr>
              <w:rPr>
                <w:rFonts w:asciiTheme="majorHAnsi" w:hAnsiTheme="majorHAnsi" w:cstheme="majorHAnsi"/>
                <w:sz w:val="22"/>
                <w:szCs w:val="22"/>
              </w:rPr>
            </w:pPr>
            <w:r>
              <w:rPr>
                <w:rFonts w:asciiTheme="majorHAnsi" w:hAnsiTheme="majorHAnsi" w:cstheme="majorHAnsi"/>
                <w:sz w:val="22"/>
                <w:szCs w:val="22"/>
              </w:rPr>
              <w:t>Y</w:t>
            </w: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CBC2E9"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10D55"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Version no. of a record. It gets incremented whenever a record logically updated. It starts with one for every PK combination (ignoring this field).</w:t>
            </w:r>
          </w:p>
          <w:p w14:paraId="3169418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This column will also become part of the PK.</w:t>
            </w:r>
          </w:p>
        </w:tc>
      </w:tr>
      <w:tr w:rsidR="000C5984" w:rsidRPr="00BD0BEE" w14:paraId="3C2D33C4"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AACF0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D453DE"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A26B2E"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67D2E"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0427B84B"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27A8D1"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841FC2"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C33A68"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474F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278F7EF8"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5CE32"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D3S_USER_DEFINED_3</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540970"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FAED2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68A50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3592C480"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6B4F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D3S_USER_DEFINED_4</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58CBB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BBB2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972C7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03723157"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893D76"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D3S_USER_DEFINED_5</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07C556"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2A5C8A"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2D145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7938B131"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DB810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D3S_USER_DEFINED_6</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F148F3"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886B98"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46D7A"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455CE3AF"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296C5"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D3S_USER_DEFINED_7</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8EC1AF"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A9204D"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491FFC"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60FDE48A"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9781F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D3S_USER_DEFINED_8</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104CC"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01BE74"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F458C2"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355498B7"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568B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D3S_USER_DEFINED_9</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FEDB2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29E9CB"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FAD1E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1130DE15"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73649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D3S_USER_DEFINED_10</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E7EDD2"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9B64C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754DA7"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400D9B98"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47A03"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898945"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642781"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4C816B"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0C5984" w:rsidRPr="00BD0BEE" w14:paraId="760A1F97" w14:textId="77777777" w:rsidTr="002124A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6F91F"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D3S_USER_DEFINED_12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601179" w14:textId="77777777" w:rsidR="000C5984" w:rsidRPr="00C10253" w:rsidRDefault="000C5984" w:rsidP="001A6158">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8B286C"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9A8C6D" w14:textId="77777777" w:rsidR="000C5984" w:rsidRPr="00C10253" w:rsidRDefault="000C5984" w:rsidP="001A6158">
            <w:pPr>
              <w:rPr>
                <w:rFonts w:asciiTheme="majorHAnsi" w:hAnsiTheme="majorHAnsi" w:cstheme="majorHAnsi"/>
                <w:sz w:val="22"/>
                <w:szCs w:val="22"/>
              </w:rPr>
            </w:pPr>
            <w:r w:rsidRPr="00C10253">
              <w:rPr>
                <w:rFonts w:asciiTheme="majorHAnsi" w:hAnsiTheme="majorHAnsi" w:cstheme="majorHAnsi"/>
                <w:sz w:val="22"/>
                <w:szCs w:val="22"/>
              </w:rPr>
              <w:t>Spare field</w:t>
            </w:r>
          </w:p>
        </w:tc>
      </w:tr>
    </w:tbl>
    <w:p w14:paraId="7D6AD691" w14:textId="77777777" w:rsidR="000C5984" w:rsidRDefault="000C5984" w:rsidP="00FF1B81">
      <w:pPr>
        <w:ind w:left="720"/>
        <w:rPr>
          <w:rFonts w:asciiTheme="majorHAnsi" w:hAnsiTheme="majorHAnsi" w:cstheme="majorHAnsi"/>
          <w:b/>
          <w:sz w:val="22"/>
          <w:szCs w:val="22"/>
        </w:rPr>
      </w:pPr>
    </w:p>
    <w:p w14:paraId="06B67C7A" w14:textId="77777777" w:rsidR="009C79BE" w:rsidRDefault="00DF5776" w:rsidP="00B327BA">
      <w:pPr>
        <w:pStyle w:val="Heading3"/>
        <w:numPr>
          <w:ilvl w:val="2"/>
          <w:numId w:val="6"/>
        </w:numPr>
        <w:rPr>
          <w:b/>
        </w:rPr>
      </w:pPr>
      <w:bookmarkStart w:id="49" w:name="_Toc23404780"/>
      <w:r w:rsidRPr="00C529B0">
        <w:rPr>
          <w:b/>
        </w:rPr>
        <w:t>IGX</w:t>
      </w:r>
      <w:r w:rsidR="00D9095F" w:rsidRPr="00C529B0">
        <w:rPr>
          <w:b/>
        </w:rPr>
        <w:t>_</w:t>
      </w:r>
      <w:r w:rsidRPr="00C529B0">
        <w:rPr>
          <w:b/>
        </w:rPr>
        <w:t>DS_</w:t>
      </w:r>
      <w:r w:rsidR="007F4C80" w:rsidRPr="00C529B0">
        <w:rPr>
          <w:b/>
        </w:rPr>
        <w:t>DG_</w:t>
      </w:r>
      <w:r w:rsidR="008D2191" w:rsidRPr="00C529B0">
        <w:rPr>
          <w:b/>
        </w:rPr>
        <w:t>DATA_</w:t>
      </w:r>
      <w:r w:rsidR="00B12801" w:rsidRPr="00C529B0">
        <w:rPr>
          <w:b/>
        </w:rPr>
        <w:t>ELEMENT_</w:t>
      </w:r>
      <w:r w:rsidR="007F4C80" w:rsidRPr="00C529B0">
        <w:rPr>
          <w:b/>
        </w:rPr>
        <w:t>RULES</w:t>
      </w:r>
      <w:bookmarkEnd w:id="49"/>
    </w:p>
    <w:p w14:paraId="21D21B48" w14:textId="77777777" w:rsidR="00C529B0" w:rsidRPr="00C529B0" w:rsidRDefault="00C529B0" w:rsidP="00C529B0"/>
    <w:p w14:paraId="146D4D29" w14:textId="77777777" w:rsidR="00D9095F" w:rsidRDefault="00D9095F" w:rsidP="00D9095F">
      <w:pPr>
        <w:ind w:left="360"/>
        <w:rPr>
          <w:rFonts w:asciiTheme="majorHAnsi" w:hAnsiTheme="majorHAnsi" w:cstheme="majorHAnsi"/>
        </w:rPr>
      </w:pPr>
      <w:r w:rsidRPr="009C79BE">
        <w:rPr>
          <w:rFonts w:asciiTheme="majorHAnsi" w:hAnsiTheme="majorHAnsi" w:cstheme="majorHAnsi"/>
        </w:rPr>
        <w:t xml:space="preserve">This DS stores the </w:t>
      </w:r>
      <w:r w:rsidR="00574F0D">
        <w:rPr>
          <w:rFonts w:asciiTheme="majorHAnsi" w:hAnsiTheme="majorHAnsi" w:cstheme="majorHAnsi"/>
        </w:rPr>
        <w:t xml:space="preserve">transformed </w:t>
      </w:r>
      <w:r w:rsidR="007F4C80">
        <w:rPr>
          <w:rFonts w:asciiTheme="majorHAnsi" w:hAnsiTheme="majorHAnsi" w:cstheme="majorHAnsi"/>
        </w:rPr>
        <w:t>DG rules</w:t>
      </w:r>
      <w:r w:rsidR="001076D4">
        <w:rPr>
          <w:rFonts w:asciiTheme="majorHAnsi" w:hAnsiTheme="majorHAnsi" w:cstheme="majorHAnsi"/>
        </w:rPr>
        <w:t xml:space="preserve"> associated with a Data element</w:t>
      </w:r>
      <w:r w:rsidR="000E3602">
        <w:rPr>
          <w:rFonts w:asciiTheme="majorHAnsi" w:hAnsiTheme="majorHAnsi" w:cstheme="majorHAnsi"/>
        </w:rPr>
        <w:t xml:space="preserve"> and can have additional columns defined to store transformed output</w:t>
      </w:r>
      <w:r w:rsidRPr="009C79BE">
        <w:rPr>
          <w:rFonts w:asciiTheme="majorHAnsi" w:hAnsiTheme="majorHAnsi" w:cstheme="majorHAnsi"/>
        </w:rPr>
        <w:t xml:space="preserve">. It will be a </w:t>
      </w:r>
      <w:r w:rsidR="00277CFE">
        <w:rPr>
          <w:rFonts w:asciiTheme="majorHAnsi" w:hAnsiTheme="majorHAnsi" w:cstheme="majorHAnsi"/>
        </w:rPr>
        <w:t>HDFS</w:t>
      </w:r>
      <w:r w:rsidRPr="009C79BE">
        <w:rPr>
          <w:rFonts w:asciiTheme="majorHAnsi" w:hAnsiTheme="majorHAnsi" w:cstheme="majorHAnsi"/>
        </w:rPr>
        <w:t xml:space="preserve"> store</w:t>
      </w:r>
      <w:r w:rsidR="00277CFE">
        <w:rPr>
          <w:rFonts w:asciiTheme="majorHAnsi" w:hAnsiTheme="majorHAnsi" w:cstheme="majorHAnsi"/>
        </w:rPr>
        <w:t>.</w:t>
      </w:r>
      <w:r w:rsidR="002D3ACB">
        <w:rPr>
          <w:rFonts w:asciiTheme="majorHAnsi" w:hAnsiTheme="majorHAnsi" w:cstheme="majorHAnsi"/>
        </w:rPr>
        <w:t xml:space="preserve"> </w:t>
      </w:r>
      <w:r w:rsidR="00C626BD">
        <w:rPr>
          <w:rFonts w:asciiTheme="majorHAnsi" w:hAnsiTheme="majorHAnsi" w:cstheme="majorHAnsi"/>
        </w:rPr>
        <w:t xml:space="preserve">This data store will finally be used in subsequent processed. </w:t>
      </w:r>
      <w:r w:rsidR="002D3ACB">
        <w:rPr>
          <w:rFonts w:asciiTheme="majorHAnsi" w:hAnsiTheme="majorHAnsi" w:cstheme="majorHAnsi"/>
        </w:rPr>
        <w:t>Older data needs to be purged beyond specified retention period.</w:t>
      </w:r>
      <w:r w:rsidR="00C626BD">
        <w:rPr>
          <w:rFonts w:asciiTheme="majorHAnsi" w:hAnsiTheme="majorHAnsi" w:cstheme="majorHAnsi"/>
        </w:rPr>
        <w:t xml:space="preserve"> </w:t>
      </w:r>
    </w:p>
    <w:p w14:paraId="4035D39E" w14:textId="77777777" w:rsidR="000E3602" w:rsidRPr="009C79BE" w:rsidRDefault="000E3602" w:rsidP="00D9095F">
      <w:pPr>
        <w:ind w:left="360"/>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9095F" w:rsidRPr="00FF1B81" w14:paraId="2CC7AEE9" w14:textId="77777777" w:rsidTr="00D9095F">
        <w:tc>
          <w:tcPr>
            <w:tcW w:w="3024" w:type="dxa"/>
            <w:tcMar>
              <w:top w:w="0" w:type="dxa"/>
              <w:left w:w="108" w:type="dxa"/>
              <w:bottom w:w="0" w:type="dxa"/>
              <w:right w:w="108" w:type="dxa"/>
            </w:tcMar>
            <w:hideMark/>
          </w:tcPr>
          <w:p w14:paraId="6C04374D"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78CA7C2E"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B0AF09E"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DBD9346" w14:textId="77777777" w:rsidR="00D9095F" w:rsidRPr="00FF1B81" w:rsidRDefault="00D9095F" w:rsidP="00D9095F">
            <w:pPr>
              <w:spacing w:after="160"/>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9095F" w:rsidRPr="00FF1B81" w14:paraId="600712EF" w14:textId="77777777" w:rsidTr="00D9095F">
        <w:tc>
          <w:tcPr>
            <w:tcW w:w="3024" w:type="dxa"/>
            <w:tcMar>
              <w:top w:w="0" w:type="dxa"/>
              <w:left w:w="108" w:type="dxa"/>
              <w:bottom w:w="0" w:type="dxa"/>
              <w:right w:w="108" w:type="dxa"/>
            </w:tcMar>
            <w:hideMark/>
          </w:tcPr>
          <w:p w14:paraId="038DE941" w14:textId="77777777" w:rsidR="00D9095F" w:rsidRPr="00FF1B81" w:rsidRDefault="00D9095F" w:rsidP="00D9095F">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949" w:type="dxa"/>
            <w:tcMar>
              <w:top w:w="0" w:type="dxa"/>
              <w:left w:w="108" w:type="dxa"/>
              <w:bottom w:w="0" w:type="dxa"/>
              <w:right w:w="108" w:type="dxa"/>
            </w:tcMar>
            <w:hideMark/>
          </w:tcPr>
          <w:p w14:paraId="763A1676" w14:textId="77777777" w:rsidR="00D9095F" w:rsidRPr="00FF1B81" w:rsidRDefault="0084194C" w:rsidP="00243CEF">
            <w:pPr>
              <w:spacing w:after="160"/>
              <w:rPr>
                <w:rFonts w:asciiTheme="majorHAnsi" w:hAnsiTheme="majorHAnsi" w:cstheme="majorHAnsi"/>
                <w:sz w:val="22"/>
                <w:szCs w:val="22"/>
                <w:lang w:val="en-IN"/>
              </w:rPr>
            </w:pPr>
            <w:r>
              <w:rPr>
                <w:rFonts w:asciiTheme="majorHAnsi" w:hAnsiTheme="majorHAnsi" w:cstheme="majorHAnsi"/>
                <w:sz w:val="22"/>
                <w:szCs w:val="22"/>
              </w:rPr>
              <w:t>NA</w:t>
            </w:r>
            <w:r w:rsidR="00243CEF">
              <w:rPr>
                <w:rFonts w:asciiTheme="majorHAnsi" w:hAnsiTheme="majorHAnsi" w:cstheme="majorHAnsi"/>
                <w:sz w:val="22"/>
                <w:szCs w:val="22"/>
              </w:rPr>
              <w:t xml:space="preserve"> (Keeping latest version logic needs to be applied)</w:t>
            </w:r>
          </w:p>
        </w:tc>
        <w:tc>
          <w:tcPr>
            <w:tcW w:w="1800" w:type="dxa"/>
            <w:tcMar>
              <w:top w:w="0" w:type="dxa"/>
              <w:left w:w="108" w:type="dxa"/>
              <w:bottom w:w="0" w:type="dxa"/>
              <w:right w:w="108" w:type="dxa"/>
            </w:tcMar>
            <w:hideMark/>
          </w:tcPr>
          <w:p w14:paraId="2D7CA162" w14:textId="77777777" w:rsidR="00D9095F" w:rsidRPr="00FF1B81" w:rsidRDefault="00D9095F" w:rsidP="00D9095F">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147F176" w14:textId="77777777" w:rsidR="00D9095F" w:rsidRPr="00FF1B81" w:rsidRDefault="00D9095F" w:rsidP="00D9095F">
            <w:pPr>
              <w:spacing w:after="160"/>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0A6E3737" w14:textId="77777777" w:rsidR="00D9095F" w:rsidRPr="00FF1B81" w:rsidRDefault="00D9095F" w:rsidP="00D9095F">
      <w:pPr>
        <w:ind w:left="360" w:firstLine="360"/>
        <w:rPr>
          <w:rFonts w:asciiTheme="majorHAnsi" w:eastAsiaTheme="minorHAnsi" w:hAnsiTheme="majorHAnsi" w:cstheme="majorHAnsi"/>
          <w:color w:val="000000"/>
          <w:sz w:val="22"/>
          <w:szCs w:val="22"/>
          <w:lang w:val="en-IN"/>
        </w:rPr>
      </w:pPr>
    </w:p>
    <w:tbl>
      <w:tblPr>
        <w:tblW w:w="974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90"/>
        <w:gridCol w:w="1180"/>
        <w:gridCol w:w="1470"/>
        <w:gridCol w:w="3107"/>
      </w:tblGrid>
      <w:tr w:rsidR="00D9095F" w:rsidRPr="00FF1B81" w14:paraId="07307149" w14:textId="77777777" w:rsidTr="00567D3F">
        <w:tc>
          <w:tcPr>
            <w:tcW w:w="3990" w:type="dxa"/>
            <w:tcMar>
              <w:top w:w="0" w:type="dxa"/>
              <w:left w:w="108" w:type="dxa"/>
              <w:bottom w:w="0" w:type="dxa"/>
              <w:right w:w="108" w:type="dxa"/>
            </w:tcMar>
            <w:hideMark/>
          </w:tcPr>
          <w:p w14:paraId="4148EB08"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Column</w:t>
            </w:r>
          </w:p>
        </w:tc>
        <w:tc>
          <w:tcPr>
            <w:tcW w:w="1180" w:type="dxa"/>
            <w:tcMar>
              <w:top w:w="0" w:type="dxa"/>
              <w:left w:w="108" w:type="dxa"/>
              <w:bottom w:w="0" w:type="dxa"/>
              <w:right w:w="108" w:type="dxa"/>
            </w:tcMar>
            <w:hideMark/>
          </w:tcPr>
          <w:p w14:paraId="256D78A3" w14:textId="77777777" w:rsidR="00D9095F" w:rsidRPr="00FF1B81" w:rsidRDefault="00FF1B81" w:rsidP="00D9095F">
            <w:pPr>
              <w:ind w:left="-347" w:firstLine="360"/>
              <w:rPr>
                <w:rFonts w:asciiTheme="majorHAnsi" w:hAnsiTheme="majorHAnsi" w:cstheme="majorHAnsi"/>
                <w:b/>
                <w:bCs/>
                <w:sz w:val="22"/>
                <w:szCs w:val="22"/>
              </w:rPr>
            </w:pPr>
            <w:r>
              <w:rPr>
                <w:rFonts w:asciiTheme="majorHAnsi" w:hAnsiTheme="majorHAnsi" w:cstheme="majorHAnsi"/>
                <w:b/>
                <w:bCs/>
                <w:sz w:val="22"/>
                <w:szCs w:val="22"/>
              </w:rPr>
              <w:t>Identifier?</w:t>
            </w:r>
          </w:p>
        </w:tc>
        <w:tc>
          <w:tcPr>
            <w:tcW w:w="1470" w:type="dxa"/>
            <w:tcMar>
              <w:top w:w="0" w:type="dxa"/>
              <w:left w:w="108" w:type="dxa"/>
              <w:bottom w:w="0" w:type="dxa"/>
              <w:right w:w="108" w:type="dxa"/>
            </w:tcMar>
            <w:hideMark/>
          </w:tcPr>
          <w:p w14:paraId="73B9B9D0"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107" w:type="dxa"/>
            <w:tcMar>
              <w:top w:w="0" w:type="dxa"/>
              <w:left w:w="108" w:type="dxa"/>
              <w:bottom w:w="0" w:type="dxa"/>
              <w:right w:w="108" w:type="dxa"/>
            </w:tcMar>
            <w:hideMark/>
          </w:tcPr>
          <w:p w14:paraId="371A4E09" w14:textId="77777777" w:rsidR="00D9095F" w:rsidRPr="00FF1B81" w:rsidRDefault="00D9095F" w:rsidP="00D9095F">
            <w:pPr>
              <w:ind w:left="360" w:firstLine="360"/>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FB01AD" w:rsidRPr="00FF1B81" w14:paraId="07FC57AF" w14:textId="77777777" w:rsidTr="00567D3F">
        <w:tc>
          <w:tcPr>
            <w:tcW w:w="3990" w:type="dxa"/>
            <w:tcMar>
              <w:top w:w="0" w:type="dxa"/>
              <w:left w:w="108" w:type="dxa"/>
              <w:bottom w:w="0" w:type="dxa"/>
              <w:right w:w="108" w:type="dxa"/>
            </w:tcMar>
          </w:tcPr>
          <w:p w14:paraId="6876B1F8"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FB01AD">
              <w:rPr>
                <w:rFonts w:asciiTheme="majorHAnsi" w:hAnsiTheme="majorHAnsi" w:cstheme="majorHAnsi"/>
                <w:sz w:val="22"/>
                <w:szCs w:val="22"/>
              </w:rPr>
              <w:t>_NAME</w:t>
            </w:r>
          </w:p>
        </w:tc>
        <w:tc>
          <w:tcPr>
            <w:tcW w:w="1180" w:type="dxa"/>
            <w:tcMar>
              <w:top w:w="0" w:type="dxa"/>
              <w:left w:w="108" w:type="dxa"/>
              <w:bottom w:w="0" w:type="dxa"/>
              <w:right w:w="108" w:type="dxa"/>
            </w:tcMar>
          </w:tcPr>
          <w:p w14:paraId="2C9656A1"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1E8628AB"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1BD2FB38"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FB01AD">
              <w:rPr>
                <w:rFonts w:asciiTheme="majorHAnsi" w:hAnsiTheme="majorHAnsi" w:cstheme="majorHAnsi"/>
                <w:sz w:val="22"/>
                <w:szCs w:val="22"/>
              </w:rPr>
              <w:t xml:space="preserve"> Name e.g. </w:t>
            </w:r>
            <w:r w:rsidR="00FB01AD" w:rsidRPr="00F541F0">
              <w:rPr>
                <w:rFonts w:asciiTheme="majorHAnsi" w:hAnsiTheme="majorHAnsi" w:cstheme="majorHAnsi"/>
                <w:sz w:val="22"/>
                <w:szCs w:val="22"/>
              </w:rPr>
              <w:t>FakeNameGenerator</w:t>
            </w:r>
          </w:p>
        </w:tc>
      </w:tr>
      <w:tr w:rsidR="00FB01AD" w:rsidRPr="00FF1B81" w14:paraId="79155F25" w14:textId="77777777" w:rsidTr="00567D3F">
        <w:tc>
          <w:tcPr>
            <w:tcW w:w="3990" w:type="dxa"/>
            <w:tcMar>
              <w:top w:w="0" w:type="dxa"/>
              <w:left w:w="108" w:type="dxa"/>
              <w:bottom w:w="0" w:type="dxa"/>
              <w:right w:w="108" w:type="dxa"/>
            </w:tcMar>
          </w:tcPr>
          <w:p w14:paraId="76BC7ADC"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DATA_ENTITY</w:t>
            </w:r>
            <w:r w:rsidR="00FB01AD">
              <w:rPr>
                <w:rFonts w:asciiTheme="majorHAnsi" w:hAnsiTheme="majorHAnsi" w:cstheme="majorHAnsi"/>
                <w:sz w:val="22"/>
                <w:szCs w:val="22"/>
              </w:rPr>
              <w:t>_UID</w:t>
            </w:r>
          </w:p>
        </w:tc>
        <w:tc>
          <w:tcPr>
            <w:tcW w:w="1180" w:type="dxa"/>
            <w:tcMar>
              <w:top w:w="0" w:type="dxa"/>
              <w:left w:w="108" w:type="dxa"/>
              <w:bottom w:w="0" w:type="dxa"/>
              <w:right w:w="108" w:type="dxa"/>
            </w:tcMar>
          </w:tcPr>
          <w:p w14:paraId="37C24328" w14:textId="77777777" w:rsidR="00FB01AD" w:rsidRPr="00FF1B81" w:rsidRDefault="00FB01A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32972B7A"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6C6BA7E8" w14:textId="77777777" w:rsidR="00FB01AD" w:rsidRDefault="001B48DE" w:rsidP="00B340F3">
            <w:pPr>
              <w:rPr>
                <w:rFonts w:asciiTheme="majorHAnsi" w:hAnsiTheme="majorHAnsi" w:cstheme="majorHAnsi"/>
                <w:sz w:val="22"/>
                <w:szCs w:val="22"/>
              </w:rPr>
            </w:pPr>
            <w:r>
              <w:rPr>
                <w:rFonts w:asciiTheme="majorHAnsi" w:hAnsiTheme="majorHAnsi" w:cstheme="majorHAnsi"/>
                <w:sz w:val="22"/>
                <w:szCs w:val="22"/>
              </w:rPr>
              <w:t>Data entity</w:t>
            </w:r>
            <w:r w:rsidR="00FB01AD">
              <w:rPr>
                <w:rFonts w:asciiTheme="majorHAnsi" w:hAnsiTheme="majorHAnsi" w:cstheme="majorHAnsi"/>
                <w:sz w:val="22"/>
                <w:szCs w:val="22"/>
              </w:rPr>
              <w:t xml:space="preserve"> UID (Asset UID)</w:t>
            </w:r>
          </w:p>
        </w:tc>
      </w:tr>
      <w:tr w:rsidR="00FB01AD" w:rsidRPr="00FF1B81" w14:paraId="593368C5" w14:textId="77777777" w:rsidTr="00567D3F">
        <w:tc>
          <w:tcPr>
            <w:tcW w:w="3990" w:type="dxa"/>
            <w:tcMar>
              <w:top w:w="0" w:type="dxa"/>
              <w:left w:w="108" w:type="dxa"/>
              <w:bottom w:w="0" w:type="dxa"/>
              <w:right w:w="108" w:type="dxa"/>
            </w:tcMar>
          </w:tcPr>
          <w:p w14:paraId="43F015F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DATA_ELEMENT_NAME</w:t>
            </w:r>
          </w:p>
        </w:tc>
        <w:tc>
          <w:tcPr>
            <w:tcW w:w="1180" w:type="dxa"/>
            <w:tcMar>
              <w:top w:w="0" w:type="dxa"/>
              <w:left w:w="108" w:type="dxa"/>
              <w:bottom w:w="0" w:type="dxa"/>
              <w:right w:w="108" w:type="dxa"/>
            </w:tcMar>
          </w:tcPr>
          <w:p w14:paraId="6C885503"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4532469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34CA8A9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 Element Name e.g. City</w:t>
            </w:r>
          </w:p>
        </w:tc>
      </w:tr>
      <w:tr w:rsidR="00FB01AD" w:rsidRPr="00FF1B81" w14:paraId="0F5F9FC9" w14:textId="77777777" w:rsidTr="00567D3F">
        <w:tc>
          <w:tcPr>
            <w:tcW w:w="3990" w:type="dxa"/>
            <w:tcMar>
              <w:top w:w="0" w:type="dxa"/>
              <w:left w:w="108" w:type="dxa"/>
              <w:bottom w:w="0" w:type="dxa"/>
              <w:right w:w="108" w:type="dxa"/>
            </w:tcMar>
          </w:tcPr>
          <w:p w14:paraId="244723F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DATA_ELEMENT_UID</w:t>
            </w:r>
          </w:p>
        </w:tc>
        <w:tc>
          <w:tcPr>
            <w:tcW w:w="1180" w:type="dxa"/>
            <w:tcMar>
              <w:top w:w="0" w:type="dxa"/>
              <w:left w:w="108" w:type="dxa"/>
              <w:bottom w:w="0" w:type="dxa"/>
              <w:right w:w="108" w:type="dxa"/>
            </w:tcMar>
          </w:tcPr>
          <w:p w14:paraId="583B5867" w14:textId="77777777" w:rsidR="00FB01AD" w:rsidRPr="00FF1B81" w:rsidRDefault="00FB01A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77BB3E8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655BD74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Data Element UID (Asset UID)</w:t>
            </w:r>
          </w:p>
        </w:tc>
      </w:tr>
      <w:tr w:rsidR="00FB01AD" w:rsidRPr="00FF1B81" w14:paraId="2B081A67" w14:textId="77777777" w:rsidTr="00567D3F">
        <w:tc>
          <w:tcPr>
            <w:tcW w:w="3990" w:type="dxa"/>
            <w:tcMar>
              <w:top w:w="0" w:type="dxa"/>
              <w:left w:w="108" w:type="dxa"/>
              <w:bottom w:w="0" w:type="dxa"/>
              <w:right w:w="108" w:type="dxa"/>
            </w:tcMar>
          </w:tcPr>
          <w:p w14:paraId="62818A54"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lastRenderedPageBreak/>
              <w:t>RULE</w:t>
            </w:r>
            <w:r>
              <w:rPr>
                <w:rFonts w:asciiTheme="majorHAnsi" w:hAnsiTheme="majorHAnsi" w:cstheme="majorHAnsi"/>
                <w:sz w:val="22"/>
                <w:szCs w:val="22"/>
              </w:rPr>
              <w:t>_TYPE</w:t>
            </w:r>
          </w:p>
        </w:tc>
        <w:tc>
          <w:tcPr>
            <w:tcW w:w="1180" w:type="dxa"/>
            <w:tcMar>
              <w:top w:w="0" w:type="dxa"/>
              <w:left w:w="108" w:type="dxa"/>
              <w:bottom w:w="0" w:type="dxa"/>
              <w:right w:w="108" w:type="dxa"/>
            </w:tcMar>
          </w:tcPr>
          <w:p w14:paraId="1EA4AE15"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2EB70EE2"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3FC2B0D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Rule Type e.g. </w:t>
            </w:r>
            <w:r w:rsidRPr="00C376AF">
              <w:rPr>
                <w:rFonts w:asciiTheme="majorHAnsi" w:hAnsiTheme="majorHAnsi" w:cstheme="majorHAnsi"/>
                <w:sz w:val="22"/>
                <w:szCs w:val="22"/>
              </w:rPr>
              <w:t>RE_RULE_NOT_BLANK</w:t>
            </w:r>
          </w:p>
        </w:tc>
      </w:tr>
      <w:tr w:rsidR="00FB01AD" w:rsidRPr="00FF1B81" w14:paraId="2BEEB8DA" w14:textId="77777777" w:rsidTr="00567D3F">
        <w:tc>
          <w:tcPr>
            <w:tcW w:w="3990" w:type="dxa"/>
            <w:tcMar>
              <w:top w:w="0" w:type="dxa"/>
              <w:left w:w="108" w:type="dxa"/>
              <w:bottom w:w="0" w:type="dxa"/>
              <w:right w:w="108" w:type="dxa"/>
            </w:tcMar>
          </w:tcPr>
          <w:p w14:paraId="70E9AE84"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NAME</w:t>
            </w:r>
          </w:p>
        </w:tc>
        <w:tc>
          <w:tcPr>
            <w:tcW w:w="1180" w:type="dxa"/>
            <w:tcMar>
              <w:top w:w="0" w:type="dxa"/>
              <w:left w:w="108" w:type="dxa"/>
              <w:bottom w:w="0" w:type="dxa"/>
              <w:right w:w="108" w:type="dxa"/>
            </w:tcMar>
          </w:tcPr>
          <w:p w14:paraId="4FD8FAA2" w14:textId="77777777" w:rsidR="00FB01AD" w:rsidRPr="00FF1B81"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5213FC48"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63C2316B"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 Name e.g. IGX000002</w:t>
            </w:r>
          </w:p>
        </w:tc>
      </w:tr>
      <w:tr w:rsidR="00FB01AD" w:rsidRPr="00FF1B81" w14:paraId="78F61240" w14:textId="77777777" w:rsidTr="00567D3F">
        <w:tc>
          <w:tcPr>
            <w:tcW w:w="3990" w:type="dxa"/>
            <w:tcMar>
              <w:top w:w="0" w:type="dxa"/>
              <w:left w:w="108" w:type="dxa"/>
              <w:bottom w:w="0" w:type="dxa"/>
              <w:right w:w="108" w:type="dxa"/>
            </w:tcMar>
          </w:tcPr>
          <w:p w14:paraId="00365B04"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UID</w:t>
            </w:r>
          </w:p>
        </w:tc>
        <w:tc>
          <w:tcPr>
            <w:tcW w:w="1180" w:type="dxa"/>
            <w:tcMar>
              <w:top w:w="0" w:type="dxa"/>
              <w:left w:w="108" w:type="dxa"/>
              <w:bottom w:w="0" w:type="dxa"/>
              <w:right w:w="108" w:type="dxa"/>
            </w:tcMar>
          </w:tcPr>
          <w:p w14:paraId="404E576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Y</w:t>
            </w:r>
          </w:p>
        </w:tc>
        <w:tc>
          <w:tcPr>
            <w:tcW w:w="1470" w:type="dxa"/>
            <w:tcMar>
              <w:top w:w="0" w:type="dxa"/>
              <w:left w:w="108" w:type="dxa"/>
              <w:bottom w:w="0" w:type="dxa"/>
              <w:right w:w="108" w:type="dxa"/>
            </w:tcMar>
          </w:tcPr>
          <w:p w14:paraId="187D12E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114AADB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 UID</w:t>
            </w:r>
          </w:p>
        </w:tc>
      </w:tr>
      <w:tr w:rsidR="00FB01AD" w:rsidRPr="00FF1B81" w14:paraId="61B7F717" w14:textId="77777777" w:rsidTr="00567D3F">
        <w:tc>
          <w:tcPr>
            <w:tcW w:w="3990" w:type="dxa"/>
            <w:tcMar>
              <w:top w:w="0" w:type="dxa"/>
              <w:left w:w="108" w:type="dxa"/>
              <w:bottom w:w="0" w:type="dxa"/>
              <w:right w:w="108" w:type="dxa"/>
            </w:tcMar>
          </w:tcPr>
          <w:p w14:paraId="13270EE0"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w:t>
            </w:r>
            <w:r>
              <w:rPr>
                <w:rFonts w:asciiTheme="majorHAnsi" w:hAnsiTheme="majorHAnsi" w:cstheme="majorHAnsi"/>
                <w:sz w:val="22"/>
                <w:szCs w:val="22"/>
              </w:rPr>
              <w:t>_</w:t>
            </w:r>
            <w:r w:rsidRPr="00776208">
              <w:rPr>
                <w:rFonts w:asciiTheme="majorHAnsi" w:hAnsiTheme="majorHAnsi" w:cstheme="majorHAnsi"/>
                <w:sz w:val="22"/>
                <w:szCs w:val="22"/>
              </w:rPr>
              <w:t>DESCRIPTION</w:t>
            </w:r>
          </w:p>
        </w:tc>
        <w:tc>
          <w:tcPr>
            <w:tcW w:w="1180" w:type="dxa"/>
            <w:tcMar>
              <w:top w:w="0" w:type="dxa"/>
              <w:left w:w="108" w:type="dxa"/>
              <w:bottom w:w="0" w:type="dxa"/>
              <w:right w:w="108" w:type="dxa"/>
            </w:tcMar>
          </w:tcPr>
          <w:p w14:paraId="5C7250F5" w14:textId="77777777" w:rsidR="00FB01AD"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2898BFF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07083A79" w14:textId="77777777" w:rsidR="00FB01AD" w:rsidRDefault="00FB01AD" w:rsidP="00B340F3">
            <w:pPr>
              <w:rPr>
                <w:rFonts w:asciiTheme="majorHAnsi" w:hAnsiTheme="majorHAnsi" w:cstheme="majorHAnsi"/>
                <w:sz w:val="22"/>
                <w:szCs w:val="22"/>
              </w:rPr>
            </w:pPr>
            <w:r w:rsidRPr="00776208">
              <w:rPr>
                <w:rFonts w:asciiTheme="majorHAnsi" w:hAnsiTheme="majorHAnsi" w:cstheme="majorHAnsi"/>
                <w:sz w:val="22"/>
                <w:szCs w:val="22"/>
              </w:rPr>
              <w:t>RuleDescription</w:t>
            </w:r>
            <w:r>
              <w:rPr>
                <w:rFonts w:asciiTheme="majorHAnsi" w:hAnsiTheme="majorHAnsi" w:cstheme="majorHAnsi"/>
                <w:sz w:val="22"/>
                <w:szCs w:val="22"/>
              </w:rPr>
              <w:t xml:space="preserve"> e.g. </w:t>
            </w:r>
            <w:r w:rsidRPr="00EF6D2C">
              <w:rPr>
                <w:rFonts w:asciiTheme="majorHAnsi" w:hAnsiTheme="majorHAnsi" w:cstheme="majorHAnsi"/>
                <w:sz w:val="22"/>
                <w:szCs w:val="22"/>
              </w:rPr>
              <w:t>Field should not be blank</w:t>
            </w:r>
          </w:p>
        </w:tc>
      </w:tr>
      <w:tr w:rsidR="00FB01AD" w:rsidRPr="00FF1B81" w14:paraId="7A815A36" w14:textId="77777777" w:rsidTr="00567D3F">
        <w:tc>
          <w:tcPr>
            <w:tcW w:w="3990" w:type="dxa"/>
            <w:tcMar>
              <w:top w:w="0" w:type="dxa"/>
              <w:left w:w="108" w:type="dxa"/>
              <w:bottom w:w="0" w:type="dxa"/>
              <w:right w:w="108" w:type="dxa"/>
            </w:tcMar>
          </w:tcPr>
          <w:p w14:paraId="698F23F7" w14:textId="77777777" w:rsidR="00FB01AD" w:rsidRDefault="00FB01AD" w:rsidP="00B340F3">
            <w:pPr>
              <w:rPr>
                <w:rFonts w:asciiTheme="majorHAnsi" w:hAnsiTheme="majorHAnsi" w:cstheme="majorHAnsi"/>
                <w:sz w:val="22"/>
                <w:szCs w:val="22"/>
              </w:rPr>
            </w:pPr>
            <w:r w:rsidRPr="0020354F">
              <w:rPr>
                <w:rFonts w:asciiTheme="majorHAnsi" w:hAnsiTheme="majorHAnsi" w:cstheme="majorHAnsi"/>
                <w:sz w:val="22"/>
                <w:szCs w:val="22"/>
              </w:rPr>
              <w:t>RULE</w:t>
            </w:r>
            <w:r>
              <w:rPr>
                <w:rFonts w:asciiTheme="majorHAnsi" w:hAnsiTheme="majorHAnsi" w:cstheme="majorHAnsi"/>
                <w:sz w:val="22"/>
                <w:szCs w:val="22"/>
              </w:rPr>
              <w:t>_STATUS</w:t>
            </w:r>
          </w:p>
        </w:tc>
        <w:tc>
          <w:tcPr>
            <w:tcW w:w="1180" w:type="dxa"/>
            <w:tcMar>
              <w:top w:w="0" w:type="dxa"/>
              <w:left w:w="108" w:type="dxa"/>
              <w:bottom w:w="0" w:type="dxa"/>
              <w:right w:w="108" w:type="dxa"/>
            </w:tcMar>
          </w:tcPr>
          <w:p w14:paraId="3363A92D" w14:textId="77777777" w:rsidR="00FB01AD"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115DF32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5C45BD70"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 Status e.g. Active, Draft, Inactive</w:t>
            </w:r>
          </w:p>
        </w:tc>
      </w:tr>
      <w:tr w:rsidR="00FB01AD" w:rsidRPr="00FF1B81" w14:paraId="4C2BDF0D" w14:textId="77777777" w:rsidTr="00567D3F">
        <w:tc>
          <w:tcPr>
            <w:tcW w:w="3990" w:type="dxa"/>
            <w:tcMar>
              <w:top w:w="0" w:type="dxa"/>
              <w:left w:w="108" w:type="dxa"/>
              <w:bottom w:w="0" w:type="dxa"/>
              <w:right w:w="108" w:type="dxa"/>
            </w:tcMar>
          </w:tcPr>
          <w:p w14:paraId="4F6EB25E" w14:textId="77777777" w:rsidR="00FB01AD" w:rsidRDefault="00FB01AD" w:rsidP="00B340F3">
            <w:pPr>
              <w:rPr>
                <w:rFonts w:asciiTheme="majorHAnsi" w:hAnsiTheme="majorHAnsi" w:cstheme="majorHAnsi"/>
                <w:sz w:val="22"/>
                <w:szCs w:val="22"/>
              </w:rPr>
            </w:pPr>
            <w:r w:rsidRPr="0020354F">
              <w:rPr>
                <w:rFonts w:asciiTheme="majorHAnsi" w:hAnsiTheme="majorHAnsi" w:cstheme="majorHAnsi"/>
                <w:sz w:val="22"/>
                <w:szCs w:val="22"/>
              </w:rPr>
              <w:t>DIMENSION</w:t>
            </w:r>
          </w:p>
        </w:tc>
        <w:tc>
          <w:tcPr>
            <w:tcW w:w="1180" w:type="dxa"/>
            <w:tcMar>
              <w:top w:w="0" w:type="dxa"/>
              <w:left w:w="108" w:type="dxa"/>
              <w:bottom w:w="0" w:type="dxa"/>
              <w:right w:w="108" w:type="dxa"/>
            </w:tcMar>
          </w:tcPr>
          <w:p w14:paraId="64BD9796" w14:textId="77777777" w:rsidR="00FB01AD" w:rsidRDefault="00FB01AD" w:rsidP="00B340F3">
            <w:pPr>
              <w:rPr>
                <w:rFonts w:asciiTheme="majorHAnsi" w:hAnsiTheme="majorHAnsi" w:cstheme="majorHAnsi"/>
                <w:sz w:val="22"/>
                <w:szCs w:val="22"/>
              </w:rPr>
            </w:pPr>
          </w:p>
        </w:tc>
        <w:tc>
          <w:tcPr>
            <w:tcW w:w="1470" w:type="dxa"/>
            <w:tcMar>
              <w:top w:w="0" w:type="dxa"/>
              <w:left w:w="108" w:type="dxa"/>
              <w:bottom w:w="0" w:type="dxa"/>
              <w:right w:w="108" w:type="dxa"/>
            </w:tcMar>
          </w:tcPr>
          <w:p w14:paraId="586D54B8"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75580104" w14:textId="77777777" w:rsidR="00FB01AD" w:rsidRDefault="00FB01AD" w:rsidP="00B340F3">
            <w:pPr>
              <w:rPr>
                <w:rFonts w:asciiTheme="majorHAnsi" w:hAnsiTheme="majorHAnsi" w:cstheme="majorHAnsi"/>
                <w:sz w:val="22"/>
                <w:szCs w:val="22"/>
              </w:rPr>
            </w:pPr>
            <w:r w:rsidRPr="0020354F">
              <w:rPr>
                <w:rFonts w:asciiTheme="majorHAnsi" w:hAnsiTheme="majorHAnsi" w:cstheme="majorHAnsi"/>
                <w:sz w:val="22"/>
                <w:szCs w:val="22"/>
              </w:rPr>
              <w:t>Dimension</w:t>
            </w:r>
            <w:r>
              <w:rPr>
                <w:rFonts w:asciiTheme="majorHAnsi" w:hAnsiTheme="majorHAnsi" w:cstheme="majorHAnsi"/>
                <w:sz w:val="22"/>
                <w:szCs w:val="22"/>
              </w:rPr>
              <w:t xml:space="preserve"> e.g. Completeness</w:t>
            </w:r>
          </w:p>
        </w:tc>
      </w:tr>
      <w:tr w:rsidR="00FB01AD" w:rsidRPr="00FF1B81" w14:paraId="638E5B01"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18E571"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THRESHOLD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26F339"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4D9D02"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Decimal</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8D449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Threshold e.g. 0.9; Applicable for all</w:t>
            </w:r>
            <w:r w:rsidRPr="0020354F">
              <w:rPr>
                <w:rFonts w:asciiTheme="majorHAnsi" w:hAnsiTheme="majorHAnsi" w:cstheme="majorHAnsi"/>
                <w:sz w:val="22"/>
                <w:szCs w:val="22"/>
              </w:rPr>
              <w:t xml:space="preserve"> </w:t>
            </w:r>
            <w:r>
              <w:rPr>
                <w:rFonts w:asciiTheme="majorHAnsi" w:hAnsiTheme="majorHAnsi" w:cstheme="majorHAnsi"/>
                <w:sz w:val="22"/>
                <w:szCs w:val="22"/>
              </w:rPr>
              <w:t>Dimensions</w:t>
            </w:r>
          </w:p>
        </w:tc>
      </w:tr>
      <w:tr w:rsidR="00FB01AD" w:rsidRPr="00FF1B81" w14:paraId="255E68CF"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462DF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CONSIDER_NULL_AS_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5F7A6A"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E7E1C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CCEAF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ConsiderNullAs</w:t>
            </w:r>
            <w:r w:rsidRPr="00D43C51">
              <w:rPr>
                <w:rFonts w:asciiTheme="majorHAnsi" w:hAnsiTheme="majorHAnsi" w:cstheme="majorHAnsi"/>
                <w:sz w:val="22"/>
                <w:szCs w:val="22"/>
              </w:rPr>
              <w:t>Blank</w:t>
            </w:r>
            <w:r>
              <w:rPr>
                <w:rFonts w:asciiTheme="majorHAnsi" w:hAnsiTheme="majorHAnsi" w:cstheme="majorHAnsi"/>
                <w:sz w:val="22"/>
                <w:szCs w:val="22"/>
              </w:rPr>
              <w:t xml:space="preserve"> -True/False; Applicable for Completeness Dimension</w:t>
            </w:r>
          </w:p>
        </w:tc>
      </w:tr>
      <w:tr w:rsidR="00FB01AD" w:rsidRPr="00FF1B81" w14:paraId="6877E875"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7A2B2"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CONSIDER_ALL_SPACES_AS_</w:t>
            </w:r>
            <w:r w:rsidRPr="00D43C51">
              <w:rPr>
                <w:rFonts w:asciiTheme="majorHAnsi" w:hAnsiTheme="majorHAnsi" w:cstheme="majorHAnsi"/>
                <w:sz w:val="22"/>
                <w:szCs w:val="22"/>
              </w:rPr>
              <w:t>BLANK</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5943C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8B181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72309"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ConsiderAllSpacesAs</w:t>
            </w:r>
            <w:r w:rsidRPr="00D43C51">
              <w:rPr>
                <w:rFonts w:asciiTheme="majorHAnsi" w:hAnsiTheme="majorHAnsi" w:cstheme="majorHAnsi"/>
                <w:sz w:val="22"/>
                <w:szCs w:val="22"/>
              </w:rPr>
              <w:t>Blank</w:t>
            </w:r>
            <w:r>
              <w:rPr>
                <w:rFonts w:asciiTheme="majorHAnsi" w:hAnsiTheme="majorHAnsi" w:cstheme="majorHAnsi"/>
                <w:sz w:val="22"/>
                <w:szCs w:val="22"/>
              </w:rPr>
              <w:t xml:space="preserve">  - True/False;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268A80FD"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1DC8B0"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ATTRIBUTE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8EF44"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EFC9B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193171" w14:textId="77777777" w:rsidR="00FB01AD" w:rsidRDefault="00FB01AD" w:rsidP="00B340F3">
            <w:r>
              <w:rPr>
                <w:rFonts w:asciiTheme="majorHAnsi" w:hAnsiTheme="majorHAnsi" w:cstheme="majorHAnsi"/>
                <w:sz w:val="22"/>
                <w:szCs w:val="22"/>
              </w:rPr>
              <w:t>PreCondition</w:t>
            </w:r>
            <w:r w:rsidRPr="00A77999">
              <w:rPr>
                <w:rFonts w:asciiTheme="majorHAnsi" w:hAnsiTheme="majorHAnsi" w:cstheme="majorHAnsi"/>
                <w:sz w:val="22"/>
                <w:szCs w:val="22"/>
              </w:rPr>
              <w:t>Attribute</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Pr="00757467">
              <w:rPr>
                <w:rFonts w:asciiTheme="majorHAnsi" w:hAnsiTheme="majorHAnsi" w:cstheme="majorHAnsi"/>
                <w:sz w:val="22"/>
                <w:szCs w:val="22"/>
              </w:rPr>
              <w:t>Applicable for Consistency Dimension</w:t>
            </w:r>
          </w:p>
        </w:tc>
      </w:tr>
      <w:tr w:rsidR="00FB01AD" w:rsidRPr="00FF1B81" w14:paraId="2F413E30"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32195"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PRE_CONDITION_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AC2966"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CE07A"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CB1E4" w14:textId="77777777" w:rsidR="00FB01AD" w:rsidRDefault="00FB01AD" w:rsidP="00B340F3">
            <w:r>
              <w:rPr>
                <w:rFonts w:asciiTheme="majorHAnsi" w:hAnsiTheme="majorHAnsi" w:cstheme="majorHAnsi"/>
                <w:sz w:val="22"/>
                <w:szCs w:val="22"/>
              </w:rPr>
              <w:t>PreCondition</w:t>
            </w:r>
            <w:r w:rsidRPr="00A77999">
              <w:rPr>
                <w:rFonts w:asciiTheme="majorHAnsi" w:hAnsiTheme="majorHAnsi" w:cstheme="majorHAnsi"/>
                <w:sz w:val="22"/>
                <w:szCs w:val="22"/>
              </w:rPr>
              <w:t>Operator</w:t>
            </w:r>
            <w:r w:rsidRPr="00757467">
              <w:rPr>
                <w:rFonts w:asciiTheme="majorHAnsi" w:hAnsiTheme="majorHAnsi" w:cstheme="majorHAnsi"/>
                <w:sz w:val="22"/>
                <w:szCs w:val="22"/>
              </w:rPr>
              <w:t xml:space="preserve"> </w:t>
            </w:r>
            <w:r>
              <w:rPr>
                <w:rFonts w:asciiTheme="majorHAnsi" w:hAnsiTheme="majorHAnsi" w:cstheme="majorHAnsi"/>
                <w:sz w:val="22"/>
                <w:szCs w:val="22"/>
              </w:rPr>
              <w:t xml:space="preserve">; </w:t>
            </w:r>
            <w:r w:rsidRPr="00757467">
              <w:rPr>
                <w:rFonts w:asciiTheme="majorHAnsi" w:hAnsiTheme="majorHAnsi" w:cstheme="majorHAnsi"/>
                <w:sz w:val="22"/>
                <w:szCs w:val="22"/>
              </w:rPr>
              <w:t>Applicable for Consistency Dimension</w:t>
            </w:r>
          </w:p>
        </w:tc>
      </w:tr>
      <w:tr w:rsidR="00FB01AD" w:rsidRPr="00FF1B81" w14:paraId="68757A6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FB806A"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PRE_CONDITION_VALUE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7A5F90"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B0F74C"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0BEC4F" w14:textId="77777777" w:rsidR="00FB01AD" w:rsidRDefault="00FB01AD" w:rsidP="00B340F3">
            <w:r>
              <w:rPr>
                <w:rFonts w:asciiTheme="majorHAnsi" w:hAnsiTheme="majorHAnsi" w:cstheme="majorHAnsi"/>
                <w:sz w:val="22"/>
                <w:szCs w:val="22"/>
              </w:rPr>
              <w:t xml:space="preserve">PreConditionValue; </w:t>
            </w:r>
            <w:r w:rsidRPr="00757467">
              <w:rPr>
                <w:rFonts w:asciiTheme="majorHAnsi" w:hAnsiTheme="majorHAnsi" w:cstheme="majorHAnsi"/>
                <w:sz w:val="22"/>
                <w:szCs w:val="22"/>
              </w:rPr>
              <w:t>Applicable for Consistency Dimension</w:t>
            </w:r>
          </w:p>
        </w:tc>
      </w:tr>
      <w:tr w:rsidR="00FB01AD" w:rsidRPr="00FF1B81" w14:paraId="4C05F662"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583E0"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PRE_CONDITION_VALUE_CASE_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012CF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281FF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ED45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PreConditionValueCase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 True/False;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3DCAFF3C"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C9FE72"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OPERATOR</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332405"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F9AE07"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6370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Operator</w:t>
            </w:r>
            <w:r>
              <w:rPr>
                <w:rFonts w:asciiTheme="majorHAnsi" w:hAnsiTheme="majorHAnsi" w:cstheme="majorHAnsi"/>
                <w:sz w:val="22"/>
                <w:szCs w:val="22"/>
              </w:rPr>
              <w:t xml:space="preserv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5150A4CD"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AE70E6"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RULE_</w:t>
            </w:r>
            <w:r w:rsidRPr="00A77999">
              <w:rPr>
                <w:rFonts w:asciiTheme="majorHAnsi" w:hAnsiTheme="majorHAnsi" w:cstheme="majorHAnsi"/>
                <w:sz w:val="22"/>
                <w:szCs w:val="22"/>
              </w:rPr>
              <w:t>VALUE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2DE1B3"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86811"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FD3E6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w:t>
            </w:r>
            <w:r w:rsidRPr="00A77999">
              <w:rPr>
                <w:rFonts w:asciiTheme="majorHAnsi" w:hAnsiTheme="majorHAnsi" w:cstheme="majorHAnsi"/>
                <w:sz w:val="22"/>
                <w:szCs w:val="22"/>
              </w:rPr>
              <w:t>Value</w:t>
            </w:r>
            <w:r>
              <w:rPr>
                <w:rFonts w:asciiTheme="majorHAnsi" w:hAnsiTheme="majorHAnsi" w:cstheme="majorHAnsi"/>
                <w:sz w:val="22"/>
                <w:szCs w:val="22"/>
              </w:rPr>
              <w:t xml:space="preserv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63C4287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CF3812"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RULE_VALUE_CASE_</w:t>
            </w:r>
            <w:r w:rsidRPr="00A77999">
              <w:rPr>
                <w:rFonts w:asciiTheme="majorHAnsi" w:hAnsiTheme="majorHAnsi" w:cstheme="majorHAnsi"/>
                <w:sz w:val="22"/>
                <w:szCs w:val="22"/>
              </w:rPr>
              <w:t>SENSITIVE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A6DE16"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A2B9C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BDBB38"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RuleValueCase</w:t>
            </w:r>
            <w:r w:rsidRPr="00A77999">
              <w:rPr>
                <w:rFonts w:asciiTheme="majorHAnsi" w:hAnsiTheme="majorHAnsi" w:cstheme="majorHAnsi"/>
                <w:sz w:val="22"/>
                <w:szCs w:val="22"/>
              </w:rPr>
              <w:t>Sensitive</w:t>
            </w:r>
            <w:r>
              <w:rPr>
                <w:rFonts w:asciiTheme="majorHAnsi" w:hAnsiTheme="majorHAnsi" w:cstheme="majorHAnsi"/>
                <w:sz w:val="22"/>
                <w:szCs w:val="22"/>
              </w:rPr>
              <w:t xml:space="preserve"> -True/False; Applicable for </w:t>
            </w:r>
            <w:r w:rsidRPr="0020354F">
              <w:rPr>
                <w:rFonts w:asciiTheme="majorHAnsi" w:hAnsiTheme="majorHAnsi" w:cstheme="majorHAnsi"/>
                <w:sz w:val="22"/>
                <w:szCs w:val="22"/>
              </w:rPr>
              <w:t xml:space="preserve">Consistency </w:t>
            </w:r>
            <w:r>
              <w:rPr>
                <w:rFonts w:asciiTheme="majorHAnsi" w:hAnsiTheme="majorHAnsi" w:cstheme="majorHAnsi"/>
                <w:sz w:val="22"/>
                <w:szCs w:val="22"/>
              </w:rPr>
              <w:t>Dimension</w:t>
            </w:r>
          </w:p>
        </w:tc>
      </w:tr>
      <w:tr w:rsidR="00FB01AD" w:rsidRPr="00FF1B81" w14:paraId="7B7F8A0F"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511DE4" w14:textId="77777777" w:rsidR="00FB01AD" w:rsidRPr="0020354F" w:rsidRDefault="007D6BFD" w:rsidP="00B340F3">
            <w:pPr>
              <w:rPr>
                <w:rFonts w:asciiTheme="majorHAnsi" w:hAnsiTheme="majorHAnsi" w:cstheme="majorHAnsi"/>
                <w:sz w:val="22"/>
                <w:szCs w:val="22"/>
              </w:rPr>
            </w:pPr>
            <w:r>
              <w:rPr>
                <w:rFonts w:asciiTheme="majorHAnsi" w:hAnsiTheme="majorHAnsi" w:cstheme="majorHAnsi"/>
                <w:sz w:val="22"/>
                <w:szCs w:val="22"/>
              </w:rPr>
              <w:t>TREAT</w:t>
            </w:r>
            <w:r w:rsidR="00FB01AD">
              <w:rPr>
                <w:rFonts w:asciiTheme="majorHAnsi" w:hAnsiTheme="majorHAnsi" w:cstheme="majorHAnsi"/>
                <w:sz w:val="22"/>
                <w:szCs w:val="22"/>
              </w:rPr>
              <w:t>_</w:t>
            </w:r>
            <w:r w:rsidR="00FB01AD" w:rsidRPr="00F120B7">
              <w:rPr>
                <w:rFonts w:asciiTheme="majorHAnsi" w:hAnsiTheme="majorHAnsi" w:cstheme="majorHAnsi"/>
                <w:sz w:val="22"/>
                <w:szCs w:val="22"/>
              </w:rPr>
              <w:t>BLANK</w:t>
            </w:r>
            <w:r w:rsidR="00FB01AD">
              <w:rPr>
                <w:rFonts w:asciiTheme="majorHAnsi" w:hAnsiTheme="majorHAnsi" w:cstheme="majorHAnsi"/>
                <w:sz w:val="22"/>
                <w:szCs w:val="22"/>
              </w:rPr>
              <w:t>_</w:t>
            </w:r>
            <w:r w:rsidR="00FB01AD" w:rsidRPr="00F120B7">
              <w:rPr>
                <w:rFonts w:asciiTheme="majorHAnsi" w:hAnsiTheme="majorHAnsi" w:cstheme="majorHAnsi"/>
                <w:sz w:val="22"/>
                <w:szCs w:val="22"/>
              </w:rPr>
              <w:t>OR</w:t>
            </w:r>
            <w:r w:rsidR="00FB01AD">
              <w:rPr>
                <w:rFonts w:asciiTheme="majorHAnsi" w:hAnsiTheme="majorHAnsi" w:cstheme="majorHAnsi"/>
                <w:sz w:val="22"/>
                <w:szCs w:val="22"/>
              </w:rPr>
              <w:t>_</w:t>
            </w:r>
            <w:r w:rsidR="00FB01AD" w:rsidRPr="00F120B7">
              <w:rPr>
                <w:rFonts w:asciiTheme="majorHAnsi" w:hAnsiTheme="majorHAnsi" w:cstheme="majorHAnsi"/>
                <w:sz w:val="22"/>
                <w:szCs w:val="22"/>
              </w:rPr>
              <w:t>NULL</w:t>
            </w:r>
            <w:r>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4AAA9"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4418E5" w14:textId="77777777" w:rsidR="00FB01AD" w:rsidRDefault="007D6BF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7BDAA4" w14:textId="77777777" w:rsidR="00FB01AD" w:rsidRDefault="007D6BFD" w:rsidP="007D6BFD">
            <w:pPr>
              <w:rPr>
                <w:rFonts w:asciiTheme="majorHAnsi" w:hAnsiTheme="majorHAnsi" w:cstheme="majorHAnsi"/>
                <w:sz w:val="22"/>
                <w:szCs w:val="22"/>
              </w:rPr>
            </w:pPr>
            <w:r>
              <w:rPr>
                <w:rFonts w:asciiTheme="majorHAnsi" w:hAnsiTheme="majorHAnsi" w:cstheme="majorHAnsi"/>
                <w:sz w:val="22"/>
                <w:szCs w:val="22"/>
              </w:rPr>
              <w:t>Treat</w:t>
            </w:r>
            <w:r w:rsidRPr="00F120B7">
              <w:rPr>
                <w:rFonts w:asciiTheme="majorHAnsi" w:hAnsiTheme="majorHAnsi" w:cstheme="majorHAnsi"/>
                <w:sz w:val="22"/>
                <w:szCs w:val="22"/>
              </w:rPr>
              <w:t>BlankorNull</w:t>
            </w:r>
            <w:r>
              <w:rPr>
                <w:rFonts w:asciiTheme="majorHAnsi" w:hAnsiTheme="majorHAnsi" w:cstheme="majorHAnsi"/>
                <w:sz w:val="22"/>
                <w:szCs w:val="22"/>
              </w:rPr>
              <w:t xml:space="preserve">As </w:t>
            </w:r>
            <w:r w:rsidR="00FB01AD">
              <w:rPr>
                <w:rFonts w:asciiTheme="majorHAnsi" w:hAnsiTheme="majorHAnsi" w:cstheme="majorHAnsi"/>
                <w:sz w:val="22"/>
                <w:szCs w:val="22"/>
              </w:rPr>
              <w:t xml:space="preserve">- </w:t>
            </w:r>
            <w:r>
              <w:rPr>
                <w:rFonts w:asciiTheme="majorHAnsi" w:hAnsiTheme="majorHAnsi" w:cstheme="majorHAnsi"/>
                <w:sz w:val="22"/>
                <w:szCs w:val="22"/>
              </w:rPr>
              <w:t>Pass</w:t>
            </w:r>
            <w:r w:rsidR="00FB01AD">
              <w:rPr>
                <w:rFonts w:asciiTheme="majorHAnsi" w:hAnsiTheme="majorHAnsi" w:cstheme="majorHAnsi"/>
                <w:sz w:val="22"/>
                <w:szCs w:val="22"/>
              </w:rPr>
              <w:t>/</w:t>
            </w:r>
            <w:r>
              <w:rPr>
                <w:rFonts w:asciiTheme="majorHAnsi" w:hAnsiTheme="majorHAnsi" w:cstheme="majorHAnsi"/>
                <w:sz w:val="22"/>
                <w:szCs w:val="22"/>
              </w:rPr>
              <w:t>Skip</w:t>
            </w:r>
            <w:r w:rsidR="00FB01AD">
              <w:rPr>
                <w:rFonts w:asciiTheme="majorHAnsi" w:hAnsiTheme="majorHAnsi" w:cstheme="majorHAnsi"/>
                <w:sz w:val="22"/>
                <w:szCs w:val="22"/>
              </w:rPr>
              <w:t xml:space="preserve">; Applicable for </w:t>
            </w:r>
            <w:r w:rsidR="00FB01AD" w:rsidRPr="00F120B7">
              <w:rPr>
                <w:rFonts w:asciiTheme="majorHAnsi" w:hAnsiTheme="majorHAnsi" w:cstheme="majorHAnsi"/>
                <w:sz w:val="22"/>
                <w:szCs w:val="22"/>
              </w:rPr>
              <w:t>Duplication</w:t>
            </w:r>
            <w:r w:rsidR="00FB01AD">
              <w:rPr>
                <w:rFonts w:asciiTheme="majorHAnsi" w:hAnsiTheme="majorHAnsi" w:cstheme="majorHAnsi"/>
                <w:sz w:val="22"/>
                <w:szCs w:val="22"/>
              </w:rPr>
              <w:t xml:space="preserve">, </w:t>
            </w:r>
            <w:r w:rsidR="00FB01AD" w:rsidRPr="009129B9">
              <w:rPr>
                <w:rFonts w:asciiTheme="majorHAnsi" w:hAnsiTheme="majorHAnsi" w:cstheme="majorHAnsi"/>
                <w:sz w:val="22"/>
                <w:szCs w:val="22"/>
              </w:rPr>
              <w:t>Conformity</w:t>
            </w:r>
            <w:r w:rsidR="00FB01AD">
              <w:rPr>
                <w:rFonts w:asciiTheme="majorHAnsi" w:hAnsiTheme="majorHAnsi" w:cstheme="majorHAnsi"/>
                <w:sz w:val="22"/>
                <w:szCs w:val="22"/>
              </w:rPr>
              <w:t xml:space="preserve">, </w:t>
            </w:r>
            <w:r w:rsidR="00FB01AD" w:rsidRPr="009129B9">
              <w:rPr>
                <w:rFonts w:asciiTheme="majorHAnsi" w:hAnsiTheme="majorHAnsi" w:cstheme="majorHAnsi"/>
                <w:sz w:val="22"/>
                <w:szCs w:val="22"/>
              </w:rPr>
              <w:t>Conformity</w:t>
            </w:r>
            <w:r w:rsidR="00FB01AD">
              <w:rPr>
                <w:rFonts w:asciiTheme="majorHAnsi" w:hAnsiTheme="majorHAnsi" w:cstheme="majorHAnsi"/>
                <w:sz w:val="22"/>
                <w:szCs w:val="22"/>
              </w:rPr>
              <w:t xml:space="preserve"> (Regex) and Accuracy Dimension</w:t>
            </w:r>
          </w:p>
        </w:tc>
      </w:tr>
      <w:tr w:rsidR="00FB01AD" w:rsidRPr="00FF1B81" w14:paraId="5AC2F2EE"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E06266" w14:textId="77777777" w:rsidR="00FB01AD" w:rsidRPr="0020354F"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REFERENCE</w:t>
            </w:r>
            <w:r>
              <w:rPr>
                <w:rFonts w:asciiTheme="majorHAnsi" w:hAnsiTheme="majorHAnsi" w:cstheme="majorHAnsi"/>
                <w:sz w:val="22"/>
                <w:szCs w:val="22"/>
              </w:rPr>
              <w:t>_</w:t>
            </w:r>
            <w:r w:rsidRPr="009129B9">
              <w:rPr>
                <w:rFonts w:asciiTheme="majorHAnsi" w:hAnsiTheme="majorHAnsi" w:cstheme="majorHAnsi"/>
                <w:sz w:val="22"/>
                <w:szCs w:val="22"/>
              </w:rPr>
              <w:t>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2BD41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586C6"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027C9" w14:textId="77777777" w:rsidR="00FB01AD"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ReferenceList</w:t>
            </w:r>
            <w:r>
              <w:rPr>
                <w:rFonts w:asciiTheme="majorHAnsi" w:hAnsiTheme="majorHAnsi" w:cstheme="majorHAnsi"/>
                <w:sz w:val="22"/>
                <w:szCs w:val="22"/>
              </w:rPr>
              <w:t xml:space="preserve"> e.g. IGX</w:t>
            </w:r>
            <w:r w:rsidRPr="00E35455">
              <w:rPr>
                <w:rFonts w:asciiTheme="majorHAnsi" w:hAnsiTheme="majorHAnsi" w:cstheme="majorHAnsi"/>
                <w:sz w:val="22"/>
                <w:szCs w:val="22"/>
              </w:rPr>
              <w:t xml:space="preserve"> Phone Number Blacklist</w:t>
            </w:r>
            <w:r>
              <w:rPr>
                <w:rFonts w:asciiTheme="majorHAnsi" w:hAnsiTheme="majorHAnsi" w:cstheme="majorHAnsi"/>
                <w:sz w:val="22"/>
                <w:szCs w:val="22"/>
              </w:rPr>
              <w:t>;</w:t>
            </w:r>
            <w:r w:rsidRPr="00E35455">
              <w:rPr>
                <w:rFonts w:asciiTheme="majorHAnsi" w:hAnsiTheme="majorHAnsi" w:cstheme="majorHAnsi"/>
                <w:sz w:val="22"/>
                <w:szCs w:val="22"/>
              </w:rPr>
              <w:t xml:space="preserve"> </w:t>
            </w:r>
            <w:r>
              <w:rPr>
                <w:rFonts w:asciiTheme="majorHAnsi" w:hAnsiTheme="majorHAnsi" w:cstheme="majorHAnsi"/>
                <w:sz w:val="22"/>
                <w:szCs w:val="22"/>
              </w:rPr>
              <w:t xml:space="preserve">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w:t>
            </w:r>
          </w:p>
        </w:tc>
      </w:tr>
      <w:tr w:rsidR="00FB01AD" w:rsidRPr="00FF1B81" w14:paraId="410BEDA4"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EE750C" w14:textId="77777777" w:rsidR="00FB01AD" w:rsidRPr="0020354F" w:rsidRDefault="00FB01AD" w:rsidP="00B340F3">
            <w:pPr>
              <w:rPr>
                <w:rFonts w:asciiTheme="majorHAnsi" w:hAnsiTheme="majorHAnsi" w:cstheme="majorHAnsi"/>
                <w:sz w:val="22"/>
                <w:szCs w:val="22"/>
              </w:rPr>
            </w:pPr>
            <w:r>
              <w:rPr>
                <w:rFonts w:asciiTheme="majorHAnsi" w:hAnsiTheme="majorHAnsi" w:cstheme="majorHAnsi"/>
                <w:sz w:val="22"/>
                <w:szCs w:val="22"/>
              </w:rPr>
              <w:t>MATCH_</w:t>
            </w:r>
            <w:r w:rsidRPr="00A77999">
              <w:rPr>
                <w:rFonts w:asciiTheme="majorHAnsi" w:hAnsiTheme="majorHAnsi" w:cstheme="majorHAnsi"/>
                <w:sz w:val="22"/>
                <w:szCs w:val="22"/>
              </w:rPr>
              <w:t>REFERENCE</w:t>
            </w:r>
            <w:r>
              <w:rPr>
                <w:rFonts w:asciiTheme="majorHAnsi" w:hAnsiTheme="majorHAnsi" w:cstheme="majorHAnsi"/>
                <w:sz w:val="22"/>
                <w:szCs w:val="22"/>
              </w:rPr>
              <w:t>_LIST</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0D0601"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AC3A7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4CBD6D"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Match</w:t>
            </w:r>
            <w:r w:rsidRPr="00A77999">
              <w:rPr>
                <w:rFonts w:asciiTheme="majorHAnsi" w:hAnsiTheme="majorHAnsi" w:cstheme="majorHAnsi"/>
                <w:sz w:val="22"/>
                <w:szCs w:val="22"/>
              </w:rPr>
              <w:t>Reference</w:t>
            </w:r>
            <w:r>
              <w:rPr>
                <w:rFonts w:asciiTheme="majorHAnsi" w:hAnsiTheme="majorHAnsi" w:cstheme="majorHAnsi"/>
                <w:sz w:val="22"/>
                <w:szCs w:val="22"/>
              </w:rPr>
              <w:t xml:space="preserve">List -True/False;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w:t>
            </w:r>
          </w:p>
        </w:tc>
      </w:tr>
      <w:tr w:rsidR="00FB01AD" w:rsidRPr="00FF1B81" w14:paraId="5F29576D"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88DC4" w14:textId="77777777" w:rsidR="00FB01AD" w:rsidRPr="009129B9" w:rsidRDefault="00FB01AD" w:rsidP="00B340F3">
            <w:pPr>
              <w:rPr>
                <w:rFonts w:asciiTheme="majorHAnsi" w:hAnsiTheme="majorHAnsi" w:cstheme="majorHAnsi"/>
                <w:sz w:val="22"/>
                <w:szCs w:val="22"/>
              </w:rPr>
            </w:pPr>
            <w:r>
              <w:rPr>
                <w:rFonts w:asciiTheme="majorHAnsi" w:hAnsiTheme="majorHAnsi" w:cstheme="majorHAnsi"/>
                <w:sz w:val="22"/>
                <w:szCs w:val="22"/>
              </w:rPr>
              <w:t>REFERENCE_LIST_DATA</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533BD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2C9F2C"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r w:rsidR="004A704F">
              <w:rPr>
                <w:rFonts w:asciiTheme="majorHAnsi" w:hAnsiTheme="majorHAnsi" w:cstheme="majorHAnsi"/>
                <w:sz w:val="22"/>
                <w:szCs w:val="22"/>
              </w:rPr>
              <w:t>(4000)</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E33307"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Reference List data;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w:t>
            </w:r>
          </w:p>
        </w:tc>
      </w:tr>
      <w:tr w:rsidR="00FB01AD" w:rsidRPr="00FF1B81" w14:paraId="409E7D04"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0BE02A" w14:textId="77777777" w:rsidR="00FB01AD" w:rsidRPr="009129B9" w:rsidRDefault="00FB01AD" w:rsidP="00B340F3">
            <w:pPr>
              <w:rPr>
                <w:rFonts w:asciiTheme="majorHAnsi" w:hAnsiTheme="majorHAnsi" w:cstheme="majorHAnsi"/>
                <w:sz w:val="22"/>
                <w:szCs w:val="22"/>
              </w:rPr>
            </w:pPr>
            <w:r w:rsidRPr="009129B9">
              <w:rPr>
                <w:rFonts w:asciiTheme="majorHAnsi" w:hAnsiTheme="majorHAnsi" w:cstheme="majorHAnsi"/>
                <w:sz w:val="22"/>
                <w:szCs w:val="22"/>
              </w:rPr>
              <w:lastRenderedPageBreak/>
              <w:t>REGULAR</w:t>
            </w:r>
            <w:r>
              <w:rPr>
                <w:rFonts w:asciiTheme="majorHAnsi" w:hAnsiTheme="majorHAnsi" w:cstheme="majorHAnsi"/>
                <w:sz w:val="22"/>
                <w:szCs w:val="22"/>
              </w:rPr>
              <w:t>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A396DA"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DF231B"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528AA9" w14:textId="77777777" w:rsidR="00FB01AD" w:rsidRDefault="00FB01AD" w:rsidP="00B340F3">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 (Regex)</w:t>
            </w:r>
          </w:p>
        </w:tc>
      </w:tr>
      <w:tr w:rsidR="00FB01AD" w:rsidRPr="00FF1B81" w14:paraId="62399DFE"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2ED39A" w14:textId="77777777" w:rsidR="00FB01AD" w:rsidRPr="009129B9" w:rsidRDefault="00FB01AD" w:rsidP="00B340F3">
            <w:pPr>
              <w:rPr>
                <w:rFonts w:asciiTheme="majorHAnsi" w:hAnsiTheme="majorHAnsi" w:cstheme="majorHAnsi"/>
                <w:sz w:val="22"/>
                <w:szCs w:val="22"/>
              </w:rPr>
            </w:pPr>
            <w:r>
              <w:rPr>
                <w:rFonts w:asciiTheme="majorHAnsi" w:hAnsiTheme="majorHAnsi" w:cstheme="majorHAnsi"/>
                <w:sz w:val="22"/>
                <w:szCs w:val="22"/>
              </w:rPr>
              <w:t>MATCH_REGULAR_EXPRESSION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7889EB"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4FE772" w14:textId="77777777" w:rsidR="00FB01AD" w:rsidRDefault="00BE0753"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6EC99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MatchRegularExpression; Applicable for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 (Regex)</w:t>
            </w:r>
          </w:p>
        </w:tc>
      </w:tr>
      <w:tr w:rsidR="00FB01AD" w:rsidRPr="00FF1B81" w14:paraId="64C1864D"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6F132E" w14:textId="77777777" w:rsidR="00FB01AD" w:rsidRPr="003B1334"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3FB9DB"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C9E0D9"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C3B9F3"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LowerBound</w:t>
            </w:r>
            <w:r>
              <w:rPr>
                <w:rFonts w:asciiTheme="majorHAnsi" w:hAnsiTheme="majorHAnsi" w:cstheme="majorHAnsi"/>
                <w:sz w:val="22"/>
                <w:szCs w:val="22"/>
              </w:rPr>
              <w:t xml:space="preserv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534AC87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4A2EE2" w14:textId="77777777" w:rsidR="00FB01AD" w:rsidRPr="00124BD9"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F5780F"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0B96E9"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A96314"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LowerBoundInclusive</w:t>
            </w:r>
            <w:r>
              <w:rPr>
                <w:rFonts w:asciiTheme="majorHAnsi" w:hAnsiTheme="majorHAnsi" w:cstheme="majorHAnsi"/>
                <w:sz w:val="22"/>
                <w:szCs w:val="22"/>
              </w:rPr>
              <w:t xml:space="preserve"> - True/False;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4D54336F"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F93AAB" w14:textId="77777777" w:rsidR="00FB01AD" w:rsidRPr="00124BD9"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4CB03A"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116F85"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F021FA"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UpperBound</w:t>
            </w:r>
            <w:r>
              <w:rPr>
                <w:rFonts w:asciiTheme="majorHAnsi" w:hAnsiTheme="majorHAnsi" w:cstheme="majorHAnsi"/>
                <w:sz w:val="22"/>
                <w:szCs w:val="22"/>
              </w:rPr>
              <w:t xml:space="preserv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137E7D3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460B55" w14:textId="77777777" w:rsidR="00FB01AD" w:rsidRPr="00124BD9"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w:t>
            </w:r>
            <w:r>
              <w:rPr>
                <w:rFonts w:asciiTheme="majorHAnsi" w:hAnsiTheme="majorHAnsi" w:cstheme="majorHAnsi"/>
                <w:sz w:val="22"/>
                <w:szCs w:val="22"/>
              </w:rPr>
              <w:t>_</w:t>
            </w:r>
            <w:r w:rsidRPr="00124BD9">
              <w:rPr>
                <w:rFonts w:asciiTheme="majorHAnsi" w:hAnsiTheme="majorHAnsi" w:cstheme="majorHAnsi"/>
                <w:sz w:val="22"/>
                <w:szCs w:val="22"/>
              </w:rPr>
              <w:t>BOUND</w:t>
            </w:r>
            <w:r>
              <w:rPr>
                <w:rFonts w:asciiTheme="majorHAnsi" w:hAnsiTheme="majorHAnsi" w:cstheme="majorHAnsi"/>
                <w:sz w:val="22"/>
                <w:szCs w:val="22"/>
              </w:rPr>
              <w:t>_</w:t>
            </w:r>
            <w:r w:rsidRPr="00124BD9">
              <w:rPr>
                <w:rFonts w:asciiTheme="majorHAnsi" w:hAnsiTheme="majorHAnsi" w:cstheme="majorHAnsi"/>
                <w:sz w:val="22"/>
                <w:szCs w:val="22"/>
              </w:rPr>
              <w:t>INCLUSIVE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2D85D5"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7420E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204185" w14:textId="77777777" w:rsidR="00FB01AD" w:rsidRDefault="00FB01AD" w:rsidP="00B340F3">
            <w:pPr>
              <w:rPr>
                <w:rFonts w:asciiTheme="majorHAnsi" w:hAnsiTheme="majorHAnsi" w:cstheme="majorHAnsi"/>
                <w:sz w:val="22"/>
                <w:szCs w:val="22"/>
              </w:rPr>
            </w:pPr>
            <w:r w:rsidRPr="00124BD9">
              <w:rPr>
                <w:rFonts w:asciiTheme="majorHAnsi" w:hAnsiTheme="majorHAnsi" w:cstheme="majorHAnsi"/>
                <w:sz w:val="22"/>
                <w:szCs w:val="22"/>
              </w:rPr>
              <w:t>UpperBoundInclusive</w:t>
            </w:r>
            <w:r>
              <w:rPr>
                <w:rFonts w:asciiTheme="majorHAnsi" w:hAnsiTheme="majorHAnsi" w:cstheme="majorHAnsi"/>
                <w:sz w:val="22"/>
                <w:szCs w:val="22"/>
              </w:rPr>
              <w:t xml:space="preserve"> - True/False;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FB01AD" w:rsidRPr="00FF1B81" w14:paraId="49A293A8"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9637B0" w14:textId="77777777" w:rsidR="00FB01AD" w:rsidRPr="00124BD9" w:rsidRDefault="00FB01AD" w:rsidP="00B340F3">
            <w:pPr>
              <w:rPr>
                <w:rFonts w:asciiTheme="majorHAnsi" w:hAnsiTheme="majorHAnsi" w:cstheme="majorHAnsi"/>
                <w:sz w:val="22"/>
                <w:szCs w:val="22"/>
              </w:rPr>
            </w:pPr>
            <w:r>
              <w:rPr>
                <w:rFonts w:asciiTheme="majorHAnsi" w:hAnsiTheme="majorHAnsi" w:cstheme="majorHAnsi"/>
                <w:sz w:val="22"/>
                <w:szCs w:val="22"/>
              </w:rPr>
              <w:t>WITHIN_RANGE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E3482E"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55069E"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EBC99F"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WithinRange - True/False; Applicable for </w:t>
            </w:r>
            <w:r w:rsidRPr="00124BD9">
              <w:rPr>
                <w:rFonts w:asciiTheme="majorHAnsi" w:hAnsiTheme="majorHAnsi" w:cstheme="majorHAnsi"/>
                <w:sz w:val="22"/>
                <w:szCs w:val="22"/>
              </w:rPr>
              <w:t xml:space="preserve">Accuracy </w:t>
            </w:r>
            <w:r>
              <w:rPr>
                <w:rFonts w:asciiTheme="majorHAnsi" w:hAnsiTheme="majorHAnsi" w:cstheme="majorHAnsi"/>
                <w:sz w:val="22"/>
                <w:szCs w:val="22"/>
              </w:rPr>
              <w:t>Dimension</w:t>
            </w:r>
          </w:p>
        </w:tc>
      </w:tr>
      <w:tr w:rsidR="005349F6" w:rsidRPr="00FF1B81" w14:paraId="35D6755E"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076506" w14:textId="77777777" w:rsidR="005349F6" w:rsidRDefault="005349F6" w:rsidP="00B340F3">
            <w:pPr>
              <w:rPr>
                <w:rFonts w:asciiTheme="majorHAnsi" w:hAnsiTheme="majorHAnsi" w:cstheme="majorHAnsi"/>
                <w:sz w:val="22"/>
                <w:szCs w:val="22"/>
              </w:rPr>
            </w:pPr>
            <w:r>
              <w:rPr>
                <w:rFonts w:asciiTheme="majorHAnsi" w:hAnsiTheme="majorHAnsi" w:cstheme="majorHAnsi"/>
              </w:rPr>
              <w:t>RULE_ATTRIBUTE_</w:t>
            </w:r>
            <w:r w:rsidR="007766F2">
              <w:rPr>
                <w:rFonts w:asciiTheme="majorHAnsi" w:hAnsiTheme="majorHAnsi" w:cstheme="majorHAnsi"/>
              </w:rPr>
              <w:t>DATA_</w:t>
            </w:r>
            <w:r>
              <w:rPr>
                <w:rFonts w:asciiTheme="majorHAnsi" w:hAnsiTheme="majorHAnsi" w:cstheme="majorHAnsi"/>
              </w:rPr>
              <w:t>TYPE</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BBA4F2" w14:textId="77777777" w:rsidR="005349F6" w:rsidRDefault="005349F6"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B3A4DD" w14:textId="77777777" w:rsidR="005349F6" w:rsidRDefault="005349F6"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C8A108" w14:textId="77777777" w:rsidR="005349F6" w:rsidRDefault="005349F6" w:rsidP="00B340F3">
            <w:pPr>
              <w:rPr>
                <w:rFonts w:asciiTheme="majorHAnsi" w:hAnsiTheme="majorHAnsi" w:cstheme="majorHAnsi"/>
                <w:sz w:val="22"/>
                <w:szCs w:val="22"/>
              </w:rPr>
            </w:pPr>
            <w:r>
              <w:rPr>
                <w:rFonts w:asciiTheme="majorHAnsi" w:hAnsiTheme="majorHAnsi" w:cstheme="majorHAnsi"/>
                <w:sz w:val="22"/>
                <w:szCs w:val="22"/>
              </w:rPr>
              <w:t>Data type of the attributes for ‘Attribute Comparison’ rule</w:t>
            </w:r>
          </w:p>
        </w:tc>
      </w:tr>
      <w:tr w:rsidR="00BE0753" w:rsidRPr="00FF1B81" w14:paraId="6293122A"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61593B" w14:textId="77777777" w:rsidR="00BE0753" w:rsidRPr="009129B9" w:rsidRDefault="00BE0753" w:rsidP="00566EEF">
            <w:pPr>
              <w:rPr>
                <w:rFonts w:asciiTheme="majorHAnsi" w:hAnsiTheme="majorHAnsi" w:cstheme="majorHAnsi"/>
                <w:sz w:val="22"/>
                <w:szCs w:val="22"/>
              </w:rPr>
            </w:pPr>
            <w:r>
              <w:rPr>
                <w:rFonts w:asciiTheme="majorHAnsi" w:hAnsiTheme="majorHAnsi" w:cstheme="majorHAnsi"/>
                <w:sz w:val="22"/>
                <w:szCs w:val="22"/>
              </w:rPr>
              <w:t>JS_</w:t>
            </w:r>
            <w:r w:rsidRPr="009129B9">
              <w:rPr>
                <w:rFonts w:asciiTheme="majorHAnsi" w:hAnsiTheme="majorHAnsi" w:cstheme="majorHAnsi"/>
                <w:sz w:val="22"/>
                <w:szCs w:val="22"/>
              </w:rPr>
              <w:t>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A93494"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52ED40"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64A822" w14:textId="77777777" w:rsidR="00BE0753" w:rsidRDefault="00BE0753" w:rsidP="00BE0753">
            <w:pPr>
              <w:rPr>
                <w:rFonts w:asciiTheme="majorHAnsi" w:hAnsiTheme="majorHAnsi" w:cstheme="majorHAnsi"/>
                <w:sz w:val="22"/>
                <w:szCs w:val="22"/>
              </w:rPr>
            </w:pPr>
            <w:r w:rsidRPr="009129B9">
              <w:rPr>
                <w:rFonts w:asciiTheme="majorHAnsi" w:hAnsiTheme="majorHAnsi" w:cstheme="majorHAnsi"/>
                <w:sz w:val="22"/>
                <w:szCs w:val="22"/>
              </w:rPr>
              <w:t>RegularExpression</w:t>
            </w:r>
            <w:r>
              <w:rPr>
                <w:rFonts w:asciiTheme="majorHAnsi" w:hAnsiTheme="majorHAnsi" w:cstheme="majorHAnsi"/>
                <w:sz w:val="22"/>
                <w:szCs w:val="22"/>
              </w:rPr>
              <w:t xml:space="preserve">; </w:t>
            </w:r>
            <w:r w:rsidR="00D55D57">
              <w:rPr>
                <w:rFonts w:asciiTheme="majorHAnsi" w:hAnsiTheme="majorHAnsi" w:cstheme="majorHAnsi"/>
                <w:sz w:val="22"/>
                <w:szCs w:val="22"/>
              </w:rPr>
              <w:t>Applicable for IGX JS Expression rule type</w:t>
            </w:r>
          </w:p>
        </w:tc>
      </w:tr>
      <w:tr w:rsidR="00BE0753" w:rsidRPr="00FF1B81" w14:paraId="0D4B326F"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CD217" w14:textId="77777777" w:rsidR="00BE0753" w:rsidRPr="009129B9" w:rsidRDefault="00BE0753" w:rsidP="00566EEF">
            <w:pPr>
              <w:rPr>
                <w:rFonts w:asciiTheme="majorHAnsi" w:hAnsiTheme="majorHAnsi" w:cstheme="majorHAnsi"/>
                <w:sz w:val="22"/>
                <w:szCs w:val="22"/>
              </w:rPr>
            </w:pPr>
            <w:r>
              <w:rPr>
                <w:rFonts w:asciiTheme="majorHAnsi" w:hAnsiTheme="majorHAnsi" w:cstheme="majorHAnsi"/>
                <w:sz w:val="22"/>
                <w:szCs w:val="22"/>
              </w:rPr>
              <w:t>MATCH_JS_EXPRESSION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84875C" w14:textId="77777777" w:rsidR="00BE0753" w:rsidRDefault="00BE0753" w:rsidP="00566EEF">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49A771" w14:textId="77777777" w:rsidR="00BE0753" w:rsidRDefault="00BE0753" w:rsidP="00566EEF">
            <w:pPr>
              <w:rPr>
                <w:rFonts w:asciiTheme="majorHAnsi" w:hAnsiTheme="majorHAnsi" w:cstheme="majorHAnsi"/>
                <w:sz w:val="22"/>
                <w:szCs w:val="22"/>
              </w:rPr>
            </w:pPr>
            <w:r>
              <w:rPr>
                <w:rFonts w:asciiTheme="majorHAnsi" w:hAnsiTheme="majorHAnsi" w:cstheme="majorHAnsi"/>
                <w:sz w:val="22"/>
                <w:szCs w:val="22"/>
              </w:rPr>
              <w:t>Boolean</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A97DC7" w14:textId="77777777" w:rsidR="00BE0753" w:rsidRDefault="00BE0753" w:rsidP="00BE0753">
            <w:pPr>
              <w:rPr>
                <w:rFonts w:asciiTheme="majorHAnsi" w:hAnsiTheme="majorHAnsi" w:cstheme="majorHAnsi"/>
                <w:sz w:val="22"/>
                <w:szCs w:val="22"/>
              </w:rPr>
            </w:pPr>
            <w:r>
              <w:rPr>
                <w:rFonts w:asciiTheme="majorHAnsi" w:hAnsiTheme="majorHAnsi" w:cstheme="majorHAnsi"/>
                <w:sz w:val="22"/>
                <w:szCs w:val="22"/>
              </w:rPr>
              <w:t xml:space="preserve">MatchJSExpression - True/False; </w:t>
            </w:r>
            <w:r w:rsidR="00D55D57">
              <w:rPr>
                <w:rFonts w:asciiTheme="majorHAnsi" w:hAnsiTheme="majorHAnsi" w:cstheme="majorHAnsi"/>
                <w:sz w:val="22"/>
                <w:szCs w:val="22"/>
              </w:rPr>
              <w:t>Applicable for IGX JS Expression rule type</w:t>
            </w:r>
          </w:p>
        </w:tc>
      </w:tr>
      <w:tr w:rsidR="00FB01AD" w:rsidRPr="00FF1B81" w14:paraId="6FF15CA3"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DA789C" w14:textId="77777777" w:rsidR="00FB01AD" w:rsidRPr="00124BD9" w:rsidRDefault="00FB01AD" w:rsidP="00B340F3">
            <w:pPr>
              <w:rPr>
                <w:rFonts w:asciiTheme="majorHAnsi" w:hAnsiTheme="majorHAnsi" w:cstheme="majorHAnsi"/>
                <w:sz w:val="22"/>
                <w:szCs w:val="22"/>
              </w:rPr>
            </w:pPr>
            <w:r>
              <w:rPr>
                <w:rFonts w:asciiTheme="majorHAnsi" w:hAnsiTheme="majorHAnsi" w:cstheme="majorHAnsi"/>
                <w:sz w:val="22"/>
                <w:szCs w:val="22"/>
              </w:rPr>
              <w:t>DATA_ELEMENT_GROUP</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51B990" w14:textId="77777777" w:rsidR="00FB01AD" w:rsidRDefault="00FB01AD" w:rsidP="00B340F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48885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A2CF24" w14:textId="77777777" w:rsidR="00FB01AD" w:rsidRDefault="00FB01AD" w:rsidP="00B340F3">
            <w:pPr>
              <w:rPr>
                <w:rFonts w:asciiTheme="majorHAnsi" w:hAnsiTheme="majorHAnsi" w:cstheme="majorHAnsi"/>
                <w:sz w:val="22"/>
                <w:szCs w:val="22"/>
              </w:rPr>
            </w:pPr>
            <w:r>
              <w:rPr>
                <w:rFonts w:asciiTheme="majorHAnsi" w:hAnsiTheme="majorHAnsi" w:cstheme="majorHAnsi"/>
                <w:sz w:val="22"/>
                <w:szCs w:val="22"/>
              </w:rPr>
              <w:t xml:space="preserve">DataElementGroup e.g. </w:t>
            </w:r>
            <w:r w:rsidRPr="00617274">
              <w:rPr>
                <w:rFonts w:asciiTheme="majorHAnsi" w:hAnsiTheme="majorHAnsi" w:cstheme="majorHAnsi"/>
                <w:sz w:val="22"/>
                <w:szCs w:val="22"/>
              </w:rPr>
              <w:t>P</w:t>
            </w:r>
            <w:r>
              <w:rPr>
                <w:rFonts w:asciiTheme="majorHAnsi" w:hAnsiTheme="majorHAnsi" w:cstheme="majorHAnsi"/>
                <w:sz w:val="22"/>
                <w:szCs w:val="22"/>
              </w:rPr>
              <w:t xml:space="preserve">hone; Applicable for Completeness and </w:t>
            </w:r>
            <w:r w:rsidRPr="009129B9">
              <w:rPr>
                <w:rFonts w:asciiTheme="majorHAnsi" w:hAnsiTheme="majorHAnsi" w:cstheme="majorHAnsi"/>
                <w:sz w:val="22"/>
                <w:szCs w:val="22"/>
              </w:rPr>
              <w:t>Conformity</w:t>
            </w:r>
            <w:r>
              <w:rPr>
                <w:rFonts w:asciiTheme="majorHAnsi" w:hAnsiTheme="majorHAnsi" w:cstheme="majorHAnsi"/>
                <w:sz w:val="22"/>
                <w:szCs w:val="22"/>
              </w:rPr>
              <w:t xml:space="preserve"> Dimension (Multiple)</w:t>
            </w:r>
          </w:p>
        </w:tc>
      </w:tr>
      <w:tr w:rsidR="00637623" w:rsidRPr="00FF1B81" w14:paraId="1D6B668B"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7BBAC6" w14:textId="77777777" w:rsidR="00637623" w:rsidRDefault="00637623" w:rsidP="009D4694">
            <w:pPr>
              <w:rPr>
                <w:rFonts w:asciiTheme="majorHAnsi" w:hAnsiTheme="majorHAnsi" w:cstheme="majorHAnsi"/>
                <w:sz w:val="22"/>
                <w:szCs w:val="22"/>
              </w:rPr>
            </w:pPr>
            <w:r w:rsidRPr="00CA2F34">
              <w:rPr>
                <w:rFonts w:asciiTheme="majorHAnsi" w:hAnsiTheme="majorHAnsi" w:cstheme="majorHAnsi"/>
                <w:sz w:val="22"/>
                <w:szCs w:val="22"/>
              </w:rPr>
              <w:t>RE_</w:t>
            </w:r>
            <w:r w:rsidR="006E0F23">
              <w:rPr>
                <w:rFonts w:asciiTheme="majorHAnsi" w:hAnsiTheme="majorHAnsi" w:cstheme="majorHAnsi"/>
                <w:sz w:val="22"/>
                <w:szCs w:val="22"/>
              </w:rPr>
              <w:t>HANDLE</w:t>
            </w:r>
            <w:r w:rsidRPr="00CA2F34">
              <w:rPr>
                <w:rFonts w:asciiTheme="majorHAnsi" w:hAnsiTheme="majorHAnsi" w:cstheme="majorHAnsi"/>
                <w:sz w:val="22"/>
                <w:szCs w:val="22"/>
              </w:rPr>
              <w:t>_BLANK_NULL</w:t>
            </w:r>
            <w:r w:rsidR="006E0F23">
              <w:rPr>
                <w:rFonts w:asciiTheme="majorHAnsi" w:hAnsiTheme="majorHAnsi" w:cstheme="majorHAnsi"/>
                <w:sz w:val="22"/>
                <w:szCs w:val="22"/>
              </w:rPr>
              <w:t>_AS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B90496" w14:textId="77777777" w:rsidR="00637623" w:rsidRDefault="00637623" w:rsidP="00601FF5">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F1D358" w14:textId="77777777" w:rsidR="00637623" w:rsidRDefault="00637623" w:rsidP="00601FF5">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45C38A" w14:textId="77777777" w:rsidR="00637623" w:rsidRPr="00617274" w:rsidRDefault="00637623" w:rsidP="00FB01AD">
            <w:pPr>
              <w:rPr>
                <w:rFonts w:asciiTheme="majorHAnsi" w:hAnsiTheme="majorHAnsi" w:cstheme="majorHAnsi"/>
                <w:sz w:val="22"/>
                <w:szCs w:val="22"/>
              </w:rPr>
            </w:pPr>
            <w:r>
              <w:rPr>
                <w:rFonts w:asciiTheme="majorHAnsi" w:hAnsiTheme="majorHAnsi" w:cstheme="majorHAnsi"/>
                <w:sz w:val="22"/>
                <w:szCs w:val="22"/>
              </w:rPr>
              <w:t>Parameter value from the reference list to be populated here</w:t>
            </w:r>
          </w:p>
        </w:tc>
      </w:tr>
      <w:tr w:rsidR="00617274" w:rsidRPr="00FF1B81" w14:paraId="4A1B02F2"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99B11" w14:textId="77777777" w:rsidR="00617274" w:rsidRPr="00124BD9" w:rsidRDefault="00FB01AD" w:rsidP="009D4694">
            <w:pPr>
              <w:rPr>
                <w:rFonts w:asciiTheme="majorHAnsi" w:hAnsiTheme="majorHAnsi" w:cstheme="majorHAnsi"/>
                <w:sz w:val="22"/>
                <w:szCs w:val="22"/>
              </w:rPr>
            </w:pPr>
            <w:r>
              <w:rPr>
                <w:rFonts w:asciiTheme="majorHAnsi" w:hAnsiTheme="majorHAnsi" w:cstheme="majorHAnsi"/>
                <w:sz w:val="22"/>
                <w:szCs w:val="22"/>
              </w:rPr>
              <w:t>DATA_ELEMENT_</w:t>
            </w:r>
            <w:r w:rsidR="00F224E4">
              <w:rPr>
                <w:rFonts w:asciiTheme="majorHAnsi" w:hAnsiTheme="majorHAnsi" w:cstheme="majorHAnsi"/>
                <w:sz w:val="22"/>
                <w:szCs w:val="22"/>
              </w:rPr>
              <w:t>GROUP_</w:t>
            </w:r>
            <w:r w:rsidRPr="00617274">
              <w:rPr>
                <w:rFonts w:asciiTheme="majorHAnsi" w:hAnsiTheme="majorHAnsi" w:cstheme="majorHAnsi"/>
                <w:sz w:val="22"/>
                <w:szCs w:val="22"/>
              </w:rPr>
              <w:t>HANDLING</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CEBA55" w14:textId="77777777" w:rsidR="00617274" w:rsidRDefault="00617274" w:rsidP="00601FF5">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CF42F2" w14:textId="77777777" w:rsidR="00617274" w:rsidRDefault="00617274" w:rsidP="00601FF5">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47FF54" w14:textId="77777777" w:rsidR="00617274" w:rsidRDefault="00FB01AD" w:rsidP="009D4694">
            <w:pPr>
              <w:rPr>
                <w:rFonts w:asciiTheme="majorHAnsi" w:hAnsiTheme="majorHAnsi" w:cstheme="majorHAnsi"/>
                <w:sz w:val="22"/>
                <w:szCs w:val="22"/>
              </w:rPr>
            </w:pPr>
            <w:r w:rsidRPr="00617274">
              <w:rPr>
                <w:rFonts w:asciiTheme="majorHAnsi" w:hAnsiTheme="majorHAnsi" w:cstheme="majorHAnsi"/>
                <w:sz w:val="22"/>
                <w:szCs w:val="22"/>
              </w:rPr>
              <w:t>Multiple</w:t>
            </w:r>
            <w:r>
              <w:rPr>
                <w:rFonts w:asciiTheme="majorHAnsi" w:hAnsiTheme="majorHAnsi" w:cstheme="majorHAnsi"/>
                <w:sz w:val="22"/>
                <w:szCs w:val="22"/>
              </w:rPr>
              <w:t xml:space="preserve"> Data Element Handling </w:t>
            </w:r>
            <w:r w:rsidR="00617274">
              <w:rPr>
                <w:rFonts w:asciiTheme="majorHAnsi" w:hAnsiTheme="majorHAnsi" w:cstheme="majorHAnsi"/>
                <w:sz w:val="22"/>
                <w:szCs w:val="22"/>
              </w:rPr>
              <w:t xml:space="preserve">e.g. </w:t>
            </w:r>
            <w:r w:rsidR="00617274" w:rsidRPr="00617274">
              <w:rPr>
                <w:rFonts w:asciiTheme="majorHAnsi" w:hAnsiTheme="majorHAnsi" w:cstheme="majorHAnsi"/>
                <w:sz w:val="22"/>
                <w:szCs w:val="22"/>
              </w:rPr>
              <w:t>AtLeastOneMustPass</w:t>
            </w:r>
            <w:r w:rsidR="00637623">
              <w:rPr>
                <w:rFonts w:asciiTheme="majorHAnsi" w:hAnsiTheme="majorHAnsi" w:cstheme="majorHAnsi"/>
                <w:sz w:val="22"/>
                <w:szCs w:val="22"/>
              </w:rPr>
              <w:t xml:space="preserve"> and AllMustPass</w:t>
            </w:r>
            <w:r w:rsidR="00617274">
              <w:rPr>
                <w:rFonts w:asciiTheme="majorHAnsi" w:hAnsiTheme="majorHAnsi" w:cstheme="majorHAnsi"/>
                <w:sz w:val="22"/>
                <w:szCs w:val="22"/>
              </w:rPr>
              <w:t xml:space="preserve">; Applicable for Completeness and </w:t>
            </w:r>
            <w:r w:rsidR="00617274" w:rsidRPr="009129B9">
              <w:rPr>
                <w:rFonts w:asciiTheme="majorHAnsi" w:hAnsiTheme="majorHAnsi" w:cstheme="majorHAnsi"/>
                <w:sz w:val="22"/>
                <w:szCs w:val="22"/>
              </w:rPr>
              <w:t>Conformity</w:t>
            </w:r>
            <w:r w:rsidR="00617274">
              <w:rPr>
                <w:rFonts w:asciiTheme="majorHAnsi" w:hAnsiTheme="majorHAnsi" w:cstheme="majorHAnsi"/>
                <w:sz w:val="22"/>
                <w:szCs w:val="22"/>
              </w:rPr>
              <w:t xml:space="preserve"> Dimension (Multiple)</w:t>
            </w:r>
          </w:p>
        </w:tc>
      </w:tr>
      <w:tr w:rsidR="00260763" w:rsidRPr="00BD0BEE" w14:paraId="2E0277BE"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4CD80E"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260763">
              <w:rPr>
                <w:rFonts w:asciiTheme="majorHAnsi" w:hAnsiTheme="majorHAnsi" w:cstheme="majorHAnsi"/>
                <w:sz w:val="22"/>
                <w:szCs w:val="22"/>
              </w:rPr>
              <w: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095844" w14:textId="77777777" w:rsidR="00260763" w:rsidRPr="00C10253" w:rsidRDefault="00260763"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8C17F8" w14:textId="77777777" w:rsidR="00260763" w:rsidRPr="00C10253" w:rsidRDefault="00260763"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807B2D"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260763">
              <w:rPr>
                <w:rFonts w:asciiTheme="majorHAnsi" w:hAnsiTheme="majorHAnsi" w:cstheme="majorHAnsi"/>
                <w:sz w:val="22"/>
                <w:szCs w:val="22"/>
              </w:rPr>
              <w:t xml:space="preserve"> </w:t>
            </w:r>
            <w:r w:rsidR="00260763" w:rsidRPr="000308F1">
              <w:rPr>
                <w:rFonts w:asciiTheme="majorHAnsi" w:hAnsiTheme="majorHAnsi" w:cstheme="majorHAnsi"/>
                <w:sz w:val="22"/>
                <w:szCs w:val="22"/>
              </w:rPr>
              <w:t>CreatedOn</w:t>
            </w:r>
          </w:p>
        </w:tc>
      </w:tr>
      <w:tr w:rsidR="00260763" w:rsidRPr="00BD0BEE" w14:paraId="7DD94F2E"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B87A62"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DATA_ENTITY</w:t>
            </w:r>
            <w:r w:rsidR="00260763">
              <w:rPr>
                <w:rFonts w:asciiTheme="majorHAnsi" w:hAnsiTheme="majorHAnsi" w:cstheme="majorHAnsi"/>
                <w:sz w:val="22"/>
                <w:szCs w:val="22"/>
              </w:rPr>
              <w: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3BCA95" w14:textId="77777777" w:rsidR="00260763" w:rsidRPr="00C10253" w:rsidRDefault="00260763"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D78CD2" w14:textId="77777777" w:rsidR="00260763" w:rsidRPr="00C10253" w:rsidRDefault="00260763"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423432" w14:textId="77777777" w:rsidR="00260763" w:rsidRPr="00C10253" w:rsidRDefault="001B48DE" w:rsidP="00C529B0">
            <w:pPr>
              <w:rPr>
                <w:rFonts w:asciiTheme="majorHAnsi" w:hAnsiTheme="majorHAnsi" w:cstheme="majorHAnsi"/>
                <w:sz w:val="22"/>
                <w:szCs w:val="22"/>
              </w:rPr>
            </w:pPr>
            <w:r>
              <w:rPr>
                <w:rFonts w:asciiTheme="majorHAnsi" w:hAnsiTheme="majorHAnsi" w:cstheme="majorHAnsi"/>
                <w:sz w:val="22"/>
                <w:szCs w:val="22"/>
              </w:rPr>
              <w:t>Data entity</w:t>
            </w:r>
            <w:r w:rsidR="00260763">
              <w:rPr>
                <w:rFonts w:asciiTheme="majorHAnsi" w:hAnsiTheme="majorHAnsi" w:cstheme="majorHAnsi"/>
                <w:sz w:val="22"/>
                <w:szCs w:val="22"/>
              </w:rPr>
              <w:t xml:space="preserve"> </w:t>
            </w:r>
            <w:r w:rsidR="00260763" w:rsidRPr="000308F1">
              <w:rPr>
                <w:rFonts w:asciiTheme="majorHAnsi" w:hAnsiTheme="majorHAnsi" w:cstheme="majorHAnsi"/>
                <w:sz w:val="22"/>
                <w:szCs w:val="22"/>
              </w:rPr>
              <w:t>UpdatedOn</w:t>
            </w:r>
          </w:p>
        </w:tc>
      </w:tr>
      <w:tr w:rsidR="000308F1" w:rsidRPr="00BD0BEE" w14:paraId="5E12C662"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BFA2EE"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DATA_ELEMENT_CREATED_ON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DA4AD2" w14:textId="77777777" w:rsidR="000308F1" w:rsidRPr="00C10253" w:rsidRDefault="000308F1"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752345"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D6E4C2"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CreatedOn</w:t>
            </w:r>
          </w:p>
        </w:tc>
      </w:tr>
      <w:tr w:rsidR="000308F1" w:rsidRPr="00BD0BEE" w14:paraId="6A5CB5CC"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518AA0" w14:textId="77777777" w:rsidR="000308F1" w:rsidRPr="00C10253" w:rsidRDefault="000308F1" w:rsidP="000308F1">
            <w:pPr>
              <w:rPr>
                <w:rFonts w:asciiTheme="majorHAnsi" w:hAnsiTheme="majorHAnsi" w:cstheme="majorHAnsi"/>
                <w:sz w:val="22"/>
                <w:szCs w:val="22"/>
              </w:rPr>
            </w:pPr>
            <w:r>
              <w:rPr>
                <w:rFonts w:asciiTheme="majorHAnsi" w:hAnsiTheme="majorHAnsi" w:cstheme="majorHAnsi"/>
                <w:sz w:val="22"/>
                <w:szCs w:val="22"/>
              </w:rPr>
              <w:t>DATA_ELEMENT_UPDATED_ON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3FDA9F" w14:textId="77777777" w:rsidR="000308F1" w:rsidRPr="00C10253" w:rsidRDefault="000308F1"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B2A59C"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880CB7" w14:textId="77777777" w:rsidR="000308F1" w:rsidRPr="00C10253" w:rsidRDefault="000308F1" w:rsidP="00C529B0">
            <w:pPr>
              <w:rPr>
                <w:rFonts w:asciiTheme="majorHAnsi" w:hAnsiTheme="majorHAnsi" w:cstheme="majorHAnsi"/>
                <w:sz w:val="22"/>
                <w:szCs w:val="22"/>
              </w:rPr>
            </w:pPr>
            <w:r>
              <w:rPr>
                <w:rFonts w:asciiTheme="majorHAnsi" w:hAnsiTheme="majorHAnsi" w:cstheme="majorHAnsi"/>
                <w:sz w:val="22"/>
                <w:szCs w:val="22"/>
              </w:rPr>
              <w:t xml:space="preserve">Data Element </w:t>
            </w:r>
            <w:r w:rsidRPr="000308F1">
              <w:rPr>
                <w:rFonts w:asciiTheme="majorHAnsi" w:hAnsiTheme="majorHAnsi" w:cstheme="majorHAnsi"/>
                <w:sz w:val="22"/>
                <w:szCs w:val="22"/>
              </w:rPr>
              <w:t>UpdatedOn</w:t>
            </w:r>
          </w:p>
        </w:tc>
      </w:tr>
      <w:tr w:rsidR="00CA2F34" w:rsidRPr="00BD0BEE" w14:paraId="0D5FBEC4"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B753D7"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RULE_CREATED_ON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1814D4"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3EBEC"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DEA4AA"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CreatedOn</w:t>
            </w:r>
          </w:p>
        </w:tc>
      </w:tr>
      <w:tr w:rsidR="00CA2F34" w:rsidRPr="00BD0BEE" w14:paraId="4E8349A3"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2610BD"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RULE_UPDATED_ON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5CEA98" w14:textId="77777777" w:rsidR="00CA2F34" w:rsidRPr="00C10253" w:rsidRDefault="00CA2F34" w:rsidP="00C529B0">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A08B16"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47182" w14:textId="77777777" w:rsidR="00CA2F34" w:rsidRPr="00C10253" w:rsidRDefault="00CA2F34" w:rsidP="00C529B0">
            <w:pPr>
              <w:rPr>
                <w:rFonts w:asciiTheme="majorHAnsi" w:hAnsiTheme="majorHAnsi" w:cstheme="majorHAnsi"/>
                <w:sz w:val="22"/>
                <w:szCs w:val="22"/>
              </w:rPr>
            </w:pPr>
            <w:r>
              <w:rPr>
                <w:rFonts w:asciiTheme="majorHAnsi" w:hAnsiTheme="majorHAnsi" w:cstheme="majorHAnsi"/>
                <w:sz w:val="22"/>
                <w:szCs w:val="22"/>
              </w:rPr>
              <w:t xml:space="preserve">Rule </w:t>
            </w:r>
            <w:r w:rsidRPr="000308F1">
              <w:rPr>
                <w:rFonts w:asciiTheme="majorHAnsi" w:hAnsiTheme="majorHAnsi" w:cstheme="majorHAnsi"/>
                <w:sz w:val="22"/>
                <w:szCs w:val="22"/>
              </w:rPr>
              <w:t>UpdatedOn</w:t>
            </w:r>
          </w:p>
        </w:tc>
      </w:tr>
      <w:tr w:rsidR="00567D3F" w14:paraId="4F570751"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ACE203" w14:textId="77777777" w:rsidR="00567D3F" w:rsidRDefault="000849B3" w:rsidP="002A0955">
            <w:pPr>
              <w:rPr>
                <w:rFonts w:asciiTheme="majorHAnsi" w:hAnsiTheme="majorHAnsi" w:cstheme="majorHAnsi"/>
                <w:sz w:val="22"/>
                <w:szCs w:val="22"/>
              </w:rPr>
            </w:pPr>
            <w:r>
              <w:rPr>
                <w:rFonts w:asciiTheme="majorHAnsi" w:hAnsiTheme="majorHAnsi" w:cstheme="majorHAnsi"/>
                <w:sz w:val="22"/>
                <w:szCs w:val="22"/>
              </w:rPr>
              <w:t>DELETE</w:t>
            </w:r>
            <w:r w:rsidR="00567D3F">
              <w:rPr>
                <w:rFonts w:asciiTheme="majorHAnsi" w:hAnsiTheme="majorHAnsi" w:cstheme="majorHAnsi"/>
                <w:sz w:val="22"/>
                <w:szCs w:val="22"/>
              </w:rPr>
              <w:t>_FLAG</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740DE" w14:textId="77777777" w:rsidR="00567D3F" w:rsidRDefault="00567D3F" w:rsidP="002A0955">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304BD4" w14:textId="77777777" w:rsidR="00567D3F" w:rsidRDefault="00567D3F" w:rsidP="002A0955">
            <w:pPr>
              <w:rPr>
                <w:rFonts w:asciiTheme="majorHAnsi" w:hAnsiTheme="majorHAnsi" w:cstheme="majorHAnsi"/>
                <w:sz w:val="22"/>
                <w:szCs w:val="22"/>
              </w:rPr>
            </w:pPr>
            <w:r>
              <w:rPr>
                <w:rFonts w:asciiTheme="majorHAnsi" w:hAnsiTheme="majorHAnsi" w:cstheme="majorHAnsi"/>
                <w:sz w:val="22"/>
                <w:szCs w:val="22"/>
              </w:rPr>
              <w:t>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D9F34A" w14:textId="77777777" w:rsidR="00567D3F" w:rsidRDefault="00567D3F" w:rsidP="002A0955">
            <w:pPr>
              <w:rPr>
                <w:rFonts w:asciiTheme="majorHAnsi" w:hAnsiTheme="majorHAnsi" w:cstheme="majorHAnsi"/>
                <w:sz w:val="22"/>
                <w:szCs w:val="22"/>
              </w:rPr>
            </w:pPr>
            <w:r>
              <w:rPr>
                <w:rFonts w:asciiTheme="majorHAnsi" w:hAnsiTheme="majorHAnsi" w:cstheme="majorHAnsi"/>
                <w:sz w:val="22"/>
                <w:szCs w:val="22"/>
              </w:rPr>
              <w:t>Deleted Flag, 0 – Default, 1 - Deleted</w:t>
            </w:r>
          </w:p>
        </w:tc>
      </w:tr>
      <w:tr w:rsidR="00C10253" w:rsidRPr="00BD0BEE" w14:paraId="04BD5175"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C0996C"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D3S_PROCESS_ID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CAACC2"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52773A"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4C382"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Populate runtime PM Process Id</w:t>
            </w:r>
          </w:p>
        </w:tc>
      </w:tr>
      <w:tr w:rsidR="00E57F07" w:rsidRPr="00FF1B81" w14:paraId="7A8B2993" w14:textId="77777777" w:rsidTr="00567D3F">
        <w:tc>
          <w:tcPr>
            <w:tcW w:w="3990" w:type="dxa"/>
            <w:tcMar>
              <w:top w:w="0" w:type="dxa"/>
              <w:left w:w="108" w:type="dxa"/>
              <w:bottom w:w="0" w:type="dxa"/>
              <w:right w:w="108" w:type="dxa"/>
            </w:tcMar>
          </w:tcPr>
          <w:p w14:paraId="6DEAB976"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lastRenderedPageBreak/>
              <w:t>D3</w:t>
            </w:r>
            <w:r w:rsidR="001F62EF">
              <w:rPr>
                <w:rFonts w:asciiTheme="majorHAnsi" w:hAnsiTheme="majorHAnsi" w:cstheme="majorHAnsi"/>
                <w:sz w:val="22"/>
                <w:szCs w:val="22"/>
              </w:rPr>
              <w:t>S</w:t>
            </w:r>
            <w:r>
              <w:rPr>
                <w:rFonts w:asciiTheme="majorHAnsi" w:hAnsiTheme="majorHAnsi" w:cstheme="majorHAnsi"/>
                <w:sz w:val="22"/>
                <w:szCs w:val="22"/>
              </w:rPr>
              <w:t>_WORK_ID</w:t>
            </w:r>
          </w:p>
        </w:tc>
        <w:tc>
          <w:tcPr>
            <w:tcW w:w="1180" w:type="dxa"/>
            <w:tcMar>
              <w:top w:w="0" w:type="dxa"/>
              <w:left w:w="108" w:type="dxa"/>
              <w:bottom w:w="0" w:type="dxa"/>
              <w:right w:w="108" w:type="dxa"/>
            </w:tcMar>
          </w:tcPr>
          <w:p w14:paraId="60D9DA67" w14:textId="77777777" w:rsidR="00E57F07" w:rsidRPr="00FF1B81" w:rsidRDefault="00E57F07" w:rsidP="00C529B0">
            <w:pPr>
              <w:rPr>
                <w:rFonts w:asciiTheme="majorHAnsi" w:hAnsiTheme="majorHAnsi" w:cstheme="majorHAnsi"/>
                <w:sz w:val="22"/>
                <w:szCs w:val="22"/>
              </w:rPr>
            </w:pPr>
          </w:p>
        </w:tc>
        <w:tc>
          <w:tcPr>
            <w:tcW w:w="1470" w:type="dxa"/>
            <w:tcMar>
              <w:top w:w="0" w:type="dxa"/>
              <w:left w:w="108" w:type="dxa"/>
              <w:bottom w:w="0" w:type="dxa"/>
              <w:right w:w="108" w:type="dxa"/>
            </w:tcMar>
          </w:tcPr>
          <w:p w14:paraId="209C890C"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String</w:t>
            </w:r>
          </w:p>
        </w:tc>
        <w:tc>
          <w:tcPr>
            <w:tcW w:w="3107" w:type="dxa"/>
            <w:tcMar>
              <w:top w:w="0" w:type="dxa"/>
              <w:left w:w="108" w:type="dxa"/>
              <w:bottom w:w="0" w:type="dxa"/>
              <w:right w:w="108" w:type="dxa"/>
            </w:tcMar>
          </w:tcPr>
          <w:p w14:paraId="30424CDB" w14:textId="77777777" w:rsidR="00E57F07" w:rsidRDefault="00E57F07" w:rsidP="00C529B0">
            <w:pPr>
              <w:rPr>
                <w:rFonts w:asciiTheme="majorHAnsi" w:hAnsiTheme="majorHAnsi" w:cstheme="majorHAnsi"/>
                <w:sz w:val="22"/>
                <w:szCs w:val="22"/>
              </w:rPr>
            </w:pPr>
            <w:r>
              <w:rPr>
                <w:rFonts w:asciiTheme="majorHAnsi" w:hAnsiTheme="majorHAnsi" w:cstheme="majorHAnsi"/>
                <w:sz w:val="22"/>
                <w:szCs w:val="22"/>
              </w:rPr>
              <w:t>For each execution, Work Id will be same for all records</w:t>
            </w:r>
          </w:p>
        </w:tc>
      </w:tr>
      <w:tr w:rsidR="00C10253" w:rsidRPr="00BD0BEE" w14:paraId="7713F1AB"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6D933"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D3S_RECORD_ID</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87497A"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1A9FE5" w14:textId="77777777" w:rsidR="00C10253" w:rsidRPr="00C10253" w:rsidRDefault="005C0A62" w:rsidP="00C10253">
            <w:pPr>
              <w:rPr>
                <w:rFonts w:asciiTheme="majorHAnsi" w:hAnsiTheme="majorHAnsi" w:cstheme="majorHAnsi"/>
                <w:sz w:val="22"/>
                <w:szCs w:val="22"/>
              </w:rPr>
            </w:pPr>
            <w:r>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4CE1D"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UUID</w:t>
            </w:r>
            <w:r w:rsidR="001E2233">
              <w:rPr>
                <w:rFonts w:asciiTheme="majorHAnsi" w:hAnsiTheme="majorHAnsi" w:cstheme="majorHAnsi"/>
                <w:sz w:val="22"/>
                <w:szCs w:val="22"/>
              </w:rPr>
              <w:t>; Unique for each record</w:t>
            </w:r>
          </w:p>
        </w:tc>
      </w:tr>
      <w:tr w:rsidR="00C10253" w:rsidRPr="00BD0BEE" w14:paraId="3491556F"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2B23B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D3S_SYSTEM_CREATED_TS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06AB74"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EC57E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F5462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 at which record inserted into data store</w:t>
            </w:r>
          </w:p>
        </w:tc>
      </w:tr>
      <w:tr w:rsidR="00C10253" w:rsidRPr="00BD0BEE" w14:paraId="03646727"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874230"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D3S_SYSTEM_UPDATED_TS</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03147D"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5CC36"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8146D"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 at which record logically updated into data store</w:t>
            </w:r>
          </w:p>
        </w:tc>
      </w:tr>
      <w:tr w:rsidR="00C10253" w:rsidRPr="00BD0BEE" w14:paraId="7E5234D9"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D5F692"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D3S_SYSTEM_RECORD_VERSION</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6109BE" w14:textId="77777777" w:rsidR="00C10253" w:rsidRPr="00C10253" w:rsidRDefault="00C10253" w:rsidP="00C10253">
            <w:pPr>
              <w:rPr>
                <w:rFonts w:asciiTheme="majorHAnsi" w:hAnsiTheme="majorHAnsi" w:cstheme="majorHAnsi"/>
                <w:sz w:val="22"/>
                <w:szCs w:val="22"/>
              </w:rPr>
            </w:pPr>
            <w:r>
              <w:rPr>
                <w:rFonts w:asciiTheme="majorHAnsi" w:hAnsiTheme="majorHAnsi" w:cstheme="majorHAnsi"/>
                <w:sz w:val="22"/>
                <w:szCs w:val="22"/>
              </w:rPr>
              <w:t>Y</w:t>
            </w: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BF9B8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BEA49F"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Version no. of a record. It gets incremented whenever a record logically updated. It starts with one for every PK combination (ignoring this field).</w:t>
            </w:r>
          </w:p>
          <w:p w14:paraId="4ABE370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This column will also become part of the PK.</w:t>
            </w:r>
          </w:p>
        </w:tc>
      </w:tr>
      <w:tr w:rsidR="00C10253" w:rsidRPr="00BD0BEE" w14:paraId="1048BA9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C26E3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AA704"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B6346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04EEC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2336158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2AB6C0"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B1CEAC"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527E0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Big Integer</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BA32A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5F2F929A"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E47BE3"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D3S_USER_DEFINED_3</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7194E0"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690DF2"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48DC13"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47731C0F"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1805A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D3S_USER_DEFINED_4</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9D73C5"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6F0477"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0B100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5F2B6DC5"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084FC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D3S_USER_DEFINED_5</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E96773"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327EA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2426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37CEC3BC"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1F097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D3S_USER_DEFINED_6</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BBE1F7"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D8AD9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DateTime</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88C3DD"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52F57BDA"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37E3F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D3S_USER_DEFINED_7</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30ED9F"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8A86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167BC"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2394C62E"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D2AE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D3S_USER_DEFINED_8</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835EB8"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D59647"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F30F0A"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05F628E3"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839A7F"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D3S_USER_DEFINED_9</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CAAE10"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8470E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D417E"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37810B77"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8B4317"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D3S_USER_DEFINED_10</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99A3C9"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D29CB"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A90711"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77011B76"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A1AA78"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D3S_USER_DEFINED_11</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15C06C"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83A869"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E067F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r w:rsidR="00C10253" w:rsidRPr="00BD0BEE" w14:paraId="2B3EFA47" w14:textId="77777777" w:rsidTr="00567D3F">
        <w:tc>
          <w:tcPr>
            <w:tcW w:w="3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8768A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D3S_USER_DEFINED_12</w:t>
            </w:r>
          </w:p>
        </w:tc>
        <w:tc>
          <w:tcPr>
            <w:tcW w:w="118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C62F45" w14:textId="77777777" w:rsidR="00C10253" w:rsidRPr="00C10253" w:rsidRDefault="00C10253" w:rsidP="00C10253">
            <w:pPr>
              <w:rPr>
                <w:rFonts w:asciiTheme="majorHAnsi" w:hAnsiTheme="majorHAnsi" w:cstheme="majorHAnsi"/>
                <w:sz w:val="22"/>
                <w:szCs w:val="22"/>
              </w:rPr>
            </w:pPr>
          </w:p>
        </w:tc>
        <w:tc>
          <w:tcPr>
            <w:tcW w:w="14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106625"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String</w:t>
            </w:r>
          </w:p>
        </w:tc>
        <w:tc>
          <w:tcPr>
            <w:tcW w:w="310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2B9D51" w14:textId="77777777" w:rsidR="00C10253" w:rsidRPr="00C10253" w:rsidRDefault="00C10253" w:rsidP="00C10253">
            <w:pPr>
              <w:rPr>
                <w:rFonts w:asciiTheme="majorHAnsi" w:hAnsiTheme="majorHAnsi" w:cstheme="majorHAnsi"/>
                <w:sz w:val="22"/>
                <w:szCs w:val="22"/>
              </w:rPr>
            </w:pPr>
            <w:r w:rsidRPr="00C10253">
              <w:rPr>
                <w:rFonts w:asciiTheme="majorHAnsi" w:hAnsiTheme="majorHAnsi" w:cstheme="majorHAnsi"/>
                <w:sz w:val="22"/>
                <w:szCs w:val="22"/>
              </w:rPr>
              <w:t>Spare field</w:t>
            </w:r>
          </w:p>
        </w:tc>
      </w:tr>
    </w:tbl>
    <w:p w14:paraId="2A144512" w14:textId="77777777" w:rsidR="00DF5776" w:rsidRDefault="00DF5776" w:rsidP="000C5984">
      <w:pPr>
        <w:rPr>
          <w:rFonts w:asciiTheme="majorHAnsi" w:hAnsiTheme="majorHAnsi" w:cstheme="majorHAnsi"/>
          <w:b/>
          <w:sz w:val="22"/>
          <w:szCs w:val="22"/>
        </w:rPr>
      </w:pPr>
    </w:p>
    <w:p w14:paraId="66AA7DC2" w14:textId="77777777" w:rsidR="000E09DF" w:rsidRPr="000E09DF" w:rsidRDefault="000E09DF" w:rsidP="00B327BA">
      <w:pPr>
        <w:pStyle w:val="ListParagraph"/>
        <w:keepNext/>
        <w:keepLines/>
        <w:numPr>
          <w:ilvl w:val="0"/>
          <w:numId w:val="22"/>
        </w:numPr>
        <w:spacing w:before="40"/>
        <w:contextualSpacing w:val="0"/>
        <w:outlineLvl w:val="2"/>
        <w:rPr>
          <w:rFonts w:asciiTheme="majorHAnsi" w:eastAsiaTheme="majorEastAsia" w:hAnsiTheme="majorHAnsi" w:cstheme="majorBidi"/>
          <w:b/>
          <w:vanish/>
          <w:color w:val="243F60" w:themeColor="accent1" w:themeShade="7F"/>
        </w:rPr>
      </w:pPr>
      <w:bookmarkStart w:id="50" w:name="_Toc21618117"/>
      <w:bookmarkStart w:id="51" w:name="_Toc23404781"/>
      <w:bookmarkEnd w:id="50"/>
      <w:bookmarkEnd w:id="51"/>
    </w:p>
    <w:p w14:paraId="35A75A7D" w14:textId="77777777" w:rsidR="000E09DF" w:rsidRPr="000E09DF" w:rsidRDefault="000E09DF" w:rsidP="00B327BA">
      <w:pPr>
        <w:pStyle w:val="ListParagraph"/>
        <w:keepNext/>
        <w:keepLines/>
        <w:numPr>
          <w:ilvl w:val="0"/>
          <w:numId w:val="22"/>
        </w:numPr>
        <w:spacing w:before="40"/>
        <w:contextualSpacing w:val="0"/>
        <w:outlineLvl w:val="2"/>
        <w:rPr>
          <w:rFonts w:asciiTheme="majorHAnsi" w:eastAsiaTheme="majorEastAsia" w:hAnsiTheme="majorHAnsi" w:cstheme="majorBidi"/>
          <w:b/>
          <w:vanish/>
          <w:color w:val="243F60" w:themeColor="accent1" w:themeShade="7F"/>
        </w:rPr>
      </w:pPr>
      <w:bookmarkStart w:id="52" w:name="_Toc21618118"/>
      <w:bookmarkStart w:id="53" w:name="_Toc23404782"/>
      <w:bookmarkEnd w:id="52"/>
      <w:bookmarkEnd w:id="53"/>
    </w:p>
    <w:p w14:paraId="70472D2C" w14:textId="77777777" w:rsidR="000E09DF" w:rsidRPr="000E09DF" w:rsidRDefault="000E09DF" w:rsidP="00B327BA">
      <w:pPr>
        <w:pStyle w:val="ListParagraph"/>
        <w:keepNext/>
        <w:keepLines/>
        <w:numPr>
          <w:ilvl w:val="1"/>
          <w:numId w:val="22"/>
        </w:numPr>
        <w:spacing w:before="40"/>
        <w:contextualSpacing w:val="0"/>
        <w:outlineLvl w:val="2"/>
        <w:rPr>
          <w:rFonts w:asciiTheme="majorHAnsi" w:eastAsiaTheme="majorEastAsia" w:hAnsiTheme="majorHAnsi" w:cstheme="majorBidi"/>
          <w:b/>
          <w:vanish/>
          <w:color w:val="243F60" w:themeColor="accent1" w:themeShade="7F"/>
        </w:rPr>
      </w:pPr>
      <w:bookmarkStart w:id="54" w:name="_Toc21618119"/>
      <w:bookmarkStart w:id="55" w:name="_Toc23404783"/>
      <w:bookmarkEnd w:id="54"/>
      <w:bookmarkEnd w:id="55"/>
    </w:p>
    <w:p w14:paraId="759CE0ED" w14:textId="77777777" w:rsidR="000E09DF" w:rsidRPr="000E09DF" w:rsidRDefault="000E09DF" w:rsidP="00B327BA">
      <w:pPr>
        <w:pStyle w:val="ListParagraph"/>
        <w:keepNext/>
        <w:keepLines/>
        <w:numPr>
          <w:ilvl w:val="1"/>
          <w:numId w:val="22"/>
        </w:numPr>
        <w:spacing w:before="40"/>
        <w:contextualSpacing w:val="0"/>
        <w:outlineLvl w:val="2"/>
        <w:rPr>
          <w:rFonts w:asciiTheme="majorHAnsi" w:eastAsiaTheme="majorEastAsia" w:hAnsiTheme="majorHAnsi" w:cstheme="majorBidi"/>
          <w:b/>
          <w:vanish/>
          <w:color w:val="243F60" w:themeColor="accent1" w:themeShade="7F"/>
        </w:rPr>
      </w:pPr>
      <w:bookmarkStart w:id="56" w:name="_Toc21618120"/>
      <w:bookmarkStart w:id="57" w:name="_Toc23404784"/>
      <w:bookmarkEnd w:id="56"/>
      <w:bookmarkEnd w:id="57"/>
    </w:p>
    <w:p w14:paraId="1E6DCC53"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58" w:name="_Toc21618121"/>
      <w:bookmarkStart w:id="59" w:name="_Toc23404785"/>
      <w:bookmarkEnd w:id="58"/>
      <w:bookmarkEnd w:id="59"/>
    </w:p>
    <w:p w14:paraId="7544591A"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60" w:name="_Toc21618122"/>
      <w:bookmarkStart w:id="61" w:name="_Toc23404786"/>
      <w:bookmarkEnd w:id="60"/>
      <w:bookmarkEnd w:id="61"/>
    </w:p>
    <w:p w14:paraId="5A1B2930" w14:textId="77777777" w:rsidR="00FB4853" w:rsidRDefault="00FB4853" w:rsidP="00B327BA">
      <w:pPr>
        <w:pStyle w:val="Heading3"/>
        <w:numPr>
          <w:ilvl w:val="2"/>
          <w:numId w:val="22"/>
        </w:numPr>
        <w:rPr>
          <w:b/>
        </w:rPr>
      </w:pPr>
      <w:bookmarkStart w:id="62" w:name="_Toc23404787"/>
      <w:r w:rsidRPr="000078E7">
        <w:rPr>
          <w:b/>
        </w:rPr>
        <w:t>IGX_DS_D</w:t>
      </w:r>
      <w:r>
        <w:rPr>
          <w:b/>
        </w:rPr>
        <w:t>G</w:t>
      </w:r>
      <w:r w:rsidRPr="000078E7">
        <w:rPr>
          <w:b/>
        </w:rPr>
        <w:t>_</w:t>
      </w:r>
      <w:r>
        <w:rPr>
          <w:b/>
        </w:rPr>
        <w:t>RULE_ASSET_TYPE</w:t>
      </w:r>
      <w:bookmarkEnd w:id="62"/>
    </w:p>
    <w:p w14:paraId="5F080242" w14:textId="77777777" w:rsidR="00FB4853" w:rsidRDefault="00FB4853" w:rsidP="00FB4853"/>
    <w:p w14:paraId="514B866D" w14:textId="77777777" w:rsidR="00FB4853" w:rsidRDefault="00FB4853" w:rsidP="00FB4853">
      <w:pPr>
        <w:ind w:left="360"/>
        <w:jc w:val="both"/>
        <w:rPr>
          <w:rFonts w:asciiTheme="majorHAnsi" w:hAnsiTheme="majorHAnsi" w:cstheme="majorHAnsi"/>
        </w:rPr>
      </w:pPr>
      <w:r>
        <w:rPr>
          <w:rFonts w:asciiTheme="majorHAnsi" w:hAnsiTheme="majorHAnsi" w:cstheme="majorHAnsi"/>
        </w:rPr>
        <w:t>This DS stores the Asset Type for each Rule as implemented in Govern.</w:t>
      </w:r>
    </w:p>
    <w:p w14:paraId="5970E561" w14:textId="77777777" w:rsidR="00FB4853" w:rsidRDefault="00FB4853" w:rsidP="00FB4853">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FB4853" w:rsidRPr="00FF1B81" w14:paraId="79F4A983" w14:textId="77777777" w:rsidTr="001A5E6E">
        <w:tc>
          <w:tcPr>
            <w:tcW w:w="3024" w:type="dxa"/>
            <w:tcMar>
              <w:top w:w="0" w:type="dxa"/>
              <w:left w:w="108" w:type="dxa"/>
              <w:bottom w:w="0" w:type="dxa"/>
              <w:right w:w="108" w:type="dxa"/>
            </w:tcMar>
            <w:hideMark/>
          </w:tcPr>
          <w:p w14:paraId="5B1C95A6"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72A5F238"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634A4447"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32A5466" w14:textId="77777777" w:rsidR="00FB4853" w:rsidRPr="00FF1B81" w:rsidRDefault="00FB4853" w:rsidP="001A5E6E">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FB4853" w:rsidRPr="00FF1B81" w14:paraId="6D5818EF" w14:textId="77777777" w:rsidTr="001A5E6E">
        <w:tc>
          <w:tcPr>
            <w:tcW w:w="3024" w:type="dxa"/>
            <w:tcMar>
              <w:top w:w="0" w:type="dxa"/>
              <w:left w:w="108" w:type="dxa"/>
              <w:bottom w:w="0" w:type="dxa"/>
              <w:right w:w="108" w:type="dxa"/>
            </w:tcMar>
            <w:hideMark/>
          </w:tcPr>
          <w:p w14:paraId="3A180C56" w14:textId="77777777" w:rsidR="00FB4853" w:rsidRPr="00FF1B81" w:rsidRDefault="00FB4853" w:rsidP="001A5E6E">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479E21EC" w14:textId="77777777" w:rsidR="00FB4853" w:rsidRPr="00FF1B81" w:rsidRDefault="00FB4853" w:rsidP="001A5E6E">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18883D0B" w14:textId="77777777" w:rsidR="00FB4853" w:rsidRPr="00FF1B81" w:rsidRDefault="00FB4853" w:rsidP="001A5E6E">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3D9A8E76" w14:textId="77777777" w:rsidR="00FB4853" w:rsidRPr="00FF1B81" w:rsidRDefault="00FB4853" w:rsidP="001A5E6E">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7C18162" w14:textId="77777777" w:rsidR="00FB4853" w:rsidRPr="00FF1B81" w:rsidRDefault="00FB4853" w:rsidP="00FB4853">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FB4853" w:rsidRPr="00FF1B81" w14:paraId="23CD238D" w14:textId="77777777" w:rsidTr="001A5E6E">
        <w:tc>
          <w:tcPr>
            <w:tcW w:w="3254" w:type="dxa"/>
          </w:tcPr>
          <w:p w14:paraId="058D707C"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1E20FD65"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72A5D5F1"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5F0D7EFA" w14:textId="77777777" w:rsidR="00FB4853" w:rsidRPr="00FF1B81" w:rsidRDefault="00FB4853" w:rsidP="001A5E6E">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FB4853" w:rsidRPr="00FF1B81" w14:paraId="1370FF5F" w14:textId="77777777" w:rsidTr="001A5E6E">
        <w:tc>
          <w:tcPr>
            <w:tcW w:w="3254" w:type="dxa"/>
          </w:tcPr>
          <w:p w14:paraId="0FD98CD3" w14:textId="77777777" w:rsidR="00FB4853" w:rsidRDefault="00FB4853" w:rsidP="001A5E6E">
            <w:pPr>
              <w:rPr>
                <w:color w:val="000000"/>
              </w:rPr>
            </w:pPr>
            <w:r>
              <w:rPr>
                <w:color w:val="000000"/>
              </w:rPr>
              <w:t>ASSET_TYPE_NAME</w:t>
            </w:r>
          </w:p>
        </w:tc>
        <w:tc>
          <w:tcPr>
            <w:tcW w:w="1167" w:type="dxa"/>
          </w:tcPr>
          <w:p w14:paraId="27FC41C3" w14:textId="77777777" w:rsidR="00FB4853" w:rsidRDefault="00FB4853" w:rsidP="001A5E6E">
            <w:pPr>
              <w:rPr>
                <w:color w:val="000000"/>
              </w:rPr>
            </w:pPr>
          </w:p>
        </w:tc>
        <w:tc>
          <w:tcPr>
            <w:tcW w:w="1256" w:type="dxa"/>
          </w:tcPr>
          <w:p w14:paraId="137397C8" w14:textId="77777777" w:rsidR="00FB4853" w:rsidRDefault="00FB4853" w:rsidP="001A5E6E">
            <w:pPr>
              <w:rPr>
                <w:color w:val="000000"/>
              </w:rPr>
            </w:pPr>
            <w:r>
              <w:rPr>
                <w:color w:val="000000"/>
              </w:rPr>
              <w:t>String</w:t>
            </w:r>
          </w:p>
        </w:tc>
        <w:tc>
          <w:tcPr>
            <w:tcW w:w="2577" w:type="dxa"/>
          </w:tcPr>
          <w:p w14:paraId="54928123" w14:textId="77777777" w:rsidR="00FB4853" w:rsidRDefault="00FB4853" w:rsidP="001A5E6E">
            <w:pPr>
              <w:rPr>
                <w:color w:val="000000"/>
              </w:rPr>
            </w:pPr>
            <w:r>
              <w:rPr>
                <w:color w:val="000000"/>
              </w:rPr>
              <w:t>Asset Type at specific level e.g. Rule, Data Element, etc.</w:t>
            </w:r>
          </w:p>
        </w:tc>
      </w:tr>
      <w:tr w:rsidR="00FB4853" w:rsidRPr="00FF1B81" w14:paraId="521BCE35" w14:textId="77777777" w:rsidTr="001A5E6E">
        <w:tc>
          <w:tcPr>
            <w:tcW w:w="3254" w:type="dxa"/>
          </w:tcPr>
          <w:p w14:paraId="7101A950" w14:textId="77777777" w:rsidR="00FB4853" w:rsidRDefault="00FB4853" w:rsidP="001A5E6E">
            <w:pPr>
              <w:rPr>
                <w:color w:val="000000"/>
              </w:rPr>
            </w:pPr>
            <w:r>
              <w:rPr>
                <w:color w:val="000000"/>
              </w:rPr>
              <w:t>ASSET_TYPE_UID</w:t>
            </w:r>
          </w:p>
        </w:tc>
        <w:tc>
          <w:tcPr>
            <w:tcW w:w="1167" w:type="dxa"/>
          </w:tcPr>
          <w:p w14:paraId="67C95F0A" w14:textId="77777777" w:rsidR="00FB4853" w:rsidRPr="00296A6B" w:rsidRDefault="00EC5994" w:rsidP="001A5E6E">
            <w:pPr>
              <w:rPr>
                <w:color w:val="000000"/>
              </w:rPr>
            </w:pPr>
            <w:r>
              <w:rPr>
                <w:color w:val="000000"/>
              </w:rPr>
              <w:t>Y</w:t>
            </w:r>
          </w:p>
        </w:tc>
        <w:tc>
          <w:tcPr>
            <w:tcW w:w="1256" w:type="dxa"/>
          </w:tcPr>
          <w:p w14:paraId="335001F0" w14:textId="77777777" w:rsidR="00FB4853" w:rsidRPr="00296A6B" w:rsidRDefault="00FB4853" w:rsidP="001A5E6E">
            <w:pPr>
              <w:rPr>
                <w:color w:val="000000"/>
              </w:rPr>
            </w:pPr>
            <w:r>
              <w:rPr>
                <w:color w:val="000000"/>
              </w:rPr>
              <w:t>String</w:t>
            </w:r>
          </w:p>
        </w:tc>
        <w:tc>
          <w:tcPr>
            <w:tcW w:w="2577" w:type="dxa"/>
          </w:tcPr>
          <w:p w14:paraId="1F671EF8" w14:textId="77777777" w:rsidR="00FB4853" w:rsidRDefault="00FB4853" w:rsidP="001A5E6E">
            <w:pPr>
              <w:rPr>
                <w:color w:val="000000"/>
              </w:rPr>
            </w:pPr>
            <w:r>
              <w:rPr>
                <w:color w:val="000000"/>
              </w:rPr>
              <w:t>Asset Type UID at specific level</w:t>
            </w:r>
          </w:p>
        </w:tc>
      </w:tr>
      <w:tr w:rsidR="00FB4853" w:rsidRPr="00B458F8" w14:paraId="6CA457F5" w14:textId="77777777" w:rsidTr="001A5E6E">
        <w:tc>
          <w:tcPr>
            <w:tcW w:w="3254" w:type="dxa"/>
          </w:tcPr>
          <w:p w14:paraId="0FC2B75A" w14:textId="77777777" w:rsidR="00FB4853" w:rsidRPr="00B458F8" w:rsidRDefault="00FB4853" w:rsidP="001A5E6E">
            <w:pPr>
              <w:rPr>
                <w:color w:val="000000"/>
              </w:rPr>
            </w:pPr>
            <w:r w:rsidRPr="00B458F8">
              <w:rPr>
                <w:color w:val="000000"/>
              </w:rPr>
              <w:t>RULE_NAME</w:t>
            </w:r>
          </w:p>
        </w:tc>
        <w:tc>
          <w:tcPr>
            <w:tcW w:w="1167" w:type="dxa"/>
          </w:tcPr>
          <w:p w14:paraId="3C00A0FB" w14:textId="77777777" w:rsidR="00FB4853" w:rsidRPr="00B458F8" w:rsidRDefault="00FB4853" w:rsidP="001A5E6E">
            <w:pPr>
              <w:rPr>
                <w:color w:val="000000"/>
              </w:rPr>
            </w:pPr>
          </w:p>
        </w:tc>
        <w:tc>
          <w:tcPr>
            <w:tcW w:w="1256" w:type="dxa"/>
          </w:tcPr>
          <w:p w14:paraId="7F2C9A3E" w14:textId="77777777" w:rsidR="00FB4853" w:rsidRPr="00B458F8" w:rsidRDefault="00FB4853" w:rsidP="001A5E6E">
            <w:pPr>
              <w:rPr>
                <w:color w:val="000000"/>
              </w:rPr>
            </w:pPr>
            <w:r w:rsidRPr="00B458F8">
              <w:rPr>
                <w:color w:val="000000"/>
              </w:rPr>
              <w:t>String</w:t>
            </w:r>
          </w:p>
        </w:tc>
        <w:tc>
          <w:tcPr>
            <w:tcW w:w="2577" w:type="dxa"/>
          </w:tcPr>
          <w:p w14:paraId="6D262D4A" w14:textId="77777777" w:rsidR="00FB4853" w:rsidRPr="00B458F8" w:rsidRDefault="00FB4853" w:rsidP="001A5E6E">
            <w:pPr>
              <w:rPr>
                <w:color w:val="000000"/>
              </w:rPr>
            </w:pPr>
            <w:r w:rsidRPr="00B458F8">
              <w:rPr>
                <w:color w:val="000000"/>
              </w:rPr>
              <w:t>Rule Name e.g. IGX000002</w:t>
            </w:r>
          </w:p>
        </w:tc>
      </w:tr>
      <w:tr w:rsidR="00FB4853" w:rsidRPr="00B458F8" w14:paraId="606F4AF5" w14:textId="77777777" w:rsidTr="001A5E6E">
        <w:tc>
          <w:tcPr>
            <w:tcW w:w="3254" w:type="dxa"/>
          </w:tcPr>
          <w:p w14:paraId="77CF3761" w14:textId="77777777" w:rsidR="00FB4853" w:rsidRPr="00B458F8" w:rsidRDefault="00FB4853" w:rsidP="001A5E6E">
            <w:pPr>
              <w:rPr>
                <w:color w:val="000000"/>
              </w:rPr>
            </w:pPr>
            <w:r w:rsidRPr="00B458F8">
              <w:rPr>
                <w:color w:val="000000"/>
              </w:rPr>
              <w:t>RULE_UID</w:t>
            </w:r>
          </w:p>
        </w:tc>
        <w:tc>
          <w:tcPr>
            <w:tcW w:w="1167" w:type="dxa"/>
          </w:tcPr>
          <w:p w14:paraId="638C7B4C" w14:textId="77777777" w:rsidR="00FB4853" w:rsidRPr="00B458F8" w:rsidRDefault="00FB4853" w:rsidP="001A5E6E">
            <w:pPr>
              <w:rPr>
                <w:color w:val="000000"/>
              </w:rPr>
            </w:pPr>
            <w:r w:rsidRPr="00B458F8">
              <w:rPr>
                <w:color w:val="000000"/>
              </w:rPr>
              <w:t>Y</w:t>
            </w:r>
          </w:p>
        </w:tc>
        <w:tc>
          <w:tcPr>
            <w:tcW w:w="1256" w:type="dxa"/>
          </w:tcPr>
          <w:p w14:paraId="1F630494" w14:textId="77777777" w:rsidR="00FB4853" w:rsidRPr="00B458F8" w:rsidRDefault="00FB4853" w:rsidP="001A5E6E">
            <w:pPr>
              <w:rPr>
                <w:color w:val="000000"/>
              </w:rPr>
            </w:pPr>
            <w:r w:rsidRPr="00B458F8">
              <w:rPr>
                <w:color w:val="000000"/>
              </w:rPr>
              <w:t>String</w:t>
            </w:r>
          </w:p>
        </w:tc>
        <w:tc>
          <w:tcPr>
            <w:tcW w:w="2577" w:type="dxa"/>
          </w:tcPr>
          <w:p w14:paraId="34B35FCF" w14:textId="77777777" w:rsidR="00FB4853" w:rsidRPr="00B458F8" w:rsidRDefault="00FB4853" w:rsidP="001A5E6E">
            <w:pPr>
              <w:rPr>
                <w:color w:val="000000"/>
              </w:rPr>
            </w:pPr>
            <w:r w:rsidRPr="00B458F8">
              <w:rPr>
                <w:color w:val="000000"/>
              </w:rPr>
              <w:t>Rule UID</w:t>
            </w:r>
          </w:p>
        </w:tc>
      </w:tr>
      <w:tr w:rsidR="00FB4853" w:rsidRPr="00BD0BEE" w14:paraId="023C9115" w14:textId="77777777" w:rsidTr="001A5E6E">
        <w:tc>
          <w:tcPr>
            <w:tcW w:w="3254" w:type="dxa"/>
          </w:tcPr>
          <w:p w14:paraId="289B9324" w14:textId="77777777" w:rsidR="00FB4853" w:rsidRPr="0061408C" w:rsidRDefault="00FB4853" w:rsidP="001A5E6E">
            <w:pPr>
              <w:rPr>
                <w:color w:val="000000"/>
              </w:rPr>
            </w:pPr>
            <w:r w:rsidRPr="0061408C">
              <w:rPr>
                <w:color w:val="000000"/>
              </w:rPr>
              <w:t>D3S_PROCESS_ID</w:t>
            </w:r>
          </w:p>
        </w:tc>
        <w:tc>
          <w:tcPr>
            <w:tcW w:w="1167" w:type="dxa"/>
          </w:tcPr>
          <w:p w14:paraId="73688266" w14:textId="77777777" w:rsidR="00FB4853" w:rsidRPr="0061408C" w:rsidRDefault="00FB4853" w:rsidP="001A5E6E">
            <w:pPr>
              <w:rPr>
                <w:color w:val="000000"/>
              </w:rPr>
            </w:pPr>
          </w:p>
        </w:tc>
        <w:tc>
          <w:tcPr>
            <w:tcW w:w="1256" w:type="dxa"/>
          </w:tcPr>
          <w:p w14:paraId="0B5F7759" w14:textId="77777777" w:rsidR="00FB4853" w:rsidRPr="0061408C" w:rsidRDefault="00FB4853" w:rsidP="001A5E6E">
            <w:pPr>
              <w:rPr>
                <w:color w:val="000000"/>
              </w:rPr>
            </w:pPr>
            <w:r w:rsidRPr="0061408C">
              <w:rPr>
                <w:color w:val="000000"/>
              </w:rPr>
              <w:t>String</w:t>
            </w:r>
          </w:p>
        </w:tc>
        <w:tc>
          <w:tcPr>
            <w:tcW w:w="2577" w:type="dxa"/>
          </w:tcPr>
          <w:p w14:paraId="68724136" w14:textId="77777777" w:rsidR="00FB4853" w:rsidRPr="0061408C" w:rsidRDefault="00FB4853" w:rsidP="001A5E6E">
            <w:pPr>
              <w:rPr>
                <w:color w:val="000000"/>
              </w:rPr>
            </w:pPr>
            <w:r w:rsidRPr="0061408C">
              <w:rPr>
                <w:color w:val="000000"/>
              </w:rPr>
              <w:t>Populate runtime PM Process Id</w:t>
            </w:r>
          </w:p>
        </w:tc>
      </w:tr>
      <w:tr w:rsidR="00FB4853" w:rsidRPr="00FF1B81" w14:paraId="1501A539" w14:textId="77777777" w:rsidTr="001A5E6E">
        <w:tc>
          <w:tcPr>
            <w:tcW w:w="3254" w:type="dxa"/>
          </w:tcPr>
          <w:p w14:paraId="68968BA6" w14:textId="77777777" w:rsidR="00FB4853" w:rsidRPr="0061408C" w:rsidRDefault="00FB4853" w:rsidP="001A5E6E">
            <w:pPr>
              <w:rPr>
                <w:color w:val="000000"/>
              </w:rPr>
            </w:pPr>
            <w:r w:rsidRPr="0061408C">
              <w:rPr>
                <w:color w:val="000000"/>
              </w:rPr>
              <w:t>D3S_WORK_ID</w:t>
            </w:r>
          </w:p>
        </w:tc>
        <w:tc>
          <w:tcPr>
            <w:tcW w:w="1167" w:type="dxa"/>
          </w:tcPr>
          <w:p w14:paraId="727841E9" w14:textId="77777777" w:rsidR="00FB4853" w:rsidRPr="0061408C" w:rsidRDefault="00FB4853" w:rsidP="001A5E6E">
            <w:pPr>
              <w:rPr>
                <w:color w:val="000000"/>
              </w:rPr>
            </w:pPr>
          </w:p>
        </w:tc>
        <w:tc>
          <w:tcPr>
            <w:tcW w:w="1256" w:type="dxa"/>
          </w:tcPr>
          <w:p w14:paraId="0A8579FD" w14:textId="77777777" w:rsidR="00FB4853" w:rsidRPr="0061408C" w:rsidRDefault="00FB4853" w:rsidP="001A5E6E">
            <w:pPr>
              <w:rPr>
                <w:color w:val="000000"/>
              </w:rPr>
            </w:pPr>
            <w:r w:rsidRPr="0061408C">
              <w:rPr>
                <w:color w:val="000000"/>
              </w:rPr>
              <w:t>String</w:t>
            </w:r>
          </w:p>
        </w:tc>
        <w:tc>
          <w:tcPr>
            <w:tcW w:w="2577" w:type="dxa"/>
          </w:tcPr>
          <w:p w14:paraId="3DA59994" w14:textId="77777777" w:rsidR="00FB4853" w:rsidRPr="0061408C" w:rsidRDefault="00FB4853" w:rsidP="001A5E6E">
            <w:pPr>
              <w:rPr>
                <w:color w:val="000000"/>
              </w:rPr>
            </w:pPr>
            <w:r w:rsidRPr="0061408C">
              <w:rPr>
                <w:color w:val="000000"/>
              </w:rPr>
              <w:t>For each execution, Work Id will be same for all records</w:t>
            </w:r>
          </w:p>
        </w:tc>
      </w:tr>
      <w:tr w:rsidR="00FB4853" w:rsidRPr="00BD0BEE" w14:paraId="5128B29D" w14:textId="77777777" w:rsidTr="001A5E6E">
        <w:tc>
          <w:tcPr>
            <w:tcW w:w="3254" w:type="dxa"/>
          </w:tcPr>
          <w:p w14:paraId="7B2C491B" w14:textId="77777777" w:rsidR="00FB4853" w:rsidRPr="0061408C" w:rsidRDefault="00FB4853" w:rsidP="001A5E6E">
            <w:pPr>
              <w:rPr>
                <w:color w:val="000000"/>
              </w:rPr>
            </w:pPr>
            <w:r w:rsidRPr="0061408C">
              <w:rPr>
                <w:color w:val="000000"/>
              </w:rPr>
              <w:t>D3S_RECORD_ID</w:t>
            </w:r>
          </w:p>
        </w:tc>
        <w:tc>
          <w:tcPr>
            <w:tcW w:w="1167" w:type="dxa"/>
          </w:tcPr>
          <w:p w14:paraId="6CFD82FF" w14:textId="77777777" w:rsidR="00FB4853" w:rsidRPr="0061408C" w:rsidRDefault="00FB4853" w:rsidP="001A5E6E">
            <w:pPr>
              <w:rPr>
                <w:color w:val="000000"/>
              </w:rPr>
            </w:pPr>
          </w:p>
        </w:tc>
        <w:tc>
          <w:tcPr>
            <w:tcW w:w="1256" w:type="dxa"/>
          </w:tcPr>
          <w:p w14:paraId="549769F2" w14:textId="77777777" w:rsidR="00FB4853" w:rsidRPr="0061408C" w:rsidRDefault="00FB4853" w:rsidP="001A5E6E">
            <w:pPr>
              <w:rPr>
                <w:color w:val="000000"/>
              </w:rPr>
            </w:pPr>
            <w:r w:rsidRPr="0061408C">
              <w:rPr>
                <w:color w:val="000000"/>
              </w:rPr>
              <w:t>String</w:t>
            </w:r>
          </w:p>
        </w:tc>
        <w:tc>
          <w:tcPr>
            <w:tcW w:w="2577" w:type="dxa"/>
          </w:tcPr>
          <w:p w14:paraId="4FC845C0" w14:textId="77777777" w:rsidR="00FB4853" w:rsidRPr="0061408C" w:rsidRDefault="00FB4853" w:rsidP="001A5E6E">
            <w:pPr>
              <w:rPr>
                <w:color w:val="000000"/>
              </w:rPr>
            </w:pPr>
            <w:r w:rsidRPr="0061408C">
              <w:rPr>
                <w:color w:val="000000"/>
              </w:rPr>
              <w:t>UUID; Unique for each record</w:t>
            </w:r>
          </w:p>
        </w:tc>
      </w:tr>
      <w:tr w:rsidR="00FB4853" w:rsidRPr="00BD0BEE" w14:paraId="62244324" w14:textId="77777777" w:rsidTr="001A5E6E">
        <w:tc>
          <w:tcPr>
            <w:tcW w:w="3254" w:type="dxa"/>
          </w:tcPr>
          <w:p w14:paraId="2158FF0A" w14:textId="77777777" w:rsidR="00FB4853" w:rsidRPr="0061408C" w:rsidRDefault="00FB4853" w:rsidP="001A5E6E">
            <w:pPr>
              <w:rPr>
                <w:color w:val="000000"/>
              </w:rPr>
            </w:pPr>
            <w:r w:rsidRPr="0061408C">
              <w:rPr>
                <w:color w:val="000000"/>
              </w:rPr>
              <w:t>D3S_SYSTEM_CREATED_TS</w:t>
            </w:r>
          </w:p>
        </w:tc>
        <w:tc>
          <w:tcPr>
            <w:tcW w:w="1167" w:type="dxa"/>
          </w:tcPr>
          <w:p w14:paraId="6E3CD97A" w14:textId="77777777" w:rsidR="00FB4853" w:rsidRPr="0061408C" w:rsidRDefault="00FB4853" w:rsidP="001A5E6E">
            <w:pPr>
              <w:rPr>
                <w:color w:val="000000"/>
              </w:rPr>
            </w:pPr>
          </w:p>
        </w:tc>
        <w:tc>
          <w:tcPr>
            <w:tcW w:w="1256" w:type="dxa"/>
          </w:tcPr>
          <w:p w14:paraId="2F701C07" w14:textId="77777777" w:rsidR="00FB4853" w:rsidRPr="0061408C" w:rsidRDefault="00FB4853" w:rsidP="001A5E6E">
            <w:pPr>
              <w:rPr>
                <w:color w:val="000000"/>
              </w:rPr>
            </w:pPr>
            <w:r w:rsidRPr="0061408C">
              <w:rPr>
                <w:color w:val="000000"/>
              </w:rPr>
              <w:t>DateTime</w:t>
            </w:r>
          </w:p>
        </w:tc>
        <w:tc>
          <w:tcPr>
            <w:tcW w:w="2577" w:type="dxa"/>
          </w:tcPr>
          <w:p w14:paraId="7AEFF202" w14:textId="77777777" w:rsidR="00FB4853" w:rsidRPr="0061408C" w:rsidRDefault="00FB4853" w:rsidP="001A5E6E">
            <w:pPr>
              <w:rPr>
                <w:color w:val="000000"/>
              </w:rPr>
            </w:pPr>
            <w:r w:rsidRPr="0061408C">
              <w:rPr>
                <w:color w:val="000000"/>
              </w:rPr>
              <w:t xml:space="preserve">Date/Time at which record </w:t>
            </w:r>
            <w:r w:rsidRPr="0061408C">
              <w:rPr>
                <w:color w:val="000000"/>
              </w:rPr>
              <w:lastRenderedPageBreak/>
              <w:t>inserted into data store</w:t>
            </w:r>
          </w:p>
        </w:tc>
      </w:tr>
      <w:tr w:rsidR="00FB4853" w:rsidRPr="00BD0BEE" w14:paraId="3B5EBFC6" w14:textId="77777777" w:rsidTr="001A5E6E">
        <w:tc>
          <w:tcPr>
            <w:tcW w:w="3254" w:type="dxa"/>
          </w:tcPr>
          <w:p w14:paraId="2430A534" w14:textId="77777777" w:rsidR="00FB4853" w:rsidRPr="0061408C" w:rsidRDefault="00FB4853" w:rsidP="001A5E6E">
            <w:pPr>
              <w:rPr>
                <w:color w:val="000000"/>
              </w:rPr>
            </w:pPr>
            <w:r w:rsidRPr="0061408C">
              <w:rPr>
                <w:color w:val="000000"/>
              </w:rPr>
              <w:lastRenderedPageBreak/>
              <w:t>D3S_USER_DEFINED_1</w:t>
            </w:r>
          </w:p>
        </w:tc>
        <w:tc>
          <w:tcPr>
            <w:tcW w:w="1167" w:type="dxa"/>
          </w:tcPr>
          <w:p w14:paraId="793E8FA8" w14:textId="77777777" w:rsidR="00FB4853" w:rsidRPr="0061408C" w:rsidRDefault="00FB4853" w:rsidP="001A5E6E">
            <w:pPr>
              <w:rPr>
                <w:color w:val="000000"/>
              </w:rPr>
            </w:pPr>
          </w:p>
        </w:tc>
        <w:tc>
          <w:tcPr>
            <w:tcW w:w="1256" w:type="dxa"/>
          </w:tcPr>
          <w:p w14:paraId="701A2314" w14:textId="77777777" w:rsidR="00FB4853" w:rsidRPr="0061408C" w:rsidRDefault="00FB4853" w:rsidP="001A5E6E">
            <w:pPr>
              <w:rPr>
                <w:color w:val="000000"/>
              </w:rPr>
            </w:pPr>
            <w:r w:rsidRPr="0061408C">
              <w:rPr>
                <w:color w:val="000000"/>
              </w:rPr>
              <w:t>Big Integer</w:t>
            </w:r>
          </w:p>
        </w:tc>
        <w:tc>
          <w:tcPr>
            <w:tcW w:w="2577" w:type="dxa"/>
          </w:tcPr>
          <w:p w14:paraId="35C0AAA1" w14:textId="77777777" w:rsidR="00FB4853" w:rsidRPr="0061408C" w:rsidRDefault="00FB4853" w:rsidP="001A5E6E">
            <w:pPr>
              <w:rPr>
                <w:color w:val="000000"/>
              </w:rPr>
            </w:pPr>
            <w:r w:rsidRPr="0061408C">
              <w:rPr>
                <w:color w:val="000000"/>
              </w:rPr>
              <w:t>Spare field</w:t>
            </w:r>
          </w:p>
        </w:tc>
      </w:tr>
      <w:tr w:rsidR="00FB4853" w:rsidRPr="00BD0BEE" w14:paraId="3DD60478" w14:textId="77777777" w:rsidTr="001A5E6E">
        <w:tc>
          <w:tcPr>
            <w:tcW w:w="3254" w:type="dxa"/>
          </w:tcPr>
          <w:p w14:paraId="3CEFEE3D" w14:textId="77777777" w:rsidR="00FB4853" w:rsidRPr="0061408C" w:rsidRDefault="00FB4853" w:rsidP="001A5E6E">
            <w:pPr>
              <w:rPr>
                <w:color w:val="000000"/>
              </w:rPr>
            </w:pPr>
            <w:r w:rsidRPr="0061408C">
              <w:rPr>
                <w:color w:val="000000"/>
              </w:rPr>
              <w:t>D3S_USER_DEFINED_2</w:t>
            </w:r>
          </w:p>
        </w:tc>
        <w:tc>
          <w:tcPr>
            <w:tcW w:w="1167" w:type="dxa"/>
          </w:tcPr>
          <w:p w14:paraId="5B9375CC" w14:textId="77777777" w:rsidR="00FB4853" w:rsidRPr="0061408C" w:rsidRDefault="00FB4853" w:rsidP="001A5E6E">
            <w:pPr>
              <w:rPr>
                <w:color w:val="000000"/>
              </w:rPr>
            </w:pPr>
          </w:p>
        </w:tc>
        <w:tc>
          <w:tcPr>
            <w:tcW w:w="1256" w:type="dxa"/>
          </w:tcPr>
          <w:p w14:paraId="431AF291" w14:textId="77777777" w:rsidR="00FB4853" w:rsidRPr="0061408C" w:rsidRDefault="00FB4853" w:rsidP="001A5E6E">
            <w:pPr>
              <w:rPr>
                <w:color w:val="000000"/>
              </w:rPr>
            </w:pPr>
            <w:r w:rsidRPr="0061408C">
              <w:rPr>
                <w:color w:val="000000"/>
              </w:rPr>
              <w:t>Big Integer</w:t>
            </w:r>
          </w:p>
        </w:tc>
        <w:tc>
          <w:tcPr>
            <w:tcW w:w="2577" w:type="dxa"/>
          </w:tcPr>
          <w:p w14:paraId="7BD88E3F" w14:textId="77777777" w:rsidR="00FB4853" w:rsidRPr="0061408C" w:rsidRDefault="00FB4853" w:rsidP="001A5E6E">
            <w:pPr>
              <w:rPr>
                <w:color w:val="000000"/>
              </w:rPr>
            </w:pPr>
            <w:r w:rsidRPr="0061408C">
              <w:rPr>
                <w:color w:val="000000"/>
              </w:rPr>
              <w:t>Spare field</w:t>
            </w:r>
          </w:p>
        </w:tc>
      </w:tr>
      <w:tr w:rsidR="00FB4853" w:rsidRPr="00BD0BEE" w14:paraId="0C5C4393" w14:textId="77777777" w:rsidTr="001A5E6E">
        <w:tc>
          <w:tcPr>
            <w:tcW w:w="3254" w:type="dxa"/>
          </w:tcPr>
          <w:p w14:paraId="5676338D" w14:textId="77777777" w:rsidR="00FB4853" w:rsidRPr="0061408C" w:rsidRDefault="00FB4853" w:rsidP="001A5E6E">
            <w:pPr>
              <w:rPr>
                <w:color w:val="000000"/>
              </w:rPr>
            </w:pPr>
            <w:r w:rsidRPr="0061408C">
              <w:rPr>
                <w:color w:val="000000"/>
              </w:rPr>
              <w:t>D3S_USER_DEFINED_3</w:t>
            </w:r>
          </w:p>
        </w:tc>
        <w:tc>
          <w:tcPr>
            <w:tcW w:w="1167" w:type="dxa"/>
          </w:tcPr>
          <w:p w14:paraId="0FA49EC3" w14:textId="77777777" w:rsidR="00FB4853" w:rsidRPr="0061408C" w:rsidRDefault="00FB4853" w:rsidP="001A5E6E">
            <w:pPr>
              <w:rPr>
                <w:color w:val="000000"/>
              </w:rPr>
            </w:pPr>
          </w:p>
        </w:tc>
        <w:tc>
          <w:tcPr>
            <w:tcW w:w="1256" w:type="dxa"/>
          </w:tcPr>
          <w:p w14:paraId="396B5FF4" w14:textId="77777777" w:rsidR="00FB4853" w:rsidRPr="0061408C" w:rsidRDefault="00FB4853" w:rsidP="001A5E6E">
            <w:pPr>
              <w:rPr>
                <w:color w:val="000000"/>
              </w:rPr>
            </w:pPr>
            <w:r w:rsidRPr="0061408C">
              <w:rPr>
                <w:color w:val="000000"/>
              </w:rPr>
              <w:t>Date</w:t>
            </w:r>
          </w:p>
        </w:tc>
        <w:tc>
          <w:tcPr>
            <w:tcW w:w="2577" w:type="dxa"/>
          </w:tcPr>
          <w:p w14:paraId="674CE78F" w14:textId="77777777" w:rsidR="00FB4853" w:rsidRPr="0061408C" w:rsidRDefault="00FB4853" w:rsidP="001A5E6E">
            <w:pPr>
              <w:rPr>
                <w:color w:val="000000"/>
              </w:rPr>
            </w:pPr>
            <w:r w:rsidRPr="0061408C">
              <w:rPr>
                <w:color w:val="000000"/>
              </w:rPr>
              <w:t>Spare field</w:t>
            </w:r>
          </w:p>
        </w:tc>
      </w:tr>
      <w:tr w:rsidR="00FB4853" w:rsidRPr="00BD0BEE" w14:paraId="2CC9DD0F" w14:textId="77777777" w:rsidTr="001A5E6E">
        <w:tc>
          <w:tcPr>
            <w:tcW w:w="3254" w:type="dxa"/>
          </w:tcPr>
          <w:p w14:paraId="4A992416" w14:textId="77777777" w:rsidR="00FB4853" w:rsidRPr="0061408C" w:rsidRDefault="00FB4853" w:rsidP="001A5E6E">
            <w:pPr>
              <w:rPr>
                <w:color w:val="000000"/>
              </w:rPr>
            </w:pPr>
            <w:r w:rsidRPr="0061408C">
              <w:rPr>
                <w:color w:val="000000"/>
              </w:rPr>
              <w:t>D3S_USER_DEFINED_4</w:t>
            </w:r>
          </w:p>
        </w:tc>
        <w:tc>
          <w:tcPr>
            <w:tcW w:w="1167" w:type="dxa"/>
          </w:tcPr>
          <w:p w14:paraId="700A36FB" w14:textId="77777777" w:rsidR="00FB4853" w:rsidRPr="0061408C" w:rsidRDefault="00FB4853" w:rsidP="001A5E6E">
            <w:pPr>
              <w:rPr>
                <w:color w:val="000000"/>
              </w:rPr>
            </w:pPr>
          </w:p>
        </w:tc>
        <w:tc>
          <w:tcPr>
            <w:tcW w:w="1256" w:type="dxa"/>
          </w:tcPr>
          <w:p w14:paraId="52EC36F7" w14:textId="77777777" w:rsidR="00FB4853" w:rsidRPr="0061408C" w:rsidRDefault="00FB4853" w:rsidP="001A5E6E">
            <w:pPr>
              <w:rPr>
                <w:color w:val="000000"/>
              </w:rPr>
            </w:pPr>
            <w:r w:rsidRPr="0061408C">
              <w:rPr>
                <w:color w:val="000000"/>
              </w:rPr>
              <w:t>Date</w:t>
            </w:r>
          </w:p>
        </w:tc>
        <w:tc>
          <w:tcPr>
            <w:tcW w:w="2577" w:type="dxa"/>
          </w:tcPr>
          <w:p w14:paraId="4B057E44" w14:textId="77777777" w:rsidR="00FB4853" w:rsidRPr="0061408C" w:rsidRDefault="00FB4853" w:rsidP="001A5E6E">
            <w:pPr>
              <w:rPr>
                <w:color w:val="000000"/>
              </w:rPr>
            </w:pPr>
            <w:r w:rsidRPr="0061408C">
              <w:rPr>
                <w:color w:val="000000"/>
              </w:rPr>
              <w:t>Spare field</w:t>
            </w:r>
          </w:p>
        </w:tc>
      </w:tr>
      <w:tr w:rsidR="00FB4853" w:rsidRPr="00BD0BEE" w14:paraId="4D87BF37" w14:textId="77777777" w:rsidTr="001A5E6E">
        <w:tc>
          <w:tcPr>
            <w:tcW w:w="3254" w:type="dxa"/>
          </w:tcPr>
          <w:p w14:paraId="57324092" w14:textId="77777777" w:rsidR="00FB4853" w:rsidRPr="0061408C" w:rsidRDefault="00FB4853" w:rsidP="001A5E6E">
            <w:pPr>
              <w:rPr>
                <w:color w:val="000000"/>
              </w:rPr>
            </w:pPr>
            <w:r w:rsidRPr="0061408C">
              <w:rPr>
                <w:color w:val="000000"/>
              </w:rPr>
              <w:t>D3S_USER_DEFINED_5</w:t>
            </w:r>
          </w:p>
        </w:tc>
        <w:tc>
          <w:tcPr>
            <w:tcW w:w="1167" w:type="dxa"/>
          </w:tcPr>
          <w:p w14:paraId="3DE3FCC0" w14:textId="77777777" w:rsidR="00FB4853" w:rsidRPr="0061408C" w:rsidRDefault="00FB4853" w:rsidP="001A5E6E">
            <w:pPr>
              <w:rPr>
                <w:color w:val="000000"/>
              </w:rPr>
            </w:pPr>
          </w:p>
        </w:tc>
        <w:tc>
          <w:tcPr>
            <w:tcW w:w="1256" w:type="dxa"/>
          </w:tcPr>
          <w:p w14:paraId="6E64382D" w14:textId="77777777" w:rsidR="00FB4853" w:rsidRPr="0061408C" w:rsidRDefault="00FB4853" w:rsidP="001A5E6E">
            <w:pPr>
              <w:rPr>
                <w:color w:val="000000"/>
              </w:rPr>
            </w:pPr>
            <w:r w:rsidRPr="0061408C">
              <w:rPr>
                <w:color w:val="000000"/>
              </w:rPr>
              <w:t>DateTime</w:t>
            </w:r>
          </w:p>
        </w:tc>
        <w:tc>
          <w:tcPr>
            <w:tcW w:w="2577" w:type="dxa"/>
          </w:tcPr>
          <w:p w14:paraId="15CBFBCE" w14:textId="77777777" w:rsidR="00FB4853" w:rsidRPr="0061408C" w:rsidRDefault="00FB4853" w:rsidP="001A5E6E">
            <w:pPr>
              <w:rPr>
                <w:color w:val="000000"/>
              </w:rPr>
            </w:pPr>
            <w:r w:rsidRPr="0061408C">
              <w:rPr>
                <w:color w:val="000000"/>
              </w:rPr>
              <w:t>Spare field</w:t>
            </w:r>
          </w:p>
        </w:tc>
      </w:tr>
      <w:tr w:rsidR="00FB4853" w:rsidRPr="00BD0BEE" w14:paraId="0D77C495" w14:textId="77777777" w:rsidTr="001A5E6E">
        <w:tc>
          <w:tcPr>
            <w:tcW w:w="3254" w:type="dxa"/>
          </w:tcPr>
          <w:p w14:paraId="6BBF6F5A" w14:textId="77777777" w:rsidR="00FB4853" w:rsidRPr="0061408C" w:rsidRDefault="00FB4853" w:rsidP="001A5E6E">
            <w:pPr>
              <w:rPr>
                <w:color w:val="000000"/>
              </w:rPr>
            </w:pPr>
            <w:r w:rsidRPr="0061408C">
              <w:rPr>
                <w:color w:val="000000"/>
              </w:rPr>
              <w:t>D3S_USER_DEFINED_6</w:t>
            </w:r>
          </w:p>
        </w:tc>
        <w:tc>
          <w:tcPr>
            <w:tcW w:w="1167" w:type="dxa"/>
          </w:tcPr>
          <w:p w14:paraId="2A1FCFC0" w14:textId="77777777" w:rsidR="00FB4853" w:rsidRPr="0061408C" w:rsidRDefault="00FB4853" w:rsidP="001A5E6E">
            <w:pPr>
              <w:rPr>
                <w:color w:val="000000"/>
              </w:rPr>
            </w:pPr>
          </w:p>
        </w:tc>
        <w:tc>
          <w:tcPr>
            <w:tcW w:w="1256" w:type="dxa"/>
          </w:tcPr>
          <w:p w14:paraId="2171BC90" w14:textId="77777777" w:rsidR="00FB4853" w:rsidRPr="0061408C" w:rsidRDefault="00FB4853" w:rsidP="001A5E6E">
            <w:pPr>
              <w:rPr>
                <w:color w:val="000000"/>
              </w:rPr>
            </w:pPr>
            <w:r w:rsidRPr="0061408C">
              <w:rPr>
                <w:color w:val="000000"/>
              </w:rPr>
              <w:t>DateTime</w:t>
            </w:r>
          </w:p>
        </w:tc>
        <w:tc>
          <w:tcPr>
            <w:tcW w:w="2577" w:type="dxa"/>
          </w:tcPr>
          <w:p w14:paraId="235BA28D" w14:textId="77777777" w:rsidR="00FB4853" w:rsidRPr="0061408C" w:rsidRDefault="00FB4853" w:rsidP="001A5E6E">
            <w:pPr>
              <w:rPr>
                <w:color w:val="000000"/>
              </w:rPr>
            </w:pPr>
            <w:r w:rsidRPr="0061408C">
              <w:rPr>
                <w:color w:val="000000"/>
              </w:rPr>
              <w:t>Spare field</w:t>
            </w:r>
          </w:p>
        </w:tc>
      </w:tr>
      <w:tr w:rsidR="00FB4853" w:rsidRPr="00BD0BEE" w14:paraId="7EC27566" w14:textId="77777777" w:rsidTr="001A5E6E">
        <w:tc>
          <w:tcPr>
            <w:tcW w:w="3254" w:type="dxa"/>
          </w:tcPr>
          <w:p w14:paraId="46BD34F0" w14:textId="77777777" w:rsidR="00FB4853" w:rsidRPr="0061408C" w:rsidRDefault="00FB4853" w:rsidP="001A5E6E">
            <w:pPr>
              <w:rPr>
                <w:color w:val="000000"/>
              </w:rPr>
            </w:pPr>
            <w:r w:rsidRPr="0061408C">
              <w:rPr>
                <w:color w:val="000000"/>
              </w:rPr>
              <w:t>D3S_USER_DEFINED_7</w:t>
            </w:r>
          </w:p>
        </w:tc>
        <w:tc>
          <w:tcPr>
            <w:tcW w:w="1167" w:type="dxa"/>
          </w:tcPr>
          <w:p w14:paraId="63A4A67D" w14:textId="77777777" w:rsidR="00FB4853" w:rsidRPr="0061408C" w:rsidRDefault="00FB4853" w:rsidP="001A5E6E">
            <w:pPr>
              <w:rPr>
                <w:color w:val="000000"/>
              </w:rPr>
            </w:pPr>
          </w:p>
        </w:tc>
        <w:tc>
          <w:tcPr>
            <w:tcW w:w="1256" w:type="dxa"/>
          </w:tcPr>
          <w:p w14:paraId="3E93F84E" w14:textId="77777777" w:rsidR="00FB4853" w:rsidRPr="0061408C" w:rsidRDefault="00FB4853" w:rsidP="001A5E6E">
            <w:pPr>
              <w:rPr>
                <w:color w:val="000000"/>
              </w:rPr>
            </w:pPr>
            <w:r w:rsidRPr="0061408C">
              <w:rPr>
                <w:color w:val="000000"/>
              </w:rPr>
              <w:t>String</w:t>
            </w:r>
          </w:p>
        </w:tc>
        <w:tc>
          <w:tcPr>
            <w:tcW w:w="2577" w:type="dxa"/>
          </w:tcPr>
          <w:p w14:paraId="4DA99B95" w14:textId="77777777" w:rsidR="00FB4853" w:rsidRPr="0061408C" w:rsidRDefault="00FB4853" w:rsidP="001A5E6E">
            <w:pPr>
              <w:rPr>
                <w:color w:val="000000"/>
              </w:rPr>
            </w:pPr>
            <w:r w:rsidRPr="0061408C">
              <w:rPr>
                <w:color w:val="000000"/>
              </w:rPr>
              <w:t>Spare field</w:t>
            </w:r>
          </w:p>
        </w:tc>
      </w:tr>
      <w:tr w:rsidR="00FB4853" w:rsidRPr="00BD0BEE" w14:paraId="66B3B140" w14:textId="77777777" w:rsidTr="001A5E6E">
        <w:tc>
          <w:tcPr>
            <w:tcW w:w="3254" w:type="dxa"/>
          </w:tcPr>
          <w:p w14:paraId="051EB4D5" w14:textId="77777777" w:rsidR="00FB4853" w:rsidRPr="0061408C" w:rsidRDefault="00FB4853" w:rsidP="001A5E6E">
            <w:pPr>
              <w:rPr>
                <w:color w:val="000000"/>
              </w:rPr>
            </w:pPr>
            <w:r w:rsidRPr="0061408C">
              <w:rPr>
                <w:color w:val="000000"/>
              </w:rPr>
              <w:t>D3S_USER_DEFINED_8</w:t>
            </w:r>
          </w:p>
        </w:tc>
        <w:tc>
          <w:tcPr>
            <w:tcW w:w="1167" w:type="dxa"/>
          </w:tcPr>
          <w:p w14:paraId="060BFCB7" w14:textId="77777777" w:rsidR="00FB4853" w:rsidRPr="0061408C" w:rsidRDefault="00FB4853" w:rsidP="001A5E6E">
            <w:pPr>
              <w:rPr>
                <w:color w:val="000000"/>
              </w:rPr>
            </w:pPr>
          </w:p>
        </w:tc>
        <w:tc>
          <w:tcPr>
            <w:tcW w:w="1256" w:type="dxa"/>
          </w:tcPr>
          <w:p w14:paraId="14EAA7D7" w14:textId="77777777" w:rsidR="00FB4853" w:rsidRPr="0061408C" w:rsidRDefault="00FB4853" w:rsidP="001A5E6E">
            <w:pPr>
              <w:rPr>
                <w:color w:val="000000"/>
              </w:rPr>
            </w:pPr>
            <w:r w:rsidRPr="0061408C">
              <w:rPr>
                <w:color w:val="000000"/>
              </w:rPr>
              <w:t>String</w:t>
            </w:r>
          </w:p>
        </w:tc>
        <w:tc>
          <w:tcPr>
            <w:tcW w:w="2577" w:type="dxa"/>
          </w:tcPr>
          <w:p w14:paraId="09358ECB" w14:textId="77777777" w:rsidR="00FB4853" w:rsidRPr="0061408C" w:rsidRDefault="00FB4853" w:rsidP="001A5E6E">
            <w:pPr>
              <w:rPr>
                <w:color w:val="000000"/>
              </w:rPr>
            </w:pPr>
            <w:r w:rsidRPr="0061408C">
              <w:rPr>
                <w:color w:val="000000"/>
              </w:rPr>
              <w:t>Spare field</w:t>
            </w:r>
          </w:p>
        </w:tc>
      </w:tr>
      <w:tr w:rsidR="00FB4853" w:rsidRPr="00BD0BEE" w14:paraId="1362BCBC" w14:textId="77777777" w:rsidTr="001A5E6E">
        <w:tc>
          <w:tcPr>
            <w:tcW w:w="3254" w:type="dxa"/>
          </w:tcPr>
          <w:p w14:paraId="16A3C43C" w14:textId="77777777" w:rsidR="00FB4853" w:rsidRPr="0061408C" w:rsidRDefault="00FB4853" w:rsidP="001A5E6E">
            <w:pPr>
              <w:rPr>
                <w:color w:val="000000"/>
              </w:rPr>
            </w:pPr>
            <w:r w:rsidRPr="0061408C">
              <w:rPr>
                <w:color w:val="000000"/>
              </w:rPr>
              <w:t>D3S_USER_DEFINED_9</w:t>
            </w:r>
          </w:p>
        </w:tc>
        <w:tc>
          <w:tcPr>
            <w:tcW w:w="1167" w:type="dxa"/>
          </w:tcPr>
          <w:p w14:paraId="23ABFF6D" w14:textId="77777777" w:rsidR="00FB4853" w:rsidRPr="0061408C" w:rsidRDefault="00FB4853" w:rsidP="001A5E6E">
            <w:pPr>
              <w:rPr>
                <w:color w:val="000000"/>
              </w:rPr>
            </w:pPr>
          </w:p>
        </w:tc>
        <w:tc>
          <w:tcPr>
            <w:tcW w:w="1256" w:type="dxa"/>
          </w:tcPr>
          <w:p w14:paraId="1872B2F8" w14:textId="77777777" w:rsidR="00FB4853" w:rsidRPr="0061408C" w:rsidRDefault="00FB4853" w:rsidP="001A5E6E">
            <w:pPr>
              <w:rPr>
                <w:color w:val="000000"/>
              </w:rPr>
            </w:pPr>
            <w:r w:rsidRPr="0061408C">
              <w:rPr>
                <w:color w:val="000000"/>
              </w:rPr>
              <w:t>String</w:t>
            </w:r>
          </w:p>
        </w:tc>
        <w:tc>
          <w:tcPr>
            <w:tcW w:w="2577" w:type="dxa"/>
          </w:tcPr>
          <w:p w14:paraId="03489AAE" w14:textId="77777777" w:rsidR="00FB4853" w:rsidRPr="0061408C" w:rsidRDefault="00FB4853" w:rsidP="001A5E6E">
            <w:pPr>
              <w:rPr>
                <w:color w:val="000000"/>
              </w:rPr>
            </w:pPr>
            <w:r w:rsidRPr="0061408C">
              <w:rPr>
                <w:color w:val="000000"/>
              </w:rPr>
              <w:t>Spare field</w:t>
            </w:r>
          </w:p>
        </w:tc>
      </w:tr>
      <w:tr w:rsidR="00FB4853" w:rsidRPr="00BD0BEE" w14:paraId="411B5B03" w14:textId="77777777" w:rsidTr="001A5E6E">
        <w:tc>
          <w:tcPr>
            <w:tcW w:w="3254" w:type="dxa"/>
          </w:tcPr>
          <w:p w14:paraId="4DEF42A1" w14:textId="77777777" w:rsidR="00FB4853" w:rsidRPr="0061408C" w:rsidRDefault="00FB4853" w:rsidP="001A5E6E">
            <w:pPr>
              <w:rPr>
                <w:color w:val="000000"/>
              </w:rPr>
            </w:pPr>
            <w:r w:rsidRPr="0061408C">
              <w:rPr>
                <w:color w:val="000000"/>
              </w:rPr>
              <w:t>D3S_USER_DEFINED_10</w:t>
            </w:r>
          </w:p>
        </w:tc>
        <w:tc>
          <w:tcPr>
            <w:tcW w:w="1167" w:type="dxa"/>
          </w:tcPr>
          <w:p w14:paraId="6EDBEC28" w14:textId="77777777" w:rsidR="00FB4853" w:rsidRPr="0061408C" w:rsidRDefault="00FB4853" w:rsidP="001A5E6E">
            <w:pPr>
              <w:rPr>
                <w:color w:val="000000"/>
              </w:rPr>
            </w:pPr>
          </w:p>
        </w:tc>
        <w:tc>
          <w:tcPr>
            <w:tcW w:w="1256" w:type="dxa"/>
          </w:tcPr>
          <w:p w14:paraId="05FFBA4A" w14:textId="77777777" w:rsidR="00FB4853" w:rsidRPr="0061408C" w:rsidRDefault="00FB4853" w:rsidP="001A5E6E">
            <w:pPr>
              <w:rPr>
                <w:color w:val="000000"/>
              </w:rPr>
            </w:pPr>
            <w:r w:rsidRPr="0061408C">
              <w:rPr>
                <w:color w:val="000000"/>
              </w:rPr>
              <w:t>String</w:t>
            </w:r>
          </w:p>
        </w:tc>
        <w:tc>
          <w:tcPr>
            <w:tcW w:w="2577" w:type="dxa"/>
          </w:tcPr>
          <w:p w14:paraId="3E9A50D2" w14:textId="77777777" w:rsidR="00FB4853" w:rsidRPr="0061408C" w:rsidRDefault="00FB4853" w:rsidP="001A5E6E">
            <w:pPr>
              <w:rPr>
                <w:color w:val="000000"/>
              </w:rPr>
            </w:pPr>
            <w:r w:rsidRPr="0061408C">
              <w:rPr>
                <w:color w:val="000000"/>
              </w:rPr>
              <w:t>Spare field</w:t>
            </w:r>
          </w:p>
        </w:tc>
      </w:tr>
      <w:tr w:rsidR="00FB4853" w:rsidRPr="00BD0BEE" w14:paraId="75413571" w14:textId="77777777" w:rsidTr="001A5E6E">
        <w:tc>
          <w:tcPr>
            <w:tcW w:w="3254" w:type="dxa"/>
          </w:tcPr>
          <w:p w14:paraId="517F49F2" w14:textId="77777777" w:rsidR="00FB4853" w:rsidRPr="0061408C" w:rsidRDefault="00FB4853" w:rsidP="001A5E6E">
            <w:pPr>
              <w:rPr>
                <w:color w:val="000000"/>
              </w:rPr>
            </w:pPr>
            <w:r w:rsidRPr="0061408C">
              <w:rPr>
                <w:color w:val="000000"/>
              </w:rPr>
              <w:t>D3S_USER_DEFINED_11</w:t>
            </w:r>
          </w:p>
        </w:tc>
        <w:tc>
          <w:tcPr>
            <w:tcW w:w="1167" w:type="dxa"/>
          </w:tcPr>
          <w:p w14:paraId="1B44AA2C" w14:textId="77777777" w:rsidR="00FB4853" w:rsidRPr="0061408C" w:rsidRDefault="00FB4853" w:rsidP="001A5E6E">
            <w:pPr>
              <w:rPr>
                <w:color w:val="000000"/>
              </w:rPr>
            </w:pPr>
          </w:p>
        </w:tc>
        <w:tc>
          <w:tcPr>
            <w:tcW w:w="1256" w:type="dxa"/>
          </w:tcPr>
          <w:p w14:paraId="34412AFC" w14:textId="77777777" w:rsidR="00FB4853" w:rsidRPr="0061408C" w:rsidRDefault="00FB4853" w:rsidP="001A5E6E">
            <w:pPr>
              <w:rPr>
                <w:color w:val="000000"/>
              </w:rPr>
            </w:pPr>
            <w:r w:rsidRPr="0061408C">
              <w:rPr>
                <w:color w:val="000000"/>
              </w:rPr>
              <w:t>String</w:t>
            </w:r>
          </w:p>
        </w:tc>
        <w:tc>
          <w:tcPr>
            <w:tcW w:w="2577" w:type="dxa"/>
          </w:tcPr>
          <w:p w14:paraId="431AC696" w14:textId="77777777" w:rsidR="00FB4853" w:rsidRPr="0061408C" w:rsidRDefault="00FB4853" w:rsidP="001A5E6E">
            <w:pPr>
              <w:rPr>
                <w:color w:val="000000"/>
              </w:rPr>
            </w:pPr>
            <w:r w:rsidRPr="0061408C">
              <w:rPr>
                <w:color w:val="000000"/>
              </w:rPr>
              <w:t>Spare field</w:t>
            </w:r>
          </w:p>
        </w:tc>
      </w:tr>
      <w:tr w:rsidR="00FB4853" w:rsidRPr="00BD0BEE" w14:paraId="64267631" w14:textId="77777777" w:rsidTr="001A5E6E">
        <w:tc>
          <w:tcPr>
            <w:tcW w:w="3254" w:type="dxa"/>
          </w:tcPr>
          <w:p w14:paraId="61AC1ECB" w14:textId="77777777" w:rsidR="00FB4853" w:rsidRPr="0061408C" w:rsidRDefault="00FB4853" w:rsidP="001A5E6E">
            <w:pPr>
              <w:rPr>
                <w:color w:val="000000"/>
              </w:rPr>
            </w:pPr>
            <w:r w:rsidRPr="0061408C">
              <w:rPr>
                <w:color w:val="000000"/>
              </w:rPr>
              <w:t>D3S_USER_DEFINED_12</w:t>
            </w:r>
          </w:p>
        </w:tc>
        <w:tc>
          <w:tcPr>
            <w:tcW w:w="1167" w:type="dxa"/>
          </w:tcPr>
          <w:p w14:paraId="23263D92" w14:textId="77777777" w:rsidR="00FB4853" w:rsidRPr="0061408C" w:rsidRDefault="00FB4853" w:rsidP="001A5E6E">
            <w:pPr>
              <w:rPr>
                <w:color w:val="000000"/>
              </w:rPr>
            </w:pPr>
          </w:p>
        </w:tc>
        <w:tc>
          <w:tcPr>
            <w:tcW w:w="1256" w:type="dxa"/>
          </w:tcPr>
          <w:p w14:paraId="0D14CC21" w14:textId="77777777" w:rsidR="00FB4853" w:rsidRPr="0061408C" w:rsidRDefault="00FB4853" w:rsidP="001A5E6E">
            <w:pPr>
              <w:rPr>
                <w:color w:val="000000"/>
              </w:rPr>
            </w:pPr>
            <w:r w:rsidRPr="0061408C">
              <w:rPr>
                <w:color w:val="000000"/>
              </w:rPr>
              <w:t>String</w:t>
            </w:r>
          </w:p>
        </w:tc>
        <w:tc>
          <w:tcPr>
            <w:tcW w:w="2577" w:type="dxa"/>
          </w:tcPr>
          <w:p w14:paraId="71E7C967" w14:textId="77777777" w:rsidR="00FB4853" w:rsidRPr="0061408C" w:rsidRDefault="00FB4853" w:rsidP="001A5E6E">
            <w:pPr>
              <w:rPr>
                <w:color w:val="000000"/>
              </w:rPr>
            </w:pPr>
            <w:r w:rsidRPr="0061408C">
              <w:rPr>
                <w:color w:val="000000"/>
              </w:rPr>
              <w:t>Spare field</w:t>
            </w:r>
          </w:p>
        </w:tc>
      </w:tr>
    </w:tbl>
    <w:p w14:paraId="329126B8" w14:textId="77777777" w:rsidR="000E09DF" w:rsidRPr="000E09DF" w:rsidRDefault="000E09DF" w:rsidP="00B327BA">
      <w:pPr>
        <w:pStyle w:val="ListParagraph"/>
        <w:keepNext/>
        <w:keepLines/>
        <w:numPr>
          <w:ilvl w:val="2"/>
          <w:numId w:val="6"/>
        </w:numPr>
        <w:spacing w:before="40"/>
        <w:contextualSpacing w:val="0"/>
        <w:outlineLvl w:val="2"/>
        <w:rPr>
          <w:rFonts w:asciiTheme="majorHAnsi" w:eastAsiaTheme="majorEastAsia" w:hAnsiTheme="majorHAnsi" w:cstheme="majorBidi"/>
          <w:b/>
          <w:vanish/>
          <w:color w:val="243F60" w:themeColor="accent1" w:themeShade="7F"/>
        </w:rPr>
      </w:pPr>
      <w:bookmarkStart w:id="63" w:name="_Toc21618124"/>
      <w:bookmarkStart w:id="64" w:name="_Toc23404788"/>
      <w:bookmarkEnd w:id="63"/>
      <w:bookmarkEnd w:id="64"/>
    </w:p>
    <w:p w14:paraId="0587306C" w14:textId="77777777" w:rsidR="00D9095F" w:rsidRPr="00C529B0" w:rsidRDefault="00DF5776" w:rsidP="00B327BA">
      <w:pPr>
        <w:pStyle w:val="Heading3"/>
        <w:numPr>
          <w:ilvl w:val="2"/>
          <w:numId w:val="6"/>
        </w:numPr>
        <w:rPr>
          <w:b/>
        </w:rPr>
      </w:pPr>
      <w:bookmarkStart w:id="65" w:name="_Toc23404789"/>
      <w:r w:rsidRPr="00C529B0">
        <w:rPr>
          <w:b/>
        </w:rPr>
        <w:t>IGX</w:t>
      </w:r>
      <w:r w:rsidR="00D9095F" w:rsidRPr="00C529B0">
        <w:rPr>
          <w:b/>
        </w:rPr>
        <w:t>_</w:t>
      </w:r>
      <w:r w:rsidRPr="00C529B0">
        <w:rPr>
          <w:b/>
        </w:rPr>
        <w:t>DB_</w:t>
      </w:r>
      <w:r w:rsidR="001076D4" w:rsidRPr="00C529B0">
        <w:rPr>
          <w:b/>
        </w:rPr>
        <w:t>RULE</w:t>
      </w:r>
      <w:r w:rsidR="00D9095F" w:rsidRPr="00C529B0">
        <w:rPr>
          <w:b/>
        </w:rPr>
        <w:t>_</w:t>
      </w:r>
      <w:r w:rsidR="001076D4" w:rsidRPr="00C529B0">
        <w:rPr>
          <w:b/>
        </w:rPr>
        <w:t>REFRESHER_</w:t>
      </w:r>
      <w:r w:rsidR="00D9095F" w:rsidRPr="00C529B0">
        <w:rPr>
          <w:b/>
        </w:rPr>
        <w:t>LOG</w:t>
      </w:r>
      <w:bookmarkEnd w:id="65"/>
    </w:p>
    <w:p w14:paraId="2E594EF7" w14:textId="77777777" w:rsidR="00D9095F" w:rsidRDefault="00D9095F" w:rsidP="00D9095F">
      <w:pPr>
        <w:ind w:left="360"/>
        <w:rPr>
          <w:sz w:val="22"/>
          <w:szCs w:val="22"/>
        </w:rPr>
      </w:pPr>
    </w:p>
    <w:p w14:paraId="33372842" w14:textId="77777777" w:rsidR="00D9095F" w:rsidRPr="00FF1B81" w:rsidRDefault="00F96023" w:rsidP="00D9095F">
      <w:pPr>
        <w:ind w:left="360"/>
        <w:jc w:val="both"/>
        <w:rPr>
          <w:rFonts w:asciiTheme="majorHAnsi" w:hAnsiTheme="majorHAnsi" w:cstheme="majorHAnsi"/>
        </w:rPr>
      </w:pPr>
      <w:r>
        <w:rPr>
          <w:rFonts w:asciiTheme="majorHAnsi" w:hAnsiTheme="majorHAnsi" w:cstheme="majorHAnsi"/>
        </w:rPr>
        <w:t>This D</w:t>
      </w:r>
      <w:r w:rsidR="00EB3194">
        <w:rPr>
          <w:rFonts w:asciiTheme="majorHAnsi" w:hAnsiTheme="majorHAnsi" w:cstheme="majorHAnsi"/>
        </w:rPr>
        <w:t>B store</w:t>
      </w:r>
      <w:r>
        <w:rPr>
          <w:rFonts w:asciiTheme="majorHAnsi" w:hAnsiTheme="majorHAnsi" w:cstheme="majorHAnsi"/>
        </w:rPr>
        <w:t xml:space="preserve"> stores log of the </w:t>
      </w:r>
      <w:r w:rsidR="001076D4">
        <w:rPr>
          <w:rFonts w:asciiTheme="majorHAnsi" w:hAnsiTheme="majorHAnsi" w:cstheme="majorHAnsi"/>
        </w:rPr>
        <w:t>Rule refresher</w:t>
      </w:r>
      <w:r w:rsidR="00D9095F" w:rsidRPr="00FF1B81">
        <w:rPr>
          <w:rFonts w:asciiTheme="majorHAnsi" w:hAnsiTheme="majorHAnsi" w:cstheme="majorHAnsi"/>
        </w:rPr>
        <w:t xml:space="preserve"> process. This store will be </w:t>
      </w:r>
      <w:r w:rsidR="00EB3194">
        <w:rPr>
          <w:rFonts w:asciiTheme="majorHAnsi" w:hAnsiTheme="majorHAnsi" w:cstheme="majorHAnsi"/>
        </w:rPr>
        <w:t>of</w:t>
      </w:r>
      <w:r w:rsidR="00D9095F" w:rsidRPr="00FF1B81">
        <w:rPr>
          <w:rFonts w:asciiTheme="majorHAnsi" w:hAnsiTheme="majorHAnsi" w:cstheme="majorHAnsi"/>
        </w:rPr>
        <w:t xml:space="preserve"> DB</w:t>
      </w:r>
      <w:r w:rsidR="00EB3194">
        <w:rPr>
          <w:rFonts w:asciiTheme="majorHAnsi" w:hAnsiTheme="majorHAnsi" w:cstheme="majorHAnsi"/>
        </w:rPr>
        <w:t xml:space="preserve"> type</w:t>
      </w:r>
      <w:r w:rsidR="00D9095F" w:rsidRPr="00FF1B81">
        <w:rPr>
          <w:rFonts w:asciiTheme="majorHAnsi" w:hAnsiTheme="majorHAnsi" w:cstheme="majorHAnsi"/>
        </w:rPr>
        <w:t>.</w:t>
      </w:r>
    </w:p>
    <w:p w14:paraId="66102D3D" w14:textId="77777777" w:rsidR="00D9095F" w:rsidRPr="00FF1B81" w:rsidRDefault="00D9095F" w:rsidP="006C2527">
      <w:pPr>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9095F" w:rsidRPr="00FF1B81" w14:paraId="0FBA5A2F" w14:textId="77777777" w:rsidTr="00D9095F">
        <w:tc>
          <w:tcPr>
            <w:tcW w:w="3024" w:type="dxa"/>
            <w:tcMar>
              <w:top w:w="0" w:type="dxa"/>
              <w:left w:w="108" w:type="dxa"/>
              <w:bottom w:w="0" w:type="dxa"/>
              <w:right w:w="108" w:type="dxa"/>
            </w:tcMar>
            <w:hideMark/>
          </w:tcPr>
          <w:p w14:paraId="15A45F05"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DDDFED5"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28861E2D"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C40744C" w14:textId="77777777" w:rsidR="00D9095F" w:rsidRPr="00FF1B81" w:rsidRDefault="00D9095F" w:rsidP="00D9095F">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9095F" w:rsidRPr="00FF1B81" w14:paraId="4CE6266A" w14:textId="77777777" w:rsidTr="00D9095F">
        <w:tc>
          <w:tcPr>
            <w:tcW w:w="3024" w:type="dxa"/>
            <w:tcMar>
              <w:top w:w="0" w:type="dxa"/>
              <w:left w:w="108" w:type="dxa"/>
              <w:bottom w:w="0" w:type="dxa"/>
              <w:right w:w="108" w:type="dxa"/>
            </w:tcMar>
            <w:hideMark/>
          </w:tcPr>
          <w:p w14:paraId="7B2276FE" w14:textId="77777777" w:rsidR="00D9095F" w:rsidRPr="00FF1B81" w:rsidRDefault="00877EF7" w:rsidP="00D9095F">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43BD7C5" w14:textId="77777777" w:rsidR="00D9095F" w:rsidRPr="00FF1B81" w:rsidRDefault="00D9095F" w:rsidP="00D9095F">
            <w:pPr>
              <w:rPr>
                <w:rFonts w:asciiTheme="majorHAnsi" w:hAnsiTheme="majorHAnsi" w:cstheme="majorHAnsi"/>
                <w:sz w:val="22"/>
                <w:szCs w:val="22"/>
                <w:lang w:val="en-IN"/>
              </w:rPr>
            </w:pPr>
            <w:r w:rsidRPr="00FF1B81">
              <w:rPr>
                <w:rFonts w:asciiTheme="majorHAnsi" w:hAnsiTheme="majorHAnsi" w:cstheme="majorHAnsi"/>
              </w:rPr>
              <w:t>1 year (TBC)</w:t>
            </w:r>
          </w:p>
        </w:tc>
        <w:tc>
          <w:tcPr>
            <w:tcW w:w="1800" w:type="dxa"/>
            <w:tcMar>
              <w:top w:w="0" w:type="dxa"/>
              <w:left w:w="108" w:type="dxa"/>
              <w:bottom w:w="0" w:type="dxa"/>
              <w:right w:w="108" w:type="dxa"/>
            </w:tcMar>
            <w:hideMark/>
          </w:tcPr>
          <w:p w14:paraId="36D1972E" w14:textId="77777777" w:rsidR="00D9095F" w:rsidRPr="00FF1B81" w:rsidRDefault="00D9095F" w:rsidP="00D9095F">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1A187DE" w14:textId="77777777" w:rsidR="00D9095F" w:rsidRPr="00FF1B81" w:rsidRDefault="00D9095F" w:rsidP="00D9095F">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45C9763" w14:textId="77777777" w:rsidR="00D9095F" w:rsidRPr="00FF1B81" w:rsidRDefault="00D9095F" w:rsidP="00D9095F">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8"/>
        <w:gridCol w:w="3137"/>
        <w:gridCol w:w="9"/>
        <w:gridCol w:w="1158"/>
        <w:gridCol w:w="8"/>
        <w:gridCol w:w="1257"/>
        <w:gridCol w:w="8"/>
        <w:gridCol w:w="2661"/>
        <w:gridCol w:w="8"/>
      </w:tblGrid>
      <w:tr w:rsidR="00D9095F" w:rsidRPr="00FF1B81" w14:paraId="23A0DF1F" w14:textId="77777777" w:rsidTr="00FC7138">
        <w:trPr>
          <w:gridBefore w:val="1"/>
          <w:wBefore w:w="8" w:type="dxa"/>
        </w:trPr>
        <w:tc>
          <w:tcPr>
            <w:tcW w:w="3146" w:type="dxa"/>
            <w:gridSpan w:val="2"/>
          </w:tcPr>
          <w:p w14:paraId="5F287380"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6" w:type="dxa"/>
            <w:gridSpan w:val="2"/>
          </w:tcPr>
          <w:p w14:paraId="2DE3DABB"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65" w:type="dxa"/>
            <w:gridSpan w:val="2"/>
          </w:tcPr>
          <w:p w14:paraId="194AFA9F"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669" w:type="dxa"/>
            <w:gridSpan w:val="2"/>
          </w:tcPr>
          <w:p w14:paraId="6C7D7290" w14:textId="77777777" w:rsidR="00D9095F" w:rsidRPr="00FF1B81" w:rsidRDefault="00D9095F" w:rsidP="00D9095F">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0E5F7D" w:rsidRPr="00FF1B81" w14:paraId="7335D730" w14:textId="77777777" w:rsidTr="00FC7138">
        <w:trPr>
          <w:gridBefore w:val="1"/>
          <w:wBefore w:w="8" w:type="dxa"/>
        </w:trPr>
        <w:tc>
          <w:tcPr>
            <w:tcW w:w="3146" w:type="dxa"/>
            <w:gridSpan w:val="2"/>
          </w:tcPr>
          <w:p w14:paraId="6D9C75CF" w14:textId="77777777" w:rsidR="000E5F7D" w:rsidRPr="00296A6B" w:rsidRDefault="00E94426" w:rsidP="000E0228">
            <w:pPr>
              <w:rPr>
                <w:color w:val="000000"/>
              </w:rPr>
            </w:pPr>
            <w:r w:rsidRPr="00296A6B">
              <w:rPr>
                <w:color w:val="000000"/>
              </w:rPr>
              <w:t>D3S_</w:t>
            </w:r>
            <w:r w:rsidR="000E5F7D" w:rsidRPr="00296A6B">
              <w:rPr>
                <w:color w:val="000000"/>
              </w:rPr>
              <w:t>PROCESS_ID</w:t>
            </w:r>
          </w:p>
        </w:tc>
        <w:tc>
          <w:tcPr>
            <w:tcW w:w="1166" w:type="dxa"/>
            <w:gridSpan w:val="2"/>
          </w:tcPr>
          <w:p w14:paraId="26608654" w14:textId="77777777" w:rsidR="000E5F7D" w:rsidRPr="00296A6B" w:rsidRDefault="000027F5" w:rsidP="000E0228">
            <w:pPr>
              <w:rPr>
                <w:color w:val="000000"/>
              </w:rPr>
            </w:pPr>
            <w:r w:rsidRPr="00296A6B">
              <w:rPr>
                <w:color w:val="000000"/>
              </w:rPr>
              <w:t>Y</w:t>
            </w:r>
          </w:p>
        </w:tc>
        <w:tc>
          <w:tcPr>
            <w:tcW w:w="1265" w:type="dxa"/>
            <w:gridSpan w:val="2"/>
          </w:tcPr>
          <w:p w14:paraId="600E0F5E" w14:textId="77777777" w:rsidR="000E5F7D" w:rsidRPr="00296A6B" w:rsidRDefault="000E5F7D" w:rsidP="000E0228">
            <w:pPr>
              <w:rPr>
                <w:color w:val="000000"/>
              </w:rPr>
            </w:pPr>
            <w:r w:rsidRPr="00296A6B">
              <w:rPr>
                <w:color w:val="000000"/>
              </w:rPr>
              <w:t>String</w:t>
            </w:r>
          </w:p>
        </w:tc>
        <w:tc>
          <w:tcPr>
            <w:tcW w:w="2669" w:type="dxa"/>
            <w:gridSpan w:val="2"/>
          </w:tcPr>
          <w:p w14:paraId="16707499" w14:textId="77777777" w:rsidR="000E5F7D" w:rsidRPr="00296A6B" w:rsidRDefault="000E5F7D" w:rsidP="000E0228">
            <w:pPr>
              <w:rPr>
                <w:color w:val="000000"/>
              </w:rPr>
            </w:pPr>
            <w:r w:rsidRPr="00296A6B">
              <w:rPr>
                <w:color w:val="000000"/>
              </w:rPr>
              <w:t>Process id of the process</w:t>
            </w:r>
          </w:p>
        </w:tc>
      </w:tr>
      <w:tr w:rsidR="00E94426" w:rsidRPr="00FF1B81" w14:paraId="20FE1125" w14:textId="77777777" w:rsidTr="00FC7138">
        <w:trPr>
          <w:gridBefore w:val="1"/>
          <w:wBefore w:w="8" w:type="dxa"/>
        </w:trPr>
        <w:tc>
          <w:tcPr>
            <w:tcW w:w="3146" w:type="dxa"/>
            <w:gridSpan w:val="2"/>
          </w:tcPr>
          <w:p w14:paraId="738D42D2" w14:textId="77777777" w:rsidR="00E94426" w:rsidRPr="00296A6B" w:rsidRDefault="00E94426" w:rsidP="00352275">
            <w:pPr>
              <w:rPr>
                <w:color w:val="000000"/>
              </w:rPr>
            </w:pPr>
            <w:r w:rsidRPr="00296A6B">
              <w:rPr>
                <w:color w:val="000000"/>
              </w:rPr>
              <w:t>D3S_WORK_ID</w:t>
            </w:r>
          </w:p>
        </w:tc>
        <w:tc>
          <w:tcPr>
            <w:tcW w:w="1166" w:type="dxa"/>
            <w:gridSpan w:val="2"/>
          </w:tcPr>
          <w:p w14:paraId="0D497232" w14:textId="77777777" w:rsidR="00E94426" w:rsidRPr="00296A6B" w:rsidRDefault="00E94426" w:rsidP="00352275">
            <w:pPr>
              <w:rPr>
                <w:color w:val="000000"/>
              </w:rPr>
            </w:pPr>
          </w:p>
        </w:tc>
        <w:tc>
          <w:tcPr>
            <w:tcW w:w="1265" w:type="dxa"/>
            <w:gridSpan w:val="2"/>
          </w:tcPr>
          <w:p w14:paraId="55AE9E09" w14:textId="77777777" w:rsidR="00E94426" w:rsidRPr="00296A6B" w:rsidRDefault="00E94426" w:rsidP="00352275">
            <w:pPr>
              <w:rPr>
                <w:color w:val="000000"/>
              </w:rPr>
            </w:pPr>
            <w:r w:rsidRPr="00296A6B">
              <w:rPr>
                <w:color w:val="000000"/>
              </w:rPr>
              <w:t>String</w:t>
            </w:r>
          </w:p>
        </w:tc>
        <w:tc>
          <w:tcPr>
            <w:tcW w:w="2669" w:type="dxa"/>
            <w:gridSpan w:val="2"/>
          </w:tcPr>
          <w:p w14:paraId="26F1B01D" w14:textId="77777777" w:rsidR="00E94426" w:rsidRPr="00296A6B" w:rsidRDefault="00E94426" w:rsidP="00352275">
            <w:pPr>
              <w:rPr>
                <w:color w:val="000000"/>
              </w:rPr>
            </w:pPr>
            <w:r w:rsidRPr="00296A6B">
              <w:rPr>
                <w:color w:val="000000"/>
              </w:rPr>
              <w:t>Work id of the process</w:t>
            </w:r>
          </w:p>
        </w:tc>
      </w:tr>
      <w:tr w:rsidR="00D9095F" w:rsidRPr="00FF1B81" w14:paraId="3B402B66" w14:textId="77777777" w:rsidTr="00FC7138">
        <w:trPr>
          <w:gridBefore w:val="1"/>
          <w:wBefore w:w="8" w:type="dxa"/>
        </w:trPr>
        <w:tc>
          <w:tcPr>
            <w:tcW w:w="3146" w:type="dxa"/>
            <w:gridSpan w:val="2"/>
          </w:tcPr>
          <w:p w14:paraId="4DE46C4B" w14:textId="77777777" w:rsidR="00D9095F" w:rsidRPr="00296A6B" w:rsidRDefault="00D9095F" w:rsidP="00D9095F">
            <w:pPr>
              <w:rPr>
                <w:color w:val="000000"/>
              </w:rPr>
            </w:pPr>
            <w:r w:rsidRPr="00296A6B">
              <w:rPr>
                <w:color w:val="000000"/>
              </w:rPr>
              <w:t>RUN_DATE</w:t>
            </w:r>
          </w:p>
        </w:tc>
        <w:tc>
          <w:tcPr>
            <w:tcW w:w="1166" w:type="dxa"/>
            <w:gridSpan w:val="2"/>
          </w:tcPr>
          <w:p w14:paraId="4F1B4765" w14:textId="77777777" w:rsidR="00D9095F" w:rsidRPr="00296A6B" w:rsidRDefault="00B73866" w:rsidP="00D9095F">
            <w:pPr>
              <w:rPr>
                <w:color w:val="000000"/>
              </w:rPr>
            </w:pPr>
            <w:r w:rsidRPr="00296A6B">
              <w:rPr>
                <w:color w:val="000000"/>
              </w:rPr>
              <w:t>Y</w:t>
            </w:r>
          </w:p>
        </w:tc>
        <w:tc>
          <w:tcPr>
            <w:tcW w:w="1265" w:type="dxa"/>
            <w:gridSpan w:val="2"/>
          </w:tcPr>
          <w:p w14:paraId="648ED8D6" w14:textId="77777777" w:rsidR="00D9095F" w:rsidRPr="00296A6B" w:rsidRDefault="00D9095F" w:rsidP="00D9095F">
            <w:pPr>
              <w:rPr>
                <w:color w:val="000000"/>
              </w:rPr>
            </w:pPr>
            <w:r w:rsidRPr="00296A6B">
              <w:rPr>
                <w:color w:val="000000"/>
              </w:rPr>
              <w:t>Date</w:t>
            </w:r>
          </w:p>
        </w:tc>
        <w:tc>
          <w:tcPr>
            <w:tcW w:w="2669" w:type="dxa"/>
            <w:gridSpan w:val="2"/>
          </w:tcPr>
          <w:p w14:paraId="57218034" w14:textId="77777777" w:rsidR="00D9095F" w:rsidRPr="00296A6B" w:rsidRDefault="00D9095F" w:rsidP="00D9095F">
            <w:pPr>
              <w:rPr>
                <w:color w:val="000000"/>
              </w:rPr>
            </w:pPr>
            <w:r w:rsidRPr="00296A6B">
              <w:rPr>
                <w:color w:val="000000"/>
              </w:rPr>
              <w:t>Date on which process executed</w:t>
            </w:r>
          </w:p>
        </w:tc>
      </w:tr>
      <w:tr w:rsidR="00D9095F" w:rsidRPr="00FF1B81" w14:paraId="705E8CCC" w14:textId="77777777" w:rsidTr="00FC7138">
        <w:trPr>
          <w:gridBefore w:val="1"/>
          <w:wBefore w:w="8" w:type="dxa"/>
        </w:trPr>
        <w:tc>
          <w:tcPr>
            <w:tcW w:w="3146" w:type="dxa"/>
            <w:gridSpan w:val="2"/>
          </w:tcPr>
          <w:p w14:paraId="27CDC019" w14:textId="77777777" w:rsidR="00D9095F" w:rsidRPr="00296A6B" w:rsidRDefault="00D9095F" w:rsidP="00411E68">
            <w:pPr>
              <w:rPr>
                <w:color w:val="000000"/>
              </w:rPr>
            </w:pPr>
            <w:r w:rsidRPr="00296A6B">
              <w:rPr>
                <w:color w:val="000000"/>
              </w:rPr>
              <w:t>START_T</w:t>
            </w:r>
            <w:r w:rsidR="00411E68" w:rsidRPr="00296A6B">
              <w:rPr>
                <w:color w:val="000000"/>
              </w:rPr>
              <w:t>S</w:t>
            </w:r>
          </w:p>
        </w:tc>
        <w:tc>
          <w:tcPr>
            <w:tcW w:w="1166" w:type="dxa"/>
            <w:gridSpan w:val="2"/>
          </w:tcPr>
          <w:p w14:paraId="1B4F42F8" w14:textId="77777777" w:rsidR="00D9095F" w:rsidRPr="00296A6B" w:rsidRDefault="00D9095F" w:rsidP="00D9095F">
            <w:pPr>
              <w:rPr>
                <w:color w:val="000000"/>
              </w:rPr>
            </w:pPr>
          </w:p>
        </w:tc>
        <w:tc>
          <w:tcPr>
            <w:tcW w:w="1265" w:type="dxa"/>
            <w:gridSpan w:val="2"/>
          </w:tcPr>
          <w:p w14:paraId="4AC8ED4C" w14:textId="77777777" w:rsidR="00D9095F" w:rsidRPr="00296A6B" w:rsidRDefault="005A6177" w:rsidP="00D9095F">
            <w:pPr>
              <w:rPr>
                <w:color w:val="000000"/>
              </w:rPr>
            </w:pPr>
            <w:r>
              <w:rPr>
                <w:color w:val="000000"/>
              </w:rPr>
              <w:t>DateTime</w:t>
            </w:r>
          </w:p>
        </w:tc>
        <w:tc>
          <w:tcPr>
            <w:tcW w:w="2669" w:type="dxa"/>
            <w:gridSpan w:val="2"/>
          </w:tcPr>
          <w:p w14:paraId="19446836" w14:textId="77777777" w:rsidR="00D9095F" w:rsidRPr="00296A6B" w:rsidRDefault="00D9095F" w:rsidP="00D9095F">
            <w:pPr>
              <w:rPr>
                <w:color w:val="000000"/>
              </w:rPr>
            </w:pPr>
            <w:r w:rsidRPr="00296A6B">
              <w:rPr>
                <w:color w:val="000000"/>
              </w:rPr>
              <w:t>Start time of the process</w:t>
            </w:r>
          </w:p>
        </w:tc>
      </w:tr>
      <w:tr w:rsidR="00D9095F" w:rsidRPr="00FF1B81" w14:paraId="1E90D862" w14:textId="77777777" w:rsidTr="00FC7138">
        <w:trPr>
          <w:gridBefore w:val="1"/>
          <w:wBefore w:w="8" w:type="dxa"/>
        </w:trPr>
        <w:tc>
          <w:tcPr>
            <w:tcW w:w="3146" w:type="dxa"/>
            <w:gridSpan w:val="2"/>
          </w:tcPr>
          <w:p w14:paraId="764C5C40" w14:textId="77777777" w:rsidR="00D9095F" w:rsidRPr="00296A6B" w:rsidRDefault="00D9095F" w:rsidP="00411E68">
            <w:pPr>
              <w:rPr>
                <w:color w:val="000000"/>
              </w:rPr>
            </w:pPr>
            <w:r w:rsidRPr="00296A6B">
              <w:rPr>
                <w:color w:val="000000"/>
              </w:rPr>
              <w:t>END_T</w:t>
            </w:r>
            <w:r w:rsidR="00411E68" w:rsidRPr="00296A6B">
              <w:rPr>
                <w:color w:val="000000"/>
              </w:rPr>
              <w:t>S</w:t>
            </w:r>
          </w:p>
        </w:tc>
        <w:tc>
          <w:tcPr>
            <w:tcW w:w="1166" w:type="dxa"/>
            <w:gridSpan w:val="2"/>
          </w:tcPr>
          <w:p w14:paraId="6A7C040D" w14:textId="77777777" w:rsidR="00D9095F" w:rsidRPr="00296A6B" w:rsidRDefault="00D9095F" w:rsidP="00D9095F">
            <w:pPr>
              <w:rPr>
                <w:color w:val="000000"/>
              </w:rPr>
            </w:pPr>
          </w:p>
        </w:tc>
        <w:tc>
          <w:tcPr>
            <w:tcW w:w="1265" w:type="dxa"/>
            <w:gridSpan w:val="2"/>
          </w:tcPr>
          <w:p w14:paraId="32B449DB" w14:textId="77777777" w:rsidR="00D9095F" w:rsidRPr="00296A6B" w:rsidRDefault="005A6177" w:rsidP="00D9095F">
            <w:pPr>
              <w:rPr>
                <w:color w:val="000000"/>
              </w:rPr>
            </w:pPr>
            <w:r>
              <w:rPr>
                <w:color w:val="000000"/>
              </w:rPr>
              <w:t>DateTime</w:t>
            </w:r>
          </w:p>
        </w:tc>
        <w:tc>
          <w:tcPr>
            <w:tcW w:w="2669" w:type="dxa"/>
            <w:gridSpan w:val="2"/>
          </w:tcPr>
          <w:p w14:paraId="498215F3" w14:textId="77777777" w:rsidR="00D9095F" w:rsidRPr="00296A6B" w:rsidRDefault="00D9095F" w:rsidP="00D9095F">
            <w:pPr>
              <w:rPr>
                <w:color w:val="000000"/>
              </w:rPr>
            </w:pPr>
            <w:r w:rsidRPr="00296A6B">
              <w:rPr>
                <w:color w:val="000000"/>
              </w:rPr>
              <w:t>End time of the process</w:t>
            </w:r>
          </w:p>
        </w:tc>
      </w:tr>
      <w:tr w:rsidR="005E7AEF" w:rsidRPr="00296A6B" w14:paraId="563DABAF" w14:textId="77777777" w:rsidTr="00FC7138">
        <w:trPr>
          <w:gridAfter w:val="1"/>
          <w:wAfter w:w="8" w:type="dxa"/>
          <w:trHeight w:val="240"/>
        </w:trPr>
        <w:tc>
          <w:tcPr>
            <w:tcW w:w="3145" w:type="dxa"/>
            <w:gridSpan w:val="2"/>
            <w:hideMark/>
          </w:tcPr>
          <w:p w14:paraId="35C9D78E" w14:textId="77777777" w:rsidR="00C418D5" w:rsidRPr="00296A6B" w:rsidRDefault="00E94426" w:rsidP="000E0228">
            <w:pPr>
              <w:rPr>
                <w:color w:val="000000"/>
              </w:rPr>
            </w:pPr>
            <w:r w:rsidRPr="00296A6B">
              <w:rPr>
                <w:color w:val="000000"/>
              </w:rPr>
              <w:t>D3S_</w:t>
            </w:r>
            <w:r w:rsidR="00C418D5" w:rsidRPr="00296A6B">
              <w:rPr>
                <w:color w:val="000000"/>
              </w:rPr>
              <w:t>SYSTEM_CREATED_TS</w:t>
            </w:r>
          </w:p>
        </w:tc>
        <w:tc>
          <w:tcPr>
            <w:tcW w:w="1167" w:type="dxa"/>
            <w:gridSpan w:val="2"/>
          </w:tcPr>
          <w:p w14:paraId="1B5F4605" w14:textId="77777777" w:rsidR="00C418D5" w:rsidRPr="00296A6B" w:rsidRDefault="00C418D5" w:rsidP="000E0228">
            <w:pPr>
              <w:rPr>
                <w:color w:val="000000"/>
              </w:rPr>
            </w:pPr>
          </w:p>
        </w:tc>
        <w:tc>
          <w:tcPr>
            <w:tcW w:w="1265" w:type="dxa"/>
            <w:gridSpan w:val="2"/>
            <w:hideMark/>
          </w:tcPr>
          <w:p w14:paraId="310DE2B8" w14:textId="77777777" w:rsidR="00C418D5" w:rsidRPr="00296A6B" w:rsidRDefault="00C418D5" w:rsidP="000E0228">
            <w:pPr>
              <w:rPr>
                <w:color w:val="000000"/>
              </w:rPr>
            </w:pPr>
            <w:r w:rsidRPr="00296A6B">
              <w:rPr>
                <w:color w:val="000000"/>
              </w:rPr>
              <w:t>DateTime</w:t>
            </w:r>
          </w:p>
        </w:tc>
        <w:tc>
          <w:tcPr>
            <w:tcW w:w="2669" w:type="dxa"/>
            <w:gridSpan w:val="2"/>
          </w:tcPr>
          <w:p w14:paraId="7CBF6975" w14:textId="77777777" w:rsidR="00C418D5" w:rsidRPr="00296A6B" w:rsidRDefault="00C418D5" w:rsidP="000E0228">
            <w:pPr>
              <w:spacing w:line="276" w:lineRule="auto"/>
              <w:rPr>
                <w:color w:val="000000"/>
              </w:rPr>
            </w:pPr>
            <w:r w:rsidRPr="00296A6B">
              <w:rPr>
                <w:color w:val="000000"/>
              </w:rPr>
              <w:t>Date/Time at which record inserted into data store</w:t>
            </w:r>
          </w:p>
        </w:tc>
      </w:tr>
      <w:tr w:rsidR="00805973" w:rsidRPr="00BD0BEE" w14:paraId="6343A318" w14:textId="77777777" w:rsidTr="00805973">
        <w:trPr>
          <w:gridBefore w:val="1"/>
          <w:wBefore w:w="8" w:type="dxa"/>
          <w:trHeight w:val="288"/>
        </w:trPr>
        <w:tc>
          <w:tcPr>
            <w:tcW w:w="3146" w:type="dxa"/>
            <w:gridSpan w:val="2"/>
            <w:noWrap/>
            <w:hideMark/>
          </w:tcPr>
          <w:p w14:paraId="16F02DEC" w14:textId="77777777" w:rsidR="00805973" w:rsidRPr="00BD0BEE" w:rsidRDefault="00805973" w:rsidP="00805973">
            <w:pPr>
              <w:rPr>
                <w:rFonts w:eastAsiaTheme="minorHAnsi" w:cs="Calibri"/>
                <w:color w:val="000000"/>
              </w:rPr>
            </w:pPr>
            <w:r>
              <w:rPr>
                <w:color w:val="000000"/>
              </w:rPr>
              <w:t>D3S_</w:t>
            </w:r>
            <w:r w:rsidRPr="00BD0BEE">
              <w:rPr>
                <w:color w:val="000000"/>
              </w:rPr>
              <w:t>USER_DEFINED_1</w:t>
            </w:r>
          </w:p>
        </w:tc>
        <w:tc>
          <w:tcPr>
            <w:tcW w:w="1166" w:type="dxa"/>
            <w:gridSpan w:val="2"/>
            <w:noWrap/>
          </w:tcPr>
          <w:p w14:paraId="171E65F1" w14:textId="77777777" w:rsidR="00805973" w:rsidRPr="00BD0BEE" w:rsidRDefault="00805973" w:rsidP="00805973">
            <w:pPr>
              <w:rPr>
                <w:rFonts w:eastAsiaTheme="minorHAnsi" w:cs="Calibri"/>
                <w:color w:val="000000"/>
              </w:rPr>
            </w:pPr>
          </w:p>
        </w:tc>
        <w:tc>
          <w:tcPr>
            <w:tcW w:w="1265" w:type="dxa"/>
            <w:gridSpan w:val="2"/>
            <w:noWrap/>
            <w:hideMark/>
          </w:tcPr>
          <w:p w14:paraId="043992AA" w14:textId="77777777" w:rsidR="00805973" w:rsidRPr="00BD0BEE" w:rsidRDefault="00805973" w:rsidP="00805973">
            <w:pPr>
              <w:rPr>
                <w:rFonts w:eastAsiaTheme="minorHAnsi" w:cs="Calibri"/>
                <w:color w:val="000000"/>
              </w:rPr>
            </w:pPr>
            <w:r w:rsidRPr="00BD0BEE">
              <w:rPr>
                <w:color w:val="000000"/>
              </w:rPr>
              <w:t>Big Integer</w:t>
            </w:r>
          </w:p>
        </w:tc>
        <w:tc>
          <w:tcPr>
            <w:tcW w:w="2669" w:type="dxa"/>
            <w:gridSpan w:val="2"/>
            <w:hideMark/>
          </w:tcPr>
          <w:p w14:paraId="2FBC3B81"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BDFF5FC" w14:textId="77777777" w:rsidTr="00805973">
        <w:trPr>
          <w:gridBefore w:val="1"/>
          <w:wBefore w:w="8" w:type="dxa"/>
          <w:trHeight w:val="288"/>
        </w:trPr>
        <w:tc>
          <w:tcPr>
            <w:tcW w:w="3146" w:type="dxa"/>
            <w:gridSpan w:val="2"/>
            <w:noWrap/>
            <w:hideMark/>
          </w:tcPr>
          <w:p w14:paraId="34D4CAC1" w14:textId="77777777" w:rsidR="00805973" w:rsidRPr="00BD0BEE" w:rsidRDefault="00805973" w:rsidP="00805973">
            <w:pPr>
              <w:rPr>
                <w:rFonts w:eastAsiaTheme="minorHAnsi" w:cs="Calibri"/>
                <w:color w:val="000000"/>
              </w:rPr>
            </w:pPr>
            <w:r>
              <w:rPr>
                <w:color w:val="000000"/>
              </w:rPr>
              <w:t>D3S_</w:t>
            </w:r>
            <w:r w:rsidRPr="00BD0BEE">
              <w:rPr>
                <w:color w:val="000000"/>
              </w:rPr>
              <w:t>USER_DEFINED_2</w:t>
            </w:r>
          </w:p>
        </w:tc>
        <w:tc>
          <w:tcPr>
            <w:tcW w:w="1166" w:type="dxa"/>
            <w:gridSpan w:val="2"/>
            <w:noWrap/>
          </w:tcPr>
          <w:p w14:paraId="62730B54" w14:textId="77777777" w:rsidR="00805973" w:rsidRPr="00BD0BEE" w:rsidRDefault="00805973" w:rsidP="00805973">
            <w:pPr>
              <w:rPr>
                <w:rFonts w:eastAsiaTheme="minorHAnsi" w:cs="Calibri"/>
                <w:color w:val="000000"/>
              </w:rPr>
            </w:pPr>
          </w:p>
        </w:tc>
        <w:tc>
          <w:tcPr>
            <w:tcW w:w="1265" w:type="dxa"/>
            <w:gridSpan w:val="2"/>
            <w:noWrap/>
            <w:hideMark/>
          </w:tcPr>
          <w:p w14:paraId="72867EB6" w14:textId="77777777" w:rsidR="00805973" w:rsidRPr="00BD0BEE" w:rsidRDefault="00805973" w:rsidP="00805973">
            <w:pPr>
              <w:rPr>
                <w:rFonts w:eastAsiaTheme="minorHAnsi" w:cs="Calibri"/>
                <w:color w:val="000000"/>
              </w:rPr>
            </w:pPr>
            <w:r w:rsidRPr="00BD0BEE">
              <w:rPr>
                <w:color w:val="000000"/>
              </w:rPr>
              <w:t>Big Integer</w:t>
            </w:r>
          </w:p>
        </w:tc>
        <w:tc>
          <w:tcPr>
            <w:tcW w:w="2669" w:type="dxa"/>
            <w:gridSpan w:val="2"/>
            <w:hideMark/>
          </w:tcPr>
          <w:p w14:paraId="2CB80D38"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5FC82103" w14:textId="77777777" w:rsidTr="00805973">
        <w:trPr>
          <w:gridBefore w:val="1"/>
          <w:wBefore w:w="8" w:type="dxa"/>
          <w:trHeight w:val="288"/>
        </w:trPr>
        <w:tc>
          <w:tcPr>
            <w:tcW w:w="3146" w:type="dxa"/>
            <w:gridSpan w:val="2"/>
            <w:noWrap/>
            <w:hideMark/>
          </w:tcPr>
          <w:p w14:paraId="49EC99D1" w14:textId="77777777" w:rsidR="00805973" w:rsidRPr="00BD0BEE" w:rsidRDefault="00805973" w:rsidP="00805973">
            <w:pPr>
              <w:rPr>
                <w:rFonts w:eastAsiaTheme="minorHAnsi" w:cs="Calibri"/>
                <w:color w:val="000000"/>
              </w:rPr>
            </w:pPr>
            <w:r>
              <w:rPr>
                <w:color w:val="000000"/>
              </w:rPr>
              <w:t>D3S_</w:t>
            </w:r>
            <w:r w:rsidRPr="00BD0BEE">
              <w:rPr>
                <w:color w:val="000000"/>
              </w:rPr>
              <w:t>USER_DEFINED_3</w:t>
            </w:r>
          </w:p>
        </w:tc>
        <w:tc>
          <w:tcPr>
            <w:tcW w:w="1166" w:type="dxa"/>
            <w:gridSpan w:val="2"/>
            <w:noWrap/>
          </w:tcPr>
          <w:p w14:paraId="14D5B587" w14:textId="77777777" w:rsidR="00805973" w:rsidRPr="00BD0BEE" w:rsidRDefault="00805973" w:rsidP="00805973">
            <w:pPr>
              <w:rPr>
                <w:rFonts w:eastAsiaTheme="minorHAnsi" w:cs="Calibri"/>
                <w:color w:val="000000"/>
              </w:rPr>
            </w:pPr>
          </w:p>
        </w:tc>
        <w:tc>
          <w:tcPr>
            <w:tcW w:w="1265" w:type="dxa"/>
            <w:gridSpan w:val="2"/>
            <w:noWrap/>
            <w:hideMark/>
          </w:tcPr>
          <w:p w14:paraId="65A1C446" w14:textId="77777777" w:rsidR="00805973" w:rsidRPr="00BD0BEE" w:rsidRDefault="00805973" w:rsidP="00805973">
            <w:pPr>
              <w:rPr>
                <w:rFonts w:eastAsiaTheme="minorHAnsi" w:cs="Calibri"/>
                <w:color w:val="000000"/>
              </w:rPr>
            </w:pPr>
            <w:r w:rsidRPr="00BD0BEE">
              <w:rPr>
                <w:color w:val="000000"/>
              </w:rPr>
              <w:t>Date</w:t>
            </w:r>
          </w:p>
        </w:tc>
        <w:tc>
          <w:tcPr>
            <w:tcW w:w="2669" w:type="dxa"/>
            <w:gridSpan w:val="2"/>
            <w:hideMark/>
          </w:tcPr>
          <w:p w14:paraId="09F38F2B"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5CD699E3" w14:textId="77777777" w:rsidTr="00805973">
        <w:trPr>
          <w:gridBefore w:val="1"/>
          <w:wBefore w:w="8" w:type="dxa"/>
          <w:trHeight w:val="288"/>
        </w:trPr>
        <w:tc>
          <w:tcPr>
            <w:tcW w:w="3146" w:type="dxa"/>
            <w:gridSpan w:val="2"/>
            <w:noWrap/>
            <w:hideMark/>
          </w:tcPr>
          <w:p w14:paraId="1BA7595E" w14:textId="77777777" w:rsidR="00805973" w:rsidRPr="00BD0BEE" w:rsidRDefault="00805973" w:rsidP="00805973">
            <w:pPr>
              <w:rPr>
                <w:rFonts w:eastAsiaTheme="minorHAnsi" w:cs="Calibri"/>
                <w:color w:val="000000"/>
              </w:rPr>
            </w:pPr>
            <w:r>
              <w:rPr>
                <w:color w:val="000000"/>
              </w:rPr>
              <w:t>D3S_</w:t>
            </w:r>
            <w:r w:rsidRPr="00BD0BEE">
              <w:rPr>
                <w:color w:val="000000"/>
              </w:rPr>
              <w:t>USER_DEFINED_4</w:t>
            </w:r>
          </w:p>
        </w:tc>
        <w:tc>
          <w:tcPr>
            <w:tcW w:w="1166" w:type="dxa"/>
            <w:gridSpan w:val="2"/>
            <w:noWrap/>
          </w:tcPr>
          <w:p w14:paraId="7E1C267D" w14:textId="77777777" w:rsidR="00805973" w:rsidRPr="00BD0BEE" w:rsidRDefault="00805973" w:rsidP="00805973">
            <w:pPr>
              <w:rPr>
                <w:rFonts w:eastAsiaTheme="minorHAnsi" w:cs="Calibri"/>
                <w:color w:val="000000"/>
              </w:rPr>
            </w:pPr>
          </w:p>
        </w:tc>
        <w:tc>
          <w:tcPr>
            <w:tcW w:w="1265" w:type="dxa"/>
            <w:gridSpan w:val="2"/>
            <w:noWrap/>
            <w:hideMark/>
          </w:tcPr>
          <w:p w14:paraId="18FD8438" w14:textId="77777777" w:rsidR="00805973" w:rsidRPr="00BD0BEE" w:rsidRDefault="00805973" w:rsidP="00805973">
            <w:pPr>
              <w:rPr>
                <w:rFonts w:eastAsiaTheme="minorHAnsi" w:cs="Calibri"/>
                <w:color w:val="000000"/>
              </w:rPr>
            </w:pPr>
            <w:r w:rsidRPr="00BD0BEE">
              <w:rPr>
                <w:color w:val="000000"/>
              </w:rPr>
              <w:t>Date</w:t>
            </w:r>
          </w:p>
        </w:tc>
        <w:tc>
          <w:tcPr>
            <w:tcW w:w="2669" w:type="dxa"/>
            <w:gridSpan w:val="2"/>
            <w:hideMark/>
          </w:tcPr>
          <w:p w14:paraId="50C62718"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766007F9" w14:textId="77777777" w:rsidTr="00805973">
        <w:trPr>
          <w:gridBefore w:val="1"/>
          <w:wBefore w:w="8" w:type="dxa"/>
          <w:trHeight w:val="288"/>
        </w:trPr>
        <w:tc>
          <w:tcPr>
            <w:tcW w:w="3146" w:type="dxa"/>
            <w:gridSpan w:val="2"/>
            <w:noWrap/>
            <w:hideMark/>
          </w:tcPr>
          <w:p w14:paraId="2FDA6EF6" w14:textId="77777777" w:rsidR="00805973" w:rsidRPr="00BD0BEE" w:rsidRDefault="00805973" w:rsidP="00805973">
            <w:pPr>
              <w:rPr>
                <w:rFonts w:eastAsiaTheme="minorHAnsi" w:cs="Calibri"/>
                <w:color w:val="000000"/>
              </w:rPr>
            </w:pPr>
            <w:r>
              <w:rPr>
                <w:color w:val="000000"/>
              </w:rPr>
              <w:t>D3S_</w:t>
            </w:r>
            <w:r w:rsidRPr="00BD0BEE">
              <w:rPr>
                <w:color w:val="000000"/>
              </w:rPr>
              <w:t>USER_DEFINED_5</w:t>
            </w:r>
          </w:p>
        </w:tc>
        <w:tc>
          <w:tcPr>
            <w:tcW w:w="1166" w:type="dxa"/>
            <w:gridSpan w:val="2"/>
            <w:noWrap/>
          </w:tcPr>
          <w:p w14:paraId="69DF9082" w14:textId="77777777" w:rsidR="00805973" w:rsidRPr="00BD0BEE" w:rsidRDefault="00805973" w:rsidP="00805973">
            <w:pPr>
              <w:rPr>
                <w:rFonts w:eastAsiaTheme="minorHAnsi" w:cs="Calibri"/>
                <w:color w:val="000000"/>
              </w:rPr>
            </w:pPr>
          </w:p>
        </w:tc>
        <w:tc>
          <w:tcPr>
            <w:tcW w:w="1265" w:type="dxa"/>
            <w:gridSpan w:val="2"/>
            <w:noWrap/>
            <w:hideMark/>
          </w:tcPr>
          <w:p w14:paraId="40B7AD75" w14:textId="77777777" w:rsidR="00805973" w:rsidRPr="00BD0BEE" w:rsidRDefault="00805973" w:rsidP="00805973">
            <w:pPr>
              <w:rPr>
                <w:rFonts w:eastAsiaTheme="minorHAnsi" w:cs="Calibri"/>
                <w:color w:val="000000"/>
              </w:rPr>
            </w:pPr>
            <w:r w:rsidRPr="00BD0BEE">
              <w:rPr>
                <w:color w:val="000000"/>
              </w:rPr>
              <w:t>DateTime</w:t>
            </w:r>
          </w:p>
        </w:tc>
        <w:tc>
          <w:tcPr>
            <w:tcW w:w="2669" w:type="dxa"/>
            <w:gridSpan w:val="2"/>
            <w:hideMark/>
          </w:tcPr>
          <w:p w14:paraId="6186405D"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6D4CB530" w14:textId="77777777" w:rsidTr="00805973">
        <w:trPr>
          <w:gridBefore w:val="1"/>
          <w:wBefore w:w="8" w:type="dxa"/>
          <w:trHeight w:val="288"/>
        </w:trPr>
        <w:tc>
          <w:tcPr>
            <w:tcW w:w="3146" w:type="dxa"/>
            <w:gridSpan w:val="2"/>
            <w:noWrap/>
            <w:hideMark/>
          </w:tcPr>
          <w:p w14:paraId="5D1ED3A4" w14:textId="77777777" w:rsidR="00805973" w:rsidRPr="00BD0BEE" w:rsidRDefault="00805973" w:rsidP="00805973">
            <w:pPr>
              <w:rPr>
                <w:rFonts w:eastAsiaTheme="minorHAnsi" w:cs="Calibri"/>
                <w:color w:val="000000"/>
              </w:rPr>
            </w:pPr>
            <w:r>
              <w:rPr>
                <w:color w:val="000000"/>
              </w:rPr>
              <w:t>D3S_</w:t>
            </w:r>
            <w:r w:rsidRPr="00BD0BEE">
              <w:rPr>
                <w:color w:val="000000"/>
              </w:rPr>
              <w:t>USER_DEFINED_6</w:t>
            </w:r>
          </w:p>
        </w:tc>
        <w:tc>
          <w:tcPr>
            <w:tcW w:w="1166" w:type="dxa"/>
            <w:gridSpan w:val="2"/>
            <w:noWrap/>
          </w:tcPr>
          <w:p w14:paraId="02AA21E9" w14:textId="77777777" w:rsidR="00805973" w:rsidRPr="00BD0BEE" w:rsidRDefault="00805973" w:rsidP="00805973">
            <w:pPr>
              <w:rPr>
                <w:rFonts w:eastAsiaTheme="minorHAnsi" w:cs="Calibri"/>
                <w:color w:val="000000"/>
              </w:rPr>
            </w:pPr>
          </w:p>
        </w:tc>
        <w:tc>
          <w:tcPr>
            <w:tcW w:w="1265" w:type="dxa"/>
            <w:gridSpan w:val="2"/>
            <w:noWrap/>
            <w:hideMark/>
          </w:tcPr>
          <w:p w14:paraId="53E38743" w14:textId="77777777" w:rsidR="00805973" w:rsidRPr="00BD0BEE" w:rsidRDefault="00805973" w:rsidP="00805973">
            <w:pPr>
              <w:rPr>
                <w:rFonts w:eastAsiaTheme="minorHAnsi" w:cs="Calibri"/>
                <w:color w:val="000000"/>
              </w:rPr>
            </w:pPr>
            <w:r w:rsidRPr="00BD0BEE">
              <w:rPr>
                <w:color w:val="000000"/>
              </w:rPr>
              <w:t>DateTime</w:t>
            </w:r>
          </w:p>
        </w:tc>
        <w:tc>
          <w:tcPr>
            <w:tcW w:w="2669" w:type="dxa"/>
            <w:gridSpan w:val="2"/>
            <w:hideMark/>
          </w:tcPr>
          <w:p w14:paraId="5AC90835"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50113D4" w14:textId="77777777" w:rsidTr="00805973">
        <w:trPr>
          <w:gridBefore w:val="1"/>
          <w:wBefore w:w="8" w:type="dxa"/>
          <w:trHeight w:val="288"/>
        </w:trPr>
        <w:tc>
          <w:tcPr>
            <w:tcW w:w="3146" w:type="dxa"/>
            <w:gridSpan w:val="2"/>
            <w:noWrap/>
            <w:hideMark/>
          </w:tcPr>
          <w:p w14:paraId="32CFEDC5" w14:textId="77777777" w:rsidR="00805973" w:rsidRPr="00BD0BEE" w:rsidRDefault="00805973" w:rsidP="00805973">
            <w:pPr>
              <w:rPr>
                <w:rFonts w:eastAsiaTheme="minorHAnsi" w:cs="Calibri"/>
                <w:color w:val="000000"/>
              </w:rPr>
            </w:pPr>
            <w:r>
              <w:rPr>
                <w:color w:val="000000"/>
              </w:rPr>
              <w:t>D3S_</w:t>
            </w:r>
            <w:r w:rsidRPr="00BD0BEE">
              <w:rPr>
                <w:color w:val="000000"/>
              </w:rPr>
              <w:t>USER_DEFINED_7</w:t>
            </w:r>
          </w:p>
        </w:tc>
        <w:tc>
          <w:tcPr>
            <w:tcW w:w="1166" w:type="dxa"/>
            <w:gridSpan w:val="2"/>
            <w:noWrap/>
          </w:tcPr>
          <w:p w14:paraId="6DE177CE" w14:textId="77777777" w:rsidR="00805973" w:rsidRPr="00BD0BEE" w:rsidRDefault="00805973" w:rsidP="00805973">
            <w:pPr>
              <w:rPr>
                <w:rFonts w:eastAsiaTheme="minorHAnsi" w:cs="Calibri"/>
                <w:color w:val="000000"/>
              </w:rPr>
            </w:pPr>
          </w:p>
        </w:tc>
        <w:tc>
          <w:tcPr>
            <w:tcW w:w="1265" w:type="dxa"/>
            <w:gridSpan w:val="2"/>
            <w:noWrap/>
            <w:hideMark/>
          </w:tcPr>
          <w:p w14:paraId="7DBE007C"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hideMark/>
          </w:tcPr>
          <w:p w14:paraId="7D258F8D"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3CE0AA08" w14:textId="77777777" w:rsidTr="00805973">
        <w:trPr>
          <w:gridBefore w:val="1"/>
          <w:wBefore w:w="8" w:type="dxa"/>
          <w:trHeight w:val="288"/>
        </w:trPr>
        <w:tc>
          <w:tcPr>
            <w:tcW w:w="3146" w:type="dxa"/>
            <w:gridSpan w:val="2"/>
            <w:noWrap/>
            <w:hideMark/>
          </w:tcPr>
          <w:p w14:paraId="35626C61" w14:textId="77777777" w:rsidR="00805973" w:rsidRPr="00BD0BEE" w:rsidRDefault="00805973" w:rsidP="00805973">
            <w:pPr>
              <w:rPr>
                <w:rFonts w:eastAsiaTheme="minorHAnsi" w:cs="Calibri"/>
                <w:color w:val="000000"/>
              </w:rPr>
            </w:pPr>
            <w:r>
              <w:rPr>
                <w:color w:val="000000"/>
              </w:rPr>
              <w:t>D3S_</w:t>
            </w:r>
            <w:r w:rsidRPr="00BD0BEE">
              <w:rPr>
                <w:color w:val="000000"/>
              </w:rPr>
              <w:t>USER_DEFINED_8</w:t>
            </w:r>
          </w:p>
        </w:tc>
        <w:tc>
          <w:tcPr>
            <w:tcW w:w="1166" w:type="dxa"/>
            <w:gridSpan w:val="2"/>
            <w:noWrap/>
          </w:tcPr>
          <w:p w14:paraId="1BE4A034" w14:textId="77777777" w:rsidR="00805973" w:rsidRPr="00BD0BEE" w:rsidRDefault="00805973" w:rsidP="00805973">
            <w:pPr>
              <w:rPr>
                <w:rFonts w:eastAsiaTheme="minorHAnsi" w:cs="Calibri"/>
                <w:color w:val="000000"/>
              </w:rPr>
            </w:pPr>
          </w:p>
        </w:tc>
        <w:tc>
          <w:tcPr>
            <w:tcW w:w="1265" w:type="dxa"/>
            <w:gridSpan w:val="2"/>
            <w:noWrap/>
            <w:hideMark/>
          </w:tcPr>
          <w:p w14:paraId="2CE2B200"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hideMark/>
          </w:tcPr>
          <w:p w14:paraId="0FD36BF1"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0671270C" w14:textId="77777777" w:rsidTr="00805973">
        <w:trPr>
          <w:gridBefore w:val="1"/>
          <w:wBefore w:w="8" w:type="dxa"/>
          <w:trHeight w:val="288"/>
        </w:trPr>
        <w:tc>
          <w:tcPr>
            <w:tcW w:w="3146" w:type="dxa"/>
            <w:gridSpan w:val="2"/>
            <w:noWrap/>
            <w:hideMark/>
          </w:tcPr>
          <w:p w14:paraId="11E7D890" w14:textId="77777777" w:rsidR="00805973" w:rsidRPr="00BD0BEE" w:rsidRDefault="00805973" w:rsidP="00805973">
            <w:pPr>
              <w:rPr>
                <w:rFonts w:eastAsiaTheme="minorHAnsi" w:cs="Calibri"/>
                <w:color w:val="000000"/>
              </w:rPr>
            </w:pPr>
            <w:r>
              <w:rPr>
                <w:color w:val="000000"/>
              </w:rPr>
              <w:t>D3S_</w:t>
            </w:r>
            <w:r w:rsidRPr="00BD0BEE">
              <w:rPr>
                <w:color w:val="000000"/>
              </w:rPr>
              <w:t>USER_DEFINED_9</w:t>
            </w:r>
          </w:p>
        </w:tc>
        <w:tc>
          <w:tcPr>
            <w:tcW w:w="1166" w:type="dxa"/>
            <w:gridSpan w:val="2"/>
            <w:noWrap/>
          </w:tcPr>
          <w:p w14:paraId="066BD61F" w14:textId="77777777" w:rsidR="00805973" w:rsidRPr="00BD0BEE" w:rsidRDefault="00805973" w:rsidP="00805973">
            <w:pPr>
              <w:rPr>
                <w:rFonts w:eastAsiaTheme="minorHAnsi" w:cs="Calibri"/>
                <w:color w:val="000000"/>
              </w:rPr>
            </w:pPr>
          </w:p>
        </w:tc>
        <w:tc>
          <w:tcPr>
            <w:tcW w:w="1265" w:type="dxa"/>
            <w:gridSpan w:val="2"/>
            <w:noWrap/>
            <w:hideMark/>
          </w:tcPr>
          <w:p w14:paraId="72021383"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hideMark/>
          </w:tcPr>
          <w:p w14:paraId="54B387E4"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9649520" w14:textId="77777777" w:rsidTr="00FC7138">
        <w:trPr>
          <w:gridBefore w:val="1"/>
          <w:wBefore w:w="8" w:type="dxa"/>
          <w:trHeight w:val="576"/>
        </w:trPr>
        <w:tc>
          <w:tcPr>
            <w:tcW w:w="3146" w:type="dxa"/>
            <w:gridSpan w:val="2"/>
          </w:tcPr>
          <w:p w14:paraId="3DF3BC72" w14:textId="77777777" w:rsidR="00805973" w:rsidRPr="00BD0BEE" w:rsidRDefault="00805973" w:rsidP="00805973">
            <w:pPr>
              <w:rPr>
                <w:rFonts w:eastAsiaTheme="minorHAnsi" w:cs="Calibri"/>
                <w:color w:val="000000"/>
              </w:rPr>
            </w:pPr>
            <w:r>
              <w:rPr>
                <w:color w:val="000000"/>
              </w:rPr>
              <w:t>D3S_</w:t>
            </w:r>
            <w:r w:rsidRPr="00BD0BEE">
              <w:rPr>
                <w:color w:val="000000"/>
              </w:rPr>
              <w:t>USER_DEFINED_10</w:t>
            </w:r>
          </w:p>
        </w:tc>
        <w:tc>
          <w:tcPr>
            <w:tcW w:w="1166" w:type="dxa"/>
            <w:gridSpan w:val="2"/>
            <w:noWrap/>
          </w:tcPr>
          <w:p w14:paraId="4A912706" w14:textId="77777777" w:rsidR="00805973" w:rsidRPr="00BD0BEE" w:rsidRDefault="00805973" w:rsidP="00805973">
            <w:pPr>
              <w:rPr>
                <w:rFonts w:eastAsiaTheme="minorHAnsi" w:cs="Calibri"/>
                <w:color w:val="000000"/>
              </w:rPr>
            </w:pPr>
          </w:p>
        </w:tc>
        <w:tc>
          <w:tcPr>
            <w:tcW w:w="1265" w:type="dxa"/>
            <w:gridSpan w:val="2"/>
            <w:noWrap/>
          </w:tcPr>
          <w:p w14:paraId="3D92E134"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tcPr>
          <w:p w14:paraId="46D6616E"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240162C3" w14:textId="77777777" w:rsidTr="00FC7138">
        <w:trPr>
          <w:gridBefore w:val="1"/>
          <w:wBefore w:w="8" w:type="dxa"/>
          <w:trHeight w:val="288"/>
        </w:trPr>
        <w:tc>
          <w:tcPr>
            <w:tcW w:w="3146" w:type="dxa"/>
            <w:gridSpan w:val="2"/>
            <w:noWrap/>
          </w:tcPr>
          <w:p w14:paraId="12B9B023" w14:textId="77777777" w:rsidR="00805973" w:rsidRPr="00BD0BEE" w:rsidRDefault="00805973" w:rsidP="00805973">
            <w:pPr>
              <w:rPr>
                <w:rFonts w:eastAsiaTheme="minorHAnsi" w:cs="Calibri"/>
                <w:color w:val="000000"/>
              </w:rPr>
            </w:pPr>
            <w:r>
              <w:rPr>
                <w:color w:val="000000"/>
              </w:rPr>
              <w:t>D3S_</w:t>
            </w:r>
            <w:r w:rsidRPr="00BD0BEE">
              <w:rPr>
                <w:color w:val="000000"/>
              </w:rPr>
              <w:t>USER_DEFINED_11</w:t>
            </w:r>
          </w:p>
        </w:tc>
        <w:tc>
          <w:tcPr>
            <w:tcW w:w="1166" w:type="dxa"/>
            <w:gridSpan w:val="2"/>
            <w:noWrap/>
          </w:tcPr>
          <w:p w14:paraId="78A6FB70" w14:textId="77777777" w:rsidR="00805973" w:rsidRPr="00BD0BEE" w:rsidRDefault="00805973" w:rsidP="00805973">
            <w:pPr>
              <w:rPr>
                <w:rFonts w:eastAsiaTheme="minorHAnsi" w:cs="Calibri"/>
                <w:color w:val="000000"/>
              </w:rPr>
            </w:pPr>
          </w:p>
        </w:tc>
        <w:tc>
          <w:tcPr>
            <w:tcW w:w="1265" w:type="dxa"/>
            <w:gridSpan w:val="2"/>
            <w:noWrap/>
          </w:tcPr>
          <w:p w14:paraId="3908F7E4"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tcPr>
          <w:p w14:paraId="281AB794" w14:textId="77777777" w:rsidR="00805973" w:rsidRPr="00BD0BEE" w:rsidRDefault="00805973" w:rsidP="00805973">
            <w:pPr>
              <w:rPr>
                <w:rFonts w:eastAsiaTheme="minorHAnsi" w:cs="Calibri"/>
                <w:color w:val="000000"/>
              </w:rPr>
            </w:pPr>
            <w:r w:rsidRPr="00BD0BEE">
              <w:rPr>
                <w:color w:val="000000"/>
              </w:rPr>
              <w:t>Spare field</w:t>
            </w:r>
          </w:p>
        </w:tc>
      </w:tr>
      <w:tr w:rsidR="00805973" w:rsidRPr="00BD0BEE" w14:paraId="3D409F44" w14:textId="77777777" w:rsidTr="00FC7138">
        <w:trPr>
          <w:gridBefore w:val="1"/>
          <w:wBefore w:w="8" w:type="dxa"/>
          <w:trHeight w:val="288"/>
        </w:trPr>
        <w:tc>
          <w:tcPr>
            <w:tcW w:w="3146" w:type="dxa"/>
            <w:gridSpan w:val="2"/>
            <w:noWrap/>
          </w:tcPr>
          <w:p w14:paraId="64369CF1" w14:textId="77777777" w:rsidR="00805973" w:rsidRPr="00BD0BEE" w:rsidRDefault="00805973" w:rsidP="00805973">
            <w:pPr>
              <w:rPr>
                <w:rFonts w:eastAsiaTheme="minorHAnsi" w:cs="Calibri"/>
                <w:color w:val="000000"/>
              </w:rPr>
            </w:pPr>
            <w:r>
              <w:rPr>
                <w:color w:val="000000"/>
              </w:rPr>
              <w:t>D3S_</w:t>
            </w:r>
            <w:r w:rsidRPr="00BD0BEE">
              <w:rPr>
                <w:color w:val="000000"/>
              </w:rPr>
              <w:t>USER_DEFINED_12</w:t>
            </w:r>
          </w:p>
        </w:tc>
        <w:tc>
          <w:tcPr>
            <w:tcW w:w="1166" w:type="dxa"/>
            <w:gridSpan w:val="2"/>
            <w:noWrap/>
          </w:tcPr>
          <w:p w14:paraId="1E2FBC0B" w14:textId="77777777" w:rsidR="00805973" w:rsidRPr="00BD0BEE" w:rsidRDefault="00805973" w:rsidP="00805973">
            <w:pPr>
              <w:rPr>
                <w:rFonts w:eastAsiaTheme="minorHAnsi" w:cs="Calibri"/>
                <w:color w:val="000000"/>
              </w:rPr>
            </w:pPr>
          </w:p>
        </w:tc>
        <w:tc>
          <w:tcPr>
            <w:tcW w:w="1265" w:type="dxa"/>
            <w:gridSpan w:val="2"/>
            <w:noWrap/>
          </w:tcPr>
          <w:p w14:paraId="284DBA74" w14:textId="77777777" w:rsidR="00805973" w:rsidRPr="00BD0BEE" w:rsidRDefault="00805973" w:rsidP="00805973">
            <w:pPr>
              <w:rPr>
                <w:rFonts w:eastAsiaTheme="minorHAnsi" w:cs="Calibri"/>
                <w:color w:val="000000"/>
              </w:rPr>
            </w:pPr>
            <w:r w:rsidRPr="00BD0BEE">
              <w:rPr>
                <w:color w:val="000000"/>
              </w:rPr>
              <w:t>String</w:t>
            </w:r>
          </w:p>
        </w:tc>
        <w:tc>
          <w:tcPr>
            <w:tcW w:w="2669" w:type="dxa"/>
            <w:gridSpan w:val="2"/>
          </w:tcPr>
          <w:p w14:paraId="48F6C06B" w14:textId="77777777" w:rsidR="00805973" w:rsidRPr="00BD0BEE" w:rsidRDefault="00805973" w:rsidP="00805973">
            <w:pPr>
              <w:rPr>
                <w:rFonts w:eastAsiaTheme="minorHAnsi" w:cs="Calibri"/>
                <w:color w:val="000000"/>
              </w:rPr>
            </w:pPr>
            <w:r w:rsidRPr="00BD0BEE">
              <w:rPr>
                <w:color w:val="000000"/>
              </w:rPr>
              <w:t>Spare field</w:t>
            </w:r>
          </w:p>
        </w:tc>
      </w:tr>
    </w:tbl>
    <w:p w14:paraId="732AB7BC" w14:textId="77777777" w:rsidR="00D9095F" w:rsidRPr="00FF1B81" w:rsidRDefault="00566380" w:rsidP="00A71FA0">
      <w:pPr>
        <w:spacing w:line="259" w:lineRule="auto"/>
        <w:ind w:left="360"/>
        <w:rPr>
          <w:rFonts w:asciiTheme="majorHAnsi" w:eastAsia="Verdana" w:hAnsiTheme="majorHAnsi" w:cstheme="majorHAnsi"/>
          <w:color w:val="000000"/>
          <w:sz w:val="22"/>
          <w:szCs w:val="22"/>
          <w:lang w:val="en-IN" w:eastAsia="en-IN"/>
        </w:rPr>
      </w:pPr>
      <w:r>
        <w:rPr>
          <w:rFonts w:asciiTheme="majorHAnsi" w:eastAsia="Verdana" w:hAnsiTheme="majorHAnsi" w:cstheme="majorHAnsi"/>
          <w:color w:val="000000"/>
          <w:sz w:val="22"/>
          <w:szCs w:val="22"/>
          <w:lang w:val="en-IN" w:eastAsia="en-IN"/>
        </w:rPr>
        <w:tab/>
      </w:r>
    </w:p>
    <w:p w14:paraId="48D7A4CD" w14:textId="77777777" w:rsidR="00B340F3" w:rsidRPr="00C529B0" w:rsidRDefault="00B340F3" w:rsidP="00B327BA">
      <w:pPr>
        <w:pStyle w:val="Heading3"/>
        <w:numPr>
          <w:ilvl w:val="2"/>
          <w:numId w:val="6"/>
        </w:numPr>
        <w:rPr>
          <w:b/>
        </w:rPr>
      </w:pPr>
      <w:bookmarkStart w:id="66" w:name="_Toc23404790"/>
      <w:r w:rsidRPr="00C529B0">
        <w:rPr>
          <w:b/>
        </w:rPr>
        <w:t>IGX_DS_DQ_RESULTS</w:t>
      </w:r>
      <w:bookmarkEnd w:id="66"/>
    </w:p>
    <w:p w14:paraId="13DA2FE8" w14:textId="77777777" w:rsidR="00B340F3" w:rsidRDefault="00B340F3" w:rsidP="00B340F3">
      <w:pPr>
        <w:ind w:left="360"/>
        <w:rPr>
          <w:sz w:val="22"/>
          <w:szCs w:val="22"/>
        </w:rPr>
      </w:pPr>
    </w:p>
    <w:p w14:paraId="346C8C2F" w14:textId="77777777" w:rsidR="00B340F3" w:rsidRDefault="00F33902" w:rsidP="00B340F3">
      <w:pPr>
        <w:ind w:left="360"/>
        <w:jc w:val="both"/>
        <w:rPr>
          <w:rFonts w:asciiTheme="majorHAnsi" w:hAnsiTheme="majorHAnsi" w:cstheme="majorHAnsi"/>
        </w:rPr>
      </w:pPr>
      <w:r>
        <w:rPr>
          <w:rFonts w:asciiTheme="majorHAnsi" w:hAnsiTheme="majorHAnsi" w:cstheme="majorHAnsi"/>
        </w:rPr>
        <w:lastRenderedPageBreak/>
        <w:t xml:space="preserve">This store maintains the DQ store at the lowest level. Initially </w:t>
      </w:r>
      <w:r w:rsidR="00B340F3">
        <w:rPr>
          <w:rFonts w:asciiTheme="majorHAnsi" w:hAnsiTheme="majorHAnsi" w:cstheme="majorHAnsi"/>
        </w:rPr>
        <w:t>Rule evaluator executes the DQ rules and stores the results in this store</w:t>
      </w:r>
      <w:r>
        <w:rPr>
          <w:rFonts w:asciiTheme="majorHAnsi" w:hAnsiTheme="majorHAnsi" w:cstheme="majorHAnsi"/>
        </w:rPr>
        <w:t>. Later, Scoring Engine re-evaluates the results for Group fields and updates the rule result if there is any change. This updated result is maintained in Rule_Result_Transformed</w:t>
      </w:r>
    </w:p>
    <w:p w14:paraId="434AA3B1" w14:textId="77777777" w:rsidR="00B340F3" w:rsidRDefault="00B340F3" w:rsidP="00B340F3">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B340F3" w:rsidRPr="00FF1B81" w14:paraId="4C7E7833" w14:textId="77777777" w:rsidTr="00B340F3">
        <w:tc>
          <w:tcPr>
            <w:tcW w:w="3024" w:type="dxa"/>
            <w:tcMar>
              <w:top w:w="0" w:type="dxa"/>
              <w:left w:w="108" w:type="dxa"/>
              <w:bottom w:w="0" w:type="dxa"/>
              <w:right w:w="108" w:type="dxa"/>
            </w:tcMar>
            <w:hideMark/>
          </w:tcPr>
          <w:p w14:paraId="2176951E"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D43753E"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FF5A117"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0D31D9D5" w14:textId="77777777" w:rsidR="00B340F3" w:rsidRPr="00FF1B81" w:rsidRDefault="00B340F3" w:rsidP="00B340F3">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B340F3" w:rsidRPr="00FF1B81" w14:paraId="4C8CF311" w14:textId="77777777" w:rsidTr="00B340F3">
        <w:tc>
          <w:tcPr>
            <w:tcW w:w="3024" w:type="dxa"/>
            <w:tcMar>
              <w:top w:w="0" w:type="dxa"/>
              <w:left w:w="108" w:type="dxa"/>
              <w:bottom w:w="0" w:type="dxa"/>
              <w:right w:w="108" w:type="dxa"/>
            </w:tcMar>
            <w:hideMark/>
          </w:tcPr>
          <w:p w14:paraId="2AD622BB" w14:textId="77777777" w:rsidR="00B340F3" w:rsidRPr="00FF1B81" w:rsidRDefault="00B340F3" w:rsidP="00B340F3">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3FF307B" w14:textId="77777777" w:rsidR="00B340F3" w:rsidRPr="00FF1B81" w:rsidRDefault="00B340F3" w:rsidP="00B340F3">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1FF3C2A4" w14:textId="77777777" w:rsidR="00B340F3" w:rsidRPr="00FF1B81" w:rsidRDefault="00B340F3" w:rsidP="00B340F3">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657ECD0A" w14:textId="77777777" w:rsidR="00B340F3" w:rsidRPr="00FF1B81" w:rsidRDefault="00B340F3" w:rsidP="00B340F3">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655A55F" w14:textId="77777777" w:rsidR="00B340F3" w:rsidRPr="00FF1B81" w:rsidRDefault="00B340F3" w:rsidP="00B340F3">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B340F3" w:rsidRPr="00FF1B81" w14:paraId="79B56953" w14:textId="77777777" w:rsidTr="000078E7">
        <w:tc>
          <w:tcPr>
            <w:tcW w:w="3255" w:type="dxa"/>
          </w:tcPr>
          <w:p w14:paraId="2EB61151"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19C3282B"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6EE8C7FE"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734D5B53" w14:textId="77777777" w:rsidR="00B340F3" w:rsidRPr="00FF1B81" w:rsidRDefault="00B340F3" w:rsidP="00B340F3">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4D1180" w:rsidRPr="00FF1B81" w14:paraId="63400154" w14:textId="77777777" w:rsidTr="000078E7">
        <w:tc>
          <w:tcPr>
            <w:tcW w:w="3255" w:type="dxa"/>
          </w:tcPr>
          <w:p w14:paraId="3F967DD4" w14:textId="77777777" w:rsidR="004D1180" w:rsidRPr="004D1180" w:rsidRDefault="004D1180" w:rsidP="00B340F3">
            <w:pPr>
              <w:rPr>
                <w:rFonts w:asciiTheme="majorHAnsi" w:hAnsiTheme="majorHAnsi" w:cstheme="majorHAnsi"/>
                <w:bCs/>
                <w:sz w:val="22"/>
                <w:szCs w:val="22"/>
              </w:rPr>
            </w:pPr>
            <w:r w:rsidRPr="004D1180">
              <w:rPr>
                <w:rFonts w:asciiTheme="majorHAnsi" w:hAnsiTheme="majorHAnsi" w:cstheme="majorHAnsi"/>
                <w:bCs/>
                <w:sz w:val="22"/>
                <w:szCs w:val="22"/>
              </w:rPr>
              <w:t>DATA_KEY</w:t>
            </w:r>
          </w:p>
        </w:tc>
        <w:tc>
          <w:tcPr>
            <w:tcW w:w="1167" w:type="dxa"/>
          </w:tcPr>
          <w:p w14:paraId="0B65FE6B" w14:textId="77777777" w:rsidR="004D1180" w:rsidRPr="004D1180" w:rsidRDefault="004D1180" w:rsidP="00B340F3">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62DDFE86" w14:textId="77777777" w:rsidR="004D1180" w:rsidRPr="004D1180" w:rsidRDefault="004D1180" w:rsidP="00B340F3">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tcPr>
          <w:p w14:paraId="797A4899" w14:textId="77777777" w:rsidR="004D1180" w:rsidRPr="004D1180" w:rsidRDefault="004D1180" w:rsidP="004D1180">
            <w:pPr>
              <w:rPr>
                <w:rFonts w:asciiTheme="majorHAnsi" w:hAnsiTheme="majorHAnsi" w:cstheme="majorHAnsi"/>
                <w:bCs/>
                <w:sz w:val="22"/>
                <w:szCs w:val="22"/>
              </w:rPr>
            </w:pPr>
            <w:r w:rsidRPr="004D1180">
              <w:rPr>
                <w:rFonts w:asciiTheme="majorHAnsi" w:hAnsiTheme="majorHAnsi" w:cstheme="majorHAnsi"/>
                <w:bCs/>
                <w:sz w:val="22"/>
                <w:szCs w:val="22"/>
              </w:rPr>
              <w:t>Concatenated value of the identifier fields’ value.</w:t>
            </w:r>
          </w:p>
        </w:tc>
      </w:tr>
      <w:tr w:rsidR="00B340F3" w:rsidRPr="00FF1B81" w14:paraId="7F82115D" w14:textId="77777777" w:rsidTr="000078E7">
        <w:tc>
          <w:tcPr>
            <w:tcW w:w="3255" w:type="dxa"/>
          </w:tcPr>
          <w:p w14:paraId="297FD526" w14:textId="77777777" w:rsidR="00B340F3" w:rsidRPr="00296A6B" w:rsidRDefault="00B340F3" w:rsidP="00B340F3">
            <w:pPr>
              <w:rPr>
                <w:color w:val="000000"/>
              </w:rPr>
            </w:pPr>
            <w:r>
              <w:rPr>
                <w:color w:val="000000"/>
              </w:rPr>
              <w:t>RUN_TIMESTAMP</w:t>
            </w:r>
          </w:p>
        </w:tc>
        <w:tc>
          <w:tcPr>
            <w:tcW w:w="1167" w:type="dxa"/>
          </w:tcPr>
          <w:p w14:paraId="2820E048" w14:textId="77777777" w:rsidR="00B340F3" w:rsidRPr="00296A6B" w:rsidRDefault="00B340F3" w:rsidP="00B340F3">
            <w:pPr>
              <w:rPr>
                <w:color w:val="000000"/>
              </w:rPr>
            </w:pPr>
            <w:r w:rsidRPr="00296A6B">
              <w:rPr>
                <w:color w:val="000000"/>
              </w:rPr>
              <w:t>Y</w:t>
            </w:r>
          </w:p>
        </w:tc>
        <w:tc>
          <w:tcPr>
            <w:tcW w:w="1254" w:type="dxa"/>
          </w:tcPr>
          <w:p w14:paraId="1048FCF5" w14:textId="77777777" w:rsidR="00B340F3" w:rsidRPr="00296A6B" w:rsidRDefault="005A73D9" w:rsidP="00B340F3">
            <w:pPr>
              <w:rPr>
                <w:color w:val="000000"/>
              </w:rPr>
            </w:pPr>
            <w:r>
              <w:rPr>
                <w:color w:val="000000"/>
              </w:rPr>
              <w:t>DateTime</w:t>
            </w:r>
          </w:p>
        </w:tc>
        <w:tc>
          <w:tcPr>
            <w:tcW w:w="2578" w:type="dxa"/>
          </w:tcPr>
          <w:p w14:paraId="5B1CEB77" w14:textId="77777777" w:rsidR="00B340F3" w:rsidRPr="00296A6B" w:rsidRDefault="00B340F3" w:rsidP="00B340F3">
            <w:pPr>
              <w:rPr>
                <w:color w:val="000000"/>
              </w:rPr>
            </w:pPr>
            <w:r>
              <w:rPr>
                <w:color w:val="000000"/>
              </w:rPr>
              <w:t xml:space="preserve">Run timestamp of the process. Value will be same for all output records generated from the DQ of a </w:t>
            </w:r>
            <w:r w:rsidR="001B48DE">
              <w:rPr>
                <w:color w:val="000000"/>
              </w:rPr>
              <w:t>data entity</w:t>
            </w:r>
            <w:r>
              <w:rPr>
                <w:color w:val="000000"/>
              </w:rPr>
              <w:t xml:space="preserve"> in a particular run</w:t>
            </w:r>
          </w:p>
        </w:tc>
      </w:tr>
      <w:tr w:rsidR="00B340F3" w:rsidRPr="00FF1B81" w14:paraId="05805409" w14:textId="77777777" w:rsidTr="000078E7">
        <w:tc>
          <w:tcPr>
            <w:tcW w:w="3255" w:type="dxa"/>
          </w:tcPr>
          <w:p w14:paraId="3BE11485" w14:textId="77777777" w:rsidR="00B340F3" w:rsidRPr="00296A6B" w:rsidRDefault="001B48DE" w:rsidP="00B340F3">
            <w:pPr>
              <w:rPr>
                <w:color w:val="000000"/>
              </w:rPr>
            </w:pPr>
            <w:r>
              <w:rPr>
                <w:color w:val="000000"/>
              </w:rPr>
              <w:t>DATA_ENTITY</w:t>
            </w:r>
            <w:r w:rsidR="00BC3F0F">
              <w:rPr>
                <w:color w:val="000000"/>
              </w:rPr>
              <w:t>_NAME</w:t>
            </w:r>
          </w:p>
        </w:tc>
        <w:tc>
          <w:tcPr>
            <w:tcW w:w="1167" w:type="dxa"/>
          </w:tcPr>
          <w:p w14:paraId="44DD1659" w14:textId="77777777" w:rsidR="00B340F3" w:rsidRPr="00296A6B" w:rsidRDefault="00B340F3" w:rsidP="00B340F3">
            <w:pPr>
              <w:rPr>
                <w:color w:val="000000"/>
              </w:rPr>
            </w:pPr>
          </w:p>
        </w:tc>
        <w:tc>
          <w:tcPr>
            <w:tcW w:w="1254" w:type="dxa"/>
          </w:tcPr>
          <w:p w14:paraId="70AF1A9D" w14:textId="77777777" w:rsidR="00B340F3" w:rsidRPr="00296A6B" w:rsidRDefault="00B340F3" w:rsidP="00B340F3">
            <w:pPr>
              <w:rPr>
                <w:color w:val="000000"/>
              </w:rPr>
            </w:pPr>
            <w:r w:rsidRPr="00296A6B">
              <w:rPr>
                <w:color w:val="000000"/>
              </w:rPr>
              <w:t>String</w:t>
            </w:r>
          </w:p>
        </w:tc>
        <w:tc>
          <w:tcPr>
            <w:tcW w:w="2578" w:type="dxa"/>
          </w:tcPr>
          <w:p w14:paraId="089CE16A" w14:textId="77777777" w:rsidR="00B340F3" w:rsidRPr="00296A6B" w:rsidRDefault="001B48DE" w:rsidP="00B340F3">
            <w:pPr>
              <w:rPr>
                <w:color w:val="000000"/>
              </w:rPr>
            </w:pPr>
            <w:r>
              <w:rPr>
                <w:color w:val="000000"/>
              </w:rPr>
              <w:t>Data entity</w:t>
            </w:r>
            <w:r w:rsidR="00B340F3">
              <w:rPr>
                <w:color w:val="000000"/>
              </w:rPr>
              <w:t xml:space="preserve"> to which result belongs to</w:t>
            </w:r>
          </w:p>
        </w:tc>
      </w:tr>
      <w:tr w:rsidR="00B340F3" w:rsidRPr="00FF1B81" w14:paraId="0AF980FF" w14:textId="77777777" w:rsidTr="000078E7">
        <w:tc>
          <w:tcPr>
            <w:tcW w:w="3255" w:type="dxa"/>
          </w:tcPr>
          <w:p w14:paraId="27249D69" w14:textId="77777777" w:rsidR="00B340F3" w:rsidRDefault="001B48DE" w:rsidP="00B340F3">
            <w:pPr>
              <w:rPr>
                <w:color w:val="000000"/>
              </w:rPr>
            </w:pPr>
            <w:r>
              <w:rPr>
                <w:color w:val="000000"/>
              </w:rPr>
              <w:t>DATA_ENTITY</w:t>
            </w:r>
            <w:r w:rsidR="00B340F3">
              <w:rPr>
                <w:color w:val="000000"/>
              </w:rPr>
              <w:t>_UID</w:t>
            </w:r>
          </w:p>
        </w:tc>
        <w:tc>
          <w:tcPr>
            <w:tcW w:w="1167" w:type="dxa"/>
          </w:tcPr>
          <w:p w14:paraId="42B78B34" w14:textId="77777777" w:rsidR="00B340F3" w:rsidRPr="00296A6B" w:rsidRDefault="00B340F3" w:rsidP="00B340F3">
            <w:pPr>
              <w:rPr>
                <w:color w:val="000000"/>
              </w:rPr>
            </w:pPr>
            <w:r>
              <w:rPr>
                <w:color w:val="000000"/>
              </w:rPr>
              <w:t>Y</w:t>
            </w:r>
          </w:p>
        </w:tc>
        <w:tc>
          <w:tcPr>
            <w:tcW w:w="1254" w:type="dxa"/>
          </w:tcPr>
          <w:p w14:paraId="16641D5D" w14:textId="77777777" w:rsidR="00B340F3" w:rsidRPr="00296A6B" w:rsidRDefault="00B340F3" w:rsidP="00B340F3">
            <w:pPr>
              <w:rPr>
                <w:color w:val="000000"/>
              </w:rPr>
            </w:pPr>
            <w:r>
              <w:rPr>
                <w:color w:val="000000"/>
              </w:rPr>
              <w:t>String</w:t>
            </w:r>
          </w:p>
        </w:tc>
        <w:tc>
          <w:tcPr>
            <w:tcW w:w="2578" w:type="dxa"/>
          </w:tcPr>
          <w:p w14:paraId="19C7399A" w14:textId="77777777" w:rsidR="00B340F3" w:rsidRDefault="001B48DE" w:rsidP="00B340F3">
            <w:pPr>
              <w:rPr>
                <w:color w:val="000000"/>
              </w:rPr>
            </w:pPr>
            <w:r>
              <w:rPr>
                <w:color w:val="000000"/>
              </w:rPr>
              <w:t>Data entity</w:t>
            </w:r>
            <w:r w:rsidR="00B340F3">
              <w:rPr>
                <w:color w:val="000000"/>
              </w:rPr>
              <w:t xml:space="preserve"> uid </w:t>
            </w:r>
          </w:p>
        </w:tc>
      </w:tr>
      <w:tr w:rsidR="00B340F3" w:rsidRPr="00FF1B81" w14:paraId="7B796647" w14:textId="77777777" w:rsidTr="000078E7">
        <w:tc>
          <w:tcPr>
            <w:tcW w:w="3255" w:type="dxa"/>
          </w:tcPr>
          <w:p w14:paraId="20D66505" w14:textId="77777777" w:rsidR="00B340F3" w:rsidRDefault="00B340F3" w:rsidP="00B340F3">
            <w:pPr>
              <w:rPr>
                <w:color w:val="000000"/>
              </w:rPr>
            </w:pPr>
            <w:r>
              <w:rPr>
                <w:color w:val="000000"/>
              </w:rPr>
              <w:t>DATA_ELEMENT_NAME</w:t>
            </w:r>
          </w:p>
        </w:tc>
        <w:tc>
          <w:tcPr>
            <w:tcW w:w="1167" w:type="dxa"/>
          </w:tcPr>
          <w:p w14:paraId="5BEE3500" w14:textId="77777777" w:rsidR="00B340F3" w:rsidRDefault="00B340F3" w:rsidP="00B340F3">
            <w:pPr>
              <w:rPr>
                <w:color w:val="000000"/>
              </w:rPr>
            </w:pPr>
          </w:p>
        </w:tc>
        <w:tc>
          <w:tcPr>
            <w:tcW w:w="1254" w:type="dxa"/>
          </w:tcPr>
          <w:p w14:paraId="5C742614" w14:textId="77777777" w:rsidR="00B340F3" w:rsidRDefault="00B340F3" w:rsidP="00B340F3">
            <w:pPr>
              <w:rPr>
                <w:color w:val="000000"/>
              </w:rPr>
            </w:pPr>
            <w:r>
              <w:rPr>
                <w:color w:val="000000"/>
              </w:rPr>
              <w:t>String</w:t>
            </w:r>
          </w:p>
        </w:tc>
        <w:tc>
          <w:tcPr>
            <w:tcW w:w="2578" w:type="dxa"/>
          </w:tcPr>
          <w:p w14:paraId="6EE5A860" w14:textId="77777777" w:rsidR="00B340F3" w:rsidRDefault="00B340F3" w:rsidP="00B340F3">
            <w:pPr>
              <w:rPr>
                <w:color w:val="000000"/>
              </w:rPr>
            </w:pPr>
            <w:r>
              <w:rPr>
                <w:color w:val="000000"/>
              </w:rPr>
              <w:t>Attribute name</w:t>
            </w:r>
          </w:p>
        </w:tc>
      </w:tr>
      <w:tr w:rsidR="00B340F3" w:rsidRPr="00FF1B81" w14:paraId="11A19DF9" w14:textId="77777777" w:rsidTr="000078E7">
        <w:tc>
          <w:tcPr>
            <w:tcW w:w="3255" w:type="dxa"/>
          </w:tcPr>
          <w:p w14:paraId="7B55B849" w14:textId="77777777" w:rsidR="00B340F3" w:rsidRDefault="00B340F3" w:rsidP="00B340F3">
            <w:pPr>
              <w:rPr>
                <w:color w:val="000000"/>
              </w:rPr>
            </w:pPr>
            <w:r>
              <w:rPr>
                <w:color w:val="000000"/>
              </w:rPr>
              <w:t>DATA_ELEMENT_UID</w:t>
            </w:r>
          </w:p>
        </w:tc>
        <w:tc>
          <w:tcPr>
            <w:tcW w:w="1167" w:type="dxa"/>
          </w:tcPr>
          <w:p w14:paraId="228BCA86" w14:textId="77777777" w:rsidR="00B340F3" w:rsidRPr="00296A6B" w:rsidRDefault="00B340F3" w:rsidP="00B340F3">
            <w:pPr>
              <w:rPr>
                <w:color w:val="000000"/>
              </w:rPr>
            </w:pPr>
            <w:r>
              <w:rPr>
                <w:color w:val="000000"/>
              </w:rPr>
              <w:t>Y</w:t>
            </w:r>
          </w:p>
        </w:tc>
        <w:tc>
          <w:tcPr>
            <w:tcW w:w="1254" w:type="dxa"/>
          </w:tcPr>
          <w:p w14:paraId="67E52FD9" w14:textId="77777777" w:rsidR="00B340F3" w:rsidRPr="00296A6B" w:rsidRDefault="00B340F3" w:rsidP="00B340F3">
            <w:pPr>
              <w:rPr>
                <w:color w:val="000000"/>
              </w:rPr>
            </w:pPr>
            <w:r>
              <w:rPr>
                <w:color w:val="000000"/>
              </w:rPr>
              <w:t>String</w:t>
            </w:r>
          </w:p>
        </w:tc>
        <w:tc>
          <w:tcPr>
            <w:tcW w:w="2578" w:type="dxa"/>
          </w:tcPr>
          <w:p w14:paraId="5E69885F" w14:textId="77777777" w:rsidR="00B340F3" w:rsidRDefault="00B340F3" w:rsidP="00B340F3">
            <w:pPr>
              <w:rPr>
                <w:color w:val="000000"/>
              </w:rPr>
            </w:pPr>
            <w:r>
              <w:rPr>
                <w:color w:val="000000"/>
              </w:rPr>
              <w:t>Attribute uid</w:t>
            </w:r>
          </w:p>
        </w:tc>
      </w:tr>
      <w:tr w:rsidR="00B340F3" w:rsidRPr="00FF1B81" w14:paraId="5E8E3803" w14:textId="77777777" w:rsidTr="000078E7">
        <w:tc>
          <w:tcPr>
            <w:tcW w:w="3255" w:type="dxa"/>
          </w:tcPr>
          <w:p w14:paraId="00361DCC" w14:textId="77777777" w:rsidR="00B340F3" w:rsidRDefault="00B340F3" w:rsidP="00B340F3">
            <w:pPr>
              <w:rPr>
                <w:color w:val="000000"/>
              </w:rPr>
            </w:pPr>
            <w:r>
              <w:rPr>
                <w:color w:val="000000"/>
              </w:rPr>
              <w:t>DATA_ELEMENT_GROUP</w:t>
            </w:r>
          </w:p>
        </w:tc>
        <w:tc>
          <w:tcPr>
            <w:tcW w:w="1167" w:type="dxa"/>
          </w:tcPr>
          <w:p w14:paraId="3721C166" w14:textId="77777777" w:rsidR="00B340F3" w:rsidRDefault="00B340F3" w:rsidP="00B340F3">
            <w:pPr>
              <w:rPr>
                <w:color w:val="000000"/>
              </w:rPr>
            </w:pPr>
          </w:p>
        </w:tc>
        <w:tc>
          <w:tcPr>
            <w:tcW w:w="1254" w:type="dxa"/>
          </w:tcPr>
          <w:p w14:paraId="250538EE" w14:textId="77777777" w:rsidR="00B340F3" w:rsidRDefault="00B340F3" w:rsidP="00B340F3">
            <w:pPr>
              <w:rPr>
                <w:color w:val="000000"/>
              </w:rPr>
            </w:pPr>
            <w:r>
              <w:rPr>
                <w:color w:val="000000"/>
              </w:rPr>
              <w:t>String</w:t>
            </w:r>
          </w:p>
        </w:tc>
        <w:tc>
          <w:tcPr>
            <w:tcW w:w="2578" w:type="dxa"/>
          </w:tcPr>
          <w:p w14:paraId="5465C047" w14:textId="77777777" w:rsidR="00B340F3" w:rsidRDefault="00B340F3" w:rsidP="00B340F3">
            <w:pPr>
              <w:rPr>
                <w:color w:val="000000"/>
              </w:rPr>
            </w:pPr>
            <w:r>
              <w:rPr>
                <w:color w:val="000000"/>
              </w:rPr>
              <w:t>Group of the data element</w:t>
            </w:r>
          </w:p>
        </w:tc>
      </w:tr>
      <w:tr w:rsidR="00B340F3" w:rsidRPr="00FF1B81" w14:paraId="2C7741DF" w14:textId="77777777" w:rsidTr="000078E7">
        <w:tc>
          <w:tcPr>
            <w:tcW w:w="3255" w:type="dxa"/>
          </w:tcPr>
          <w:p w14:paraId="1107AB3A" w14:textId="77777777" w:rsidR="00B340F3" w:rsidRDefault="00B340F3" w:rsidP="00B340F3">
            <w:pPr>
              <w:rPr>
                <w:color w:val="000000"/>
              </w:rPr>
            </w:pPr>
            <w:r>
              <w:rPr>
                <w:color w:val="000000"/>
              </w:rPr>
              <w:t>DATA_ELEMENT_GROUP_RULE_TYPE</w:t>
            </w:r>
          </w:p>
        </w:tc>
        <w:tc>
          <w:tcPr>
            <w:tcW w:w="1167" w:type="dxa"/>
          </w:tcPr>
          <w:p w14:paraId="6E408544" w14:textId="77777777" w:rsidR="00B340F3" w:rsidRDefault="00B340F3" w:rsidP="00B340F3">
            <w:pPr>
              <w:rPr>
                <w:color w:val="000000"/>
              </w:rPr>
            </w:pPr>
          </w:p>
        </w:tc>
        <w:tc>
          <w:tcPr>
            <w:tcW w:w="1254" w:type="dxa"/>
          </w:tcPr>
          <w:p w14:paraId="3C45808F" w14:textId="77777777" w:rsidR="00B340F3" w:rsidRDefault="00B340F3" w:rsidP="00B340F3">
            <w:pPr>
              <w:rPr>
                <w:color w:val="000000"/>
              </w:rPr>
            </w:pPr>
            <w:r>
              <w:rPr>
                <w:color w:val="000000"/>
              </w:rPr>
              <w:t>String</w:t>
            </w:r>
          </w:p>
        </w:tc>
        <w:tc>
          <w:tcPr>
            <w:tcW w:w="2578" w:type="dxa"/>
          </w:tcPr>
          <w:p w14:paraId="5161B55B" w14:textId="77777777" w:rsidR="00B340F3" w:rsidRDefault="00B340F3" w:rsidP="00B340F3">
            <w:pPr>
              <w:rPr>
                <w:color w:val="000000"/>
              </w:rPr>
            </w:pPr>
            <w:r>
              <w:rPr>
                <w:color w:val="000000"/>
              </w:rPr>
              <w:t>Whether one of the field should pass or all source pass</w:t>
            </w:r>
          </w:p>
        </w:tc>
      </w:tr>
      <w:tr w:rsidR="00B340F3" w:rsidRPr="00FF1B81" w14:paraId="6B41D8C1" w14:textId="77777777" w:rsidTr="000078E7">
        <w:tc>
          <w:tcPr>
            <w:tcW w:w="3255" w:type="dxa"/>
          </w:tcPr>
          <w:p w14:paraId="7626CB5F" w14:textId="77777777" w:rsidR="00B340F3" w:rsidRDefault="00B340F3" w:rsidP="00B340F3">
            <w:pPr>
              <w:rPr>
                <w:color w:val="000000"/>
              </w:rPr>
            </w:pPr>
            <w:r>
              <w:rPr>
                <w:color w:val="000000"/>
              </w:rPr>
              <w:t>RULE_NAME</w:t>
            </w:r>
          </w:p>
        </w:tc>
        <w:tc>
          <w:tcPr>
            <w:tcW w:w="1167" w:type="dxa"/>
          </w:tcPr>
          <w:p w14:paraId="4954E0AA" w14:textId="77777777" w:rsidR="00B340F3" w:rsidRDefault="00B340F3" w:rsidP="00B340F3">
            <w:pPr>
              <w:rPr>
                <w:color w:val="000000"/>
              </w:rPr>
            </w:pPr>
          </w:p>
        </w:tc>
        <w:tc>
          <w:tcPr>
            <w:tcW w:w="1254" w:type="dxa"/>
          </w:tcPr>
          <w:p w14:paraId="583BBBFD" w14:textId="77777777" w:rsidR="00B340F3" w:rsidRDefault="00B340F3" w:rsidP="00B340F3">
            <w:pPr>
              <w:rPr>
                <w:color w:val="000000"/>
              </w:rPr>
            </w:pPr>
            <w:r>
              <w:rPr>
                <w:color w:val="000000"/>
              </w:rPr>
              <w:t>String</w:t>
            </w:r>
          </w:p>
        </w:tc>
        <w:tc>
          <w:tcPr>
            <w:tcW w:w="2578" w:type="dxa"/>
          </w:tcPr>
          <w:p w14:paraId="06A7B7C6" w14:textId="77777777" w:rsidR="00B340F3" w:rsidRDefault="00B340F3" w:rsidP="00B340F3">
            <w:pPr>
              <w:rPr>
                <w:color w:val="000000"/>
              </w:rPr>
            </w:pPr>
            <w:r>
              <w:rPr>
                <w:color w:val="000000"/>
              </w:rPr>
              <w:t>Rule name</w:t>
            </w:r>
          </w:p>
        </w:tc>
      </w:tr>
      <w:tr w:rsidR="00B340F3" w:rsidRPr="00FF1B81" w14:paraId="279DC76C" w14:textId="77777777" w:rsidTr="000078E7">
        <w:tc>
          <w:tcPr>
            <w:tcW w:w="3255" w:type="dxa"/>
          </w:tcPr>
          <w:p w14:paraId="58255C4C" w14:textId="77777777" w:rsidR="00B340F3" w:rsidRDefault="00B340F3" w:rsidP="00B340F3">
            <w:pPr>
              <w:rPr>
                <w:color w:val="000000"/>
              </w:rPr>
            </w:pPr>
            <w:r>
              <w:rPr>
                <w:color w:val="000000"/>
              </w:rPr>
              <w:t>RULE_UID</w:t>
            </w:r>
          </w:p>
        </w:tc>
        <w:tc>
          <w:tcPr>
            <w:tcW w:w="1167" w:type="dxa"/>
          </w:tcPr>
          <w:p w14:paraId="2C52B6F0" w14:textId="77777777" w:rsidR="00B340F3" w:rsidRPr="00296A6B" w:rsidRDefault="00B340F3" w:rsidP="00B340F3">
            <w:pPr>
              <w:rPr>
                <w:color w:val="000000"/>
              </w:rPr>
            </w:pPr>
            <w:r>
              <w:rPr>
                <w:color w:val="000000"/>
              </w:rPr>
              <w:t>Y</w:t>
            </w:r>
          </w:p>
        </w:tc>
        <w:tc>
          <w:tcPr>
            <w:tcW w:w="1254" w:type="dxa"/>
          </w:tcPr>
          <w:p w14:paraId="7C40DB2B" w14:textId="77777777" w:rsidR="00B340F3" w:rsidRPr="00296A6B" w:rsidRDefault="00B340F3" w:rsidP="00B340F3">
            <w:pPr>
              <w:rPr>
                <w:color w:val="000000"/>
              </w:rPr>
            </w:pPr>
            <w:r>
              <w:rPr>
                <w:color w:val="000000"/>
              </w:rPr>
              <w:t>String</w:t>
            </w:r>
          </w:p>
        </w:tc>
        <w:tc>
          <w:tcPr>
            <w:tcW w:w="2578" w:type="dxa"/>
          </w:tcPr>
          <w:p w14:paraId="5F24F37C" w14:textId="77777777" w:rsidR="00B340F3" w:rsidRDefault="00B340F3" w:rsidP="00B340F3">
            <w:pPr>
              <w:rPr>
                <w:color w:val="000000"/>
              </w:rPr>
            </w:pPr>
            <w:r>
              <w:rPr>
                <w:color w:val="000000"/>
              </w:rPr>
              <w:t>Rule uid</w:t>
            </w:r>
          </w:p>
        </w:tc>
      </w:tr>
      <w:tr w:rsidR="00345207" w:rsidRPr="00FF1B81" w14:paraId="3AF99E28" w14:textId="77777777" w:rsidTr="00A62DBA">
        <w:tc>
          <w:tcPr>
            <w:tcW w:w="3255" w:type="dxa"/>
          </w:tcPr>
          <w:p w14:paraId="6AF838DF" w14:textId="77777777" w:rsidR="00345207" w:rsidRDefault="00345207" w:rsidP="00B340F3">
            <w:pPr>
              <w:rPr>
                <w:color w:val="000000"/>
              </w:rPr>
            </w:pPr>
            <w:r>
              <w:rPr>
                <w:color w:val="000000"/>
              </w:rPr>
              <w:t>DIMENSION</w:t>
            </w:r>
          </w:p>
        </w:tc>
        <w:tc>
          <w:tcPr>
            <w:tcW w:w="1167" w:type="dxa"/>
          </w:tcPr>
          <w:p w14:paraId="4FAABD85" w14:textId="77777777" w:rsidR="00345207" w:rsidRDefault="00345207" w:rsidP="00B340F3">
            <w:pPr>
              <w:rPr>
                <w:color w:val="000000"/>
              </w:rPr>
            </w:pPr>
          </w:p>
        </w:tc>
        <w:tc>
          <w:tcPr>
            <w:tcW w:w="1254" w:type="dxa"/>
          </w:tcPr>
          <w:p w14:paraId="6435708E" w14:textId="77777777" w:rsidR="00345207" w:rsidRDefault="00345207" w:rsidP="00B340F3">
            <w:pPr>
              <w:rPr>
                <w:color w:val="000000"/>
              </w:rPr>
            </w:pPr>
            <w:r>
              <w:rPr>
                <w:color w:val="000000"/>
              </w:rPr>
              <w:t>String</w:t>
            </w:r>
          </w:p>
        </w:tc>
        <w:tc>
          <w:tcPr>
            <w:tcW w:w="2578" w:type="dxa"/>
          </w:tcPr>
          <w:p w14:paraId="712BDE3C" w14:textId="77777777" w:rsidR="00345207" w:rsidRDefault="00345207" w:rsidP="00B340F3">
            <w:pPr>
              <w:rPr>
                <w:color w:val="000000"/>
              </w:rPr>
            </w:pPr>
            <w:r>
              <w:rPr>
                <w:color w:val="000000"/>
              </w:rPr>
              <w:t>Dimension of the rule</w:t>
            </w:r>
          </w:p>
        </w:tc>
      </w:tr>
      <w:tr w:rsidR="00A62DBA" w:rsidRPr="00FF1B81" w14:paraId="3A613DAC" w14:textId="77777777" w:rsidTr="00345207">
        <w:tc>
          <w:tcPr>
            <w:tcW w:w="3255" w:type="dxa"/>
          </w:tcPr>
          <w:p w14:paraId="15352FD6" w14:textId="77777777" w:rsidR="00A62DBA" w:rsidRDefault="00A62DBA" w:rsidP="00B340F3">
            <w:pPr>
              <w:rPr>
                <w:color w:val="000000"/>
              </w:rPr>
            </w:pPr>
            <w:r>
              <w:rPr>
                <w:color w:val="000000"/>
              </w:rPr>
              <w:t>RULE_RESULT</w:t>
            </w:r>
          </w:p>
        </w:tc>
        <w:tc>
          <w:tcPr>
            <w:tcW w:w="1167" w:type="dxa"/>
          </w:tcPr>
          <w:p w14:paraId="3478ED46" w14:textId="77777777" w:rsidR="00A62DBA" w:rsidRPr="00296A6B" w:rsidRDefault="00A62DBA" w:rsidP="00B340F3">
            <w:pPr>
              <w:rPr>
                <w:color w:val="000000"/>
              </w:rPr>
            </w:pPr>
          </w:p>
        </w:tc>
        <w:tc>
          <w:tcPr>
            <w:tcW w:w="1254" w:type="dxa"/>
          </w:tcPr>
          <w:p w14:paraId="1E3369AD" w14:textId="77777777" w:rsidR="00A62DBA" w:rsidRDefault="00A62DBA" w:rsidP="00B340F3">
            <w:pPr>
              <w:rPr>
                <w:color w:val="000000"/>
              </w:rPr>
            </w:pPr>
            <w:r>
              <w:rPr>
                <w:color w:val="000000"/>
              </w:rPr>
              <w:t>String</w:t>
            </w:r>
          </w:p>
        </w:tc>
        <w:tc>
          <w:tcPr>
            <w:tcW w:w="2578" w:type="dxa"/>
          </w:tcPr>
          <w:p w14:paraId="3569E41F" w14:textId="77777777" w:rsidR="00A62DBA" w:rsidRDefault="00A62DBA" w:rsidP="00B340F3">
            <w:pPr>
              <w:rPr>
                <w:color w:val="000000"/>
              </w:rPr>
            </w:pPr>
            <w:r>
              <w:rPr>
                <w:color w:val="000000"/>
              </w:rPr>
              <w:t>Rule result – Pass, Fail, Skip, Error</w:t>
            </w:r>
          </w:p>
        </w:tc>
      </w:tr>
      <w:tr w:rsidR="00F33902" w:rsidRPr="00FF1B81" w14:paraId="15EA3CD6" w14:textId="77777777" w:rsidTr="00345207">
        <w:tc>
          <w:tcPr>
            <w:tcW w:w="3255" w:type="dxa"/>
          </w:tcPr>
          <w:p w14:paraId="3F87C31B" w14:textId="77777777" w:rsidR="00F33902" w:rsidRDefault="00F33902" w:rsidP="00F33902">
            <w:pPr>
              <w:rPr>
                <w:color w:val="000000"/>
              </w:rPr>
            </w:pPr>
            <w:r>
              <w:rPr>
                <w:color w:val="000000"/>
              </w:rPr>
              <w:t>RULE_RESULT_TRANSFORMED</w:t>
            </w:r>
          </w:p>
        </w:tc>
        <w:tc>
          <w:tcPr>
            <w:tcW w:w="1167" w:type="dxa"/>
          </w:tcPr>
          <w:p w14:paraId="5654B18F" w14:textId="77777777" w:rsidR="00F33902" w:rsidRPr="00296A6B" w:rsidRDefault="00F33902" w:rsidP="00F33902">
            <w:pPr>
              <w:rPr>
                <w:color w:val="000000"/>
              </w:rPr>
            </w:pPr>
          </w:p>
        </w:tc>
        <w:tc>
          <w:tcPr>
            <w:tcW w:w="1254" w:type="dxa"/>
          </w:tcPr>
          <w:p w14:paraId="0A2C911F" w14:textId="77777777" w:rsidR="00F33902" w:rsidRDefault="00F33902" w:rsidP="00F33902">
            <w:pPr>
              <w:rPr>
                <w:color w:val="000000"/>
              </w:rPr>
            </w:pPr>
            <w:r>
              <w:rPr>
                <w:color w:val="000000"/>
              </w:rPr>
              <w:t>String</w:t>
            </w:r>
          </w:p>
        </w:tc>
        <w:tc>
          <w:tcPr>
            <w:tcW w:w="2578" w:type="dxa"/>
          </w:tcPr>
          <w:p w14:paraId="6AC80164" w14:textId="77777777" w:rsidR="00F33902" w:rsidRDefault="00F33902" w:rsidP="00F33902">
            <w:pPr>
              <w:rPr>
                <w:color w:val="000000"/>
              </w:rPr>
            </w:pPr>
            <w:r>
              <w:rPr>
                <w:color w:val="000000"/>
              </w:rPr>
              <w:t>Transformed rule result considering Group field – Pass, Fail, Skip, Error</w:t>
            </w:r>
          </w:p>
        </w:tc>
      </w:tr>
      <w:tr w:rsidR="00D05EFF" w:rsidRPr="00FF1B81" w14:paraId="7810CB5E" w14:textId="77777777" w:rsidTr="00345207">
        <w:tc>
          <w:tcPr>
            <w:tcW w:w="3255" w:type="dxa"/>
          </w:tcPr>
          <w:p w14:paraId="562C999C" w14:textId="4766D05E" w:rsidR="00D05EFF" w:rsidRPr="002855FE" w:rsidRDefault="0097185A" w:rsidP="00F33902">
            <w:pPr>
              <w:rPr>
                <w:color w:val="000000"/>
              </w:rPr>
            </w:pPr>
            <w:r>
              <w:rPr>
                <w:color w:val="000000"/>
              </w:rPr>
              <w:t>RULE_INPUT_VALUES</w:t>
            </w:r>
          </w:p>
        </w:tc>
        <w:tc>
          <w:tcPr>
            <w:tcW w:w="1167" w:type="dxa"/>
          </w:tcPr>
          <w:p w14:paraId="080DD489" w14:textId="77777777" w:rsidR="00D05EFF" w:rsidRPr="00296A6B" w:rsidRDefault="00D05EFF" w:rsidP="00F33902">
            <w:pPr>
              <w:rPr>
                <w:color w:val="000000"/>
              </w:rPr>
            </w:pPr>
          </w:p>
        </w:tc>
        <w:tc>
          <w:tcPr>
            <w:tcW w:w="1254" w:type="dxa"/>
          </w:tcPr>
          <w:p w14:paraId="159F3D9A" w14:textId="77777777" w:rsidR="00D05EFF" w:rsidRDefault="00D05EFF" w:rsidP="00F33902">
            <w:pPr>
              <w:rPr>
                <w:color w:val="000000"/>
              </w:rPr>
            </w:pPr>
            <w:r>
              <w:rPr>
                <w:color w:val="000000"/>
              </w:rPr>
              <w:t>String</w:t>
            </w:r>
          </w:p>
        </w:tc>
        <w:tc>
          <w:tcPr>
            <w:tcW w:w="2578" w:type="dxa"/>
          </w:tcPr>
          <w:p w14:paraId="190AE868" w14:textId="77777777" w:rsidR="00D05EFF" w:rsidRDefault="00D05EFF" w:rsidP="00F33902">
            <w:pPr>
              <w:rPr>
                <w:color w:val="000000"/>
              </w:rPr>
            </w:pPr>
            <w:r>
              <w:rPr>
                <w:color w:val="000000"/>
              </w:rPr>
              <w:t>List of Column Name and their values, used for evaluation of Rule.</w:t>
            </w:r>
          </w:p>
          <w:p w14:paraId="52829EBE" w14:textId="77777777" w:rsidR="00D05EFF" w:rsidRDefault="00D05EFF" w:rsidP="00F33902">
            <w:pPr>
              <w:rPr>
                <w:color w:val="000000"/>
              </w:rPr>
            </w:pPr>
            <w:r>
              <w:rPr>
                <w:color w:val="000000"/>
              </w:rPr>
              <w:t>&lt;Column1 Name&gt;: &lt;Column1 Value&gt;; &lt;Column2 Name&gt;: &lt;Column2 Value&gt;</w:t>
            </w:r>
          </w:p>
        </w:tc>
      </w:tr>
      <w:tr w:rsidR="00F33902" w:rsidRPr="00FF1B81" w14:paraId="6DC643B2" w14:textId="77777777" w:rsidTr="00345207">
        <w:tc>
          <w:tcPr>
            <w:tcW w:w="3255" w:type="dxa"/>
          </w:tcPr>
          <w:p w14:paraId="3756C804" w14:textId="77777777" w:rsidR="00F33902" w:rsidRPr="002855FE" w:rsidRDefault="00F33902" w:rsidP="00F33902">
            <w:pPr>
              <w:rPr>
                <w:color w:val="000000"/>
              </w:rPr>
            </w:pPr>
            <w:r w:rsidRPr="002855FE">
              <w:rPr>
                <w:color w:val="000000"/>
              </w:rPr>
              <w:t>DATA_BATCH_IDENTIFIER</w:t>
            </w:r>
          </w:p>
        </w:tc>
        <w:tc>
          <w:tcPr>
            <w:tcW w:w="1167" w:type="dxa"/>
          </w:tcPr>
          <w:p w14:paraId="17440677" w14:textId="77777777" w:rsidR="00F33902" w:rsidRPr="00296A6B" w:rsidRDefault="00F33902" w:rsidP="00F33902">
            <w:pPr>
              <w:rPr>
                <w:color w:val="000000"/>
              </w:rPr>
            </w:pPr>
          </w:p>
        </w:tc>
        <w:tc>
          <w:tcPr>
            <w:tcW w:w="1254" w:type="dxa"/>
          </w:tcPr>
          <w:p w14:paraId="27B8C1DF" w14:textId="77777777" w:rsidR="00F33902" w:rsidRDefault="00F33902" w:rsidP="00F33902">
            <w:pPr>
              <w:rPr>
                <w:color w:val="000000"/>
              </w:rPr>
            </w:pPr>
            <w:r>
              <w:rPr>
                <w:color w:val="000000"/>
              </w:rPr>
              <w:t>String</w:t>
            </w:r>
          </w:p>
        </w:tc>
        <w:tc>
          <w:tcPr>
            <w:tcW w:w="2578" w:type="dxa"/>
          </w:tcPr>
          <w:p w14:paraId="75F25C27" w14:textId="77777777" w:rsidR="00F33902" w:rsidRDefault="00F33902" w:rsidP="00F33902">
            <w:pPr>
              <w:rPr>
                <w:color w:val="000000"/>
              </w:rPr>
            </w:pPr>
            <w:r>
              <w:rPr>
                <w:color w:val="000000"/>
              </w:rPr>
              <w:t>Data batch identifier available from source</w:t>
            </w:r>
          </w:p>
        </w:tc>
      </w:tr>
      <w:tr w:rsidR="00F33902" w:rsidRPr="00FF1B81" w14:paraId="34A6A9D0" w14:textId="77777777" w:rsidTr="00345207">
        <w:tc>
          <w:tcPr>
            <w:tcW w:w="3255" w:type="dxa"/>
          </w:tcPr>
          <w:p w14:paraId="6A1FE37F" w14:textId="77777777" w:rsidR="00F33902" w:rsidRDefault="00F33902" w:rsidP="00F33902">
            <w:pPr>
              <w:rPr>
                <w:color w:val="000000"/>
              </w:rPr>
            </w:pPr>
            <w:r>
              <w:rPr>
                <w:color w:val="000000"/>
              </w:rPr>
              <w:t>IGX</w:t>
            </w:r>
            <w:r w:rsidRPr="00296A6B">
              <w:rPr>
                <w:color w:val="000000"/>
              </w:rPr>
              <w:t>_SYSTEM_CREATED_TS</w:t>
            </w:r>
          </w:p>
        </w:tc>
        <w:tc>
          <w:tcPr>
            <w:tcW w:w="1167" w:type="dxa"/>
          </w:tcPr>
          <w:p w14:paraId="64676543" w14:textId="77777777" w:rsidR="00F33902" w:rsidRPr="00296A6B" w:rsidRDefault="00F33902" w:rsidP="00F33902">
            <w:pPr>
              <w:rPr>
                <w:color w:val="000000"/>
              </w:rPr>
            </w:pPr>
          </w:p>
        </w:tc>
        <w:tc>
          <w:tcPr>
            <w:tcW w:w="1254" w:type="dxa"/>
          </w:tcPr>
          <w:p w14:paraId="6DA4AB48" w14:textId="77777777" w:rsidR="00F33902" w:rsidRDefault="00F33902" w:rsidP="00F33902">
            <w:pPr>
              <w:rPr>
                <w:color w:val="000000"/>
              </w:rPr>
            </w:pPr>
            <w:r>
              <w:rPr>
                <w:color w:val="000000"/>
              </w:rPr>
              <w:t>DateTime</w:t>
            </w:r>
          </w:p>
        </w:tc>
        <w:tc>
          <w:tcPr>
            <w:tcW w:w="2578" w:type="dxa"/>
          </w:tcPr>
          <w:p w14:paraId="614BD13B" w14:textId="77777777" w:rsidR="00F33902" w:rsidRDefault="00F33902" w:rsidP="00F33902">
            <w:pPr>
              <w:rPr>
                <w:color w:val="000000"/>
              </w:rPr>
            </w:pPr>
            <w:r>
              <w:rPr>
                <w:color w:val="000000"/>
              </w:rPr>
              <w:t>Timestamp at which records inserted in store</w:t>
            </w:r>
          </w:p>
        </w:tc>
      </w:tr>
      <w:tr w:rsidR="00F33902" w:rsidRPr="00FF1B81" w14:paraId="4D396D29" w14:textId="77777777" w:rsidTr="00345207">
        <w:tc>
          <w:tcPr>
            <w:tcW w:w="3255" w:type="dxa"/>
          </w:tcPr>
          <w:p w14:paraId="78CD612F" w14:textId="77777777" w:rsidR="00F33902" w:rsidRDefault="00F33902" w:rsidP="00F33902">
            <w:pPr>
              <w:rPr>
                <w:color w:val="000000"/>
              </w:rPr>
            </w:pPr>
            <w:r>
              <w:rPr>
                <w:rFonts w:asciiTheme="majorHAnsi" w:hAnsiTheme="majorHAnsi" w:cstheme="majorHAnsi"/>
                <w:sz w:val="22"/>
                <w:szCs w:val="22"/>
              </w:rPr>
              <w:t>IGX</w:t>
            </w:r>
            <w:r w:rsidRPr="00C10253">
              <w:rPr>
                <w:rFonts w:asciiTheme="majorHAnsi" w:hAnsiTheme="majorHAnsi" w:cstheme="majorHAnsi"/>
                <w:sz w:val="22"/>
                <w:szCs w:val="22"/>
              </w:rPr>
              <w:t>_SYSTEM_RECORD_VERSION</w:t>
            </w:r>
          </w:p>
        </w:tc>
        <w:tc>
          <w:tcPr>
            <w:tcW w:w="1167" w:type="dxa"/>
          </w:tcPr>
          <w:p w14:paraId="7A1632FE" w14:textId="77777777" w:rsidR="00F33902" w:rsidRPr="00296A6B" w:rsidRDefault="00F33902" w:rsidP="00F33902">
            <w:pPr>
              <w:rPr>
                <w:color w:val="000000"/>
              </w:rPr>
            </w:pPr>
            <w:r>
              <w:rPr>
                <w:color w:val="000000"/>
              </w:rPr>
              <w:t>Y</w:t>
            </w:r>
          </w:p>
        </w:tc>
        <w:tc>
          <w:tcPr>
            <w:tcW w:w="1254" w:type="dxa"/>
          </w:tcPr>
          <w:p w14:paraId="40AF4245" w14:textId="77777777" w:rsidR="00F33902" w:rsidRDefault="00F33902" w:rsidP="00F33902">
            <w:pPr>
              <w:rPr>
                <w:color w:val="000000"/>
              </w:rPr>
            </w:pPr>
            <w:r>
              <w:rPr>
                <w:color w:val="000000"/>
              </w:rPr>
              <w:t>Integer</w:t>
            </w:r>
          </w:p>
        </w:tc>
        <w:tc>
          <w:tcPr>
            <w:tcW w:w="2578" w:type="dxa"/>
          </w:tcPr>
          <w:p w14:paraId="1E8E1E9F" w14:textId="77777777" w:rsidR="00F33902" w:rsidRDefault="00F33902" w:rsidP="00F33902">
            <w:pPr>
              <w:rPr>
                <w:color w:val="000000"/>
              </w:rPr>
            </w:pPr>
            <w:r>
              <w:rPr>
                <w:color w:val="000000"/>
              </w:rPr>
              <w:t>Version no. of the record for handling logical updates. Scoring engine may update the rule_result for Group fields</w:t>
            </w:r>
          </w:p>
        </w:tc>
      </w:tr>
      <w:tr w:rsidR="00F33902" w:rsidRPr="00FF1B81" w14:paraId="7BCE9F91" w14:textId="77777777" w:rsidTr="00345207">
        <w:tc>
          <w:tcPr>
            <w:tcW w:w="3255" w:type="dxa"/>
          </w:tcPr>
          <w:p w14:paraId="2F1DAEF6" w14:textId="77777777" w:rsidR="00F33902" w:rsidRPr="00296A6B" w:rsidRDefault="00F33902" w:rsidP="00F33902">
            <w:pPr>
              <w:rPr>
                <w:color w:val="000000"/>
              </w:rPr>
            </w:pPr>
            <w:r>
              <w:rPr>
                <w:color w:val="000000"/>
              </w:rPr>
              <w:t>IGX_PROCESS_ID</w:t>
            </w:r>
          </w:p>
        </w:tc>
        <w:tc>
          <w:tcPr>
            <w:tcW w:w="1167" w:type="dxa"/>
          </w:tcPr>
          <w:p w14:paraId="20CDF0E1" w14:textId="77777777" w:rsidR="00F33902" w:rsidRPr="00296A6B" w:rsidRDefault="00F33902" w:rsidP="00F33902">
            <w:pPr>
              <w:rPr>
                <w:color w:val="000000"/>
              </w:rPr>
            </w:pPr>
          </w:p>
        </w:tc>
        <w:tc>
          <w:tcPr>
            <w:tcW w:w="1254" w:type="dxa"/>
          </w:tcPr>
          <w:p w14:paraId="179EB597" w14:textId="77777777" w:rsidR="00F33902" w:rsidRDefault="00F33902" w:rsidP="00F33902">
            <w:pPr>
              <w:rPr>
                <w:color w:val="000000"/>
              </w:rPr>
            </w:pPr>
            <w:r>
              <w:rPr>
                <w:color w:val="000000"/>
              </w:rPr>
              <w:t>String</w:t>
            </w:r>
          </w:p>
        </w:tc>
        <w:tc>
          <w:tcPr>
            <w:tcW w:w="2578" w:type="dxa"/>
          </w:tcPr>
          <w:p w14:paraId="3EA93121" w14:textId="77777777" w:rsidR="00F33902" w:rsidRDefault="00F33902" w:rsidP="00F33902">
            <w:pPr>
              <w:rPr>
                <w:color w:val="000000"/>
              </w:rPr>
            </w:pPr>
            <w:r>
              <w:rPr>
                <w:color w:val="000000"/>
              </w:rPr>
              <w:t xml:space="preserve">Process id of the process </w:t>
            </w:r>
            <w:r>
              <w:rPr>
                <w:color w:val="000000"/>
              </w:rPr>
              <w:lastRenderedPageBreak/>
              <w:t>which inserted the record</w:t>
            </w:r>
          </w:p>
        </w:tc>
      </w:tr>
      <w:tr w:rsidR="00F33902" w:rsidRPr="00FF1B81" w14:paraId="5BE6B250" w14:textId="77777777" w:rsidTr="00345207">
        <w:tc>
          <w:tcPr>
            <w:tcW w:w="3255" w:type="dxa"/>
          </w:tcPr>
          <w:p w14:paraId="40CC830C" w14:textId="77777777" w:rsidR="00F33902" w:rsidRDefault="00F33902" w:rsidP="00F33902">
            <w:pPr>
              <w:rPr>
                <w:color w:val="000000"/>
              </w:rPr>
            </w:pPr>
            <w:r>
              <w:rPr>
                <w:color w:val="000000"/>
              </w:rPr>
              <w:lastRenderedPageBreak/>
              <w:t>IGX_WORK_ID</w:t>
            </w:r>
          </w:p>
        </w:tc>
        <w:tc>
          <w:tcPr>
            <w:tcW w:w="1167" w:type="dxa"/>
          </w:tcPr>
          <w:p w14:paraId="00CC497E" w14:textId="77777777" w:rsidR="00F33902" w:rsidRPr="00296A6B" w:rsidRDefault="00F33902" w:rsidP="00F33902">
            <w:pPr>
              <w:rPr>
                <w:color w:val="000000"/>
              </w:rPr>
            </w:pPr>
          </w:p>
        </w:tc>
        <w:tc>
          <w:tcPr>
            <w:tcW w:w="1254" w:type="dxa"/>
          </w:tcPr>
          <w:p w14:paraId="382C09FE" w14:textId="77777777" w:rsidR="00F33902" w:rsidRDefault="00F33902" w:rsidP="00F33902">
            <w:pPr>
              <w:rPr>
                <w:color w:val="000000"/>
              </w:rPr>
            </w:pPr>
            <w:r>
              <w:rPr>
                <w:color w:val="000000"/>
              </w:rPr>
              <w:t>String</w:t>
            </w:r>
          </w:p>
        </w:tc>
        <w:tc>
          <w:tcPr>
            <w:tcW w:w="2578" w:type="dxa"/>
          </w:tcPr>
          <w:p w14:paraId="0C8816FD" w14:textId="77777777" w:rsidR="00F33902" w:rsidRDefault="00F33902" w:rsidP="00F33902">
            <w:pPr>
              <w:rPr>
                <w:color w:val="000000"/>
              </w:rPr>
            </w:pPr>
            <w:r>
              <w:rPr>
                <w:color w:val="000000"/>
              </w:rPr>
              <w:t>Work id of the process which inserted the record</w:t>
            </w:r>
          </w:p>
        </w:tc>
      </w:tr>
    </w:tbl>
    <w:p w14:paraId="3C538F10" w14:textId="77777777" w:rsidR="00B340F3" w:rsidRDefault="00B340F3" w:rsidP="00B340F3">
      <w:pPr>
        <w:spacing w:line="259" w:lineRule="auto"/>
        <w:ind w:left="360"/>
        <w:rPr>
          <w:rFonts w:ascii="Avenir LT Pro 45 Book" w:eastAsia="Verdana" w:hAnsi="Avenir LT Pro 45 Book" w:cs="Verdana"/>
          <w:color w:val="000000"/>
          <w:sz w:val="22"/>
          <w:szCs w:val="22"/>
          <w:lang w:val="en-IN" w:eastAsia="en-IN"/>
        </w:rPr>
      </w:pPr>
    </w:p>
    <w:p w14:paraId="6CA43725" w14:textId="77777777" w:rsidR="00097D2D" w:rsidRPr="00097D2D" w:rsidRDefault="00097D2D" w:rsidP="00B327BA">
      <w:pPr>
        <w:pStyle w:val="ListParagraph"/>
        <w:keepNext/>
        <w:keepLines/>
        <w:numPr>
          <w:ilvl w:val="0"/>
          <w:numId w:val="20"/>
        </w:numPr>
        <w:spacing w:before="40"/>
        <w:contextualSpacing w:val="0"/>
        <w:outlineLvl w:val="2"/>
        <w:rPr>
          <w:rFonts w:asciiTheme="majorHAnsi" w:eastAsiaTheme="majorEastAsia" w:hAnsiTheme="majorHAnsi" w:cstheme="majorBidi"/>
          <w:b/>
          <w:vanish/>
          <w:color w:val="243F60" w:themeColor="accent1" w:themeShade="7F"/>
        </w:rPr>
      </w:pPr>
      <w:bookmarkStart w:id="67" w:name="_Toc19804753"/>
      <w:bookmarkStart w:id="68" w:name="_Toc21329086"/>
      <w:bookmarkStart w:id="69" w:name="_Toc21618127"/>
      <w:bookmarkStart w:id="70" w:name="_Toc23404791"/>
      <w:bookmarkEnd w:id="67"/>
      <w:bookmarkEnd w:id="68"/>
      <w:bookmarkEnd w:id="69"/>
      <w:bookmarkEnd w:id="70"/>
    </w:p>
    <w:p w14:paraId="72E47A94" w14:textId="77777777" w:rsidR="00097D2D" w:rsidRPr="00097D2D" w:rsidRDefault="00097D2D" w:rsidP="00B327BA">
      <w:pPr>
        <w:pStyle w:val="ListParagraph"/>
        <w:keepNext/>
        <w:keepLines/>
        <w:numPr>
          <w:ilvl w:val="0"/>
          <w:numId w:val="20"/>
        </w:numPr>
        <w:spacing w:before="40"/>
        <w:contextualSpacing w:val="0"/>
        <w:outlineLvl w:val="2"/>
        <w:rPr>
          <w:rFonts w:asciiTheme="majorHAnsi" w:eastAsiaTheme="majorEastAsia" w:hAnsiTheme="majorHAnsi" w:cstheme="majorBidi"/>
          <w:b/>
          <w:vanish/>
          <w:color w:val="243F60" w:themeColor="accent1" w:themeShade="7F"/>
        </w:rPr>
      </w:pPr>
      <w:bookmarkStart w:id="71" w:name="_Toc19804754"/>
      <w:bookmarkStart w:id="72" w:name="_Toc21329087"/>
      <w:bookmarkStart w:id="73" w:name="_Toc21618128"/>
      <w:bookmarkStart w:id="74" w:name="_Toc23404792"/>
      <w:bookmarkEnd w:id="71"/>
      <w:bookmarkEnd w:id="72"/>
      <w:bookmarkEnd w:id="73"/>
      <w:bookmarkEnd w:id="74"/>
    </w:p>
    <w:p w14:paraId="423F6E96" w14:textId="77777777" w:rsidR="00097D2D" w:rsidRPr="00097D2D" w:rsidRDefault="00097D2D" w:rsidP="00B327BA">
      <w:pPr>
        <w:pStyle w:val="ListParagraph"/>
        <w:keepNext/>
        <w:keepLines/>
        <w:numPr>
          <w:ilvl w:val="1"/>
          <w:numId w:val="20"/>
        </w:numPr>
        <w:spacing w:before="40"/>
        <w:contextualSpacing w:val="0"/>
        <w:outlineLvl w:val="2"/>
        <w:rPr>
          <w:rFonts w:asciiTheme="majorHAnsi" w:eastAsiaTheme="majorEastAsia" w:hAnsiTheme="majorHAnsi" w:cstheme="majorBidi"/>
          <w:b/>
          <w:vanish/>
          <w:color w:val="243F60" w:themeColor="accent1" w:themeShade="7F"/>
        </w:rPr>
      </w:pPr>
      <w:bookmarkStart w:id="75" w:name="_Toc19804755"/>
      <w:bookmarkStart w:id="76" w:name="_Toc21329088"/>
      <w:bookmarkStart w:id="77" w:name="_Toc21618129"/>
      <w:bookmarkStart w:id="78" w:name="_Toc23404793"/>
      <w:bookmarkEnd w:id="75"/>
      <w:bookmarkEnd w:id="76"/>
      <w:bookmarkEnd w:id="77"/>
      <w:bookmarkEnd w:id="78"/>
    </w:p>
    <w:p w14:paraId="16823CD9" w14:textId="77777777" w:rsidR="00097D2D" w:rsidRPr="00097D2D" w:rsidRDefault="00097D2D" w:rsidP="00B327BA">
      <w:pPr>
        <w:pStyle w:val="ListParagraph"/>
        <w:keepNext/>
        <w:keepLines/>
        <w:numPr>
          <w:ilvl w:val="1"/>
          <w:numId w:val="20"/>
        </w:numPr>
        <w:spacing w:before="40"/>
        <w:contextualSpacing w:val="0"/>
        <w:outlineLvl w:val="2"/>
        <w:rPr>
          <w:rFonts w:asciiTheme="majorHAnsi" w:eastAsiaTheme="majorEastAsia" w:hAnsiTheme="majorHAnsi" w:cstheme="majorBidi"/>
          <w:b/>
          <w:vanish/>
          <w:color w:val="243F60" w:themeColor="accent1" w:themeShade="7F"/>
        </w:rPr>
      </w:pPr>
      <w:bookmarkStart w:id="79" w:name="_Toc19804756"/>
      <w:bookmarkStart w:id="80" w:name="_Toc21329089"/>
      <w:bookmarkStart w:id="81" w:name="_Toc21618130"/>
      <w:bookmarkStart w:id="82" w:name="_Toc23404794"/>
      <w:bookmarkEnd w:id="79"/>
      <w:bookmarkEnd w:id="80"/>
      <w:bookmarkEnd w:id="81"/>
      <w:bookmarkEnd w:id="82"/>
    </w:p>
    <w:p w14:paraId="1D6507D5"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83" w:name="_Toc19804757"/>
      <w:bookmarkStart w:id="84" w:name="_Toc21329090"/>
      <w:bookmarkStart w:id="85" w:name="_Toc21618131"/>
      <w:bookmarkStart w:id="86" w:name="_Toc23404795"/>
      <w:bookmarkEnd w:id="83"/>
      <w:bookmarkEnd w:id="84"/>
      <w:bookmarkEnd w:id="85"/>
      <w:bookmarkEnd w:id="86"/>
    </w:p>
    <w:p w14:paraId="47EA364B"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87" w:name="_Toc19804758"/>
      <w:bookmarkStart w:id="88" w:name="_Toc21329091"/>
      <w:bookmarkStart w:id="89" w:name="_Toc21618132"/>
      <w:bookmarkStart w:id="90" w:name="_Toc23404796"/>
      <w:bookmarkEnd w:id="87"/>
      <w:bookmarkEnd w:id="88"/>
      <w:bookmarkEnd w:id="89"/>
      <w:bookmarkEnd w:id="90"/>
    </w:p>
    <w:p w14:paraId="7F31B2C2"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91" w:name="_Toc19804759"/>
      <w:bookmarkStart w:id="92" w:name="_Toc21329092"/>
      <w:bookmarkStart w:id="93" w:name="_Toc21618133"/>
      <w:bookmarkStart w:id="94" w:name="_Toc23404797"/>
      <w:bookmarkEnd w:id="91"/>
      <w:bookmarkEnd w:id="92"/>
      <w:bookmarkEnd w:id="93"/>
      <w:bookmarkEnd w:id="94"/>
    </w:p>
    <w:p w14:paraId="30A3C2AD" w14:textId="77777777" w:rsidR="00097D2D" w:rsidRPr="00097D2D" w:rsidRDefault="00097D2D" w:rsidP="00B327BA">
      <w:pPr>
        <w:pStyle w:val="ListParagraph"/>
        <w:keepNext/>
        <w:keepLines/>
        <w:numPr>
          <w:ilvl w:val="2"/>
          <w:numId w:val="20"/>
        </w:numPr>
        <w:spacing w:before="40"/>
        <w:contextualSpacing w:val="0"/>
        <w:outlineLvl w:val="2"/>
        <w:rPr>
          <w:rFonts w:asciiTheme="majorHAnsi" w:eastAsiaTheme="majorEastAsia" w:hAnsiTheme="majorHAnsi" w:cstheme="majorBidi"/>
          <w:b/>
          <w:vanish/>
          <w:color w:val="243F60" w:themeColor="accent1" w:themeShade="7F"/>
        </w:rPr>
      </w:pPr>
      <w:bookmarkStart w:id="95" w:name="_Toc19804760"/>
      <w:bookmarkStart w:id="96" w:name="_Toc21329093"/>
      <w:bookmarkStart w:id="97" w:name="_Toc21618134"/>
      <w:bookmarkStart w:id="98" w:name="_Toc23404798"/>
      <w:bookmarkEnd w:id="95"/>
      <w:bookmarkEnd w:id="96"/>
      <w:bookmarkEnd w:id="97"/>
      <w:bookmarkEnd w:id="98"/>
    </w:p>
    <w:p w14:paraId="1570269D" w14:textId="77777777" w:rsidR="00B954FD" w:rsidRDefault="000078E7" w:rsidP="00B327BA">
      <w:pPr>
        <w:pStyle w:val="Heading3"/>
        <w:numPr>
          <w:ilvl w:val="2"/>
          <w:numId w:val="20"/>
        </w:numPr>
        <w:rPr>
          <w:b/>
        </w:rPr>
      </w:pPr>
      <w:bookmarkStart w:id="99" w:name="_Toc23404799"/>
      <w:r w:rsidRPr="000078E7">
        <w:rPr>
          <w:b/>
        </w:rPr>
        <w:t>IGX_DS_DQ_</w:t>
      </w:r>
      <w:r w:rsidR="00E76153">
        <w:rPr>
          <w:b/>
        </w:rPr>
        <w:t>DETAIL</w:t>
      </w:r>
      <w:r w:rsidR="00D5130A">
        <w:rPr>
          <w:b/>
        </w:rPr>
        <w:t>_SCORE</w:t>
      </w:r>
      <w:bookmarkEnd w:id="99"/>
    </w:p>
    <w:p w14:paraId="0A861E9E" w14:textId="77777777" w:rsidR="000078E7" w:rsidRDefault="000078E7" w:rsidP="000078E7"/>
    <w:p w14:paraId="5651551C" w14:textId="77777777" w:rsidR="000078E7" w:rsidRDefault="00D5130A" w:rsidP="000078E7">
      <w:pPr>
        <w:ind w:left="360"/>
        <w:jc w:val="both"/>
        <w:rPr>
          <w:rFonts w:asciiTheme="majorHAnsi" w:hAnsiTheme="majorHAnsi" w:cstheme="majorHAnsi"/>
        </w:rPr>
      </w:pPr>
      <w:r>
        <w:rPr>
          <w:rFonts w:asciiTheme="majorHAnsi" w:hAnsiTheme="majorHAnsi" w:cstheme="majorHAnsi"/>
        </w:rPr>
        <w:t xml:space="preserve">Scoring Engine summarizes IGX_DS_DQ_RESULTS data, generate score at lowest level for each </w:t>
      </w:r>
      <w:r w:rsidR="000078E7">
        <w:rPr>
          <w:rFonts w:asciiTheme="majorHAnsi" w:hAnsiTheme="majorHAnsi" w:cstheme="majorHAnsi"/>
        </w:rPr>
        <w:t xml:space="preserve">rule </w:t>
      </w:r>
      <w:r>
        <w:rPr>
          <w:rFonts w:asciiTheme="majorHAnsi" w:hAnsiTheme="majorHAnsi" w:cstheme="majorHAnsi"/>
        </w:rPr>
        <w:t>after due transformation and store in this DS.</w:t>
      </w:r>
    </w:p>
    <w:p w14:paraId="093AF87B" w14:textId="77777777" w:rsidR="000078E7" w:rsidRDefault="000078E7" w:rsidP="000078E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0078E7" w:rsidRPr="00FF1B81" w14:paraId="4F1F9178" w14:textId="77777777" w:rsidTr="000078E7">
        <w:tc>
          <w:tcPr>
            <w:tcW w:w="3024" w:type="dxa"/>
            <w:tcMar>
              <w:top w:w="0" w:type="dxa"/>
              <w:left w:w="108" w:type="dxa"/>
              <w:bottom w:w="0" w:type="dxa"/>
              <w:right w:w="108" w:type="dxa"/>
            </w:tcMar>
            <w:hideMark/>
          </w:tcPr>
          <w:p w14:paraId="365B29FA"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62662480"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39323B0"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3ECCBA9B" w14:textId="77777777" w:rsidR="000078E7" w:rsidRPr="00FF1B81" w:rsidRDefault="000078E7" w:rsidP="000078E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0078E7" w:rsidRPr="00FF1B81" w14:paraId="61408C01" w14:textId="77777777" w:rsidTr="000078E7">
        <w:tc>
          <w:tcPr>
            <w:tcW w:w="3024" w:type="dxa"/>
            <w:tcMar>
              <w:top w:w="0" w:type="dxa"/>
              <w:left w:w="108" w:type="dxa"/>
              <w:bottom w:w="0" w:type="dxa"/>
              <w:right w:w="108" w:type="dxa"/>
            </w:tcMar>
            <w:hideMark/>
          </w:tcPr>
          <w:p w14:paraId="091C752D" w14:textId="77777777" w:rsidR="000078E7" w:rsidRPr="00FF1B81" w:rsidRDefault="00877EF7" w:rsidP="000078E7">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23C7E4E4" w14:textId="77777777" w:rsidR="000078E7" w:rsidRPr="00FF1B81" w:rsidRDefault="000078E7" w:rsidP="000078E7">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46A4B261" w14:textId="77777777" w:rsidR="000078E7" w:rsidRPr="00FF1B81" w:rsidRDefault="000078E7" w:rsidP="000078E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375C0BE1" w14:textId="77777777" w:rsidR="000078E7" w:rsidRPr="00FF1B81" w:rsidRDefault="000078E7" w:rsidP="000078E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0447F755" w14:textId="77777777" w:rsidR="000078E7" w:rsidRPr="00FF1B81" w:rsidRDefault="000078E7" w:rsidP="000078E7">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0078E7" w:rsidRPr="00FF1B81" w14:paraId="59915D04" w14:textId="77777777" w:rsidTr="003822DF">
        <w:tc>
          <w:tcPr>
            <w:tcW w:w="2879" w:type="dxa"/>
          </w:tcPr>
          <w:p w14:paraId="57E819BF"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7E30921E"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28629205"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68888CE0" w14:textId="77777777" w:rsidR="000078E7" w:rsidRPr="00FF1B81" w:rsidRDefault="000078E7" w:rsidP="000078E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0078E7" w:rsidRPr="00FF1B81" w14:paraId="23CA3492" w14:textId="77777777" w:rsidTr="003822DF">
        <w:tc>
          <w:tcPr>
            <w:tcW w:w="2879" w:type="dxa"/>
          </w:tcPr>
          <w:p w14:paraId="38AA5505" w14:textId="77777777" w:rsidR="000078E7" w:rsidRPr="00296A6B" w:rsidRDefault="000078E7" w:rsidP="000078E7">
            <w:pPr>
              <w:rPr>
                <w:color w:val="000000"/>
              </w:rPr>
            </w:pPr>
            <w:r>
              <w:rPr>
                <w:color w:val="000000"/>
              </w:rPr>
              <w:t>RUN_TIMESTAMP</w:t>
            </w:r>
          </w:p>
        </w:tc>
        <w:tc>
          <w:tcPr>
            <w:tcW w:w="1167" w:type="dxa"/>
          </w:tcPr>
          <w:p w14:paraId="798C703D" w14:textId="77777777" w:rsidR="000078E7" w:rsidRPr="00296A6B" w:rsidRDefault="000078E7" w:rsidP="000078E7">
            <w:pPr>
              <w:rPr>
                <w:color w:val="000000"/>
              </w:rPr>
            </w:pPr>
            <w:r w:rsidRPr="00296A6B">
              <w:rPr>
                <w:color w:val="000000"/>
              </w:rPr>
              <w:t>Y</w:t>
            </w:r>
          </w:p>
        </w:tc>
        <w:tc>
          <w:tcPr>
            <w:tcW w:w="1125" w:type="dxa"/>
          </w:tcPr>
          <w:p w14:paraId="1BBAC2AF" w14:textId="77777777" w:rsidR="000078E7" w:rsidRPr="00296A6B" w:rsidRDefault="005A6177" w:rsidP="000078E7">
            <w:pPr>
              <w:rPr>
                <w:color w:val="000000"/>
              </w:rPr>
            </w:pPr>
            <w:r>
              <w:rPr>
                <w:color w:val="000000"/>
              </w:rPr>
              <w:t>DateTime</w:t>
            </w:r>
          </w:p>
        </w:tc>
        <w:tc>
          <w:tcPr>
            <w:tcW w:w="3247" w:type="dxa"/>
          </w:tcPr>
          <w:p w14:paraId="66CB640D" w14:textId="77777777" w:rsidR="000078E7" w:rsidRPr="00296A6B" w:rsidRDefault="000078E7" w:rsidP="00744E58">
            <w:pPr>
              <w:rPr>
                <w:color w:val="000000"/>
              </w:rPr>
            </w:pPr>
            <w:r>
              <w:rPr>
                <w:color w:val="000000"/>
              </w:rPr>
              <w:t xml:space="preserve">Run timestamp of the process. Value will be same for all output records </w:t>
            </w:r>
          </w:p>
        </w:tc>
      </w:tr>
      <w:tr w:rsidR="00044101" w:rsidRPr="00FF1B81" w14:paraId="23EDA27D" w14:textId="77777777" w:rsidTr="003822DF">
        <w:tc>
          <w:tcPr>
            <w:tcW w:w="2879" w:type="dxa"/>
          </w:tcPr>
          <w:p w14:paraId="1F4F8375" w14:textId="77777777" w:rsidR="00044101" w:rsidRPr="00296A6B" w:rsidRDefault="00044101" w:rsidP="00171DB2">
            <w:pPr>
              <w:rPr>
                <w:color w:val="000000"/>
              </w:rPr>
            </w:pPr>
            <w:r>
              <w:rPr>
                <w:color w:val="000000"/>
              </w:rPr>
              <w:t>RR_RECORD_ID</w:t>
            </w:r>
          </w:p>
        </w:tc>
        <w:tc>
          <w:tcPr>
            <w:tcW w:w="1167" w:type="dxa"/>
          </w:tcPr>
          <w:p w14:paraId="4872DEBE" w14:textId="77777777" w:rsidR="00044101" w:rsidRPr="00296A6B" w:rsidRDefault="00044101" w:rsidP="00171DB2">
            <w:pPr>
              <w:rPr>
                <w:color w:val="000000"/>
              </w:rPr>
            </w:pPr>
            <w:r w:rsidRPr="00296A6B">
              <w:rPr>
                <w:color w:val="000000"/>
              </w:rPr>
              <w:t>Y</w:t>
            </w:r>
          </w:p>
        </w:tc>
        <w:tc>
          <w:tcPr>
            <w:tcW w:w="1125" w:type="dxa"/>
          </w:tcPr>
          <w:p w14:paraId="79D8048C" w14:textId="77777777" w:rsidR="00044101" w:rsidRPr="00296A6B" w:rsidRDefault="00044101" w:rsidP="00171DB2">
            <w:pPr>
              <w:rPr>
                <w:color w:val="000000"/>
              </w:rPr>
            </w:pPr>
            <w:r>
              <w:rPr>
                <w:color w:val="000000"/>
              </w:rPr>
              <w:t>String</w:t>
            </w:r>
          </w:p>
        </w:tc>
        <w:tc>
          <w:tcPr>
            <w:tcW w:w="3247" w:type="dxa"/>
          </w:tcPr>
          <w:p w14:paraId="6F3373C8" w14:textId="77777777" w:rsidR="00044101" w:rsidRPr="00296A6B" w:rsidRDefault="00044101" w:rsidP="00171DB2">
            <w:pPr>
              <w:rPr>
                <w:color w:val="000000"/>
              </w:rPr>
            </w:pPr>
            <w:r>
              <w:rPr>
                <w:color w:val="000000"/>
              </w:rPr>
              <w:t>IGX_DS_DG_DATA_ELEMENT_RULES. D3S_RECORD_ID</w:t>
            </w:r>
          </w:p>
        </w:tc>
      </w:tr>
      <w:tr w:rsidR="00095186" w:rsidRPr="00FF1B81" w14:paraId="037B5B82" w14:textId="77777777" w:rsidTr="003822DF">
        <w:tc>
          <w:tcPr>
            <w:tcW w:w="2879" w:type="dxa"/>
          </w:tcPr>
          <w:p w14:paraId="6E7F5F5D" w14:textId="77777777" w:rsidR="00095186" w:rsidRPr="00296A6B" w:rsidRDefault="00095186" w:rsidP="00566EEF">
            <w:pPr>
              <w:rPr>
                <w:color w:val="000000"/>
              </w:rPr>
            </w:pPr>
            <w:r>
              <w:rPr>
                <w:color w:val="000000"/>
              </w:rPr>
              <w:t>DATA_ENTITY_NAME</w:t>
            </w:r>
          </w:p>
        </w:tc>
        <w:tc>
          <w:tcPr>
            <w:tcW w:w="1167" w:type="dxa"/>
          </w:tcPr>
          <w:p w14:paraId="277A5757" w14:textId="77777777" w:rsidR="00095186" w:rsidRPr="00296A6B" w:rsidRDefault="00095186" w:rsidP="00566EEF">
            <w:pPr>
              <w:rPr>
                <w:color w:val="000000"/>
              </w:rPr>
            </w:pPr>
          </w:p>
        </w:tc>
        <w:tc>
          <w:tcPr>
            <w:tcW w:w="1125" w:type="dxa"/>
          </w:tcPr>
          <w:p w14:paraId="1B757575" w14:textId="77777777" w:rsidR="00095186" w:rsidRPr="00296A6B" w:rsidRDefault="00095186" w:rsidP="00566EEF">
            <w:pPr>
              <w:rPr>
                <w:color w:val="000000"/>
              </w:rPr>
            </w:pPr>
            <w:r w:rsidRPr="00296A6B">
              <w:rPr>
                <w:color w:val="000000"/>
              </w:rPr>
              <w:t>String</w:t>
            </w:r>
          </w:p>
        </w:tc>
        <w:tc>
          <w:tcPr>
            <w:tcW w:w="3247" w:type="dxa"/>
          </w:tcPr>
          <w:p w14:paraId="0427BC9C" w14:textId="77777777" w:rsidR="00095186" w:rsidRPr="00296A6B" w:rsidRDefault="00095186" w:rsidP="00566EEF">
            <w:pPr>
              <w:rPr>
                <w:color w:val="000000"/>
              </w:rPr>
            </w:pPr>
            <w:r>
              <w:rPr>
                <w:color w:val="000000"/>
              </w:rPr>
              <w:t>Data entity to which result belongs to</w:t>
            </w:r>
          </w:p>
        </w:tc>
      </w:tr>
      <w:tr w:rsidR="00095186" w:rsidRPr="00FF1B81" w14:paraId="28456BBA" w14:textId="77777777" w:rsidTr="003822DF">
        <w:tc>
          <w:tcPr>
            <w:tcW w:w="2879" w:type="dxa"/>
          </w:tcPr>
          <w:p w14:paraId="2E722B7F" w14:textId="77777777" w:rsidR="00095186" w:rsidRDefault="00095186" w:rsidP="00566EEF">
            <w:pPr>
              <w:rPr>
                <w:color w:val="000000"/>
              </w:rPr>
            </w:pPr>
            <w:r>
              <w:rPr>
                <w:color w:val="000000"/>
              </w:rPr>
              <w:t>DATA_ENTITY_UID</w:t>
            </w:r>
          </w:p>
        </w:tc>
        <w:tc>
          <w:tcPr>
            <w:tcW w:w="1167" w:type="dxa"/>
          </w:tcPr>
          <w:p w14:paraId="6CFB737C" w14:textId="77777777" w:rsidR="00095186" w:rsidRPr="00296A6B" w:rsidRDefault="00095186" w:rsidP="00566EEF">
            <w:pPr>
              <w:rPr>
                <w:color w:val="000000"/>
              </w:rPr>
            </w:pPr>
            <w:r>
              <w:rPr>
                <w:color w:val="000000"/>
              </w:rPr>
              <w:t>Y</w:t>
            </w:r>
          </w:p>
        </w:tc>
        <w:tc>
          <w:tcPr>
            <w:tcW w:w="1125" w:type="dxa"/>
          </w:tcPr>
          <w:p w14:paraId="058A5FC6" w14:textId="77777777" w:rsidR="00095186" w:rsidRPr="00296A6B" w:rsidRDefault="00095186" w:rsidP="00566EEF">
            <w:pPr>
              <w:rPr>
                <w:color w:val="000000"/>
              </w:rPr>
            </w:pPr>
            <w:r>
              <w:rPr>
                <w:color w:val="000000"/>
              </w:rPr>
              <w:t>String</w:t>
            </w:r>
          </w:p>
        </w:tc>
        <w:tc>
          <w:tcPr>
            <w:tcW w:w="3247" w:type="dxa"/>
          </w:tcPr>
          <w:p w14:paraId="2888EEFF" w14:textId="77777777" w:rsidR="00095186" w:rsidRDefault="00095186" w:rsidP="00566EEF">
            <w:pPr>
              <w:rPr>
                <w:color w:val="000000"/>
              </w:rPr>
            </w:pPr>
            <w:r>
              <w:rPr>
                <w:color w:val="000000"/>
              </w:rPr>
              <w:t xml:space="preserve">Data entity uid </w:t>
            </w:r>
          </w:p>
        </w:tc>
      </w:tr>
      <w:tr w:rsidR="00095186" w:rsidRPr="00FF1B81" w14:paraId="1ECBBE5A" w14:textId="77777777" w:rsidTr="003822DF">
        <w:tc>
          <w:tcPr>
            <w:tcW w:w="2879" w:type="dxa"/>
          </w:tcPr>
          <w:p w14:paraId="0A42962A" w14:textId="77777777" w:rsidR="00095186" w:rsidRDefault="00095186" w:rsidP="00566EEF">
            <w:pPr>
              <w:rPr>
                <w:color w:val="000000"/>
              </w:rPr>
            </w:pPr>
            <w:r>
              <w:rPr>
                <w:color w:val="000000"/>
              </w:rPr>
              <w:t>DATA_ELEMENT_NAME</w:t>
            </w:r>
          </w:p>
        </w:tc>
        <w:tc>
          <w:tcPr>
            <w:tcW w:w="1167" w:type="dxa"/>
          </w:tcPr>
          <w:p w14:paraId="378789B2" w14:textId="77777777" w:rsidR="00095186" w:rsidRDefault="00095186" w:rsidP="00566EEF">
            <w:pPr>
              <w:rPr>
                <w:color w:val="000000"/>
              </w:rPr>
            </w:pPr>
          </w:p>
        </w:tc>
        <w:tc>
          <w:tcPr>
            <w:tcW w:w="1125" w:type="dxa"/>
          </w:tcPr>
          <w:p w14:paraId="65BA5398" w14:textId="77777777" w:rsidR="00095186" w:rsidRDefault="00095186" w:rsidP="00566EEF">
            <w:pPr>
              <w:rPr>
                <w:color w:val="000000"/>
              </w:rPr>
            </w:pPr>
            <w:r>
              <w:rPr>
                <w:color w:val="000000"/>
              </w:rPr>
              <w:t>String</w:t>
            </w:r>
          </w:p>
        </w:tc>
        <w:tc>
          <w:tcPr>
            <w:tcW w:w="3247" w:type="dxa"/>
          </w:tcPr>
          <w:p w14:paraId="3825D792" w14:textId="77777777" w:rsidR="00095186" w:rsidRDefault="00095186" w:rsidP="00566EEF">
            <w:pPr>
              <w:rPr>
                <w:color w:val="000000"/>
              </w:rPr>
            </w:pPr>
            <w:r>
              <w:rPr>
                <w:color w:val="000000"/>
              </w:rPr>
              <w:t>Attribute name</w:t>
            </w:r>
          </w:p>
        </w:tc>
      </w:tr>
      <w:tr w:rsidR="00095186" w:rsidRPr="00FF1B81" w14:paraId="43A221C2" w14:textId="77777777" w:rsidTr="003822DF">
        <w:tc>
          <w:tcPr>
            <w:tcW w:w="2879" w:type="dxa"/>
          </w:tcPr>
          <w:p w14:paraId="09525306" w14:textId="77777777" w:rsidR="00095186" w:rsidRDefault="00095186" w:rsidP="00566EEF">
            <w:pPr>
              <w:rPr>
                <w:color w:val="000000"/>
              </w:rPr>
            </w:pPr>
            <w:r>
              <w:rPr>
                <w:color w:val="000000"/>
              </w:rPr>
              <w:t>DATA_ELEMENT_UID</w:t>
            </w:r>
          </w:p>
        </w:tc>
        <w:tc>
          <w:tcPr>
            <w:tcW w:w="1167" w:type="dxa"/>
          </w:tcPr>
          <w:p w14:paraId="3647B5DE" w14:textId="77777777" w:rsidR="00095186" w:rsidRPr="00296A6B" w:rsidRDefault="00095186" w:rsidP="00566EEF">
            <w:pPr>
              <w:rPr>
                <w:color w:val="000000"/>
              </w:rPr>
            </w:pPr>
            <w:r>
              <w:rPr>
                <w:color w:val="000000"/>
              </w:rPr>
              <w:t>Y</w:t>
            </w:r>
          </w:p>
        </w:tc>
        <w:tc>
          <w:tcPr>
            <w:tcW w:w="1125" w:type="dxa"/>
          </w:tcPr>
          <w:p w14:paraId="7818D153" w14:textId="77777777" w:rsidR="00095186" w:rsidRPr="00296A6B" w:rsidRDefault="00095186" w:rsidP="00566EEF">
            <w:pPr>
              <w:rPr>
                <w:color w:val="000000"/>
              </w:rPr>
            </w:pPr>
            <w:r>
              <w:rPr>
                <w:color w:val="000000"/>
              </w:rPr>
              <w:t>String</w:t>
            </w:r>
          </w:p>
        </w:tc>
        <w:tc>
          <w:tcPr>
            <w:tcW w:w="3247" w:type="dxa"/>
          </w:tcPr>
          <w:p w14:paraId="6B234886" w14:textId="77777777" w:rsidR="00095186" w:rsidRDefault="00095186" w:rsidP="00566EEF">
            <w:pPr>
              <w:rPr>
                <w:color w:val="000000"/>
              </w:rPr>
            </w:pPr>
            <w:r>
              <w:rPr>
                <w:color w:val="000000"/>
              </w:rPr>
              <w:t>Attribute uid</w:t>
            </w:r>
          </w:p>
        </w:tc>
      </w:tr>
      <w:tr w:rsidR="000078E7" w:rsidRPr="00FF1B81" w14:paraId="08E6859F" w14:textId="77777777" w:rsidTr="003822DF">
        <w:tc>
          <w:tcPr>
            <w:tcW w:w="2879" w:type="dxa"/>
          </w:tcPr>
          <w:p w14:paraId="3DF5EAAA" w14:textId="77777777" w:rsidR="000078E7" w:rsidRDefault="000078E7" w:rsidP="000078E7">
            <w:pPr>
              <w:rPr>
                <w:color w:val="000000"/>
              </w:rPr>
            </w:pPr>
            <w:r>
              <w:rPr>
                <w:color w:val="000000"/>
              </w:rPr>
              <w:t>RULE_NAME</w:t>
            </w:r>
          </w:p>
        </w:tc>
        <w:tc>
          <w:tcPr>
            <w:tcW w:w="1167" w:type="dxa"/>
          </w:tcPr>
          <w:p w14:paraId="1E3857C6" w14:textId="77777777" w:rsidR="000078E7" w:rsidRDefault="000078E7" w:rsidP="000078E7">
            <w:pPr>
              <w:rPr>
                <w:color w:val="000000"/>
              </w:rPr>
            </w:pPr>
          </w:p>
        </w:tc>
        <w:tc>
          <w:tcPr>
            <w:tcW w:w="1125" w:type="dxa"/>
          </w:tcPr>
          <w:p w14:paraId="728BFC80" w14:textId="77777777" w:rsidR="000078E7" w:rsidRDefault="000078E7" w:rsidP="000078E7">
            <w:pPr>
              <w:rPr>
                <w:color w:val="000000"/>
              </w:rPr>
            </w:pPr>
            <w:r>
              <w:rPr>
                <w:color w:val="000000"/>
              </w:rPr>
              <w:t>String</w:t>
            </w:r>
          </w:p>
        </w:tc>
        <w:tc>
          <w:tcPr>
            <w:tcW w:w="3247" w:type="dxa"/>
          </w:tcPr>
          <w:p w14:paraId="7F62B5D4" w14:textId="77777777" w:rsidR="000078E7" w:rsidRDefault="000078E7" w:rsidP="000078E7">
            <w:pPr>
              <w:rPr>
                <w:color w:val="000000"/>
              </w:rPr>
            </w:pPr>
            <w:r>
              <w:rPr>
                <w:color w:val="000000"/>
              </w:rPr>
              <w:t>Rule name</w:t>
            </w:r>
            <w:r w:rsidR="007975A7">
              <w:rPr>
                <w:color w:val="000000"/>
              </w:rPr>
              <w:t xml:space="preserve"> </w:t>
            </w:r>
            <w:r w:rsidR="007975A7" w:rsidRPr="007975A7">
              <w:rPr>
                <w:color w:val="000000"/>
              </w:rPr>
              <w:t>e.g. IGX000002</w:t>
            </w:r>
          </w:p>
        </w:tc>
      </w:tr>
      <w:tr w:rsidR="000078E7" w:rsidRPr="00FF1B81" w14:paraId="1AD616F8" w14:textId="77777777" w:rsidTr="003822DF">
        <w:tc>
          <w:tcPr>
            <w:tcW w:w="2879" w:type="dxa"/>
          </w:tcPr>
          <w:p w14:paraId="0EA0E521" w14:textId="77777777" w:rsidR="000078E7" w:rsidRDefault="000078E7" w:rsidP="000078E7">
            <w:pPr>
              <w:rPr>
                <w:color w:val="000000"/>
              </w:rPr>
            </w:pPr>
            <w:r>
              <w:rPr>
                <w:color w:val="000000"/>
              </w:rPr>
              <w:t>RULE_UID</w:t>
            </w:r>
          </w:p>
        </w:tc>
        <w:tc>
          <w:tcPr>
            <w:tcW w:w="1167" w:type="dxa"/>
          </w:tcPr>
          <w:p w14:paraId="4D82D796" w14:textId="77777777" w:rsidR="000078E7" w:rsidRPr="00296A6B" w:rsidRDefault="000078E7" w:rsidP="000078E7">
            <w:pPr>
              <w:rPr>
                <w:color w:val="000000"/>
              </w:rPr>
            </w:pPr>
            <w:r>
              <w:rPr>
                <w:color w:val="000000"/>
              </w:rPr>
              <w:t>Y</w:t>
            </w:r>
          </w:p>
        </w:tc>
        <w:tc>
          <w:tcPr>
            <w:tcW w:w="1125" w:type="dxa"/>
          </w:tcPr>
          <w:p w14:paraId="2F9582F7" w14:textId="77777777" w:rsidR="000078E7" w:rsidRPr="00296A6B" w:rsidRDefault="000078E7" w:rsidP="000078E7">
            <w:pPr>
              <w:rPr>
                <w:color w:val="000000"/>
              </w:rPr>
            </w:pPr>
            <w:r>
              <w:rPr>
                <w:color w:val="000000"/>
              </w:rPr>
              <w:t>String</w:t>
            </w:r>
          </w:p>
        </w:tc>
        <w:tc>
          <w:tcPr>
            <w:tcW w:w="3247" w:type="dxa"/>
          </w:tcPr>
          <w:p w14:paraId="15CDFFAC" w14:textId="77777777" w:rsidR="000078E7" w:rsidRDefault="000078E7" w:rsidP="007975A7">
            <w:pPr>
              <w:rPr>
                <w:color w:val="000000"/>
              </w:rPr>
            </w:pPr>
            <w:r>
              <w:rPr>
                <w:color w:val="000000"/>
              </w:rPr>
              <w:t xml:space="preserve">Rule </w:t>
            </w:r>
            <w:r w:rsidR="007975A7">
              <w:rPr>
                <w:color w:val="000000"/>
              </w:rPr>
              <w:t>UID</w:t>
            </w:r>
          </w:p>
        </w:tc>
      </w:tr>
      <w:tr w:rsidR="003822DF" w:rsidRPr="00FF1B81" w14:paraId="7818843B" w14:textId="77777777" w:rsidTr="003822DF">
        <w:tc>
          <w:tcPr>
            <w:tcW w:w="2879" w:type="dxa"/>
          </w:tcPr>
          <w:p w14:paraId="223BE563" w14:textId="77777777" w:rsidR="003822DF" w:rsidRDefault="003822DF" w:rsidP="00303CA5">
            <w:pPr>
              <w:rPr>
                <w:color w:val="000000"/>
              </w:rPr>
            </w:pPr>
            <w:r>
              <w:rPr>
                <w:color w:val="000000"/>
              </w:rPr>
              <w:t>ROW_COUNT</w:t>
            </w:r>
          </w:p>
        </w:tc>
        <w:tc>
          <w:tcPr>
            <w:tcW w:w="1167" w:type="dxa"/>
          </w:tcPr>
          <w:p w14:paraId="6EDBD0C4" w14:textId="77777777" w:rsidR="003822DF" w:rsidRPr="00296A6B" w:rsidRDefault="003822DF" w:rsidP="00303CA5">
            <w:pPr>
              <w:rPr>
                <w:color w:val="000000"/>
              </w:rPr>
            </w:pPr>
          </w:p>
        </w:tc>
        <w:tc>
          <w:tcPr>
            <w:tcW w:w="1125" w:type="dxa"/>
          </w:tcPr>
          <w:p w14:paraId="01E4EC30" w14:textId="77777777" w:rsidR="003822DF" w:rsidRDefault="003822DF" w:rsidP="00303CA5">
            <w:pPr>
              <w:rPr>
                <w:color w:val="000000"/>
              </w:rPr>
            </w:pPr>
            <w:r>
              <w:rPr>
                <w:color w:val="000000"/>
              </w:rPr>
              <w:t>Integer</w:t>
            </w:r>
          </w:p>
        </w:tc>
        <w:tc>
          <w:tcPr>
            <w:tcW w:w="3247" w:type="dxa"/>
          </w:tcPr>
          <w:p w14:paraId="4645A004" w14:textId="77777777" w:rsidR="003822DF" w:rsidRDefault="003822DF" w:rsidP="00303CA5">
            <w:pPr>
              <w:rPr>
                <w:color w:val="000000"/>
              </w:rPr>
            </w:pPr>
            <w:r>
              <w:rPr>
                <w:color w:val="000000"/>
              </w:rPr>
              <w:t>No. of records in which rule got validated</w:t>
            </w:r>
          </w:p>
        </w:tc>
      </w:tr>
      <w:tr w:rsidR="00D5130A" w:rsidRPr="00FF1B81" w14:paraId="5AD92399" w14:textId="77777777" w:rsidTr="003822DF">
        <w:tc>
          <w:tcPr>
            <w:tcW w:w="2879" w:type="dxa"/>
          </w:tcPr>
          <w:p w14:paraId="5F95C6EA" w14:textId="77777777" w:rsidR="00D5130A" w:rsidRDefault="00D5130A" w:rsidP="002F556F">
            <w:pPr>
              <w:rPr>
                <w:color w:val="000000"/>
              </w:rPr>
            </w:pPr>
            <w:r>
              <w:rPr>
                <w:color w:val="000000"/>
              </w:rPr>
              <w:t>PASS_COUNT</w:t>
            </w:r>
          </w:p>
        </w:tc>
        <w:tc>
          <w:tcPr>
            <w:tcW w:w="1167" w:type="dxa"/>
          </w:tcPr>
          <w:p w14:paraId="0FFCE60A" w14:textId="77777777" w:rsidR="00D5130A" w:rsidRPr="00296A6B" w:rsidRDefault="00D5130A" w:rsidP="002F556F">
            <w:pPr>
              <w:rPr>
                <w:color w:val="000000"/>
              </w:rPr>
            </w:pPr>
          </w:p>
        </w:tc>
        <w:tc>
          <w:tcPr>
            <w:tcW w:w="1125" w:type="dxa"/>
          </w:tcPr>
          <w:p w14:paraId="7411B7BD" w14:textId="77777777" w:rsidR="00D5130A" w:rsidRDefault="00D5130A" w:rsidP="002F556F">
            <w:pPr>
              <w:rPr>
                <w:color w:val="000000"/>
              </w:rPr>
            </w:pPr>
            <w:r>
              <w:rPr>
                <w:color w:val="000000"/>
              </w:rPr>
              <w:t>Integer</w:t>
            </w:r>
          </w:p>
        </w:tc>
        <w:tc>
          <w:tcPr>
            <w:tcW w:w="3247" w:type="dxa"/>
          </w:tcPr>
          <w:p w14:paraId="66C2D102" w14:textId="77777777" w:rsidR="00D5130A" w:rsidRDefault="00D5130A" w:rsidP="009E19AB">
            <w:pPr>
              <w:rPr>
                <w:color w:val="000000"/>
              </w:rPr>
            </w:pPr>
            <w:r>
              <w:rPr>
                <w:color w:val="000000"/>
              </w:rPr>
              <w:t xml:space="preserve">No. of records in which rule got </w:t>
            </w:r>
            <w:r w:rsidR="009E19AB">
              <w:rPr>
                <w:color w:val="000000"/>
              </w:rPr>
              <w:t>passed</w:t>
            </w:r>
          </w:p>
        </w:tc>
      </w:tr>
      <w:tr w:rsidR="00D5130A" w:rsidRPr="00FF1B81" w14:paraId="05BB7C3A" w14:textId="77777777" w:rsidTr="003822DF">
        <w:tc>
          <w:tcPr>
            <w:tcW w:w="2879" w:type="dxa"/>
          </w:tcPr>
          <w:p w14:paraId="573797AC" w14:textId="77777777" w:rsidR="00D5130A" w:rsidRDefault="00D5130A" w:rsidP="002F556F">
            <w:pPr>
              <w:rPr>
                <w:color w:val="000000"/>
              </w:rPr>
            </w:pPr>
            <w:r>
              <w:rPr>
                <w:color w:val="000000"/>
              </w:rPr>
              <w:t>FAIL_COUNT</w:t>
            </w:r>
          </w:p>
        </w:tc>
        <w:tc>
          <w:tcPr>
            <w:tcW w:w="1167" w:type="dxa"/>
          </w:tcPr>
          <w:p w14:paraId="0AC27B54" w14:textId="77777777" w:rsidR="00D5130A" w:rsidRPr="00296A6B" w:rsidRDefault="00D5130A" w:rsidP="002F556F">
            <w:pPr>
              <w:rPr>
                <w:color w:val="000000"/>
              </w:rPr>
            </w:pPr>
          </w:p>
        </w:tc>
        <w:tc>
          <w:tcPr>
            <w:tcW w:w="1125" w:type="dxa"/>
          </w:tcPr>
          <w:p w14:paraId="6201F0D3" w14:textId="77777777" w:rsidR="00D5130A" w:rsidRDefault="00D5130A" w:rsidP="002F556F">
            <w:pPr>
              <w:rPr>
                <w:color w:val="000000"/>
              </w:rPr>
            </w:pPr>
            <w:r>
              <w:rPr>
                <w:color w:val="000000"/>
              </w:rPr>
              <w:t>Integer</w:t>
            </w:r>
          </w:p>
        </w:tc>
        <w:tc>
          <w:tcPr>
            <w:tcW w:w="3247" w:type="dxa"/>
          </w:tcPr>
          <w:p w14:paraId="7F80A80A" w14:textId="77777777" w:rsidR="00D5130A" w:rsidRDefault="00D5130A" w:rsidP="002F556F">
            <w:pPr>
              <w:rPr>
                <w:color w:val="000000"/>
              </w:rPr>
            </w:pPr>
            <w:r>
              <w:rPr>
                <w:color w:val="000000"/>
              </w:rPr>
              <w:t>No. of records in which rule got failed</w:t>
            </w:r>
          </w:p>
        </w:tc>
      </w:tr>
      <w:tr w:rsidR="00D5130A" w:rsidRPr="00FF1B81" w14:paraId="37435BA0" w14:textId="77777777" w:rsidTr="003822DF">
        <w:tc>
          <w:tcPr>
            <w:tcW w:w="2879" w:type="dxa"/>
          </w:tcPr>
          <w:p w14:paraId="04996277" w14:textId="77777777" w:rsidR="00D5130A" w:rsidRDefault="00D5130A" w:rsidP="002F556F">
            <w:pPr>
              <w:rPr>
                <w:color w:val="000000"/>
              </w:rPr>
            </w:pPr>
            <w:r>
              <w:rPr>
                <w:color w:val="000000"/>
              </w:rPr>
              <w:t>SKIP_COUNT</w:t>
            </w:r>
          </w:p>
        </w:tc>
        <w:tc>
          <w:tcPr>
            <w:tcW w:w="1167" w:type="dxa"/>
          </w:tcPr>
          <w:p w14:paraId="0B6314D9" w14:textId="77777777" w:rsidR="00D5130A" w:rsidRPr="00296A6B" w:rsidRDefault="00D5130A" w:rsidP="002F556F">
            <w:pPr>
              <w:rPr>
                <w:color w:val="000000"/>
              </w:rPr>
            </w:pPr>
          </w:p>
        </w:tc>
        <w:tc>
          <w:tcPr>
            <w:tcW w:w="1125" w:type="dxa"/>
          </w:tcPr>
          <w:p w14:paraId="73238359" w14:textId="77777777" w:rsidR="00D5130A" w:rsidRDefault="00D5130A" w:rsidP="002F556F">
            <w:pPr>
              <w:rPr>
                <w:color w:val="000000"/>
              </w:rPr>
            </w:pPr>
            <w:r>
              <w:rPr>
                <w:color w:val="000000"/>
              </w:rPr>
              <w:t>Integer</w:t>
            </w:r>
          </w:p>
        </w:tc>
        <w:tc>
          <w:tcPr>
            <w:tcW w:w="3247" w:type="dxa"/>
          </w:tcPr>
          <w:p w14:paraId="3472E837" w14:textId="77777777" w:rsidR="00D5130A" w:rsidRDefault="00D5130A" w:rsidP="002F556F">
            <w:pPr>
              <w:rPr>
                <w:color w:val="000000"/>
              </w:rPr>
            </w:pPr>
            <w:r>
              <w:rPr>
                <w:color w:val="000000"/>
              </w:rPr>
              <w:t>No. of record values skipped because rule could not be evaluated</w:t>
            </w:r>
          </w:p>
        </w:tc>
      </w:tr>
      <w:tr w:rsidR="007C6EB7" w:rsidRPr="00FF1B81" w14:paraId="1D773FA9" w14:textId="77777777" w:rsidTr="003822DF">
        <w:tc>
          <w:tcPr>
            <w:tcW w:w="2879" w:type="dxa"/>
          </w:tcPr>
          <w:p w14:paraId="2E1ED434" w14:textId="77777777" w:rsidR="007C6EB7" w:rsidRDefault="007C6EB7" w:rsidP="00015F92">
            <w:pPr>
              <w:rPr>
                <w:color w:val="000000"/>
              </w:rPr>
            </w:pPr>
            <w:r>
              <w:rPr>
                <w:color w:val="000000"/>
              </w:rPr>
              <w:t>ERROR_COUNT</w:t>
            </w:r>
          </w:p>
        </w:tc>
        <w:tc>
          <w:tcPr>
            <w:tcW w:w="1167" w:type="dxa"/>
          </w:tcPr>
          <w:p w14:paraId="6FBFA8E0" w14:textId="77777777" w:rsidR="007C6EB7" w:rsidRPr="00296A6B" w:rsidRDefault="007C6EB7" w:rsidP="00015F92">
            <w:pPr>
              <w:rPr>
                <w:color w:val="000000"/>
              </w:rPr>
            </w:pPr>
          </w:p>
        </w:tc>
        <w:tc>
          <w:tcPr>
            <w:tcW w:w="1125" w:type="dxa"/>
          </w:tcPr>
          <w:p w14:paraId="26BE9F59" w14:textId="77777777" w:rsidR="007C6EB7" w:rsidRDefault="007C6EB7" w:rsidP="00015F92">
            <w:pPr>
              <w:rPr>
                <w:color w:val="000000"/>
              </w:rPr>
            </w:pPr>
            <w:r>
              <w:rPr>
                <w:color w:val="000000"/>
              </w:rPr>
              <w:t>Integer</w:t>
            </w:r>
          </w:p>
        </w:tc>
        <w:tc>
          <w:tcPr>
            <w:tcW w:w="3247" w:type="dxa"/>
          </w:tcPr>
          <w:p w14:paraId="79F3EA7A" w14:textId="77777777" w:rsidR="007C6EB7" w:rsidRDefault="007C6EB7" w:rsidP="007C6EB7">
            <w:pPr>
              <w:rPr>
                <w:color w:val="000000"/>
              </w:rPr>
            </w:pPr>
            <w:r>
              <w:rPr>
                <w:color w:val="000000"/>
              </w:rPr>
              <w:t>No. of records errored out</w:t>
            </w:r>
          </w:p>
        </w:tc>
      </w:tr>
      <w:tr w:rsidR="00D5130A" w:rsidRPr="00FF1B81" w14:paraId="7B629CA8" w14:textId="77777777" w:rsidTr="003822DF">
        <w:tc>
          <w:tcPr>
            <w:tcW w:w="2879" w:type="dxa"/>
          </w:tcPr>
          <w:p w14:paraId="02D1FB42" w14:textId="77777777" w:rsidR="00D5130A" w:rsidRDefault="00D5130A" w:rsidP="002F556F">
            <w:pPr>
              <w:rPr>
                <w:color w:val="000000"/>
              </w:rPr>
            </w:pPr>
            <w:r>
              <w:rPr>
                <w:color w:val="000000"/>
              </w:rPr>
              <w:t>SCORE</w:t>
            </w:r>
          </w:p>
        </w:tc>
        <w:tc>
          <w:tcPr>
            <w:tcW w:w="1167" w:type="dxa"/>
          </w:tcPr>
          <w:p w14:paraId="4CA0C3AE" w14:textId="77777777" w:rsidR="00D5130A" w:rsidRPr="00296A6B" w:rsidRDefault="00D5130A" w:rsidP="002F556F">
            <w:pPr>
              <w:rPr>
                <w:color w:val="000000"/>
              </w:rPr>
            </w:pPr>
          </w:p>
        </w:tc>
        <w:tc>
          <w:tcPr>
            <w:tcW w:w="1125" w:type="dxa"/>
          </w:tcPr>
          <w:p w14:paraId="4E7FC699" w14:textId="77777777" w:rsidR="00D5130A" w:rsidRDefault="00D5130A" w:rsidP="002F556F">
            <w:pPr>
              <w:rPr>
                <w:color w:val="000000"/>
              </w:rPr>
            </w:pPr>
            <w:r>
              <w:rPr>
                <w:color w:val="000000"/>
              </w:rPr>
              <w:t>Float</w:t>
            </w:r>
          </w:p>
        </w:tc>
        <w:tc>
          <w:tcPr>
            <w:tcW w:w="3247" w:type="dxa"/>
          </w:tcPr>
          <w:p w14:paraId="16F2CB01" w14:textId="77777777" w:rsidR="00D5130A" w:rsidRDefault="00602825" w:rsidP="002F556F">
            <w:pPr>
              <w:rPr>
                <w:color w:val="000000"/>
              </w:rPr>
            </w:pPr>
            <w:r>
              <w:rPr>
                <w:color w:val="000000"/>
              </w:rPr>
              <w:t xml:space="preserve">Lowest level Attribute </w:t>
            </w:r>
            <w:r w:rsidR="00D5130A">
              <w:rPr>
                <w:color w:val="000000"/>
              </w:rPr>
              <w:t>+ Rule level score generated</w:t>
            </w:r>
          </w:p>
        </w:tc>
      </w:tr>
      <w:tr w:rsidR="000078E7" w:rsidRPr="00FF1B81" w14:paraId="68AEFC8D" w14:textId="77777777" w:rsidTr="003822DF">
        <w:tc>
          <w:tcPr>
            <w:tcW w:w="2879" w:type="dxa"/>
          </w:tcPr>
          <w:p w14:paraId="1120DB2F" w14:textId="77777777" w:rsidR="000078E7" w:rsidRPr="002855FE" w:rsidRDefault="00602825" w:rsidP="000078E7">
            <w:pPr>
              <w:rPr>
                <w:color w:val="000000"/>
              </w:rPr>
            </w:pPr>
            <w:r>
              <w:rPr>
                <w:color w:val="000000"/>
              </w:rPr>
              <w:t>RE</w:t>
            </w:r>
            <w:r w:rsidR="000078E7" w:rsidRPr="002855FE">
              <w:rPr>
                <w:color w:val="000000"/>
              </w:rPr>
              <w:t>_WORKID</w:t>
            </w:r>
          </w:p>
        </w:tc>
        <w:tc>
          <w:tcPr>
            <w:tcW w:w="1167" w:type="dxa"/>
          </w:tcPr>
          <w:p w14:paraId="3485612F" w14:textId="77777777" w:rsidR="000078E7" w:rsidRPr="00296A6B" w:rsidRDefault="000078E7" w:rsidP="000078E7">
            <w:pPr>
              <w:rPr>
                <w:color w:val="000000"/>
              </w:rPr>
            </w:pPr>
          </w:p>
        </w:tc>
        <w:tc>
          <w:tcPr>
            <w:tcW w:w="1125" w:type="dxa"/>
          </w:tcPr>
          <w:p w14:paraId="7BEE0A02" w14:textId="77777777" w:rsidR="000078E7" w:rsidRDefault="000078E7" w:rsidP="000078E7">
            <w:pPr>
              <w:rPr>
                <w:color w:val="000000"/>
              </w:rPr>
            </w:pPr>
            <w:r>
              <w:rPr>
                <w:color w:val="000000"/>
              </w:rPr>
              <w:t>String</w:t>
            </w:r>
          </w:p>
        </w:tc>
        <w:tc>
          <w:tcPr>
            <w:tcW w:w="3247" w:type="dxa"/>
          </w:tcPr>
          <w:p w14:paraId="7602E8EE" w14:textId="77777777" w:rsidR="000078E7" w:rsidRDefault="000078E7" w:rsidP="00602825">
            <w:pPr>
              <w:rPr>
                <w:color w:val="000000"/>
              </w:rPr>
            </w:pPr>
            <w:r>
              <w:rPr>
                <w:color w:val="000000"/>
              </w:rPr>
              <w:t xml:space="preserve">Rule </w:t>
            </w:r>
            <w:r w:rsidR="00602825">
              <w:rPr>
                <w:color w:val="000000"/>
              </w:rPr>
              <w:t>evaluator</w:t>
            </w:r>
            <w:r>
              <w:rPr>
                <w:color w:val="000000"/>
              </w:rPr>
              <w:t xml:space="preserve"> work id whose data was used in execution</w:t>
            </w:r>
          </w:p>
        </w:tc>
      </w:tr>
      <w:tr w:rsidR="0061408C" w:rsidRPr="00BD0BEE" w14:paraId="3671AB47" w14:textId="77777777" w:rsidTr="003822DF">
        <w:tc>
          <w:tcPr>
            <w:tcW w:w="2879" w:type="dxa"/>
          </w:tcPr>
          <w:p w14:paraId="1C1BA470" w14:textId="77777777" w:rsidR="0061408C" w:rsidRPr="0061408C" w:rsidRDefault="0061408C" w:rsidP="002F556F">
            <w:pPr>
              <w:rPr>
                <w:color w:val="000000"/>
              </w:rPr>
            </w:pPr>
            <w:r w:rsidRPr="0061408C">
              <w:rPr>
                <w:color w:val="000000"/>
              </w:rPr>
              <w:t>D3S_PROCESS_ID</w:t>
            </w:r>
          </w:p>
        </w:tc>
        <w:tc>
          <w:tcPr>
            <w:tcW w:w="1167" w:type="dxa"/>
          </w:tcPr>
          <w:p w14:paraId="6B800FC9" w14:textId="77777777" w:rsidR="0061408C" w:rsidRPr="0061408C" w:rsidRDefault="0061408C" w:rsidP="002F556F">
            <w:pPr>
              <w:rPr>
                <w:color w:val="000000"/>
              </w:rPr>
            </w:pPr>
          </w:p>
        </w:tc>
        <w:tc>
          <w:tcPr>
            <w:tcW w:w="1125" w:type="dxa"/>
          </w:tcPr>
          <w:p w14:paraId="2AEA8D94" w14:textId="77777777" w:rsidR="0061408C" w:rsidRPr="0061408C" w:rsidRDefault="0061408C" w:rsidP="002F556F">
            <w:pPr>
              <w:rPr>
                <w:color w:val="000000"/>
              </w:rPr>
            </w:pPr>
            <w:r w:rsidRPr="0061408C">
              <w:rPr>
                <w:color w:val="000000"/>
              </w:rPr>
              <w:t>String</w:t>
            </w:r>
          </w:p>
        </w:tc>
        <w:tc>
          <w:tcPr>
            <w:tcW w:w="3247" w:type="dxa"/>
          </w:tcPr>
          <w:p w14:paraId="03462E7A" w14:textId="77777777" w:rsidR="0061408C" w:rsidRPr="0061408C" w:rsidRDefault="0061408C" w:rsidP="002F556F">
            <w:pPr>
              <w:rPr>
                <w:color w:val="000000"/>
              </w:rPr>
            </w:pPr>
            <w:r w:rsidRPr="0061408C">
              <w:rPr>
                <w:color w:val="000000"/>
              </w:rPr>
              <w:t>Populate runtime PM Process Id</w:t>
            </w:r>
          </w:p>
        </w:tc>
      </w:tr>
      <w:tr w:rsidR="0061408C" w:rsidRPr="00FF1B81" w14:paraId="419AD041" w14:textId="77777777" w:rsidTr="003822DF">
        <w:tc>
          <w:tcPr>
            <w:tcW w:w="2879" w:type="dxa"/>
          </w:tcPr>
          <w:p w14:paraId="41C49C09" w14:textId="77777777" w:rsidR="0061408C" w:rsidRPr="0061408C" w:rsidRDefault="0061408C" w:rsidP="002F556F">
            <w:pPr>
              <w:rPr>
                <w:color w:val="000000"/>
              </w:rPr>
            </w:pPr>
            <w:r w:rsidRPr="0061408C">
              <w:rPr>
                <w:color w:val="000000"/>
              </w:rPr>
              <w:t>D3S_WORK_ID</w:t>
            </w:r>
          </w:p>
        </w:tc>
        <w:tc>
          <w:tcPr>
            <w:tcW w:w="1167" w:type="dxa"/>
          </w:tcPr>
          <w:p w14:paraId="2EA2DC90" w14:textId="77777777" w:rsidR="0061408C" w:rsidRPr="0061408C" w:rsidRDefault="0061408C" w:rsidP="002F556F">
            <w:pPr>
              <w:rPr>
                <w:color w:val="000000"/>
              </w:rPr>
            </w:pPr>
          </w:p>
        </w:tc>
        <w:tc>
          <w:tcPr>
            <w:tcW w:w="1125" w:type="dxa"/>
          </w:tcPr>
          <w:p w14:paraId="38F44B3E" w14:textId="77777777" w:rsidR="0061408C" w:rsidRPr="0061408C" w:rsidRDefault="0061408C" w:rsidP="002F556F">
            <w:pPr>
              <w:rPr>
                <w:color w:val="000000"/>
              </w:rPr>
            </w:pPr>
            <w:r w:rsidRPr="0061408C">
              <w:rPr>
                <w:color w:val="000000"/>
              </w:rPr>
              <w:t>String</w:t>
            </w:r>
          </w:p>
        </w:tc>
        <w:tc>
          <w:tcPr>
            <w:tcW w:w="3247" w:type="dxa"/>
          </w:tcPr>
          <w:p w14:paraId="0EF75594" w14:textId="77777777" w:rsidR="0061408C" w:rsidRPr="0061408C" w:rsidRDefault="0061408C" w:rsidP="002F556F">
            <w:pPr>
              <w:rPr>
                <w:color w:val="000000"/>
              </w:rPr>
            </w:pPr>
            <w:r w:rsidRPr="0061408C">
              <w:rPr>
                <w:color w:val="000000"/>
              </w:rPr>
              <w:t>For each execution, Work Id will be same for all records</w:t>
            </w:r>
          </w:p>
        </w:tc>
      </w:tr>
      <w:tr w:rsidR="0061408C" w:rsidRPr="00BD0BEE" w14:paraId="671E300E" w14:textId="77777777" w:rsidTr="003822DF">
        <w:tc>
          <w:tcPr>
            <w:tcW w:w="2879" w:type="dxa"/>
          </w:tcPr>
          <w:p w14:paraId="6B341E02" w14:textId="77777777" w:rsidR="0061408C" w:rsidRPr="0061408C" w:rsidRDefault="0061408C" w:rsidP="002F556F">
            <w:pPr>
              <w:rPr>
                <w:color w:val="000000"/>
              </w:rPr>
            </w:pPr>
            <w:r w:rsidRPr="0061408C">
              <w:rPr>
                <w:color w:val="000000"/>
              </w:rPr>
              <w:t>D3S_RECORD_ID</w:t>
            </w:r>
          </w:p>
        </w:tc>
        <w:tc>
          <w:tcPr>
            <w:tcW w:w="1167" w:type="dxa"/>
          </w:tcPr>
          <w:p w14:paraId="49702F1B" w14:textId="77777777" w:rsidR="0061408C" w:rsidRPr="0061408C" w:rsidRDefault="0061408C" w:rsidP="002F556F">
            <w:pPr>
              <w:rPr>
                <w:color w:val="000000"/>
              </w:rPr>
            </w:pPr>
          </w:p>
        </w:tc>
        <w:tc>
          <w:tcPr>
            <w:tcW w:w="1125" w:type="dxa"/>
          </w:tcPr>
          <w:p w14:paraId="6FCC0CBA" w14:textId="77777777" w:rsidR="0061408C" w:rsidRPr="0061408C" w:rsidRDefault="0061408C" w:rsidP="002F556F">
            <w:pPr>
              <w:rPr>
                <w:color w:val="000000"/>
              </w:rPr>
            </w:pPr>
            <w:r w:rsidRPr="0061408C">
              <w:rPr>
                <w:color w:val="000000"/>
              </w:rPr>
              <w:t>String</w:t>
            </w:r>
          </w:p>
        </w:tc>
        <w:tc>
          <w:tcPr>
            <w:tcW w:w="3247" w:type="dxa"/>
          </w:tcPr>
          <w:p w14:paraId="02112752" w14:textId="77777777" w:rsidR="0061408C" w:rsidRPr="0061408C" w:rsidRDefault="0061408C" w:rsidP="002F556F">
            <w:pPr>
              <w:rPr>
                <w:color w:val="000000"/>
              </w:rPr>
            </w:pPr>
            <w:r w:rsidRPr="0061408C">
              <w:rPr>
                <w:color w:val="000000"/>
              </w:rPr>
              <w:t>UUID; Unique for each record</w:t>
            </w:r>
          </w:p>
        </w:tc>
      </w:tr>
      <w:tr w:rsidR="0061408C" w:rsidRPr="00BD0BEE" w14:paraId="7A208879" w14:textId="77777777" w:rsidTr="003822DF">
        <w:tc>
          <w:tcPr>
            <w:tcW w:w="2879" w:type="dxa"/>
          </w:tcPr>
          <w:p w14:paraId="0C267CEE" w14:textId="77777777" w:rsidR="0061408C" w:rsidRPr="0061408C" w:rsidRDefault="0061408C" w:rsidP="002F556F">
            <w:pPr>
              <w:rPr>
                <w:color w:val="000000"/>
              </w:rPr>
            </w:pPr>
            <w:r w:rsidRPr="0061408C">
              <w:rPr>
                <w:color w:val="000000"/>
              </w:rPr>
              <w:t>D3S_SYSTEM_CREATED_TS</w:t>
            </w:r>
          </w:p>
        </w:tc>
        <w:tc>
          <w:tcPr>
            <w:tcW w:w="1167" w:type="dxa"/>
          </w:tcPr>
          <w:p w14:paraId="3B9379E6" w14:textId="77777777" w:rsidR="0061408C" w:rsidRPr="0061408C" w:rsidRDefault="0061408C" w:rsidP="002F556F">
            <w:pPr>
              <w:rPr>
                <w:color w:val="000000"/>
              </w:rPr>
            </w:pPr>
          </w:p>
        </w:tc>
        <w:tc>
          <w:tcPr>
            <w:tcW w:w="1125" w:type="dxa"/>
          </w:tcPr>
          <w:p w14:paraId="23B83251" w14:textId="77777777" w:rsidR="0061408C" w:rsidRPr="0061408C" w:rsidRDefault="0061408C" w:rsidP="002F556F">
            <w:pPr>
              <w:rPr>
                <w:color w:val="000000"/>
              </w:rPr>
            </w:pPr>
            <w:r w:rsidRPr="0061408C">
              <w:rPr>
                <w:color w:val="000000"/>
              </w:rPr>
              <w:t>DateTime</w:t>
            </w:r>
          </w:p>
        </w:tc>
        <w:tc>
          <w:tcPr>
            <w:tcW w:w="3247" w:type="dxa"/>
          </w:tcPr>
          <w:p w14:paraId="6C6F0505" w14:textId="77777777" w:rsidR="0061408C" w:rsidRPr="0061408C" w:rsidRDefault="0061408C" w:rsidP="002F556F">
            <w:pPr>
              <w:rPr>
                <w:color w:val="000000"/>
              </w:rPr>
            </w:pPr>
            <w:r w:rsidRPr="0061408C">
              <w:rPr>
                <w:color w:val="000000"/>
              </w:rPr>
              <w:t>Date/Time at which record inserted into data store</w:t>
            </w:r>
          </w:p>
        </w:tc>
      </w:tr>
      <w:tr w:rsidR="0061408C" w:rsidRPr="00BD0BEE" w14:paraId="7ACB3EDE" w14:textId="77777777" w:rsidTr="003822DF">
        <w:tc>
          <w:tcPr>
            <w:tcW w:w="2879" w:type="dxa"/>
          </w:tcPr>
          <w:p w14:paraId="4D208D4E" w14:textId="77777777" w:rsidR="0061408C" w:rsidRPr="0061408C" w:rsidRDefault="0061408C" w:rsidP="002F556F">
            <w:pPr>
              <w:rPr>
                <w:color w:val="000000"/>
              </w:rPr>
            </w:pPr>
            <w:r w:rsidRPr="0061408C">
              <w:rPr>
                <w:color w:val="000000"/>
              </w:rPr>
              <w:t>D3S_USER_DEFINED_1</w:t>
            </w:r>
          </w:p>
        </w:tc>
        <w:tc>
          <w:tcPr>
            <w:tcW w:w="1167" w:type="dxa"/>
          </w:tcPr>
          <w:p w14:paraId="74D9D335" w14:textId="77777777" w:rsidR="0061408C" w:rsidRPr="0061408C" w:rsidRDefault="0061408C" w:rsidP="002F556F">
            <w:pPr>
              <w:rPr>
                <w:color w:val="000000"/>
              </w:rPr>
            </w:pPr>
          </w:p>
        </w:tc>
        <w:tc>
          <w:tcPr>
            <w:tcW w:w="1125" w:type="dxa"/>
          </w:tcPr>
          <w:p w14:paraId="63888B58" w14:textId="77777777" w:rsidR="0061408C" w:rsidRPr="0061408C" w:rsidRDefault="0061408C" w:rsidP="002F556F">
            <w:pPr>
              <w:rPr>
                <w:color w:val="000000"/>
              </w:rPr>
            </w:pPr>
            <w:r w:rsidRPr="0061408C">
              <w:rPr>
                <w:color w:val="000000"/>
              </w:rPr>
              <w:t>Big Integer</w:t>
            </w:r>
          </w:p>
        </w:tc>
        <w:tc>
          <w:tcPr>
            <w:tcW w:w="3247" w:type="dxa"/>
          </w:tcPr>
          <w:p w14:paraId="085688D0" w14:textId="77777777" w:rsidR="0061408C" w:rsidRPr="0061408C" w:rsidRDefault="0061408C" w:rsidP="002F556F">
            <w:pPr>
              <w:rPr>
                <w:color w:val="000000"/>
              </w:rPr>
            </w:pPr>
            <w:r w:rsidRPr="0061408C">
              <w:rPr>
                <w:color w:val="000000"/>
              </w:rPr>
              <w:t>Spare field</w:t>
            </w:r>
          </w:p>
        </w:tc>
      </w:tr>
      <w:tr w:rsidR="0061408C" w:rsidRPr="00BD0BEE" w14:paraId="5645E4AA" w14:textId="77777777" w:rsidTr="003822DF">
        <w:tc>
          <w:tcPr>
            <w:tcW w:w="2879" w:type="dxa"/>
          </w:tcPr>
          <w:p w14:paraId="6237CA66" w14:textId="77777777" w:rsidR="0061408C" w:rsidRPr="0061408C" w:rsidRDefault="0061408C" w:rsidP="002F556F">
            <w:pPr>
              <w:rPr>
                <w:color w:val="000000"/>
              </w:rPr>
            </w:pPr>
            <w:r w:rsidRPr="0061408C">
              <w:rPr>
                <w:color w:val="000000"/>
              </w:rPr>
              <w:t>D3S_USER_DEFINED_2</w:t>
            </w:r>
          </w:p>
        </w:tc>
        <w:tc>
          <w:tcPr>
            <w:tcW w:w="1167" w:type="dxa"/>
          </w:tcPr>
          <w:p w14:paraId="115C9FB9" w14:textId="77777777" w:rsidR="0061408C" w:rsidRPr="0061408C" w:rsidRDefault="0061408C" w:rsidP="002F556F">
            <w:pPr>
              <w:rPr>
                <w:color w:val="000000"/>
              </w:rPr>
            </w:pPr>
          </w:p>
        </w:tc>
        <w:tc>
          <w:tcPr>
            <w:tcW w:w="1125" w:type="dxa"/>
          </w:tcPr>
          <w:p w14:paraId="29682891" w14:textId="77777777" w:rsidR="0061408C" w:rsidRPr="0061408C" w:rsidRDefault="0061408C" w:rsidP="002F556F">
            <w:pPr>
              <w:rPr>
                <w:color w:val="000000"/>
              </w:rPr>
            </w:pPr>
            <w:r w:rsidRPr="0061408C">
              <w:rPr>
                <w:color w:val="000000"/>
              </w:rPr>
              <w:t>Big Integer</w:t>
            </w:r>
          </w:p>
        </w:tc>
        <w:tc>
          <w:tcPr>
            <w:tcW w:w="3247" w:type="dxa"/>
          </w:tcPr>
          <w:p w14:paraId="1BE90A89" w14:textId="77777777" w:rsidR="0061408C" w:rsidRPr="0061408C" w:rsidRDefault="0061408C" w:rsidP="002F556F">
            <w:pPr>
              <w:rPr>
                <w:color w:val="000000"/>
              </w:rPr>
            </w:pPr>
            <w:r w:rsidRPr="0061408C">
              <w:rPr>
                <w:color w:val="000000"/>
              </w:rPr>
              <w:t>Spare field</w:t>
            </w:r>
          </w:p>
        </w:tc>
      </w:tr>
      <w:tr w:rsidR="0061408C" w:rsidRPr="00BD0BEE" w14:paraId="69E1EC10" w14:textId="77777777" w:rsidTr="003822DF">
        <w:tc>
          <w:tcPr>
            <w:tcW w:w="2879" w:type="dxa"/>
          </w:tcPr>
          <w:p w14:paraId="52621EC1" w14:textId="77777777" w:rsidR="0061408C" w:rsidRPr="0061408C" w:rsidRDefault="0061408C" w:rsidP="002F556F">
            <w:pPr>
              <w:rPr>
                <w:color w:val="000000"/>
              </w:rPr>
            </w:pPr>
            <w:r w:rsidRPr="0061408C">
              <w:rPr>
                <w:color w:val="000000"/>
              </w:rPr>
              <w:t>D3S_USER_DEFINED_3</w:t>
            </w:r>
          </w:p>
        </w:tc>
        <w:tc>
          <w:tcPr>
            <w:tcW w:w="1167" w:type="dxa"/>
          </w:tcPr>
          <w:p w14:paraId="1942B984" w14:textId="77777777" w:rsidR="0061408C" w:rsidRPr="0061408C" w:rsidRDefault="0061408C" w:rsidP="002F556F">
            <w:pPr>
              <w:rPr>
                <w:color w:val="000000"/>
              </w:rPr>
            </w:pPr>
          </w:p>
        </w:tc>
        <w:tc>
          <w:tcPr>
            <w:tcW w:w="1125" w:type="dxa"/>
          </w:tcPr>
          <w:p w14:paraId="2FD3C9E8" w14:textId="77777777" w:rsidR="0061408C" w:rsidRPr="0061408C" w:rsidRDefault="0061408C" w:rsidP="002F556F">
            <w:pPr>
              <w:rPr>
                <w:color w:val="000000"/>
              </w:rPr>
            </w:pPr>
            <w:r w:rsidRPr="0061408C">
              <w:rPr>
                <w:color w:val="000000"/>
              </w:rPr>
              <w:t>Date</w:t>
            </w:r>
          </w:p>
        </w:tc>
        <w:tc>
          <w:tcPr>
            <w:tcW w:w="3247" w:type="dxa"/>
          </w:tcPr>
          <w:p w14:paraId="6AF591A9" w14:textId="77777777" w:rsidR="0061408C" w:rsidRPr="0061408C" w:rsidRDefault="0061408C" w:rsidP="002F556F">
            <w:pPr>
              <w:rPr>
                <w:color w:val="000000"/>
              </w:rPr>
            </w:pPr>
            <w:r w:rsidRPr="0061408C">
              <w:rPr>
                <w:color w:val="000000"/>
              </w:rPr>
              <w:t>Spare field</w:t>
            </w:r>
          </w:p>
        </w:tc>
      </w:tr>
      <w:tr w:rsidR="0061408C" w:rsidRPr="00BD0BEE" w14:paraId="263219A8" w14:textId="77777777" w:rsidTr="003822DF">
        <w:tc>
          <w:tcPr>
            <w:tcW w:w="2879" w:type="dxa"/>
          </w:tcPr>
          <w:p w14:paraId="1B2A22C4" w14:textId="77777777" w:rsidR="0061408C" w:rsidRPr="0061408C" w:rsidRDefault="0061408C" w:rsidP="002F556F">
            <w:pPr>
              <w:rPr>
                <w:color w:val="000000"/>
              </w:rPr>
            </w:pPr>
            <w:r w:rsidRPr="0061408C">
              <w:rPr>
                <w:color w:val="000000"/>
              </w:rPr>
              <w:t>D3S_USER_DEFINED_4</w:t>
            </w:r>
          </w:p>
        </w:tc>
        <w:tc>
          <w:tcPr>
            <w:tcW w:w="1167" w:type="dxa"/>
          </w:tcPr>
          <w:p w14:paraId="3A8483D5" w14:textId="77777777" w:rsidR="0061408C" w:rsidRPr="0061408C" w:rsidRDefault="0061408C" w:rsidP="002F556F">
            <w:pPr>
              <w:rPr>
                <w:color w:val="000000"/>
              </w:rPr>
            </w:pPr>
          </w:p>
        </w:tc>
        <w:tc>
          <w:tcPr>
            <w:tcW w:w="1125" w:type="dxa"/>
          </w:tcPr>
          <w:p w14:paraId="08C258ED" w14:textId="77777777" w:rsidR="0061408C" w:rsidRPr="0061408C" w:rsidRDefault="0061408C" w:rsidP="002F556F">
            <w:pPr>
              <w:rPr>
                <w:color w:val="000000"/>
              </w:rPr>
            </w:pPr>
            <w:r w:rsidRPr="0061408C">
              <w:rPr>
                <w:color w:val="000000"/>
              </w:rPr>
              <w:t>Date</w:t>
            </w:r>
          </w:p>
        </w:tc>
        <w:tc>
          <w:tcPr>
            <w:tcW w:w="3247" w:type="dxa"/>
          </w:tcPr>
          <w:p w14:paraId="22DA27B5" w14:textId="77777777" w:rsidR="0061408C" w:rsidRPr="0061408C" w:rsidRDefault="0061408C" w:rsidP="002F556F">
            <w:pPr>
              <w:rPr>
                <w:color w:val="000000"/>
              </w:rPr>
            </w:pPr>
            <w:r w:rsidRPr="0061408C">
              <w:rPr>
                <w:color w:val="000000"/>
              </w:rPr>
              <w:t>Spare field</w:t>
            </w:r>
          </w:p>
        </w:tc>
      </w:tr>
      <w:tr w:rsidR="0061408C" w:rsidRPr="00BD0BEE" w14:paraId="27EBB747" w14:textId="77777777" w:rsidTr="003822DF">
        <w:tc>
          <w:tcPr>
            <w:tcW w:w="2879" w:type="dxa"/>
          </w:tcPr>
          <w:p w14:paraId="6B0EFFC5" w14:textId="77777777" w:rsidR="0061408C" w:rsidRPr="0061408C" w:rsidRDefault="0061408C" w:rsidP="002F556F">
            <w:pPr>
              <w:rPr>
                <w:color w:val="000000"/>
              </w:rPr>
            </w:pPr>
            <w:r w:rsidRPr="0061408C">
              <w:rPr>
                <w:color w:val="000000"/>
              </w:rPr>
              <w:t>D3S_USER_DEFINED_5</w:t>
            </w:r>
          </w:p>
        </w:tc>
        <w:tc>
          <w:tcPr>
            <w:tcW w:w="1167" w:type="dxa"/>
          </w:tcPr>
          <w:p w14:paraId="39771C2E" w14:textId="77777777" w:rsidR="0061408C" w:rsidRPr="0061408C" w:rsidRDefault="0061408C" w:rsidP="002F556F">
            <w:pPr>
              <w:rPr>
                <w:color w:val="000000"/>
              </w:rPr>
            </w:pPr>
          </w:p>
        </w:tc>
        <w:tc>
          <w:tcPr>
            <w:tcW w:w="1125" w:type="dxa"/>
          </w:tcPr>
          <w:p w14:paraId="2980F50B" w14:textId="77777777" w:rsidR="0061408C" w:rsidRPr="0061408C" w:rsidRDefault="0061408C" w:rsidP="002F556F">
            <w:pPr>
              <w:rPr>
                <w:color w:val="000000"/>
              </w:rPr>
            </w:pPr>
            <w:r w:rsidRPr="0061408C">
              <w:rPr>
                <w:color w:val="000000"/>
              </w:rPr>
              <w:t>DateTime</w:t>
            </w:r>
          </w:p>
        </w:tc>
        <w:tc>
          <w:tcPr>
            <w:tcW w:w="3247" w:type="dxa"/>
          </w:tcPr>
          <w:p w14:paraId="534562CA" w14:textId="77777777" w:rsidR="0061408C" w:rsidRPr="0061408C" w:rsidRDefault="0061408C" w:rsidP="002F556F">
            <w:pPr>
              <w:rPr>
                <w:color w:val="000000"/>
              </w:rPr>
            </w:pPr>
            <w:r w:rsidRPr="0061408C">
              <w:rPr>
                <w:color w:val="000000"/>
              </w:rPr>
              <w:t>Spare field</w:t>
            </w:r>
          </w:p>
        </w:tc>
      </w:tr>
      <w:tr w:rsidR="0061408C" w:rsidRPr="00BD0BEE" w14:paraId="71F77F34" w14:textId="77777777" w:rsidTr="003822DF">
        <w:tc>
          <w:tcPr>
            <w:tcW w:w="2879" w:type="dxa"/>
          </w:tcPr>
          <w:p w14:paraId="18E2D4BE" w14:textId="77777777" w:rsidR="0061408C" w:rsidRPr="0061408C" w:rsidRDefault="0061408C" w:rsidP="002F556F">
            <w:pPr>
              <w:rPr>
                <w:color w:val="000000"/>
              </w:rPr>
            </w:pPr>
            <w:r w:rsidRPr="0061408C">
              <w:rPr>
                <w:color w:val="000000"/>
              </w:rPr>
              <w:t>D3S_USER_DEFINED_6</w:t>
            </w:r>
          </w:p>
        </w:tc>
        <w:tc>
          <w:tcPr>
            <w:tcW w:w="1167" w:type="dxa"/>
          </w:tcPr>
          <w:p w14:paraId="51084E78" w14:textId="77777777" w:rsidR="0061408C" w:rsidRPr="0061408C" w:rsidRDefault="0061408C" w:rsidP="002F556F">
            <w:pPr>
              <w:rPr>
                <w:color w:val="000000"/>
              </w:rPr>
            </w:pPr>
          </w:p>
        </w:tc>
        <w:tc>
          <w:tcPr>
            <w:tcW w:w="1125" w:type="dxa"/>
          </w:tcPr>
          <w:p w14:paraId="46B73C71" w14:textId="77777777" w:rsidR="0061408C" w:rsidRPr="0061408C" w:rsidRDefault="0061408C" w:rsidP="002F556F">
            <w:pPr>
              <w:rPr>
                <w:color w:val="000000"/>
              </w:rPr>
            </w:pPr>
            <w:r w:rsidRPr="0061408C">
              <w:rPr>
                <w:color w:val="000000"/>
              </w:rPr>
              <w:t>DateTime</w:t>
            </w:r>
          </w:p>
        </w:tc>
        <w:tc>
          <w:tcPr>
            <w:tcW w:w="3247" w:type="dxa"/>
          </w:tcPr>
          <w:p w14:paraId="7E9695A3" w14:textId="77777777" w:rsidR="0061408C" w:rsidRPr="0061408C" w:rsidRDefault="0061408C" w:rsidP="002F556F">
            <w:pPr>
              <w:rPr>
                <w:color w:val="000000"/>
              </w:rPr>
            </w:pPr>
            <w:r w:rsidRPr="0061408C">
              <w:rPr>
                <w:color w:val="000000"/>
              </w:rPr>
              <w:t>Spare field</w:t>
            </w:r>
          </w:p>
        </w:tc>
      </w:tr>
      <w:tr w:rsidR="0061408C" w:rsidRPr="00BD0BEE" w14:paraId="3E166400" w14:textId="77777777" w:rsidTr="003822DF">
        <w:tc>
          <w:tcPr>
            <w:tcW w:w="2879" w:type="dxa"/>
          </w:tcPr>
          <w:p w14:paraId="3ED7EACC" w14:textId="77777777" w:rsidR="0061408C" w:rsidRPr="0061408C" w:rsidRDefault="0061408C" w:rsidP="002F556F">
            <w:pPr>
              <w:rPr>
                <w:color w:val="000000"/>
              </w:rPr>
            </w:pPr>
            <w:r w:rsidRPr="0061408C">
              <w:rPr>
                <w:color w:val="000000"/>
              </w:rPr>
              <w:lastRenderedPageBreak/>
              <w:t>D3S_USER_DEFINED_7</w:t>
            </w:r>
          </w:p>
        </w:tc>
        <w:tc>
          <w:tcPr>
            <w:tcW w:w="1167" w:type="dxa"/>
          </w:tcPr>
          <w:p w14:paraId="7C576627" w14:textId="77777777" w:rsidR="0061408C" w:rsidRPr="0061408C" w:rsidRDefault="0061408C" w:rsidP="002F556F">
            <w:pPr>
              <w:rPr>
                <w:color w:val="000000"/>
              </w:rPr>
            </w:pPr>
          </w:p>
        </w:tc>
        <w:tc>
          <w:tcPr>
            <w:tcW w:w="1125" w:type="dxa"/>
          </w:tcPr>
          <w:p w14:paraId="3FF6E266" w14:textId="77777777" w:rsidR="0061408C" w:rsidRPr="0061408C" w:rsidRDefault="0061408C" w:rsidP="002F556F">
            <w:pPr>
              <w:rPr>
                <w:color w:val="000000"/>
              </w:rPr>
            </w:pPr>
            <w:r w:rsidRPr="0061408C">
              <w:rPr>
                <w:color w:val="000000"/>
              </w:rPr>
              <w:t>String</w:t>
            </w:r>
          </w:p>
        </w:tc>
        <w:tc>
          <w:tcPr>
            <w:tcW w:w="3247" w:type="dxa"/>
          </w:tcPr>
          <w:p w14:paraId="7D58432F" w14:textId="77777777" w:rsidR="0061408C" w:rsidRPr="0061408C" w:rsidRDefault="0061408C" w:rsidP="002F556F">
            <w:pPr>
              <w:rPr>
                <w:color w:val="000000"/>
              </w:rPr>
            </w:pPr>
            <w:r w:rsidRPr="0061408C">
              <w:rPr>
                <w:color w:val="000000"/>
              </w:rPr>
              <w:t>Spare field</w:t>
            </w:r>
          </w:p>
        </w:tc>
      </w:tr>
      <w:tr w:rsidR="0061408C" w:rsidRPr="00BD0BEE" w14:paraId="06819A1B" w14:textId="77777777" w:rsidTr="003822DF">
        <w:tc>
          <w:tcPr>
            <w:tcW w:w="2879" w:type="dxa"/>
          </w:tcPr>
          <w:p w14:paraId="7C072CA3" w14:textId="77777777" w:rsidR="0061408C" w:rsidRPr="0061408C" w:rsidRDefault="0061408C" w:rsidP="002F556F">
            <w:pPr>
              <w:rPr>
                <w:color w:val="000000"/>
              </w:rPr>
            </w:pPr>
            <w:r w:rsidRPr="0061408C">
              <w:rPr>
                <w:color w:val="000000"/>
              </w:rPr>
              <w:t>D3S_USER_DEFINED_8</w:t>
            </w:r>
          </w:p>
        </w:tc>
        <w:tc>
          <w:tcPr>
            <w:tcW w:w="1167" w:type="dxa"/>
          </w:tcPr>
          <w:p w14:paraId="3A4864D9" w14:textId="77777777" w:rsidR="0061408C" w:rsidRPr="0061408C" w:rsidRDefault="0061408C" w:rsidP="002F556F">
            <w:pPr>
              <w:rPr>
                <w:color w:val="000000"/>
              </w:rPr>
            </w:pPr>
          </w:p>
        </w:tc>
        <w:tc>
          <w:tcPr>
            <w:tcW w:w="1125" w:type="dxa"/>
          </w:tcPr>
          <w:p w14:paraId="0651A796" w14:textId="77777777" w:rsidR="0061408C" w:rsidRPr="0061408C" w:rsidRDefault="0061408C" w:rsidP="002F556F">
            <w:pPr>
              <w:rPr>
                <w:color w:val="000000"/>
              </w:rPr>
            </w:pPr>
            <w:r w:rsidRPr="0061408C">
              <w:rPr>
                <w:color w:val="000000"/>
              </w:rPr>
              <w:t>String</w:t>
            </w:r>
          </w:p>
        </w:tc>
        <w:tc>
          <w:tcPr>
            <w:tcW w:w="3247" w:type="dxa"/>
          </w:tcPr>
          <w:p w14:paraId="0596D54D" w14:textId="77777777" w:rsidR="0061408C" w:rsidRPr="0061408C" w:rsidRDefault="0061408C" w:rsidP="002F556F">
            <w:pPr>
              <w:rPr>
                <w:color w:val="000000"/>
              </w:rPr>
            </w:pPr>
            <w:r w:rsidRPr="0061408C">
              <w:rPr>
                <w:color w:val="000000"/>
              </w:rPr>
              <w:t>Spare field</w:t>
            </w:r>
          </w:p>
        </w:tc>
      </w:tr>
      <w:tr w:rsidR="0061408C" w:rsidRPr="00BD0BEE" w14:paraId="11B6F0F9" w14:textId="77777777" w:rsidTr="003822DF">
        <w:tc>
          <w:tcPr>
            <w:tcW w:w="2879" w:type="dxa"/>
          </w:tcPr>
          <w:p w14:paraId="3501BAF3" w14:textId="77777777" w:rsidR="0061408C" w:rsidRPr="0061408C" w:rsidRDefault="0061408C" w:rsidP="002F556F">
            <w:pPr>
              <w:rPr>
                <w:color w:val="000000"/>
              </w:rPr>
            </w:pPr>
            <w:r w:rsidRPr="0061408C">
              <w:rPr>
                <w:color w:val="000000"/>
              </w:rPr>
              <w:t>D3S_USER_DEFINED_9</w:t>
            </w:r>
          </w:p>
        </w:tc>
        <w:tc>
          <w:tcPr>
            <w:tcW w:w="1167" w:type="dxa"/>
          </w:tcPr>
          <w:p w14:paraId="1E6DDE83" w14:textId="77777777" w:rsidR="0061408C" w:rsidRPr="0061408C" w:rsidRDefault="0061408C" w:rsidP="002F556F">
            <w:pPr>
              <w:rPr>
                <w:color w:val="000000"/>
              </w:rPr>
            </w:pPr>
          </w:p>
        </w:tc>
        <w:tc>
          <w:tcPr>
            <w:tcW w:w="1125" w:type="dxa"/>
          </w:tcPr>
          <w:p w14:paraId="77FE0015" w14:textId="77777777" w:rsidR="0061408C" w:rsidRPr="0061408C" w:rsidRDefault="0061408C" w:rsidP="002F556F">
            <w:pPr>
              <w:rPr>
                <w:color w:val="000000"/>
              </w:rPr>
            </w:pPr>
            <w:r w:rsidRPr="0061408C">
              <w:rPr>
                <w:color w:val="000000"/>
              </w:rPr>
              <w:t>String</w:t>
            </w:r>
          </w:p>
        </w:tc>
        <w:tc>
          <w:tcPr>
            <w:tcW w:w="3247" w:type="dxa"/>
          </w:tcPr>
          <w:p w14:paraId="6656242E" w14:textId="77777777" w:rsidR="0061408C" w:rsidRPr="0061408C" w:rsidRDefault="0061408C" w:rsidP="002F556F">
            <w:pPr>
              <w:rPr>
                <w:color w:val="000000"/>
              </w:rPr>
            </w:pPr>
            <w:r w:rsidRPr="0061408C">
              <w:rPr>
                <w:color w:val="000000"/>
              </w:rPr>
              <w:t>Spare field</w:t>
            </w:r>
          </w:p>
        </w:tc>
      </w:tr>
      <w:tr w:rsidR="0061408C" w:rsidRPr="00BD0BEE" w14:paraId="4146494C" w14:textId="77777777" w:rsidTr="003822DF">
        <w:tc>
          <w:tcPr>
            <w:tcW w:w="2879" w:type="dxa"/>
          </w:tcPr>
          <w:p w14:paraId="32474864" w14:textId="77777777" w:rsidR="0061408C" w:rsidRPr="0061408C" w:rsidRDefault="0061408C" w:rsidP="002F556F">
            <w:pPr>
              <w:rPr>
                <w:color w:val="000000"/>
              </w:rPr>
            </w:pPr>
            <w:r w:rsidRPr="0061408C">
              <w:rPr>
                <w:color w:val="000000"/>
              </w:rPr>
              <w:t>D3S_USER_DEFINED_10</w:t>
            </w:r>
          </w:p>
        </w:tc>
        <w:tc>
          <w:tcPr>
            <w:tcW w:w="1167" w:type="dxa"/>
          </w:tcPr>
          <w:p w14:paraId="73B0E630" w14:textId="77777777" w:rsidR="0061408C" w:rsidRPr="0061408C" w:rsidRDefault="0061408C" w:rsidP="002F556F">
            <w:pPr>
              <w:rPr>
                <w:color w:val="000000"/>
              </w:rPr>
            </w:pPr>
          </w:p>
        </w:tc>
        <w:tc>
          <w:tcPr>
            <w:tcW w:w="1125" w:type="dxa"/>
          </w:tcPr>
          <w:p w14:paraId="647BB2AD" w14:textId="77777777" w:rsidR="0061408C" w:rsidRPr="0061408C" w:rsidRDefault="0061408C" w:rsidP="002F556F">
            <w:pPr>
              <w:rPr>
                <w:color w:val="000000"/>
              </w:rPr>
            </w:pPr>
            <w:r w:rsidRPr="0061408C">
              <w:rPr>
                <w:color w:val="000000"/>
              </w:rPr>
              <w:t>String</w:t>
            </w:r>
          </w:p>
        </w:tc>
        <w:tc>
          <w:tcPr>
            <w:tcW w:w="3247" w:type="dxa"/>
          </w:tcPr>
          <w:p w14:paraId="78827EC5" w14:textId="77777777" w:rsidR="0061408C" w:rsidRPr="0061408C" w:rsidRDefault="0061408C" w:rsidP="002F556F">
            <w:pPr>
              <w:rPr>
                <w:color w:val="000000"/>
              </w:rPr>
            </w:pPr>
            <w:r w:rsidRPr="0061408C">
              <w:rPr>
                <w:color w:val="000000"/>
              </w:rPr>
              <w:t>Spare field</w:t>
            </w:r>
          </w:p>
        </w:tc>
      </w:tr>
      <w:tr w:rsidR="0061408C" w:rsidRPr="00BD0BEE" w14:paraId="280DD536" w14:textId="77777777" w:rsidTr="003822DF">
        <w:tc>
          <w:tcPr>
            <w:tcW w:w="2879" w:type="dxa"/>
          </w:tcPr>
          <w:p w14:paraId="4076BAA8" w14:textId="77777777" w:rsidR="0061408C" w:rsidRPr="0061408C" w:rsidRDefault="0061408C" w:rsidP="002F556F">
            <w:pPr>
              <w:rPr>
                <w:color w:val="000000"/>
              </w:rPr>
            </w:pPr>
            <w:r w:rsidRPr="0061408C">
              <w:rPr>
                <w:color w:val="000000"/>
              </w:rPr>
              <w:t>D3S_USER_DEFINED_11</w:t>
            </w:r>
          </w:p>
        </w:tc>
        <w:tc>
          <w:tcPr>
            <w:tcW w:w="1167" w:type="dxa"/>
          </w:tcPr>
          <w:p w14:paraId="25E394E7" w14:textId="77777777" w:rsidR="0061408C" w:rsidRPr="0061408C" w:rsidRDefault="0061408C" w:rsidP="002F556F">
            <w:pPr>
              <w:rPr>
                <w:color w:val="000000"/>
              </w:rPr>
            </w:pPr>
          </w:p>
        </w:tc>
        <w:tc>
          <w:tcPr>
            <w:tcW w:w="1125" w:type="dxa"/>
          </w:tcPr>
          <w:p w14:paraId="26D41B8A" w14:textId="77777777" w:rsidR="0061408C" w:rsidRPr="0061408C" w:rsidRDefault="0061408C" w:rsidP="002F556F">
            <w:pPr>
              <w:rPr>
                <w:color w:val="000000"/>
              </w:rPr>
            </w:pPr>
            <w:r w:rsidRPr="0061408C">
              <w:rPr>
                <w:color w:val="000000"/>
              </w:rPr>
              <w:t>String</w:t>
            </w:r>
          </w:p>
        </w:tc>
        <w:tc>
          <w:tcPr>
            <w:tcW w:w="3247" w:type="dxa"/>
          </w:tcPr>
          <w:p w14:paraId="32314AC2" w14:textId="77777777" w:rsidR="0061408C" w:rsidRPr="0061408C" w:rsidRDefault="0061408C" w:rsidP="002F556F">
            <w:pPr>
              <w:rPr>
                <w:color w:val="000000"/>
              </w:rPr>
            </w:pPr>
            <w:r w:rsidRPr="0061408C">
              <w:rPr>
                <w:color w:val="000000"/>
              </w:rPr>
              <w:t>Spare field</w:t>
            </w:r>
          </w:p>
        </w:tc>
      </w:tr>
      <w:tr w:rsidR="0061408C" w:rsidRPr="00BD0BEE" w14:paraId="66757D75" w14:textId="77777777" w:rsidTr="003822DF">
        <w:tc>
          <w:tcPr>
            <w:tcW w:w="2879" w:type="dxa"/>
          </w:tcPr>
          <w:p w14:paraId="35B93F33" w14:textId="77777777" w:rsidR="0061408C" w:rsidRPr="0061408C" w:rsidRDefault="0061408C" w:rsidP="002F556F">
            <w:pPr>
              <w:rPr>
                <w:color w:val="000000"/>
              </w:rPr>
            </w:pPr>
            <w:r w:rsidRPr="0061408C">
              <w:rPr>
                <w:color w:val="000000"/>
              </w:rPr>
              <w:t>D3S_USER_DEFINED_12</w:t>
            </w:r>
          </w:p>
        </w:tc>
        <w:tc>
          <w:tcPr>
            <w:tcW w:w="1167" w:type="dxa"/>
          </w:tcPr>
          <w:p w14:paraId="1EBA656A" w14:textId="77777777" w:rsidR="0061408C" w:rsidRPr="0061408C" w:rsidRDefault="0061408C" w:rsidP="002F556F">
            <w:pPr>
              <w:rPr>
                <w:color w:val="000000"/>
              </w:rPr>
            </w:pPr>
          </w:p>
        </w:tc>
        <w:tc>
          <w:tcPr>
            <w:tcW w:w="1125" w:type="dxa"/>
          </w:tcPr>
          <w:p w14:paraId="6FD15DD6" w14:textId="77777777" w:rsidR="0061408C" w:rsidRPr="0061408C" w:rsidRDefault="0061408C" w:rsidP="002F556F">
            <w:pPr>
              <w:rPr>
                <w:color w:val="000000"/>
              </w:rPr>
            </w:pPr>
            <w:r w:rsidRPr="0061408C">
              <w:rPr>
                <w:color w:val="000000"/>
              </w:rPr>
              <w:t>String</w:t>
            </w:r>
          </w:p>
        </w:tc>
        <w:tc>
          <w:tcPr>
            <w:tcW w:w="3247" w:type="dxa"/>
          </w:tcPr>
          <w:p w14:paraId="4E09BBC6" w14:textId="77777777" w:rsidR="0061408C" w:rsidRPr="0061408C" w:rsidRDefault="0061408C" w:rsidP="002F556F">
            <w:pPr>
              <w:rPr>
                <w:color w:val="000000"/>
              </w:rPr>
            </w:pPr>
            <w:r w:rsidRPr="0061408C">
              <w:rPr>
                <w:color w:val="000000"/>
              </w:rPr>
              <w:t>Spare field</w:t>
            </w:r>
          </w:p>
        </w:tc>
      </w:tr>
    </w:tbl>
    <w:p w14:paraId="445AEC3D" w14:textId="77777777" w:rsidR="000078E7" w:rsidRDefault="000078E7" w:rsidP="000078E7"/>
    <w:p w14:paraId="6F25A7DD" w14:textId="77777777" w:rsidR="00097D2D" w:rsidRPr="00097D2D" w:rsidRDefault="00097D2D" w:rsidP="00B327BA">
      <w:pPr>
        <w:pStyle w:val="ListParagraph"/>
        <w:keepNext/>
        <w:keepLines/>
        <w:numPr>
          <w:ilvl w:val="0"/>
          <w:numId w:val="21"/>
        </w:numPr>
        <w:spacing w:before="40"/>
        <w:contextualSpacing w:val="0"/>
        <w:outlineLvl w:val="2"/>
        <w:rPr>
          <w:rFonts w:asciiTheme="majorHAnsi" w:eastAsiaTheme="majorEastAsia" w:hAnsiTheme="majorHAnsi" w:cstheme="majorBidi"/>
          <w:b/>
          <w:vanish/>
          <w:color w:val="243F60" w:themeColor="accent1" w:themeShade="7F"/>
        </w:rPr>
      </w:pPr>
      <w:bookmarkStart w:id="100" w:name="_Toc19804762"/>
      <w:bookmarkStart w:id="101" w:name="_Toc21329095"/>
      <w:bookmarkStart w:id="102" w:name="_Toc21618136"/>
      <w:bookmarkStart w:id="103" w:name="_Toc23404800"/>
      <w:bookmarkEnd w:id="100"/>
      <w:bookmarkEnd w:id="101"/>
      <w:bookmarkEnd w:id="102"/>
      <w:bookmarkEnd w:id="103"/>
    </w:p>
    <w:p w14:paraId="12A5C2F9" w14:textId="77777777" w:rsidR="00097D2D" w:rsidRPr="00097D2D" w:rsidRDefault="00097D2D" w:rsidP="00B327BA">
      <w:pPr>
        <w:pStyle w:val="ListParagraph"/>
        <w:keepNext/>
        <w:keepLines/>
        <w:numPr>
          <w:ilvl w:val="0"/>
          <w:numId w:val="21"/>
        </w:numPr>
        <w:spacing w:before="40"/>
        <w:contextualSpacing w:val="0"/>
        <w:outlineLvl w:val="2"/>
        <w:rPr>
          <w:rFonts w:asciiTheme="majorHAnsi" w:eastAsiaTheme="majorEastAsia" w:hAnsiTheme="majorHAnsi" w:cstheme="majorBidi"/>
          <w:b/>
          <w:vanish/>
          <w:color w:val="243F60" w:themeColor="accent1" w:themeShade="7F"/>
        </w:rPr>
      </w:pPr>
      <w:bookmarkStart w:id="104" w:name="_Toc19804763"/>
      <w:bookmarkStart w:id="105" w:name="_Toc21329096"/>
      <w:bookmarkStart w:id="106" w:name="_Toc21618137"/>
      <w:bookmarkStart w:id="107" w:name="_Toc23404801"/>
      <w:bookmarkEnd w:id="104"/>
      <w:bookmarkEnd w:id="105"/>
      <w:bookmarkEnd w:id="106"/>
      <w:bookmarkEnd w:id="107"/>
    </w:p>
    <w:p w14:paraId="7C357D54" w14:textId="77777777" w:rsidR="00097D2D" w:rsidRPr="00097D2D" w:rsidRDefault="00097D2D" w:rsidP="00B327BA">
      <w:pPr>
        <w:pStyle w:val="ListParagraph"/>
        <w:keepNext/>
        <w:keepLines/>
        <w:numPr>
          <w:ilvl w:val="1"/>
          <w:numId w:val="21"/>
        </w:numPr>
        <w:spacing w:before="40"/>
        <w:contextualSpacing w:val="0"/>
        <w:outlineLvl w:val="2"/>
        <w:rPr>
          <w:rFonts w:asciiTheme="majorHAnsi" w:eastAsiaTheme="majorEastAsia" w:hAnsiTheme="majorHAnsi" w:cstheme="majorBidi"/>
          <w:b/>
          <w:vanish/>
          <w:color w:val="243F60" w:themeColor="accent1" w:themeShade="7F"/>
        </w:rPr>
      </w:pPr>
      <w:bookmarkStart w:id="108" w:name="_Toc19804764"/>
      <w:bookmarkStart w:id="109" w:name="_Toc21329097"/>
      <w:bookmarkStart w:id="110" w:name="_Toc21618138"/>
      <w:bookmarkStart w:id="111" w:name="_Toc23404802"/>
      <w:bookmarkEnd w:id="108"/>
      <w:bookmarkEnd w:id="109"/>
      <w:bookmarkEnd w:id="110"/>
      <w:bookmarkEnd w:id="111"/>
    </w:p>
    <w:p w14:paraId="2B160C88" w14:textId="77777777" w:rsidR="00097D2D" w:rsidRPr="00097D2D" w:rsidRDefault="00097D2D" w:rsidP="00B327BA">
      <w:pPr>
        <w:pStyle w:val="ListParagraph"/>
        <w:keepNext/>
        <w:keepLines/>
        <w:numPr>
          <w:ilvl w:val="1"/>
          <w:numId w:val="21"/>
        </w:numPr>
        <w:spacing w:before="40"/>
        <w:contextualSpacing w:val="0"/>
        <w:outlineLvl w:val="2"/>
        <w:rPr>
          <w:rFonts w:asciiTheme="majorHAnsi" w:eastAsiaTheme="majorEastAsia" w:hAnsiTheme="majorHAnsi" w:cstheme="majorBidi"/>
          <w:b/>
          <w:vanish/>
          <w:color w:val="243F60" w:themeColor="accent1" w:themeShade="7F"/>
        </w:rPr>
      </w:pPr>
      <w:bookmarkStart w:id="112" w:name="_Toc19804765"/>
      <w:bookmarkStart w:id="113" w:name="_Toc21329098"/>
      <w:bookmarkStart w:id="114" w:name="_Toc21618139"/>
      <w:bookmarkStart w:id="115" w:name="_Toc23404803"/>
      <w:bookmarkEnd w:id="112"/>
      <w:bookmarkEnd w:id="113"/>
      <w:bookmarkEnd w:id="114"/>
      <w:bookmarkEnd w:id="115"/>
    </w:p>
    <w:p w14:paraId="07EB918E"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16" w:name="_Toc19804766"/>
      <w:bookmarkStart w:id="117" w:name="_Toc21329099"/>
      <w:bookmarkStart w:id="118" w:name="_Toc21618140"/>
      <w:bookmarkStart w:id="119" w:name="_Toc23404804"/>
      <w:bookmarkEnd w:id="116"/>
      <w:bookmarkEnd w:id="117"/>
      <w:bookmarkEnd w:id="118"/>
      <w:bookmarkEnd w:id="119"/>
    </w:p>
    <w:p w14:paraId="733BA762"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20" w:name="_Toc19804767"/>
      <w:bookmarkStart w:id="121" w:name="_Toc21329100"/>
      <w:bookmarkStart w:id="122" w:name="_Toc21618141"/>
      <w:bookmarkStart w:id="123" w:name="_Toc23404805"/>
      <w:bookmarkEnd w:id="120"/>
      <w:bookmarkEnd w:id="121"/>
      <w:bookmarkEnd w:id="122"/>
      <w:bookmarkEnd w:id="123"/>
    </w:p>
    <w:p w14:paraId="529160A6"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24" w:name="_Toc19804768"/>
      <w:bookmarkStart w:id="125" w:name="_Toc21329101"/>
      <w:bookmarkStart w:id="126" w:name="_Toc21618142"/>
      <w:bookmarkStart w:id="127" w:name="_Toc23404806"/>
      <w:bookmarkEnd w:id="124"/>
      <w:bookmarkEnd w:id="125"/>
      <w:bookmarkEnd w:id="126"/>
      <w:bookmarkEnd w:id="127"/>
    </w:p>
    <w:p w14:paraId="2E35987F"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28" w:name="_Toc19804769"/>
      <w:bookmarkStart w:id="129" w:name="_Toc21329102"/>
      <w:bookmarkStart w:id="130" w:name="_Toc21618143"/>
      <w:bookmarkStart w:id="131" w:name="_Toc23404807"/>
      <w:bookmarkEnd w:id="128"/>
      <w:bookmarkEnd w:id="129"/>
      <w:bookmarkEnd w:id="130"/>
      <w:bookmarkEnd w:id="131"/>
    </w:p>
    <w:p w14:paraId="592811F5" w14:textId="77777777" w:rsidR="00097D2D" w:rsidRPr="00097D2D" w:rsidRDefault="00097D2D" w:rsidP="00B327BA">
      <w:pPr>
        <w:pStyle w:val="ListParagraph"/>
        <w:keepNext/>
        <w:keepLines/>
        <w:numPr>
          <w:ilvl w:val="2"/>
          <w:numId w:val="21"/>
        </w:numPr>
        <w:spacing w:before="40"/>
        <w:contextualSpacing w:val="0"/>
        <w:outlineLvl w:val="2"/>
        <w:rPr>
          <w:rFonts w:asciiTheme="majorHAnsi" w:eastAsiaTheme="majorEastAsia" w:hAnsiTheme="majorHAnsi" w:cstheme="majorBidi"/>
          <w:b/>
          <w:vanish/>
          <w:color w:val="243F60" w:themeColor="accent1" w:themeShade="7F"/>
        </w:rPr>
      </w:pPr>
      <w:bookmarkStart w:id="132" w:name="_Toc19804770"/>
      <w:bookmarkStart w:id="133" w:name="_Toc21329103"/>
      <w:bookmarkStart w:id="134" w:name="_Toc21618144"/>
      <w:bookmarkStart w:id="135" w:name="_Toc23404808"/>
      <w:bookmarkEnd w:id="132"/>
      <w:bookmarkEnd w:id="133"/>
      <w:bookmarkEnd w:id="134"/>
      <w:bookmarkEnd w:id="135"/>
    </w:p>
    <w:p w14:paraId="7145CB54" w14:textId="77777777" w:rsidR="00E76153" w:rsidRDefault="00E76153" w:rsidP="00B327BA">
      <w:pPr>
        <w:pStyle w:val="Heading3"/>
        <w:numPr>
          <w:ilvl w:val="2"/>
          <w:numId w:val="21"/>
        </w:numPr>
        <w:rPr>
          <w:b/>
        </w:rPr>
      </w:pPr>
      <w:bookmarkStart w:id="136" w:name="_Toc23404809"/>
      <w:r w:rsidRPr="000078E7">
        <w:rPr>
          <w:b/>
        </w:rPr>
        <w:t>IGX_DS_DQ_</w:t>
      </w:r>
      <w:r w:rsidR="00B83F27">
        <w:rPr>
          <w:b/>
        </w:rPr>
        <w:t>ELEMENT</w:t>
      </w:r>
      <w:r>
        <w:rPr>
          <w:b/>
        </w:rPr>
        <w:t>_SCORE</w:t>
      </w:r>
      <w:bookmarkEnd w:id="136"/>
    </w:p>
    <w:p w14:paraId="1D9641DD" w14:textId="77777777" w:rsidR="00E76153" w:rsidRDefault="00E76153" w:rsidP="00E76153"/>
    <w:p w14:paraId="286987F0" w14:textId="77777777" w:rsidR="00E76153" w:rsidRDefault="00E76153" w:rsidP="00E76153">
      <w:pPr>
        <w:ind w:left="360"/>
        <w:jc w:val="both"/>
        <w:rPr>
          <w:rFonts w:asciiTheme="majorHAnsi" w:hAnsiTheme="majorHAnsi" w:cstheme="majorHAnsi"/>
        </w:rPr>
      </w:pPr>
      <w:r>
        <w:rPr>
          <w:rFonts w:asciiTheme="majorHAnsi" w:hAnsiTheme="majorHAnsi" w:cstheme="majorHAnsi"/>
        </w:rPr>
        <w:t>Scoring Engine summarizes IGX_DS_DQ_</w:t>
      </w:r>
      <w:r w:rsidR="002703D0">
        <w:rPr>
          <w:rFonts w:asciiTheme="majorHAnsi" w:hAnsiTheme="majorHAnsi" w:cstheme="majorHAnsi"/>
        </w:rPr>
        <w:t>DETAIL</w:t>
      </w:r>
      <w:r w:rsidR="00B83F27">
        <w:rPr>
          <w:rFonts w:asciiTheme="majorHAnsi" w:hAnsiTheme="majorHAnsi" w:cstheme="majorHAnsi"/>
        </w:rPr>
        <w:t>_SCORE</w:t>
      </w:r>
      <w:r>
        <w:rPr>
          <w:rFonts w:asciiTheme="majorHAnsi" w:hAnsiTheme="majorHAnsi" w:cstheme="majorHAnsi"/>
        </w:rPr>
        <w:t xml:space="preserve"> data, generate score at lowest level without rule and store in this DS.</w:t>
      </w:r>
    </w:p>
    <w:p w14:paraId="7390D50E" w14:textId="77777777" w:rsidR="00E76153" w:rsidRDefault="00E76153" w:rsidP="00E76153">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E76153" w:rsidRPr="00FF1B81" w14:paraId="45F4CD64" w14:textId="77777777" w:rsidTr="00303CA5">
        <w:tc>
          <w:tcPr>
            <w:tcW w:w="3024" w:type="dxa"/>
            <w:tcMar>
              <w:top w:w="0" w:type="dxa"/>
              <w:left w:w="108" w:type="dxa"/>
              <w:bottom w:w="0" w:type="dxa"/>
              <w:right w:w="108" w:type="dxa"/>
            </w:tcMar>
            <w:hideMark/>
          </w:tcPr>
          <w:p w14:paraId="164A763F"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41A7019D"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3EF5BCC0"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7456EDFC" w14:textId="77777777" w:rsidR="00E76153" w:rsidRPr="00FF1B81" w:rsidRDefault="00E76153"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E76153" w:rsidRPr="00FF1B81" w14:paraId="51076DAC" w14:textId="77777777" w:rsidTr="00303CA5">
        <w:tc>
          <w:tcPr>
            <w:tcW w:w="3024" w:type="dxa"/>
            <w:tcMar>
              <w:top w:w="0" w:type="dxa"/>
              <w:left w:w="108" w:type="dxa"/>
              <w:bottom w:w="0" w:type="dxa"/>
              <w:right w:w="108" w:type="dxa"/>
            </w:tcMar>
            <w:hideMark/>
          </w:tcPr>
          <w:p w14:paraId="5B783E15" w14:textId="77777777" w:rsidR="00E76153" w:rsidRPr="00FF1B81" w:rsidRDefault="00E76153" w:rsidP="00303CA5">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2EF293C8" w14:textId="77777777" w:rsidR="00E76153" w:rsidRPr="00FF1B81" w:rsidRDefault="00E76153" w:rsidP="00303CA5">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2B1C2591" w14:textId="77777777" w:rsidR="00E76153" w:rsidRPr="00FF1B81" w:rsidRDefault="00E76153"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1D9F135" w14:textId="77777777" w:rsidR="00E76153" w:rsidRPr="00FF1B81" w:rsidRDefault="00E76153"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25073D39" w14:textId="77777777" w:rsidR="00E76153" w:rsidRPr="00FF1B81" w:rsidRDefault="00E76153" w:rsidP="00E76153">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E76153" w:rsidRPr="00FF1B81" w14:paraId="315491FC" w14:textId="77777777" w:rsidTr="00303CA5">
        <w:tc>
          <w:tcPr>
            <w:tcW w:w="2879" w:type="dxa"/>
          </w:tcPr>
          <w:p w14:paraId="21C4701A"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080D585C"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03037CC5"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37D63FA6" w14:textId="77777777" w:rsidR="00E76153" w:rsidRPr="00FF1B81" w:rsidRDefault="00E76153" w:rsidP="00303CA5">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E76153" w:rsidRPr="00FF1B81" w14:paraId="2F9BF18F" w14:textId="77777777" w:rsidTr="00303CA5">
        <w:tc>
          <w:tcPr>
            <w:tcW w:w="2879" w:type="dxa"/>
          </w:tcPr>
          <w:p w14:paraId="14713064" w14:textId="77777777" w:rsidR="00E76153" w:rsidRPr="00296A6B" w:rsidRDefault="00E76153" w:rsidP="00303CA5">
            <w:pPr>
              <w:rPr>
                <w:color w:val="000000"/>
              </w:rPr>
            </w:pPr>
            <w:r>
              <w:rPr>
                <w:color w:val="000000"/>
              </w:rPr>
              <w:t>RUN_TIMESTAMP</w:t>
            </w:r>
          </w:p>
        </w:tc>
        <w:tc>
          <w:tcPr>
            <w:tcW w:w="1167" w:type="dxa"/>
          </w:tcPr>
          <w:p w14:paraId="555A1683" w14:textId="77777777" w:rsidR="00E76153" w:rsidRPr="00296A6B" w:rsidRDefault="00E76153" w:rsidP="00303CA5">
            <w:pPr>
              <w:rPr>
                <w:color w:val="000000"/>
              </w:rPr>
            </w:pPr>
            <w:r w:rsidRPr="00296A6B">
              <w:rPr>
                <w:color w:val="000000"/>
              </w:rPr>
              <w:t>Y</w:t>
            </w:r>
          </w:p>
        </w:tc>
        <w:tc>
          <w:tcPr>
            <w:tcW w:w="1125" w:type="dxa"/>
          </w:tcPr>
          <w:p w14:paraId="7C1E838A" w14:textId="77777777" w:rsidR="00E76153" w:rsidRPr="00296A6B" w:rsidRDefault="005A6177" w:rsidP="00303CA5">
            <w:pPr>
              <w:rPr>
                <w:color w:val="000000"/>
              </w:rPr>
            </w:pPr>
            <w:r>
              <w:rPr>
                <w:color w:val="000000"/>
              </w:rPr>
              <w:t>DateTime</w:t>
            </w:r>
          </w:p>
        </w:tc>
        <w:tc>
          <w:tcPr>
            <w:tcW w:w="3247" w:type="dxa"/>
          </w:tcPr>
          <w:p w14:paraId="39A9512D" w14:textId="77777777" w:rsidR="00E76153" w:rsidRPr="00296A6B" w:rsidRDefault="00E76153" w:rsidP="00744E58">
            <w:pPr>
              <w:rPr>
                <w:color w:val="000000"/>
              </w:rPr>
            </w:pPr>
            <w:r>
              <w:rPr>
                <w:color w:val="000000"/>
              </w:rPr>
              <w:t xml:space="preserve">Run timestamp of the process. Value will be same for all output records </w:t>
            </w:r>
          </w:p>
        </w:tc>
      </w:tr>
      <w:tr w:rsidR="00E76153" w:rsidRPr="00FF1B81" w14:paraId="229388F5" w14:textId="77777777" w:rsidTr="00303CA5">
        <w:tc>
          <w:tcPr>
            <w:tcW w:w="2879" w:type="dxa"/>
          </w:tcPr>
          <w:p w14:paraId="0C8EB5FF" w14:textId="77777777" w:rsidR="00E76153" w:rsidRPr="00296A6B" w:rsidRDefault="00E76153" w:rsidP="00303CA5">
            <w:pPr>
              <w:rPr>
                <w:color w:val="000000"/>
              </w:rPr>
            </w:pPr>
            <w:r>
              <w:rPr>
                <w:color w:val="000000"/>
              </w:rPr>
              <w:t>DATA_ENTITY_NAME</w:t>
            </w:r>
          </w:p>
        </w:tc>
        <w:tc>
          <w:tcPr>
            <w:tcW w:w="1167" w:type="dxa"/>
          </w:tcPr>
          <w:p w14:paraId="59E8B035" w14:textId="77777777" w:rsidR="00E76153" w:rsidRPr="00296A6B" w:rsidRDefault="00E76153" w:rsidP="00303CA5">
            <w:pPr>
              <w:rPr>
                <w:color w:val="000000"/>
              </w:rPr>
            </w:pPr>
          </w:p>
        </w:tc>
        <w:tc>
          <w:tcPr>
            <w:tcW w:w="1125" w:type="dxa"/>
          </w:tcPr>
          <w:p w14:paraId="4EBCC06A" w14:textId="77777777" w:rsidR="00E76153" w:rsidRPr="00296A6B" w:rsidRDefault="00E76153" w:rsidP="00303CA5">
            <w:pPr>
              <w:rPr>
                <w:color w:val="000000"/>
              </w:rPr>
            </w:pPr>
            <w:r w:rsidRPr="00296A6B">
              <w:rPr>
                <w:color w:val="000000"/>
              </w:rPr>
              <w:t>String</w:t>
            </w:r>
          </w:p>
        </w:tc>
        <w:tc>
          <w:tcPr>
            <w:tcW w:w="3247" w:type="dxa"/>
          </w:tcPr>
          <w:p w14:paraId="3A2E7036" w14:textId="77777777" w:rsidR="00E76153" w:rsidRPr="00296A6B" w:rsidRDefault="00E76153" w:rsidP="00303CA5">
            <w:pPr>
              <w:rPr>
                <w:color w:val="000000"/>
              </w:rPr>
            </w:pPr>
            <w:r>
              <w:rPr>
                <w:color w:val="000000"/>
              </w:rPr>
              <w:t>Data entity to which result belongs to</w:t>
            </w:r>
          </w:p>
        </w:tc>
      </w:tr>
      <w:tr w:rsidR="00E76153" w:rsidRPr="00FF1B81" w14:paraId="4280E3EA" w14:textId="77777777" w:rsidTr="00303CA5">
        <w:tc>
          <w:tcPr>
            <w:tcW w:w="2879" w:type="dxa"/>
          </w:tcPr>
          <w:p w14:paraId="10F9E178" w14:textId="77777777" w:rsidR="00E76153" w:rsidRDefault="00E76153" w:rsidP="00303CA5">
            <w:pPr>
              <w:rPr>
                <w:color w:val="000000"/>
              </w:rPr>
            </w:pPr>
            <w:r>
              <w:rPr>
                <w:color w:val="000000"/>
              </w:rPr>
              <w:t>DATA_ENTITY_UID</w:t>
            </w:r>
          </w:p>
        </w:tc>
        <w:tc>
          <w:tcPr>
            <w:tcW w:w="1167" w:type="dxa"/>
          </w:tcPr>
          <w:p w14:paraId="5D4B707D" w14:textId="77777777" w:rsidR="00E76153" w:rsidRPr="00296A6B" w:rsidRDefault="00E76153" w:rsidP="00303CA5">
            <w:pPr>
              <w:rPr>
                <w:color w:val="000000"/>
              </w:rPr>
            </w:pPr>
            <w:r>
              <w:rPr>
                <w:color w:val="000000"/>
              </w:rPr>
              <w:t>Y</w:t>
            </w:r>
          </w:p>
        </w:tc>
        <w:tc>
          <w:tcPr>
            <w:tcW w:w="1125" w:type="dxa"/>
          </w:tcPr>
          <w:p w14:paraId="32275895" w14:textId="77777777" w:rsidR="00E76153" w:rsidRPr="00296A6B" w:rsidRDefault="00E76153" w:rsidP="00303CA5">
            <w:pPr>
              <w:rPr>
                <w:color w:val="000000"/>
              </w:rPr>
            </w:pPr>
            <w:r>
              <w:rPr>
                <w:color w:val="000000"/>
              </w:rPr>
              <w:t>String</w:t>
            </w:r>
          </w:p>
        </w:tc>
        <w:tc>
          <w:tcPr>
            <w:tcW w:w="3247" w:type="dxa"/>
          </w:tcPr>
          <w:p w14:paraId="2A7E188F" w14:textId="77777777" w:rsidR="00E76153" w:rsidRDefault="00E76153" w:rsidP="00303CA5">
            <w:pPr>
              <w:rPr>
                <w:color w:val="000000"/>
              </w:rPr>
            </w:pPr>
            <w:r>
              <w:rPr>
                <w:color w:val="000000"/>
              </w:rPr>
              <w:t xml:space="preserve">Data entity uid </w:t>
            </w:r>
          </w:p>
        </w:tc>
      </w:tr>
      <w:tr w:rsidR="00E76153" w:rsidRPr="00FF1B81" w14:paraId="1B53E1E5" w14:textId="77777777" w:rsidTr="00303CA5">
        <w:tc>
          <w:tcPr>
            <w:tcW w:w="2879" w:type="dxa"/>
          </w:tcPr>
          <w:p w14:paraId="65B46A29" w14:textId="77777777" w:rsidR="00E76153" w:rsidRDefault="00E76153" w:rsidP="00303CA5">
            <w:pPr>
              <w:rPr>
                <w:color w:val="000000"/>
              </w:rPr>
            </w:pPr>
            <w:r>
              <w:rPr>
                <w:color w:val="000000"/>
              </w:rPr>
              <w:t>DATA_ELEMENT_NAME</w:t>
            </w:r>
          </w:p>
        </w:tc>
        <w:tc>
          <w:tcPr>
            <w:tcW w:w="1167" w:type="dxa"/>
          </w:tcPr>
          <w:p w14:paraId="5559A526" w14:textId="77777777" w:rsidR="00E76153" w:rsidRDefault="00E76153" w:rsidP="00303CA5">
            <w:pPr>
              <w:rPr>
                <w:color w:val="000000"/>
              </w:rPr>
            </w:pPr>
          </w:p>
        </w:tc>
        <w:tc>
          <w:tcPr>
            <w:tcW w:w="1125" w:type="dxa"/>
          </w:tcPr>
          <w:p w14:paraId="6B217F1D" w14:textId="77777777" w:rsidR="00E76153" w:rsidRDefault="00E76153" w:rsidP="00303CA5">
            <w:pPr>
              <w:rPr>
                <w:color w:val="000000"/>
              </w:rPr>
            </w:pPr>
            <w:r>
              <w:rPr>
                <w:color w:val="000000"/>
              </w:rPr>
              <w:t>String</w:t>
            </w:r>
          </w:p>
        </w:tc>
        <w:tc>
          <w:tcPr>
            <w:tcW w:w="3247" w:type="dxa"/>
          </w:tcPr>
          <w:p w14:paraId="7F167358" w14:textId="77777777" w:rsidR="00E76153" w:rsidRDefault="00E76153" w:rsidP="00303CA5">
            <w:pPr>
              <w:rPr>
                <w:color w:val="000000"/>
              </w:rPr>
            </w:pPr>
            <w:r>
              <w:rPr>
                <w:color w:val="000000"/>
              </w:rPr>
              <w:t>Attribute name</w:t>
            </w:r>
          </w:p>
        </w:tc>
      </w:tr>
      <w:tr w:rsidR="00E76153" w:rsidRPr="00FF1B81" w14:paraId="113F8A77" w14:textId="77777777" w:rsidTr="00303CA5">
        <w:tc>
          <w:tcPr>
            <w:tcW w:w="2879" w:type="dxa"/>
          </w:tcPr>
          <w:p w14:paraId="7C0DC975" w14:textId="77777777" w:rsidR="00E76153" w:rsidRDefault="00E76153" w:rsidP="00303CA5">
            <w:pPr>
              <w:rPr>
                <w:color w:val="000000"/>
              </w:rPr>
            </w:pPr>
            <w:r>
              <w:rPr>
                <w:color w:val="000000"/>
              </w:rPr>
              <w:t>DATA_ELEMENT_UID</w:t>
            </w:r>
          </w:p>
        </w:tc>
        <w:tc>
          <w:tcPr>
            <w:tcW w:w="1167" w:type="dxa"/>
          </w:tcPr>
          <w:p w14:paraId="37F68158" w14:textId="77777777" w:rsidR="00E76153" w:rsidRPr="00296A6B" w:rsidRDefault="00E76153" w:rsidP="00303CA5">
            <w:pPr>
              <w:rPr>
                <w:color w:val="000000"/>
              </w:rPr>
            </w:pPr>
            <w:r>
              <w:rPr>
                <w:color w:val="000000"/>
              </w:rPr>
              <w:t>Y</w:t>
            </w:r>
          </w:p>
        </w:tc>
        <w:tc>
          <w:tcPr>
            <w:tcW w:w="1125" w:type="dxa"/>
          </w:tcPr>
          <w:p w14:paraId="06CCDFEB" w14:textId="77777777" w:rsidR="00E76153" w:rsidRPr="00296A6B" w:rsidRDefault="00E76153" w:rsidP="00303CA5">
            <w:pPr>
              <w:rPr>
                <w:color w:val="000000"/>
              </w:rPr>
            </w:pPr>
            <w:r>
              <w:rPr>
                <w:color w:val="000000"/>
              </w:rPr>
              <w:t>String</w:t>
            </w:r>
          </w:p>
        </w:tc>
        <w:tc>
          <w:tcPr>
            <w:tcW w:w="3247" w:type="dxa"/>
          </w:tcPr>
          <w:p w14:paraId="7CB6F0C4" w14:textId="77777777" w:rsidR="00E76153" w:rsidRDefault="00E76153" w:rsidP="00303CA5">
            <w:pPr>
              <w:rPr>
                <w:color w:val="000000"/>
              </w:rPr>
            </w:pPr>
            <w:r>
              <w:rPr>
                <w:color w:val="000000"/>
              </w:rPr>
              <w:t>Attribute uid</w:t>
            </w:r>
          </w:p>
        </w:tc>
      </w:tr>
      <w:tr w:rsidR="00E76153" w:rsidRPr="00FF1B81" w14:paraId="3F77AFFB" w14:textId="77777777" w:rsidTr="00303CA5">
        <w:tc>
          <w:tcPr>
            <w:tcW w:w="2879" w:type="dxa"/>
          </w:tcPr>
          <w:p w14:paraId="4DAFA310" w14:textId="77777777" w:rsidR="00E76153" w:rsidRDefault="00E76153" w:rsidP="00303CA5">
            <w:pPr>
              <w:rPr>
                <w:color w:val="000000"/>
              </w:rPr>
            </w:pPr>
            <w:r>
              <w:rPr>
                <w:color w:val="000000"/>
              </w:rPr>
              <w:t>ROW_COUNT</w:t>
            </w:r>
          </w:p>
        </w:tc>
        <w:tc>
          <w:tcPr>
            <w:tcW w:w="1167" w:type="dxa"/>
          </w:tcPr>
          <w:p w14:paraId="660F809D" w14:textId="77777777" w:rsidR="00E76153" w:rsidRPr="00296A6B" w:rsidRDefault="00E76153" w:rsidP="00303CA5">
            <w:pPr>
              <w:rPr>
                <w:color w:val="000000"/>
              </w:rPr>
            </w:pPr>
          </w:p>
        </w:tc>
        <w:tc>
          <w:tcPr>
            <w:tcW w:w="1125" w:type="dxa"/>
          </w:tcPr>
          <w:p w14:paraId="7BC60523" w14:textId="77777777" w:rsidR="00E76153" w:rsidRDefault="00E76153" w:rsidP="00303CA5">
            <w:pPr>
              <w:rPr>
                <w:color w:val="000000"/>
              </w:rPr>
            </w:pPr>
            <w:r>
              <w:rPr>
                <w:color w:val="000000"/>
              </w:rPr>
              <w:t>Integer</w:t>
            </w:r>
          </w:p>
        </w:tc>
        <w:tc>
          <w:tcPr>
            <w:tcW w:w="3247" w:type="dxa"/>
          </w:tcPr>
          <w:p w14:paraId="76C00473" w14:textId="77777777" w:rsidR="00E76153" w:rsidRDefault="00E76153" w:rsidP="00303CA5">
            <w:pPr>
              <w:rPr>
                <w:color w:val="000000"/>
              </w:rPr>
            </w:pPr>
            <w:r>
              <w:rPr>
                <w:color w:val="000000"/>
              </w:rPr>
              <w:t>No. of records in which rule got validated</w:t>
            </w:r>
          </w:p>
        </w:tc>
      </w:tr>
      <w:tr w:rsidR="00E76153" w:rsidRPr="00FF1B81" w14:paraId="3F2DDF87" w14:textId="77777777" w:rsidTr="00303CA5">
        <w:tc>
          <w:tcPr>
            <w:tcW w:w="2879" w:type="dxa"/>
          </w:tcPr>
          <w:p w14:paraId="6DA701EE" w14:textId="77777777" w:rsidR="00E76153" w:rsidRDefault="00E76153" w:rsidP="00303CA5">
            <w:pPr>
              <w:rPr>
                <w:color w:val="000000"/>
              </w:rPr>
            </w:pPr>
            <w:r>
              <w:rPr>
                <w:color w:val="000000"/>
              </w:rPr>
              <w:t>PASS_COUNT</w:t>
            </w:r>
          </w:p>
        </w:tc>
        <w:tc>
          <w:tcPr>
            <w:tcW w:w="1167" w:type="dxa"/>
          </w:tcPr>
          <w:p w14:paraId="3B01E7D2" w14:textId="77777777" w:rsidR="00E76153" w:rsidRPr="00296A6B" w:rsidRDefault="00E76153" w:rsidP="00303CA5">
            <w:pPr>
              <w:rPr>
                <w:color w:val="000000"/>
              </w:rPr>
            </w:pPr>
          </w:p>
        </w:tc>
        <w:tc>
          <w:tcPr>
            <w:tcW w:w="1125" w:type="dxa"/>
          </w:tcPr>
          <w:p w14:paraId="53272D8B" w14:textId="77777777" w:rsidR="00E76153" w:rsidRDefault="00E76153" w:rsidP="00303CA5">
            <w:pPr>
              <w:rPr>
                <w:color w:val="000000"/>
              </w:rPr>
            </w:pPr>
            <w:r>
              <w:rPr>
                <w:color w:val="000000"/>
              </w:rPr>
              <w:t>Integer</w:t>
            </w:r>
          </w:p>
        </w:tc>
        <w:tc>
          <w:tcPr>
            <w:tcW w:w="3247" w:type="dxa"/>
          </w:tcPr>
          <w:p w14:paraId="210B0790" w14:textId="77777777" w:rsidR="00E76153" w:rsidRDefault="00E76153" w:rsidP="00303CA5">
            <w:pPr>
              <w:rPr>
                <w:color w:val="000000"/>
              </w:rPr>
            </w:pPr>
            <w:r>
              <w:rPr>
                <w:color w:val="000000"/>
              </w:rPr>
              <w:t>No. of records in which rule got passed</w:t>
            </w:r>
          </w:p>
        </w:tc>
      </w:tr>
      <w:tr w:rsidR="00E76153" w:rsidRPr="00FF1B81" w14:paraId="24C8E01C" w14:textId="77777777" w:rsidTr="00303CA5">
        <w:tc>
          <w:tcPr>
            <w:tcW w:w="2879" w:type="dxa"/>
          </w:tcPr>
          <w:p w14:paraId="5DE50B11" w14:textId="77777777" w:rsidR="00E76153" w:rsidRDefault="00E76153" w:rsidP="00303CA5">
            <w:pPr>
              <w:rPr>
                <w:color w:val="000000"/>
              </w:rPr>
            </w:pPr>
            <w:r>
              <w:rPr>
                <w:color w:val="000000"/>
              </w:rPr>
              <w:t>FAIL_COUNT</w:t>
            </w:r>
          </w:p>
        </w:tc>
        <w:tc>
          <w:tcPr>
            <w:tcW w:w="1167" w:type="dxa"/>
          </w:tcPr>
          <w:p w14:paraId="36E680E4" w14:textId="77777777" w:rsidR="00E76153" w:rsidRPr="00296A6B" w:rsidRDefault="00E76153" w:rsidP="00303CA5">
            <w:pPr>
              <w:rPr>
                <w:color w:val="000000"/>
              </w:rPr>
            </w:pPr>
          </w:p>
        </w:tc>
        <w:tc>
          <w:tcPr>
            <w:tcW w:w="1125" w:type="dxa"/>
          </w:tcPr>
          <w:p w14:paraId="43EB6C04" w14:textId="77777777" w:rsidR="00E76153" w:rsidRDefault="00E76153" w:rsidP="00303CA5">
            <w:pPr>
              <w:rPr>
                <w:color w:val="000000"/>
              </w:rPr>
            </w:pPr>
            <w:r>
              <w:rPr>
                <w:color w:val="000000"/>
              </w:rPr>
              <w:t>Integer</w:t>
            </w:r>
          </w:p>
        </w:tc>
        <w:tc>
          <w:tcPr>
            <w:tcW w:w="3247" w:type="dxa"/>
          </w:tcPr>
          <w:p w14:paraId="399BB058" w14:textId="77777777" w:rsidR="00E76153" w:rsidRDefault="00E76153" w:rsidP="00303CA5">
            <w:pPr>
              <w:rPr>
                <w:color w:val="000000"/>
              </w:rPr>
            </w:pPr>
            <w:r>
              <w:rPr>
                <w:color w:val="000000"/>
              </w:rPr>
              <w:t>No. of records in which rule got failed</w:t>
            </w:r>
          </w:p>
        </w:tc>
      </w:tr>
      <w:tr w:rsidR="00E76153" w:rsidRPr="00FF1B81" w14:paraId="5B8D98BB" w14:textId="77777777" w:rsidTr="00303CA5">
        <w:tc>
          <w:tcPr>
            <w:tcW w:w="2879" w:type="dxa"/>
          </w:tcPr>
          <w:p w14:paraId="494A583B" w14:textId="77777777" w:rsidR="00E76153" w:rsidRDefault="00E76153" w:rsidP="00303CA5">
            <w:pPr>
              <w:rPr>
                <w:color w:val="000000"/>
              </w:rPr>
            </w:pPr>
            <w:r>
              <w:rPr>
                <w:color w:val="000000"/>
              </w:rPr>
              <w:t>SKIP_COUNT</w:t>
            </w:r>
          </w:p>
        </w:tc>
        <w:tc>
          <w:tcPr>
            <w:tcW w:w="1167" w:type="dxa"/>
          </w:tcPr>
          <w:p w14:paraId="4427A2E7" w14:textId="77777777" w:rsidR="00E76153" w:rsidRPr="00296A6B" w:rsidRDefault="00E76153" w:rsidP="00303CA5">
            <w:pPr>
              <w:rPr>
                <w:color w:val="000000"/>
              </w:rPr>
            </w:pPr>
          </w:p>
        </w:tc>
        <w:tc>
          <w:tcPr>
            <w:tcW w:w="1125" w:type="dxa"/>
          </w:tcPr>
          <w:p w14:paraId="3FA15F18" w14:textId="77777777" w:rsidR="00E76153" w:rsidRDefault="00E76153" w:rsidP="00303CA5">
            <w:pPr>
              <w:rPr>
                <w:color w:val="000000"/>
              </w:rPr>
            </w:pPr>
            <w:r>
              <w:rPr>
                <w:color w:val="000000"/>
              </w:rPr>
              <w:t>Integer</w:t>
            </w:r>
          </w:p>
        </w:tc>
        <w:tc>
          <w:tcPr>
            <w:tcW w:w="3247" w:type="dxa"/>
          </w:tcPr>
          <w:p w14:paraId="2CC9FA21" w14:textId="77777777" w:rsidR="00E76153" w:rsidRDefault="00E76153" w:rsidP="00303CA5">
            <w:pPr>
              <w:rPr>
                <w:color w:val="000000"/>
              </w:rPr>
            </w:pPr>
            <w:r>
              <w:rPr>
                <w:color w:val="000000"/>
              </w:rPr>
              <w:t>No. of record values skipped because rule could not be evaluated</w:t>
            </w:r>
          </w:p>
        </w:tc>
      </w:tr>
      <w:tr w:rsidR="00E76153" w:rsidRPr="00FF1B81" w14:paraId="7E4CFCA1" w14:textId="77777777" w:rsidTr="00303CA5">
        <w:tc>
          <w:tcPr>
            <w:tcW w:w="2879" w:type="dxa"/>
          </w:tcPr>
          <w:p w14:paraId="6229287B" w14:textId="77777777" w:rsidR="00E76153" w:rsidRDefault="00E76153" w:rsidP="00303CA5">
            <w:pPr>
              <w:rPr>
                <w:color w:val="000000"/>
              </w:rPr>
            </w:pPr>
            <w:r>
              <w:rPr>
                <w:color w:val="000000"/>
              </w:rPr>
              <w:t>ERROR_COUNT</w:t>
            </w:r>
          </w:p>
        </w:tc>
        <w:tc>
          <w:tcPr>
            <w:tcW w:w="1167" w:type="dxa"/>
          </w:tcPr>
          <w:p w14:paraId="6002DBC3" w14:textId="77777777" w:rsidR="00E76153" w:rsidRPr="00296A6B" w:rsidRDefault="00E76153" w:rsidP="00303CA5">
            <w:pPr>
              <w:rPr>
                <w:color w:val="000000"/>
              </w:rPr>
            </w:pPr>
          </w:p>
        </w:tc>
        <w:tc>
          <w:tcPr>
            <w:tcW w:w="1125" w:type="dxa"/>
          </w:tcPr>
          <w:p w14:paraId="68B5A2F3" w14:textId="77777777" w:rsidR="00E76153" w:rsidRDefault="00E76153" w:rsidP="00303CA5">
            <w:pPr>
              <w:rPr>
                <w:color w:val="000000"/>
              </w:rPr>
            </w:pPr>
            <w:r>
              <w:rPr>
                <w:color w:val="000000"/>
              </w:rPr>
              <w:t>Integer</w:t>
            </w:r>
          </w:p>
        </w:tc>
        <w:tc>
          <w:tcPr>
            <w:tcW w:w="3247" w:type="dxa"/>
          </w:tcPr>
          <w:p w14:paraId="1B393FB0" w14:textId="77777777" w:rsidR="00E76153" w:rsidRDefault="00E76153" w:rsidP="00303CA5">
            <w:pPr>
              <w:rPr>
                <w:color w:val="000000"/>
              </w:rPr>
            </w:pPr>
            <w:r>
              <w:rPr>
                <w:color w:val="000000"/>
              </w:rPr>
              <w:t>No. of records errored out</w:t>
            </w:r>
          </w:p>
        </w:tc>
      </w:tr>
      <w:tr w:rsidR="00E76153" w:rsidRPr="00FF1B81" w14:paraId="3211EE93" w14:textId="77777777" w:rsidTr="00303CA5">
        <w:tc>
          <w:tcPr>
            <w:tcW w:w="2879" w:type="dxa"/>
          </w:tcPr>
          <w:p w14:paraId="6A84A771" w14:textId="77777777" w:rsidR="00E76153" w:rsidRDefault="00E76153" w:rsidP="00303CA5">
            <w:pPr>
              <w:rPr>
                <w:color w:val="000000"/>
              </w:rPr>
            </w:pPr>
            <w:r>
              <w:rPr>
                <w:color w:val="000000"/>
              </w:rPr>
              <w:t>SCORE</w:t>
            </w:r>
          </w:p>
        </w:tc>
        <w:tc>
          <w:tcPr>
            <w:tcW w:w="1167" w:type="dxa"/>
          </w:tcPr>
          <w:p w14:paraId="7E189D19" w14:textId="77777777" w:rsidR="00E76153" w:rsidRPr="00296A6B" w:rsidRDefault="00E76153" w:rsidP="00303CA5">
            <w:pPr>
              <w:rPr>
                <w:color w:val="000000"/>
              </w:rPr>
            </w:pPr>
          </w:p>
        </w:tc>
        <w:tc>
          <w:tcPr>
            <w:tcW w:w="1125" w:type="dxa"/>
          </w:tcPr>
          <w:p w14:paraId="114FBC60" w14:textId="77777777" w:rsidR="00E76153" w:rsidRDefault="00E76153" w:rsidP="00303CA5">
            <w:pPr>
              <w:rPr>
                <w:color w:val="000000"/>
              </w:rPr>
            </w:pPr>
            <w:r>
              <w:rPr>
                <w:color w:val="000000"/>
              </w:rPr>
              <w:t>Float</w:t>
            </w:r>
          </w:p>
        </w:tc>
        <w:tc>
          <w:tcPr>
            <w:tcW w:w="3247" w:type="dxa"/>
          </w:tcPr>
          <w:p w14:paraId="3AFA5EC1" w14:textId="77777777" w:rsidR="00E76153" w:rsidRDefault="00E76153" w:rsidP="00303CA5">
            <w:pPr>
              <w:rPr>
                <w:color w:val="000000"/>
              </w:rPr>
            </w:pPr>
            <w:r>
              <w:rPr>
                <w:color w:val="000000"/>
              </w:rPr>
              <w:t>Lowest level Attribute + Rule level score generated</w:t>
            </w:r>
          </w:p>
        </w:tc>
      </w:tr>
      <w:tr w:rsidR="00E76153" w:rsidRPr="00BD0BEE" w14:paraId="1B0DBBA0" w14:textId="77777777" w:rsidTr="00303CA5">
        <w:tc>
          <w:tcPr>
            <w:tcW w:w="2879" w:type="dxa"/>
          </w:tcPr>
          <w:p w14:paraId="74FA5CC8" w14:textId="77777777" w:rsidR="00E76153" w:rsidRPr="0061408C" w:rsidRDefault="00E76153" w:rsidP="00303CA5">
            <w:pPr>
              <w:rPr>
                <w:color w:val="000000"/>
              </w:rPr>
            </w:pPr>
            <w:r w:rsidRPr="0061408C">
              <w:rPr>
                <w:color w:val="000000"/>
              </w:rPr>
              <w:t>D3S_PROCESS_ID</w:t>
            </w:r>
          </w:p>
        </w:tc>
        <w:tc>
          <w:tcPr>
            <w:tcW w:w="1167" w:type="dxa"/>
          </w:tcPr>
          <w:p w14:paraId="43C66DA0" w14:textId="77777777" w:rsidR="00E76153" w:rsidRPr="0061408C" w:rsidRDefault="00E76153" w:rsidP="00303CA5">
            <w:pPr>
              <w:rPr>
                <w:color w:val="000000"/>
              </w:rPr>
            </w:pPr>
          </w:p>
        </w:tc>
        <w:tc>
          <w:tcPr>
            <w:tcW w:w="1125" w:type="dxa"/>
          </w:tcPr>
          <w:p w14:paraId="2E686E77" w14:textId="77777777" w:rsidR="00E76153" w:rsidRPr="0061408C" w:rsidRDefault="00E76153" w:rsidP="00303CA5">
            <w:pPr>
              <w:rPr>
                <w:color w:val="000000"/>
              </w:rPr>
            </w:pPr>
            <w:r w:rsidRPr="0061408C">
              <w:rPr>
                <w:color w:val="000000"/>
              </w:rPr>
              <w:t>String</w:t>
            </w:r>
          </w:p>
        </w:tc>
        <w:tc>
          <w:tcPr>
            <w:tcW w:w="3247" w:type="dxa"/>
          </w:tcPr>
          <w:p w14:paraId="77628ED0" w14:textId="77777777" w:rsidR="00E76153" w:rsidRPr="0061408C" w:rsidRDefault="00E76153" w:rsidP="00303CA5">
            <w:pPr>
              <w:rPr>
                <w:color w:val="000000"/>
              </w:rPr>
            </w:pPr>
            <w:r w:rsidRPr="0061408C">
              <w:rPr>
                <w:color w:val="000000"/>
              </w:rPr>
              <w:t>Populate runtime PM Process Id</w:t>
            </w:r>
          </w:p>
        </w:tc>
      </w:tr>
      <w:tr w:rsidR="00E76153" w:rsidRPr="00FF1B81" w14:paraId="507BB07F" w14:textId="77777777" w:rsidTr="00303CA5">
        <w:tc>
          <w:tcPr>
            <w:tcW w:w="2879" w:type="dxa"/>
          </w:tcPr>
          <w:p w14:paraId="78E3988D" w14:textId="77777777" w:rsidR="00E76153" w:rsidRPr="0061408C" w:rsidRDefault="00E76153" w:rsidP="00303CA5">
            <w:pPr>
              <w:rPr>
                <w:color w:val="000000"/>
              </w:rPr>
            </w:pPr>
            <w:r w:rsidRPr="0061408C">
              <w:rPr>
                <w:color w:val="000000"/>
              </w:rPr>
              <w:t>D3S_WORK_ID</w:t>
            </w:r>
          </w:p>
        </w:tc>
        <w:tc>
          <w:tcPr>
            <w:tcW w:w="1167" w:type="dxa"/>
          </w:tcPr>
          <w:p w14:paraId="4E60589A" w14:textId="77777777" w:rsidR="00E76153" w:rsidRPr="0061408C" w:rsidRDefault="00E76153" w:rsidP="00303CA5">
            <w:pPr>
              <w:rPr>
                <w:color w:val="000000"/>
              </w:rPr>
            </w:pPr>
          </w:p>
        </w:tc>
        <w:tc>
          <w:tcPr>
            <w:tcW w:w="1125" w:type="dxa"/>
          </w:tcPr>
          <w:p w14:paraId="6133DDB1" w14:textId="77777777" w:rsidR="00E76153" w:rsidRPr="0061408C" w:rsidRDefault="00E76153" w:rsidP="00303CA5">
            <w:pPr>
              <w:rPr>
                <w:color w:val="000000"/>
              </w:rPr>
            </w:pPr>
            <w:r w:rsidRPr="0061408C">
              <w:rPr>
                <w:color w:val="000000"/>
              </w:rPr>
              <w:t>String</w:t>
            </w:r>
          </w:p>
        </w:tc>
        <w:tc>
          <w:tcPr>
            <w:tcW w:w="3247" w:type="dxa"/>
          </w:tcPr>
          <w:p w14:paraId="1DCCAFA9" w14:textId="77777777" w:rsidR="00E76153" w:rsidRPr="0061408C" w:rsidRDefault="00E76153" w:rsidP="00303CA5">
            <w:pPr>
              <w:rPr>
                <w:color w:val="000000"/>
              </w:rPr>
            </w:pPr>
            <w:r w:rsidRPr="0061408C">
              <w:rPr>
                <w:color w:val="000000"/>
              </w:rPr>
              <w:t>For each execution, Work Id will be same for all records</w:t>
            </w:r>
          </w:p>
        </w:tc>
      </w:tr>
      <w:tr w:rsidR="00E76153" w:rsidRPr="00BD0BEE" w14:paraId="41FE1A33" w14:textId="77777777" w:rsidTr="00303CA5">
        <w:tc>
          <w:tcPr>
            <w:tcW w:w="2879" w:type="dxa"/>
          </w:tcPr>
          <w:p w14:paraId="342EEAA1" w14:textId="77777777" w:rsidR="00E76153" w:rsidRPr="0061408C" w:rsidRDefault="00E76153" w:rsidP="00303CA5">
            <w:pPr>
              <w:rPr>
                <w:color w:val="000000"/>
              </w:rPr>
            </w:pPr>
            <w:r w:rsidRPr="0061408C">
              <w:rPr>
                <w:color w:val="000000"/>
              </w:rPr>
              <w:t>D3S_RECORD_ID</w:t>
            </w:r>
          </w:p>
        </w:tc>
        <w:tc>
          <w:tcPr>
            <w:tcW w:w="1167" w:type="dxa"/>
          </w:tcPr>
          <w:p w14:paraId="06EBEAF3" w14:textId="77777777" w:rsidR="00E76153" w:rsidRPr="0061408C" w:rsidRDefault="00E76153" w:rsidP="00303CA5">
            <w:pPr>
              <w:rPr>
                <w:color w:val="000000"/>
              </w:rPr>
            </w:pPr>
          </w:p>
        </w:tc>
        <w:tc>
          <w:tcPr>
            <w:tcW w:w="1125" w:type="dxa"/>
          </w:tcPr>
          <w:p w14:paraId="23A11231" w14:textId="77777777" w:rsidR="00E76153" w:rsidRPr="0061408C" w:rsidRDefault="00E76153" w:rsidP="00303CA5">
            <w:pPr>
              <w:rPr>
                <w:color w:val="000000"/>
              </w:rPr>
            </w:pPr>
            <w:r w:rsidRPr="0061408C">
              <w:rPr>
                <w:color w:val="000000"/>
              </w:rPr>
              <w:t>String</w:t>
            </w:r>
          </w:p>
        </w:tc>
        <w:tc>
          <w:tcPr>
            <w:tcW w:w="3247" w:type="dxa"/>
          </w:tcPr>
          <w:p w14:paraId="7543B831" w14:textId="77777777" w:rsidR="00E76153" w:rsidRPr="0061408C" w:rsidRDefault="00E76153" w:rsidP="00303CA5">
            <w:pPr>
              <w:rPr>
                <w:color w:val="000000"/>
              </w:rPr>
            </w:pPr>
            <w:r w:rsidRPr="0061408C">
              <w:rPr>
                <w:color w:val="000000"/>
              </w:rPr>
              <w:t>UUID; Unique for each record</w:t>
            </w:r>
          </w:p>
        </w:tc>
      </w:tr>
      <w:tr w:rsidR="00E76153" w:rsidRPr="00BD0BEE" w14:paraId="365F1428" w14:textId="77777777" w:rsidTr="00303CA5">
        <w:tc>
          <w:tcPr>
            <w:tcW w:w="2879" w:type="dxa"/>
          </w:tcPr>
          <w:p w14:paraId="4C3FEDAB" w14:textId="77777777" w:rsidR="00E76153" w:rsidRPr="0061408C" w:rsidRDefault="00E76153" w:rsidP="00303CA5">
            <w:pPr>
              <w:rPr>
                <w:color w:val="000000"/>
              </w:rPr>
            </w:pPr>
            <w:r w:rsidRPr="0061408C">
              <w:rPr>
                <w:color w:val="000000"/>
              </w:rPr>
              <w:t>D3S_SYSTEM_CREATED_TS</w:t>
            </w:r>
          </w:p>
        </w:tc>
        <w:tc>
          <w:tcPr>
            <w:tcW w:w="1167" w:type="dxa"/>
          </w:tcPr>
          <w:p w14:paraId="4B8D9C7A" w14:textId="77777777" w:rsidR="00E76153" w:rsidRPr="0061408C" w:rsidRDefault="00E76153" w:rsidP="00303CA5">
            <w:pPr>
              <w:rPr>
                <w:color w:val="000000"/>
              </w:rPr>
            </w:pPr>
          </w:p>
        </w:tc>
        <w:tc>
          <w:tcPr>
            <w:tcW w:w="1125" w:type="dxa"/>
          </w:tcPr>
          <w:p w14:paraId="12B8C89E" w14:textId="77777777" w:rsidR="00E76153" w:rsidRPr="0061408C" w:rsidRDefault="00E76153" w:rsidP="00303CA5">
            <w:pPr>
              <w:rPr>
                <w:color w:val="000000"/>
              </w:rPr>
            </w:pPr>
            <w:r w:rsidRPr="0061408C">
              <w:rPr>
                <w:color w:val="000000"/>
              </w:rPr>
              <w:t>DateTime</w:t>
            </w:r>
          </w:p>
        </w:tc>
        <w:tc>
          <w:tcPr>
            <w:tcW w:w="3247" w:type="dxa"/>
          </w:tcPr>
          <w:p w14:paraId="55F51623" w14:textId="77777777" w:rsidR="00E76153" w:rsidRPr="0061408C" w:rsidRDefault="00E76153" w:rsidP="00303CA5">
            <w:pPr>
              <w:rPr>
                <w:color w:val="000000"/>
              </w:rPr>
            </w:pPr>
            <w:r w:rsidRPr="0061408C">
              <w:rPr>
                <w:color w:val="000000"/>
              </w:rPr>
              <w:t>Date/Time at which record inserted into data store</w:t>
            </w:r>
          </w:p>
        </w:tc>
      </w:tr>
      <w:tr w:rsidR="00E76153" w:rsidRPr="00BD0BEE" w14:paraId="4BF62B5A" w14:textId="77777777" w:rsidTr="00303CA5">
        <w:tc>
          <w:tcPr>
            <w:tcW w:w="2879" w:type="dxa"/>
          </w:tcPr>
          <w:p w14:paraId="78951B65" w14:textId="77777777" w:rsidR="00E76153" w:rsidRPr="0061408C" w:rsidRDefault="00E76153" w:rsidP="00303CA5">
            <w:pPr>
              <w:rPr>
                <w:color w:val="000000"/>
              </w:rPr>
            </w:pPr>
            <w:r w:rsidRPr="0061408C">
              <w:rPr>
                <w:color w:val="000000"/>
              </w:rPr>
              <w:t>D3S_USER_DEFINED_1</w:t>
            </w:r>
          </w:p>
        </w:tc>
        <w:tc>
          <w:tcPr>
            <w:tcW w:w="1167" w:type="dxa"/>
          </w:tcPr>
          <w:p w14:paraId="0B48DBDE" w14:textId="77777777" w:rsidR="00E76153" w:rsidRPr="0061408C" w:rsidRDefault="00E76153" w:rsidP="00303CA5">
            <w:pPr>
              <w:rPr>
                <w:color w:val="000000"/>
              </w:rPr>
            </w:pPr>
          </w:p>
        </w:tc>
        <w:tc>
          <w:tcPr>
            <w:tcW w:w="1125" w:type="dxa"/>
          </w:tcPr>
          <w:p w14:paraId="052795F7" w14:textId="77777777" w:rsidR="00E76153" w:rsidRPr="0061408C" w:rsidRDefault="00E76153" w:rsidP="00303CA5">
            <w:pPr>
              <w:rPr>
                <w:color w:val="000000"/>
              </w:rPr>
            </w:pPr>
            <w:r w:rsidRPr="0061408C">
              <w:rPr>
                <w:color w:val="000000"/>
              </w:rPr>
              <w:t>Big Integer</w:t>
            </w:r>
          </w:p>
        </w:tc>
        <w:tc>
          <w:tcPr>
            <w:tcW w:w="3247" w:type="dxa"/>
          </w:tcPr>
          <w:p w14:paraId="5AB0CEB0" w14:textId="77777777" w:rsidR="00E76153" w:rsidRPr="0061408C" w:rsidRDefault="00E76153" w:rsidP="00303CA5">
            <w:pPr>
              <w:rPr>
                <w:color w:val="000000"/>
              </w:rPr>
            </w:pPr>
            <w:r w:rsidRPr="0061408C">
              <w:rPr>
                <w:color w:val="000000"/>
              </w:rPr>
              <w:t>Spare field</w:t>
            </w:r>
          </w:p>
        </w:tc>
      </w:tr>
      <w:tr w:rsidR="00E76153" w:rsidRPr="00BD0BEE" w14:paraId="3700E1CE" w14:textId="77777777" w:rsidTr="00303CA5">
        <w:tc>
          <w:tcPr>
            <w:tcW w:w="2879" w:type="dxa"/>
          </w:tcPr>
          <w:p w14:paraId="3DE9E760" w14:textId="77777777" w:rsidR="00E76153" w:rsidRPr="0061408C" w:rsidRDefault="00E76153" w:rsidP="00303CA5">
            <w:pPr>
              <w:rPr>
                <w:color w:val="000000"/>
              </w:rPr>
            </w:pPr>
            <w:r w:rsidRPr="0061408C">
              <w:rPr>
                <w:color w:val="000000"/>
              </w:rPr>
              <w:t>D3S_USER_DEFINED_2</w:t>
            </w:r>
          </w:p>
        </w:tc>
        <w:tc>
          <w:tcPr>
            <w:tcW w:w="1167" w:type="dxa"/>
          </w:tcPr>
          <w:p w14:paraId="515E12E2" w14:textId="77777777" w:rsidR="00E76153" w:rsidRPr="0061408C" w:rsidRDefault="00E76153" w:rsidP="00303CA5">
            <w:pPr>
              <w:rPr>
                <w:color w:val="000000"/>
              </w:rPr>
            </w:pPr>
          </w:p>
        </w:tc>
        <w:tc>
          <w:tcPr>
            <w:tcW w:w="1125" w:type="dxa"/>
          </w:tcPr>
          <w:p w14:paraId="21074D1B" w14:textId="77777777" w:rsidR="00E76153" w:rsidRPr="0061408C" w:rsidRDefault="00E76153" w:rsidP="00303CA5">
            <w:pPr>
              <w:rPr>
                <w:color w:val="000000"/>
              </w:rPr>
            </w:pPr>
            <w:r w:rsidRPr="0061408C">
              <w:rPr>
                <w:color w:val="000000"/>
              </w:rPr>
              <w:t>Big Integer</w:t>
            </w:r>
          </w:p>
        </w:tc>
        <w:tc>
          <w:tcPr>
            <w:tcW w:w="3247" w:type="dxa"/>
          </w:tcPr>
          <w:p w14:paraId="3025D8F4" w14:textId="77777777" w:rsidR="00E76153" w:rsidRPr="0061408C" w:rsidRDefault="00E76153" w:rsidP="00303CA5">
            <w:pPr>
              <w:rPr>
                <w:color w:val="000000"/>
              </w:rPr>
            </w:pPr>
            <w:r w:rsidRPr="0061408C">
              <w:rPr>
                <w:color w:val="000000"/>
              </w:rPr>
              <w:t>Spare field</w:t>
            </w:r>
          </w:p>
        </w:tc>
      </w:tr>
      <w:tr w:rsidR="00E76153" w:rsidRPr="00BD0BEE" w14:paraId="0E819ADF" w14:textId="77777777" w:rsidTr="00303CA5">
        <w:tc>
          <w:tcPr>
            <w:tcW w:w="2879" w:type="dxa"/>
          </w:tcPr>
          <w:p w14:paraId="37E37B85" w14:textId="77777777" w:rsidR="00E76153" w:rsidRPr="0061408C" w:rsidRDefault="00E76153" w:rsidP="00303CA5">
            <w:pPr>
              <w:rPr>
                <w:color w:val="000000"/>
              </w:rPr>
            </w:pPr>
            <w:r w:rsidRPr="0061408C">
              <w:rPr>
                <w:color w:val="000000"/>
              </w:rPr>
              <w:t>D3S_USER_DEFINED_3</w:t>
            </w:r>
          </w:p>
        </w:tc>
        <w:tc>
          <w:tcPr>
            <w:tcW w:w="1167" w:type="dxa"/>
          </w:tcPr>
          <w:p w14:paraId="2D06756F" w14:textId="77777777" w:rsidR="00E76153" w:rsidRPr="0061408C" w:rsidRDefault="00E76153" w:rsidP="00303CA5">
            <w:pPr>
              <w:rPr>
                <w:color w:val="000000"/>
              </w:rPr>
            </w:pPr>
          </w:p>
        </w:tc>
        <w:tc>
          <w:tcPr>
            <w:tcW w:w="1125" w:type="dxa"/>
          </w:tcPr>
          <w:p w14:paraId="6BD3EE2D" w14:textId="77777777" w:rsidR="00E76153" w:rsidRPr="0061408C" w:rsidRDefault="00E76153" w:rsidP="00303CA5">
            <w:pPr>
              <w:rPr>
                <w:color w:val="000000"/>
              </w:rPr>
            </w:pPr>
            <w:r w:rsidRPr="0061408C">
              <w:rPr>
                <w:color w:val="000000"/>
              </w:rPr>
              <w:t>Date</w:t>
            </w:r>
          </w:p>
        </w:tc>
        <w:tc>
          <w:tcPr>
            <w:tcW w:w="3247" w:type="dxa"/>
          </w:tcPr>
          <w:p w14:paraId="3C651FCC" w14:textId="77777777" w:rsidR="00E76153" w:rsidRPr="0061408C" w:rsidRDefault="00E76153" w:rsidP="00303CA5">
            <w:pPr>
              <w:rPr>
                <w:color w:val="000000"/>
              </w:rPr>
            </w:pPr>
            <w:r w:rsidRPr="0061408C">
              <w:rPr>
                <w:color w:val="000000"/>
              </w:rPr>
              <w:t>Spare field</w:t>
            </w:r>
          </w:p>
        </w:tc>
      </w:tr>
      <w:tr w:rsidR="00E76153" w:rsidRPr="00BD0BEE" w14:paraId="5901550B" w14:textId="77777777" w:rsidTr="00303CA5">
        <w:tc>
          <w:tcPr>
            <w:tcW w:w="2879" w:type="dxa"/>
          </w:tcPr>
          <w:p w14:paraId="1D1F149C" w14:textId="77777777" w:rsidR="00E76153" w:rsidRPr="0061408C" w:rsidRDefault="00E76153" w:rsidP="00303CA5">
            <w:pPr>
              <w:rPr>
                <w:color w:val="000000"/>
              </w:rPr>
            </w:pPr>
            <w:r w:rsidRPr="0061408C">
              <w:rPr>
                <w:color w:val="000000"/>
              </w:rPr>
              <w:t>D3S_USER_DEFINED_4</w:t>
            </w:r>
          </w:p>
        </w:tc>
        <w:tc>
          <w:tcPr>
            <w:tcW w:w="1167" w:type="dxa"/>
          </w:tcPr>
          <w:p w14:paraId="4C6675F8" w14:textId="77777777" w:rsidR="00E76153" w:rsidRPr="0061408C" w:rsidRDefault="00E76153" w:rsidP="00303CA5">
            <w:pPr>
              <w:rPr>
                <w:color w:val="000000"/>
              </w:rPr>
            </w:pPr>
          </w:p>
        </w:tc>
        <w:tc>
          <w:tcPr>
            <w:tcW w:w="1125" w:type="dxa"/>
          </w:tcPr>
          <w:p w14:paraId="11C88802" w14:textId="77777777" w:rsidR="00E76153" w:rsidRPr="0061408C" w:rsidRDefault="00E76153" w:rsidP="00303CA5">
            <w:pPr>
              <w:rPr>
                <w:color w:val="000000"/>
              </w:rPr>
            </w:pPr>
            <w:r w:rsidRPr="0061408C">
              <w:rPr>
                <w:color w:val="000000"/>
              </w:rPr>
              <w:t>Date</w:t>
            </w:r>
          </w:p>
        </w:tc>
        <w:tc>
          <w:tcPr>
            <w:tcW w:w="3247" w:type="dxa"/>
          </w:tcPr>
          <w:p w14:paraId="55167131" w14:textId="77777777" w:rsidR="00E76153" w:rsidRPr="0061408C" w:rsidRDefault="00E76153" w:rsidP="00303CA5">
            <w:pPr>
              <w:rPr>
                <w:color w:val="000000"/>
              </w:rPr>
            </w:pPr>
            <w:r w:rsidRPr="0061408C">
              <w:rPr>
                <w:color w:val="000000"/>
              </w:rPr>
              <w:t>Spare field</w:t>
            </w:r>
          </w:p>
        </w:tc>
      </w:tr>
      <w:tr w:rsidR="00E76153" w:rsidRPr="00BD0BEE" w14:paraId="746B87DB" w14:textId="77777777" w:rsidTr="00303CA5">
        <w:tc>
          <w:tcPr>
            <w:tcW w:w="2879" w:type="dxa"/>
          </w:tcPr>
          <w:p w14:paraId="23286495" w14:textId="77777777" w:rsidR="00E76153" w:rsidRPr="0061408C" w:rsidRDefault="00E76153" w:rsidP="00303CA5">
            <w:pPr>
              <w:rPr>
                <w:color w:val="000000"/>
              </w:rPr>
            </w:pPr>
            <w:r w:rsidRPr="0061408C">
              <w:rPr>
                <w:color w:val="000000"/>
              </w:rPr>
              <w:t>D3S_USER_DEFINED_5</w:t>
            </w:r>
          </w:p>
        </w:tc>
        <w:tc>
          <w:tcPr>
            <w:tcW w:w="1167" w:type="dxa"/>
          </w:tcPr>
          <w:p w14:paraId="5FA77CF2" w14:textId="77777777" w:rsidR="00E76153" w:rsidRPr="0061408C" w:rsidRDefault="00E76153" w:rsidP="00303CA5">
            <w:pPr>
              <w:rPr>
                <w:color w:val="000000"/>
              </w:rPr>
            </w:pPr>
          </w:p>
        </w:tc>
        <w:tc>
          <w:tcPr>
            <w:tcW w:w="1125" w:type="dxa"/>
          </w:tcPr>
          <w:p w14:paraId="3771416E" w14:textId="77777777" w:rsidR="00E76153" w:rsidRPr="0061408C" w:rsidRDefault="00E76153" w:rsidP="00303CA5">
            <w:pPr>
              <w:rPr>
                <w:color w:val="000000"/>
              </w:rPr>
            </w:pPr>
            <w:r w:rsidRPr="0061408C">
              <w:rPr>
                <w:color w:val="000000"/>
              </w:rPr>
              <w:t>DateTime</w:t>
            </w:r>
          </w:p>
        </w:tc>
        <w:tc>
          <w:tcPr>
            <w:tcW w:w="3247" w:type="dxa"/>
          </w:tcPr>
          <w:p w14:paraId="0EE7F9EC" w14:textId="77777777" w:rsidR="00E76153" w:rsidRPr="0061408C" w:rsidRDefault="00E76153" w:rsidP="00303CA5">
            <w:pPr>
              <w:rPr>
                <w:color w:val="000000"/>
              </w:rPr>
            </w:pPr>
            <w:r w:rsidRPr="0061408C">
              <w:rPr>
                <w:color w:val="000000"/>
              </w:rPr>
              <w:t>Spare field</w:t>
            </w:r>
          </w:p>
        </w:tc>
      </w:tr>
      <w:tr w:rsidR="00E76153" w:rsidRPr="00BD0BEE" w14:paraId="42F49CF0" w14:textId="77777777" w:rsidTr="00303CA5">
        <w:tc>
          <w:tcPr>
            <w:tcW w:w="2879" w:type="dxa"/>
          </w:tcPr>
          <w:p w14:paraId="5C47D471" w14:textId="77777777" w:rsidR="00E76153" w:rsidRPr="0061408C" w:rsidRDefault="00E76153" w:rsidP="00303CA5">
            <w:pPr>
              <w:rPr>
                <w:color w:val="000000"/>
              </w:rPr>
            </w:pPr>
            <w:r w:rsidRPr="0061408C">
              <w:rPr>
                <w:color w:val="000000"/>
              </w:rPr>
              <w:t>D3S_USER_DEFINED_6</w:t>
            </w:r>
          </w:p>
        </w:tc>
        <w:tc>
          <w:tcPr>
            <w:tcW w:w="1167" w:type="dxa"/>
          </w:tcPr>
          <w:p w14:paraId="4AADE4DE" w14:textId="77777777" w:rsidR="00E76153" w:rsidRPr="0061408C" w:rsidRDefault="00E76153" w:rsidP="00303CA5">
            <w:pPr>
              <w:rPr>
                <w:color w:val="000000"/>
              </w:rPr>
            </w:pPr>
          </w:p>
        </w:tc>
        <w:tc>
          <w:tcPr>
            <w:tcW w:w="1125" w:type="dxa"/>
          </w:tcPr>
          <w:p w14:paraId="0C31EF1F" w14:textId="77777777" w:rsidR="00E76153" w:rsidRPr="0061408C" w:rsidRDefault="00E76153" w:rsidP="00303CA5">
            <w:pPr>
              <w:rPr>
                <w:color w:val="000000"/>
              </w:rPr>
            </w:pPr>
            <w:r w:rsidRPr="0061408C">
              <w:rPr>
                <w:color w:val="000000"/>
              </w:rPr>
              <w:t>DateTime</w:t>
            </w:r>
          </w:p>
        </w:tc>
        <w:tc>
          <w:tcPr>
            <w:tcW w:w="3247" w:type="dxa"/>
          </w:tcPr>
          <w:p w14:paraId="72AF1CE6" w14:textId="77777777" w:rsidR="00E76153" w:rsidRPr="0061408C" w:rsidRDefault="00E76153" w:rsidP="00303CA5">
            <w:pPr>
              <w:rPr>
                <w:color w:val="000000"/>
              </w:rPr>
            </w:pPr>
            <w:r w:rsidRPr="0061408C">
              <w:rPr>
                <w:color w:val="000000"/>
              </w:rPr>
              <w:t>Spare field</w:t>
            </w:r>
          </w:p>
        </w:tc>
      </w:tr>
      <w:tr w:rsidR="00E76153" w:rsidRPr="00BD0BEE" w14:paraId="559C3F1E" w14:textId="77777777" w:rsidTr="00303CA5">
        <w:tc>
          <w:tcPr>
            <w:tcW w:w="2879" w:type="dxa"/>
          </w:tcPr>
          <w:p w14:paraId="3D3586EB" w14:textId="77777777" w:rsidR="00E76153" w:rsidRPr="0061408C" w:rsidRDefault="00E76153" w:rsidP="00303CA5">
            <w:pPr>
              <w:rPr>
                <w:color w:val="000000"/>
              </w:rPr>
            </w:pPr>
            <w:r w:rsidRPr="0061408C">
              <w:rPr>
                <w:color w:val="000000"/>
              </w:rPr>
              <w:t>D3S_USER_DEFINED_7</w:t>
            </w:r>
          </w:p>
        </w:tc>
        <w:tc>
          <w:tcPr>
            <w:tcW w:w="1167" w:type="dxa"/>
          </w:tcPr>
          <w:p w14:paraId="4985B625" w14:textId="77777777" w:rsidR="00E76153" w:rsidRPr="0061408C" w:rsidRDefault="00E76153" w:rsidP="00303CA5">
            <w:pPr>
              <w:rPr>
                <w:color w:val="000000"/>
              </w:rPr>
            </w:pPr>
          </w:p>
        </w:tc>
        <w:tc>
          <w:tcPr>
            <w:tcW w:w="1125" w:type="dxa"/>
          </w:tcPr>
          <w:p w14:paraId="29A97BF0" w14:textId="77777777" w:rsidR="00E76153" w:rsidRPr="0061408C" w:rsidRDefault="00E76153" w:rsidP="00303CA5">
            <w:pPr>
              <w:rPr>
                <w:color w:val="000000"/>
              </w:rPr>
            </w:pPr>
            <w:r w:rsidRPr="0061408C">
              <w:rPr>
                <w:color w:val="000000"/>
              </w:rPr>
              <w:t>String</w:t>
            </w:r>
          </w:p>
        </w:tc>
        <w:tc>
          <w:tcPr>
            <w:tcW w:w="3247" w:type="dxa"/>
          </w:tcPr>
          <w:p w14:paraId="66047F80" w14:textId="77777777" w:rsidR="00E76153" w:rsidRPr="0061408C" w:rsidRDefault="00E76153" w:rsidP="00303CA5">
            <w:pPr>
              <w:rPr>
                <w:color w:val="000000"/>
              </w:rPr>
            </w:pPr>
            <w:r w:rsidRPr="0061408C">
              <w:rPr>
                <w:color w:val="000000"/>
              </w:rPr>
              <w:t>Spare field</w:t>
            </w:r>
          </w:p>
        </w:tc>
      </w:tr>
      <w:tr w:rsidR="00E76153" w:rsidRPr="00BD0BEE" w14:paraId="045AF7DA" w14:textId="77777777" w:rsidTr="00303CA5">
        <w:tc>
          <w:tcPr>
            <w:tcW w:w="2879" w:type="dxa"/>
          </w:tcPr>
          <w:p w14:paraId="662E5822" w14:textId="77777777" w:rsidR="00E76153" w:rsidRPr="0061408C" w:rsidRDefault="00E76153" w:rsidP="00303CA5">
            <w:pPr>
              <w:rPr>
                <w:color w:val="000000"/>
              </w:rPr>
            </w:pPr>
            <w:r w:rsidRPr="0061408C">
              <w:rPr>
                <w:color w:val="000000"/>
              </w:rPr>
              <w:t>D3S_USER_DEFINED_8</w:t>
            </w:r>
          </w:p>
        </w:tc>
        <w:tc>
          <w:tcPr>
            <w:tcW w:w="1167" w:type="dxa"/>
          </w:tcPr>
          <w:p w14:paraId="1AF80252" w14:textId="77777777" w:rsidR="00E76153" w:rsidRPr="0061408C" w:rsidRDefault="00E76153" w:rsidP="00303CA5">
            <w:pPr>
              <w:rPr>
                <w:color w:val="000000"/>
              </w:rPr>
            </w:pPr>
          </w:p>
        </w:tc>
        <w:tc>
          <w:tcPr>
            <w:tcW w:w="1125" w:type="dxa"/>
          </w:tcPr>
          <w:p w14:paraId="377DC1D5" w14:textId="77777777" w:rsidR="00E76153" w:rsidRPr="0061408C" w:rsidRDefault="00E76153" w:rsidP="00303CA5">
            <w:pPr>
              <w:rPr>
                <w:color w:val="000000"/>
              </w:rPr>
            </w:pPr>
            <w:r w:rsidRPr="0061408C">
              <w:rPr>
                <w:color w:val="000000"/>
              </w:rPr>
              <w:t>String</w:t>
            </w:r>
          </w:p>
        </w:tc>
        <w:tc>
          <w:tcPr>
            <w:tcW w:w="3247" w:type="dxa"/>
          </w:tcPr>
          <w:p w14:paraId="6E81CB23" w14:textId="77777777" w:rsidR="00E76153" w:rsidRPr="0061408C" w:rsidRDefault="00E76153" w:rsidP="00303CA5">
            <w:pPr>
              <w:rPr>
                <w:color w:val="000000"/>
              </w:rPr>
            </w:pPr>
            <w:r w:rsidRPr="0061408C">
              <w:rPr>
                <w:color w:val="000000"/>
              </w:rPr>
              <w:t>Spare field</w:t>
            </w:r>
          </w:p>
        </w:tc>
      </w:tr>
      <w:tr w:rsidR="00E76153" w:rsidRPr="00BD0BEE" w14:paraId="1DB21EE2" w14:textId="77777777" w:rsidTr="00303CA5">
        <w:tc>
          <w:tcPr>
            <w:tcW w:w="2879" w:type="dxa"/>
          </w:tcPr>
          <w:p w14:paraId="30E31CAB" w14:textId="77777777" w:rsidR="00E76153" w:rsidRPr="0061408C" w:rsidRDefault="00E76153" w:rsidP="00303CA5">
            <w:pPr>
              <w:rPr>
                <w:color w:val="000000"/>
              </w:rPr>
            </w:pPr>
            <w:r w:rsidRPr="0061408C">
              <w:rPr>
                <w:color w:val="000000"/>
              </w:rPr>
              <w:t>D3S_USER_DEFINED_9</w:t>
            </w:r>
          </w:p>
        </w:tc>
        <w:tc>
          <w:tcPr>
            <w:tcW w:w="1167" w:type="dxa"/>
          </w:tcPr>
          <w:p w14:paraId="13CFA7FC" w14:textId="77777777" w:rsidR="00E76153" w:rsidRPr="0061408C" w:rsidRDefault="00E76153" w:rsidP="00303CA5">
            <w:pPr>
              <w:rPr>
                <w:color w:val="000000"/>
              </w:rPr>
            </w:pPr>
          </w:p>
        </w:tc>
        <w:tc>
          <w:tcPr>
            <w:tcW w:w="1125" w:type="dxa"/>
          </w:tcPr>
          <w:p w14:paraId="206C3C8D" w14:textId="77777777" w:rsidR="00E76153" w:rsidRPr="0061408C" w:rsidRDefault="00E76153" w:rsidP="00303CA5">
            <w:pPr>
              <w:rPr>
                <w:color w:val="000000"/>
              </w:rPr>
            </w:pPr>
            <w:r w:rsidRPr="0061408C">
              <w:rPr>
                <w:color w:val="000000"/>
              </w:rPr>
              <w:t>String</w:t>
            </w:r>
          </w:p>
        </w:tc>
        <w:tc>
          <w:tcPr>
            <w:tcW w:w="3247" w:type="dxa"/>
          </w:tcPr>
          <w:p w14:paraId="735BA411" w14:textId="77777777" w:rsidR="00E76153" w:rsidRPr="0061408C" w:rsidRDefault="00E76153" w:rsidP="00303CA5">
            <w:pPr>
              <w:rPr>
                <w:color w:val="000000"/>
              </w:rPr>
            </w:pPr>
            <w:r w:rsidRPr="0061408C">
              <w:rPr>
                <w:color w:val="000000"/>
              </w:rPr>
              <w:t>Spare field</w:t>
            </w:r>
          </w:p>
        </w:tc>
      </w:tr>
      <w:tr w:rsidR="00E76153" w:rsidRPr="00BD0BEE" w14:paraId="2C9CC80C" w14:textId="77777777" w:rsidTr="00303CA5">
        <w:tc>
          <w:tcPr>
            <w:tcW w:w="2879" w:type="dxa"/>
          </w:tcPr>
          <w:p w14:paraId="55577D92" w14:textId="77777777" w:rsidR="00E76153" w:rsidRPr="0061408C" w:rsidRDefault="00E76153" w:rsidP="00303CA5">
            <w:pPr>
              <w:rPr>
                <w:color w:val="000000"/>
              </w:rPr>
            </w:pPr>
            <w:r w:rsidRPr="0061408C">
              <w:rPr>
                <w:color w:val="000000"/>
              </w:rPr>
              <w:lastRenderedPageBreak/>
              <w:t>D3S_USER_DEFINED_10</w:t>
            </w:r>
          </w:p>
        </w:tc>
        <w:tc>
          <w:tcPr>
            <w:tcW w:w="1167" w:type="dxa"/>
          </w:tcPr>
          <w:p w14:paraId="18793018" w14:textId="77777777" w:rsidR="00E76153" w:rsidRPr="0061408C" w:rsidRDefault="00E76153" w:rsidP="00303CA5">
            <w:pPr>
              <w:rPr>
                <w:color w:val="000000"/>
              </w:rPr>
            </w:pPr>
          </w:p>
        </w:tc>
        <w:tc>
          <w:tcPr>
            <w:tcW w:w="1125" w:type="dxa"/>
          </w:tcPr>
          <w:p w14:paraId="7C36CB54" w14:textId="77777777" w:rsidR="00E76153" w:rsidRPr="0061408C" w:rsidRDefault="00E76153" w:rsidP="00303CA5">
            <w:pPr>
              <w:rPr>
                <w:color w:val="000000"/>
              </w:rPr>
            </w:pPr>
            <w:r w:rsidRPr="0061408C">
              <w:rPr>
                <w:color w:val="000000"/>
              </w:rPr>
              <w:t>String</w:t>
            </w:r>
          </w:p>
        </w:tc>
        <w:tc>
          <w:tcPr>
            <w:tcW w:w="3247" w:type="dxa"/>
          </w:tcPr>
          <w:p w14:paraId="5D2341B6" w14:textId="77777777" w:rsidR="00E76153" w:rsidRPr="0061408C" w:rsidRDefault="00E76153" w:rsidP="00303CA5">
            <w:pPr>
              <w:rPr>
                <w:color w:val="000000"/>
              </w:rPr>
            </w:pPr>
            <w:r w:rsidRPr="0061408C">
              <w:rPr>
                <w:color w:val="000000"/>
              </w:rPr>
              <w:t>Spare field</w:t>
            </w:r>
          </w:p>
        </w:tc>
      </w:tr>
      <w:tr w:rsidR="00E76153" w:rsidRPr="00BD0BEE" w14:paraId="43DF7DF9" w14:textId="77777777" w:rsidTr="00303CA5">
        <w:tc>
          <w:tcPr>
            <w:tcW w:w="2879" w:type="dxa"/>
          </w:tcPr>
          <w:p w14:paraId="15B3418A" w14:textId="77777777" w:rsidR="00E76153" w:rsidRPr="0061408C" w:rsidRDefault="00E76153" w:rsidP="00303CA5">
            <w:pPr>
              <w:rPr>
                <w:color w:val="000000"/>
              </w:rPr>
            </w:pPr>
            <w:r w:rsidRPr="0061408C">
              <w:rPr>
                <w:color w:val="000000"/>
              </w:rPr>
              <w:t>D3S_USER_DEFINED_11</w:t>
            </w:r>
          </w:p>
        </w:tc>
        <w:tc>
          <w:tcPr>
            <w:tcW w:w="1167" w:type="dxa"/>
          </w:tcPr>
          <w:p w14:paraId="18E6020F" w14:textId="77777777" w:rsidR="00E76153" w:rsidRPr="0061408C" w:rsidRDefault="00E76153" w:rsidP="00303CA5">
            <w:pPr>
              <w:rPr>
                <w:color w:val="000000"/>
              </w:rPr>
            </w:pPr>
          </w:p>
        </w:tc>
        <w:tc>
          <w:tcPr>
            <w:tcW w:w="1125" w:type="dxa"/>
          </w:tcPr>
          <w:p w14:paraId="4AE9B265" w14:textId="77777777" w:rsidR="00E76153" w:rsidRPr="0061408C" w:rsidRDefault="00E76153" w:rsidP="00303CA5">
            <w:pPr>
              <w:rPr>
                <w:color w:val="000000"/>
              </w:rPr>
            </w:pPr>
            <w:r w:rsidRPr="0061408C">
              <w:rPr>
                <w:color w:val="000000"/>
              </w:rPr>
              <w:t>String</w:t>
            </w:r>
          </w:p>
        </w:tc>
        <w:tc>
          <w:tcPr>
            <w:tcW w:w="3247" w:type="dxa"/>
          </w:tcPr>
          <w:p w14:paraId="026DA855" w14:textId="77777777" w:rsidR="00E76153" w:rsidRPr="0061408C" w:rsidRDefault="00E76153" w:rsidP="00303CA5">
            <w:pPr>
              <w:rPr>
                <w:color w:val="000000"/>
              </w:rPr>
            </w:pPr>
            <w:r w:rsidRPr="0061408C">
              <w:rPr>
                <w:color w:val="000000"/>
              </w:rPr>
              <w:t>Spare field</w:t>
            </w:r>
          </w:p>
        </w:tc>
      </w:tr>
      <w:tr w:rsidR="00E76153" w:rsidRPr="00BD0BEE" w14:paraId="513E473E" w14:textId="77777777" w:rsidTr="00303CA5">
        <w:tc>
          <w:tcPr>
            <w:tcW w:w="2879" w:type="dxa"/>
          </w:tcPr>
          <w:p w14:paraId="6FF0A308" w14:textId="77777777" w:rsidR="00E76153" w:rsidRPr="0061408C" w:rsidRDefault="00E76153" w:rsidP="00303CA5">
            <w:pPr>
              <w:rPr>
                <w:color w:val="000000"/>
              </w:rPr>
            </w:pPr>
            <w:r w:rsidRPr="0061408C">
              <w:rPr>
                <w:color w:val="000000"/>
              </w:rPr>
              <w:t>D3S_USER_DEFINED_12</w:t>
            </w:r>
          </w:p>
        </w:tc>
        <w:tc>
          <w:tcPr>
            <w:tcW w:w="1167" w:type="dxa"/>
          </w:tcPr>
          <w:p w14:paraId="7DAB581F" w14:textId="77777777" w:rsidR="00E76153" w:rsidRPr="0061408C" w:rsidRDefault="00E76153" w:rsidP="00303CA5">
            <w:pPr>
              <w:rPr>
                <w:color w:val="000000"/>
              </w:rPr>
            </w:pPr>
          </w:p>
        </w:tc>
        <w:tc>
          <w:tcPr>
            <w:tcW w:w="1125" w:type="dxa"/>
          </w:tcPr>
          <w:p w14:paraId="3160A4F5" w14:textId="77777777" w:rsidR="00E76153" w:rsidRPr="0061408C" w:rsidRDefault="00E76153" w:rsidP="00303CA5">
            <w:pPr>
              <w:rPr>
                <w:color w:val="000000"/>
              </w:rPr>
            </w:pPr>
            <w:r w:rsidRPr="0061408C">
              <w:rPr>
                <w:color w:val="000000"/>
              </w:rPr>
              <w:t>String</w:t>
            </w:r>
          </w:p>
        </w:tc>
        <w:tc>
          <w:tcPr>
            <w:tcW w:w="3247" w:type="dxa"/>
          </w:tcPr>
          <w:p w14:paraId="63A5230B" w14:textId="77777777" w:rsidR="00E76153" w:rsidRPr="0061408C" w:rsidRDefault="00E76153" w:rsidP="00303CA5">
            <w:pPr>
              <w:rPr>
                <w:color w:val="000000"/>
              </w:rPr>
            </w:pPr>
            <w:r w:rsidRPr="0061408C">
              <w:rPr>
                <w:color w:val="000000"/>
              </w:rPr>
              <w:t>Spare field</w:t>
            </w:r>
          </w:p>
        </w:tc>
      </w:tr>
    </w:tbl>
    <w:p w14:paraId="5D400517"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137" w:name="_Toc19804772"/>
      <w:bookmarkStart w:id="138" w:name="_Toc21329105"/>
      <w:bookmarkStart w:id="139" w:name="_Toc21618146"/>
      <w:bookmarkStart w:id="140" w:name="_Toc23404810"/>
      <w:bookmarkEnd w:id="137"/>
      <w:bookmarkEnd w:id="138"/>
      <w:bookmarkEnd w:id="139"/>
      <w:bookmarkEnd w:id="140"/>
    </w:p>
    <w:p w14:paraId="7C102EF3"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141" w:name="_Toc21618147"/>
      <w:bookmarkStart w:id="142" w:name="_Toc23404811"/>
      <w:bookmarkEnd w:id="141"/>
      <w:bookmarkEnd w:id="142"/>
    </w:p>
    <w:p w14:paraId="13E61A30" w14:textId="77777777" w:rsidR="000E09DF" w:rsidRPr="000E09DF" w:rsidRDefault="000E09DF" w:rsidP="00B327BA">
      <w:pPr>
        <w:pStyle w:val="ListParagraph"/>
        <w:keepNext/>
        <w:keepLines/>
        <w:numPr>
          <w:ilvl w:val="2"/>
          <w:numId w:val="22"/>
        </w:numPr>
        <w:spacing w:before="40"/>
        <w:contextualSpacing w:val="0"/>
        <w:outlineLvl w:val="2"/>
        <w:rPr>
          <w:rFonts w:asciiTheme="majorHAnsi" w:eastAsiaTheme="majorEastAsia" w:hAnsiTheme="majorHAnsi" w:cstheme="majorBidi"/>
          <w:b/>
          <w:vanish/>
          <w:color w:val="243F60" w:themeColor="accent1" w:themeShade="7F"/>
        </w:rPr>
      </w:pPr>
      <w:bookmarkStart w:id="143" w:name="_Toc21618148"/>
      <w:bookmarkStart w:id="144" w:name="_Toc23404812"/>
      <w:bookmarkEnd w:id="143"/>
      <w:bookmarkEnd w:id="144"/>
    </w:p>
    <w:p w14:paraId="7D876B4A" w14:textId="77777777" w:rsidR="00B83F27" w:rsidRDefault="00B83F27" w:rsidP="00B327BA">
      <w:pPr>
        <w:pStyle w:val="Heading3"/>
        <w:numPr>
          <w:ilvl w:val="2"/>
          <w:numId w:val="22"/>
        </w:numPr>
        <w:rPr>
          <w:b/>
        </w:rPr>
      </w:pPr>
      <w:bookmarkStart w:id="145" w:name="_Toc23404813"/>
      <w:r w:rsidRPr="000078E7">
        <w:rPr>
          <w:b/>
        </w:rPr>
        <w:t>IGX_DS_DQ_</w:t>
      </w:r>
      <w:r>
        <w:rPr>
          <w:b/>
        </w:rPr>
        <w:t>RULE_SCORE</w:t>
      </w:r>
      <w:bookmarkEnd w:id="145"/>
    </w:p>
    <w:p w14:paraId="4F2BFD81" w14:textId="77777777" w:rsidR="00B83F27" w:rsidRDefault="00B83F27" w:rsidP="00B83F27"/>
    <w:p w14:paraId="65A90F02" w14:textId="77777777" w:rsidR="00B83F27" w:rsidRDefault="00B83F27" w:rsidP="00B83F27">
      <w:pPr>
        <w:ind w:left="360"/>
        <w:jc w:val="both"/>
        <w:rPr>
          <w:rFonts w:asciiTheme="majorHAnsi" w:hAnsiTheme="majorHAnsi" w:cstheme="majorHAnsi"/>
        </w:rPr>
      </w:pPr>
      <w:r>
        <w:rPr>
          <w:rFonts w:asciiTheme="majorHAnsi" w:hAnsiTheme="majorHAnsi" w:cstheme="majorHAnsi"/>
        </w:rPr>
        <w:t>Scoring Engine summarizes IGX_DS_DQ_</w:t>
      </w:r>
      <w:r w:rsidR="002703D0">
        <w:rPr>
          <w:rFonts w:asciiTheme="majorHAnsi" w:hAnsiTheme="majorHAnsi" w:cstheme="majorHAnsi"/>
        </w:rPr>
        <w:t>DETAIL_SCORE</w:t>
      </w:r>
      <w:r>
        <w:rPr>
          <w:rFonts w:asciiTheme="majorHAnsi" w:hAnsiTheme="majorHAnsi" w:cstheme="majorHAnsi"/>
        </w:rPr>
        <w:t xml:space="preserve"> data, generate score at lowest level without data element and store in this DS.</w:t>
      </w:r>
    </w:p>
    <w:p w14:paraId="21B1B511" w14:textId="77777777" w:rsidR="00B83F27" w:rsidRDefault="00B83F27" w:rsidP="00B83F2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B83F27" w:rsidRPr="00FF1B81" w14:paraId="77B586E7" w14:textId="77777777" w:rsidTr="00303CA5">
        <w:tc>
          <w:tcPr>
            <w:tcW w:w="3024" w:type="dxa"/>
            <w:tcMar>
              <w:top w:w="0" w:type="dxa"/>
              <w:left w:w="108" w:type="dxa"/>
              <w:bottom w:w="0" w:type="dxa"/>
              <w:right w:w="108" w:type="dxa"/>
            </w:tcMar>
            <w:hideMark/>
          </w:tcPr>
          <w:p w14:paraId="397C11E3"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67C6FA98"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7887DD9"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2A50C580" w14:textId="77777777" w:rsidR="00B83F27" w:rsidRPr="00FF1B81" w:rsidRDefault="00B83F27" w:rsidP="00303CA5">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B83F27" w:rsidRPr="00FF1B81" w14:paraId="4AF48390" w14:textId="77777777" w:rsidTr="00303CA5">
        <w:tc>
          <w:tcPr>
            <w:tcW w:w="3024" w:type="dxa"/>
            <w:tcMar>
              <w:top w:w="0" w:type="dxa"/>
              <w:left w:w="108" w:type="dxa"/>
              <w:bottom w:w="0" w:type="dxa"/>
              <w:right w:w="108" w:type="dxa"/>
            </w:tcMar>
            <w:hideMark/>
          </w:tcPr>
          <w:p w14:paraId="0A055018" w14:textId="77777777" w:rsidR="00B83F27" w:rsidRPr="00FF1B81" w:rsidRDefault="00B83F27" w:rsidP="00303CA5">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08DE6C15" w14:textId="77777777" w:rsidR="00B83F27" w:rsidRPr="00FF1B81" w:rsidRDefault="00B83F27" w:rsidP="00303CA5">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57E5206B" w14:textId="77777777" w:rsidR="00B83F27" w:rsidRPr="00FF1B81" w:rsidRDefault="00B83F27"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0C198AF5" w14:textId="77777777" w:rsidR="00B83F27" w:rsidRPr="00FF1B81" w:rsidRDefault="00B83F27" w:rsidP="00303CA5">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21680BBF" w14:textId="77777777" w:rsidR="00B83F27" w:rsidRPr="00FF1B81" w:rsidRDefault="00B83F27" w:rsidP="00B83F27">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B83F27" w:rsidRPr="00FF1B81" w14:paraId="791A5DF3" w14:textId="77777777" w:rsidTr="00303CA5">
        <w:tc>
          <w:tcPr>
            <w:tcW w:w="2879" w:type="dxa"/>
          </w:tcPr>
          <w:p w14:paraId="2F976F76"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5F9BC9DF"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769C5F34"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67FD3D02" w14:textId="77777777" w:rsidR="00B83F27" w:rsidRPr="00FF1B81" w:rsidRDefault="00B83F27" w:rsidP="00303CA5">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B83F27" w:rsidRPr="00FF1B81" w14:paraId="05FEE8B0" w14:textId="77777777" w:rsidTr="00303CA5">
        <w:tc>
          <w:tcPr>
            <w:tcW w:w="2879" w:type="dxa"/>
          </w:tcPr>
          <w:p w14:paraId="03932685" w14:textId="77777777" w:rsidR="00B83F27" w:rsidRPr="00296A6B" w:rsidRDefault="00B83F27" w:rsidP="00303CA5">
            <w:pPr>
              <w:rPr>
                <w:color w:val="000000"/>
              </w:rPr>
            </w:pPr>
            <w:r>
              <w:rPr>
                <w:color w:val="000000"/>
              </w:rPr>
              <w:t>RUN_TIMESTAMP</w:t>
            </w:r>
          </w:p>
        </w:tc>
        <w:tc>
          <w:tcPr>
            <w:tcW w:w="1167" w:type="dxa"/>
          </w:tcPr>
          <w:p w14:paraId="3F397DE1" w14:textId="77777777" w:rsidR="00B83F27" w:rsidRPr="00296A6B" w:rsidRDefault="00B83F27" w:rsidP="00303CA5">
            <w:pPr>
              <w:rPr>
                <w:color w:val="000000"/>
              </w:rPr>
            </w:pPr>
            <w:r w:rsidRPr="00296A6B">
              <w:rPr>
                <w:color w:val="000000"/>
              </w:rPr>
              <w:t>Y</w:t>
            </w:r>
          </w:p>
        </w:tc>
        <w:tc>
          <w:tcPr>
            <w:tcW w:w="1125" w:type="dxa"/>
          </w:tcPr>
          <w:p w14:paraId="1B9EF81B" w14:textId="77777777" w:rsidR="00B83F27" w:rsidRPr="00296A6B" w:rsidRDefault="005A6177" w:rsidP="00303CA5">
            <w:pPr>
              <w:rPr>
                <w:color w:val="000000"/>
              </w:rPr>
            </w:pPr>
            <w:r>
              <w:rPr>
                <w:color w:val="000000"/>
              </w:rPr>
              <w:t>DateTime</w:t>
            </w:r>
          </w:p>
        </w:tc>
        <w:tc>
          <w:tcPr>
            <w:tcW w:w="3247" w:type="dxa"/>
          </w:tcPr>
          <w:p w14:paraId="3CA0F5B5" w14:textId="77777777" w:rsidR="00B83F27" w:rsidRPr="00296A6B" w:rsidRDefault="00B83F27" w:rsidP="00744E58">
            <w:pPr>
              <w:rPr>
                <w:color w:val="000000"/>
              </w:rPr>
            </w:pPr>
            <w:r>
              <w:rPr>
                <w:color w:val="000000"/>
              </w:rPr>
              <w:t xml:space="preserve">Run timestamp of the process. Value will be same for all output records </w:t>
            </w:r>
          </w:p>
        </w:tc>
      </w:tr>
      <w:tr w:rsidR="00B83F27" w:rsidRPr="00FF1B81" w14:paraId="7E491D15" w14:textId="77777777" w:rsidTr="00303CA5">
        <w:tc>
          <w:tcPr>
            <w:tcW w:w="2879" w:type="dxa"/>
          </w:tcPr>
          <w:p w14:paraId="1F3169CD" w14:textId="77777777" w:rsidR="00B83F27" w:rsidRPr="00296A6B" w:rsidRDefault="00B83F27" w:rsidP="00303CA5">
            <w:pPr>
              <w:rPr>
                <w:color w:val="000000"/>
              </w:rPr>
            </w:pPr>
            <w:r>
              <w:rPr>
                <w:color w:val="000000"/>
              </w:rPr>
              <w:t>DATA_ENTITY_NAME</w:t>
            </w:r>
          </w:p>
        </w:tc>
        <w:tc>
          <w:tcPr>
            <w:tcW w:w="1167" w:type="dxa"/>
          </w:tcPr>
          <w:p w14:paraId="45B4AA59" w14:textId="77777777" w:rsidR="00B83F27" w:rsidRPr="00296A6B" w:rsidRDefault="00B83F27" w:rsidP="00303CA5">
            <w:pPr>
              <w:rPr>
                <w:color w:val="000000"/>
              </w:rPr>
            </w:pPr>
          </w:p>
        </w:tc>
        <w:tc>
          <w:tcPr>
            <w:tcW w:w="1125" w:type="dxa"/>
          </w:tcPr>
          <w:p w14:paraId="3EF8001C" w14:textId="77777777" w:rsidR="00B83F27" w:rsidRPr="00296A6B" w:rsidRDefault="00B83F27" w:rsidP="00303CA5">
            <w:pPr>
              <w:rPr>
                <w:color w:val="000000"/>
              </w:rPr>
            </w:pPr>
            <w:r w:rsidRPr="00296A6B">
              <w:rPr>
                <w:color w:val="000000"/>
              </w:rPr>
              <w:t>String</w:t>
            </w:r>
          </w:p>
        </w:tc>
        <w:tc>
          <w:tcPr>
            <w:tcW w:w="3247" w:type="dxa"/>
          </w:tcPr>
          <w:p w14:paraId="4B28FB9A" w14:textId="77777777" w:rsidR="00B83F27" w:rsidRPr="00296A6B" w:rsidRDefault="00B83F27" w:rsidP="00303CA5">
            <w:pPr>
              <w:rPr>
                <w:color w:val="000000"/>
              </w:rPr>
            </w:pPr>
            <w:r>
              <w:rPr>
                <w:color w:val="000000"/>
              </w:rPr>
              <w:t>Data entity to which result belongs to</w:t>
            </w:r>
          </w:p>
        </w:tc>
      </w:tr>
      <w:tr w:rsidR="00B83F27" w:rsidRPr="00FF1B81" w14:paraId="39FEE31E" w14:textId="77777777" w:rsidTr="00303CA5">
        <w:tc>
          <w:tcPr>
            <w:tcW w:w="2879" w:type="dxa"/>
          </w:tcPr>
          <w:p w14:paraId="55ED9C2C" w14:textId="77777777" w:rsidR="00B83F27" w:rsidRDefault="00B83F27" w:rsidP="00303CA5">
            <w:pPr>
              <w:rPr>
                <w:color w:val="000000"/>
              </w:rPr>
            </w:pPr>
            <w:r>
              <w:rPr>
                <w:color w:val="000000"/>
              </w:rPr>
              <w:t>DATA_ENTITY_UID</w:t>
            </w:r>
          </w:p>
        </w:tc>
        <w:tc>
          <w:tcPr>
            <w:tcW w:w="1167" w:type="dxa"/>
          </w:tcPr>
          <w:p w14:paraId="178D3368" w14:textId="77777777" w:rsidR="00B83F27" w:rsidRPr="00296A6B" w:rsidRDefault="00B83F27" w:rsidP="00303CA5">
            <w:pPr>
              <w:rPr>
                <w:color w:val="000000"/>
              </w:rPr>
            </w:pPr>
            <w:r>
              <w:rPr>
                <w:color w:val="000000"/>
              </w:rPr>
              <w:t>Y</w:t>
            </w:r>
          </w:p>
        </w:tc>
        <w:tc>
          <w:tcPr>
            <w:tcW w:w="1125" w:type="dxa"/>
          </w:tcPr>
          <w:p w14:paraId="1EF9D415" w14:textId="77777777" w:rsidR="00B83F27" w:rsidRPr="00296A6B" w:rsidRDefault="00B83F27" w:rsidP="00303CA5">
            <w:pPr>
              <w:rPr>
                <w:color w:val="000000"/>
              </w:rPr>
            </w:pPr>
            <w:r>
              <w:rPr>
                <w:color w:val="000000"/>
              </w:rPr>
              <w:t>String</w:t>
            </w:r>
          </w:p>
        </w:tc>
        <w:tc>
          <w:tcPr>
            <w:tcW w:w="3247" w:type="dxa"/>
          </w:tcPr>
          <w:p w14:paraId="7149DF0D" w14:textId="77777777" w:rsidR="00B83F27" w:rsidRDefault="00B83F27" w:rsidP="00303CA5">
            <w:pPr>
              <w:rPr>
                <w:color w:val="000000"/>
              </w:rPr>
            </w:pPr>
            <w:r>
              <w:rPr>
                <w:color w:val="000000"/>
              </w:rPr>
              <w:t xml:space="preserve">Data entity uid </w:t>
            </w:r>
          </w:p>
        </w:tc>
      </w:tr>
      <w:tr w:rsidR="00B83F27" w:rsidRPr="00FF1B81" w14:paraId="26448C32" w14:textId="77777777" w:rsidTr="00303CA5">
        <w:tc>
          <w:tcPr>
            <w:tcW w:w="2879" w:type="dxa"/>
          </w:tcPr>
          <w:p w14:paraId="025BD73C" w14:textId="77777777" w:rsidR="00B83F27" w:rsidRDefault="00B83F27" w:rsidP="00303CA5">
            <w:pPr>
              <w:rPr>
                <w:color w:val="000000"/>
              </w:rPr>
            </w:pPr>
            <w:r>
              <w:rPr>
                <w:color w:val="000000"/>
              </w:rPr>
              <w:t>RULE_NAME</w:t>
            </w:r>
          </w:p>
        </w:tc>
        <w:tc>
          <w:tcPr>
            <w:tcW w:w="1167" w:type="dxa"/>
          </w:tcPr>
          <w:p w14:paraId="185CCA67" w14:textId="77777777" w:rsidR="00B83F27" w:rsidRDefault="00B83F27" w:rsidP="00303CA5">
            <w:pPr>
              <w:rPr>
                <w:color w:val="000000"/>
              </w:rPr>
            </w:pPr>
          </w:p>
        </w:tc>
        <w:tc>
          <w:tcPr>
            <w:tcW w:w="1125" w:type="dxa"/>
          </w:tcPr>
          <w:p w14:paraId="3ACD8E56" w14:textId="77777777" w:rsidR="00B83F27" w:rsidRDefault="00B83F27" w:rsidP="00303CA5">
            <w:pPr>
              <w:rPr>
                <w:color w:val="000000"/>
              </w:rPr>
            </w:pPr>
            <w:r>
              <w:rPr>
                <w:color w:val="000000"/>
              </w:rPr>
              <w:t>String</w:t>
            </w:r>
          </w:p>
        </w:tc>
        <w:tc>
          <w:tcPr>
            <w:tcW w:w="3247" w:type="dxa"/>
          </w:tcPr>
          <w:p w14:paraId="7ADA5D91" w14:textId="77777777" w:rsidR="00B83F27" w:rsidRDefault="00B83F27" w:rsidP="00303CA5">
            <w:pPr>
              <w:rPr>
                <w:color w:val="000000"/>
              </w:rPr>
            </w:pPr>
            <w:r>
              <w:rPr>
                <w:color w:val="000000"/>
              </w:rPr>
              <w:t xml:space="preserve">Rule name </w:t>
            </w:r>
            <w:r w:rsidRPr="007975A7">
              <w:rPr>
                <w:color w:val="000000"/>
              </w:rPr>
              <w:t>e.g. IGX000002</w:t>
            </w:r>
          </w:p>
        </w:tc>
      </w:tr>
      <w:tr w:rsidR="00B83F27" w:rsidRPr="00FF1B81" w14:paraId="5129F9A8" w14:textId="77777777" w:rsidTr="00303CA5">
        <w:tc>
          <w:tcPr>
            <w:tcW w:w="2879" w:type="dxa"/>
          </w:tcPr>
          <w:p w14:paraId="2EC33235" w14:textId="77777777" w:rsidR="00B83F27" w:rsidRDefault="00B83F27" w:rsidP="00303CA5">
            <w:pPr>
              <w:rPr>
                <w:color w:val="000000"/>
              </w:rPr>
            </w:pPr>
            <w:r>
              <w:rPr>
                <w:color w:val="000000"/>
              </w:rPr>
              <w:t>RULE_UID</w:t>
            </w:r>
          </w:p>
        </w:tc>
        <w:tc>
          <w:tcPr>
            <w:tcW w:w="1167" w:type="dxa"/>
          </w:tcPr>
          <w:p w14:paraId="1169DF24" w14:textId="77777777" w:rsidR="00B83F27" w:rsidRPr="00296A6B" w:rsidRDefault="00B83F27" w:rsidP="00303CA5">
            <w:pPr>
              <w:rPr>
                <w:color w:val="000000"/>
              </w:rPr>
            </w:pPr>
            <w:r>
              <w:rPr>
                <w:color w:val="000000"/>
              </w:rPr>
              <w:t>Y</w:t>
            </w:r>
          </w:p>
        </w:tc>
        <w:tc>
          <w:tcPr>
            <w:tcW w:w="1125" w:type="dxa"/>
          </w:tcPr>
          <w:p w14:paraId="25A23149" w14:textId="77777777" w:rsidR="00B83F27" w:rsidRPr="00296A6B" w:rsidRDefault="00B83F27" w:rsidP="00303CA5">
            <w:pPr>
              <w:rPr>
                <w:color w:val="000000"/>
              </w:rPr>
            </w:pPr>
            <w:r>
              <w:rPr>
                <w:color w:val="000000"/>
              </w:rPr>
              <w:t>String</w:t>
            </w:r>
          </w:p>
        </w:tc>
        <w:tc>
          <w:tcPr>
            <w:tcW w:w="3247" w:type="dxa"/>
          </w:tcPr>
          <w:p w14:paraId="5A4982C1" w14:textId="77777777" w:rsidR="00B83F27" w:rsidRDefault="00B83F27" w:rsidP="00303CA5">
            <w:pPr>
              <w:rPr>
                <w:color w:val="000000"/>
              </w:rPr>
            </w:pPr>
            <w:r>
              <w:rPr>
                <w:color w:val="000000"/>
              </w:rPr>
              <w:t>Rule UID</w:t>
            </w:r>
          </w:p>
        </w:tc>
      </w:tr>
      <w:tr w:rsidR="00B83F27" w:rsidRPr="00FF1B81" w14:paraId="037F25C2" w14:textId="77777777" w:rsidTr="00303CA5">
        <w:tc>
          <w:tcPr>
            <w:tcW w:w="2879" w:type="dxa"/>
          </w:tcPr>
          <w:p w14:paraId="525B902D" w14:textId="77777777" w:rsidR="00B83F27" w:rsidRDefault="00B83F27" w:rsidP="00303CA5">
            <w:pPr>
              <w:rPr>
                <w:color w:val="000000"/>
              </w:rPr>
            </w:pPr>
            <w:r>
              <w:rPr>
                <w:color w:val="000000"/>
              </w:rPr>
              <w:t>ROW_COUNT</w:t>
            </w:r>
          </w:p>
        </w:tc>
        <w:tc>
          <w:tcPr>
            <w:tcW w:w="1167" w:type="dxa"/>
          </w:tcPr>
          <w:p w14:paraId="1DB6E8A3" w14:textId="77777777" w:rsidR="00B83F27" w:rsidRPr="00296A6B" w:rsidRDefault="00B83F27" w:rsidP="00303CA5">
            <w:pPr>
              <w:rPr>
                <w:color w:val="000000"/>
              </w:rPr>
            </w:pPr>
          </w:p>
        </w:tc>
        <w:tc>
          <w:tcPr>
            <w:tcW w:w="1125" w:type="dxa"/>
          </w:tcPr>
          <w:p w14:paraId="0D078A56" w14:textId="77777777" w:rsidR="00B83F27" w:rsidRDefault="00B83F27" w:rsidP="00303CA5">
            <w:pPr>
              <w:rPr>
                <w:color w:val="000000"/>
              </w:rPr>
            </w:pPr>
            <w:r>
              <w:rPr>
                <w:color w:val="000000"/>
              </w:rPr>
              <w:t>Integer</w:t>
            </w:r>
          </w:p>
        </w:tc>
        <w:tc>
          <w:tcPr>
            <w:tcW w:w="3247" w:type="dxa"/>
          </w:tcPr>
          <w:p w14:paraId="7552C5E7" w14:textId="77777777" w:rsidR="00B83F27" w:rsidRDefault="00B83F27" w:rsidP="00303CA5">
            <w:pPr>
              <w:rPr>
                <w:color w:val="000000"/>
              </w:rPr>
            </w:pPr>
            <w:r>
              <w:rPr>
                <w:color w:val="000000"/>
              </w:rPr>
              <w:t>No. of records in which rule got validated</w:t>
            </w:r>
          </w:p>
        </w:tc>
      </w:tr>
      <w:tr w:rsidR="00B83F27" w:rsidRPr="00FF1B81" w14:paraId="1A1A5C24" w14:textId="77777777" w:rsidTr="00303CA5">
        <w:tc>
          <w:tcPr>
            <w:tcW w:w="2879" w:type="dxa"/>
          </w:tcPr>
          <w:p w14:paraId="3FD83A40" w14:textId="77777777" w:rsidR="00B83F27" w:rsidRDefault="00B83F27" w:rsidP="00303CA5">
            <w:pPr>
              <w:rPr>
                <w:color w:val="000000"/>
              </w:rPr>
            </w:pPr>
            <w:r>
              <w:rPr>
                <w:color w:val="000000"/>
              </w:rPr>
              <w:t>PASS_COUNT</w:t>
            </w:r>
          </w:p>
        </w:tc>
        <w:tc>
          <w:tcPr>
            <w:tcW w:w="1167" w:type="dxa"/>
          </w:tcPr>
          <w:p w14:paraId="653F7A9F" w14:textId="77777777" w:rsidR="00B83F27" w:rsidRPr="00296A6B" w:rsidRDefault="00B83F27" w:rsidP="00303CA5">
            <w:pPr>
              <w:rPr>
                <w:color w:val="000000"/>
              </w:rPr>
            </w:pPr>
          </w:p>
        </w:tc>
        <w:tc>
          <w:tcPr>
            <w:tcW w:w="1125" w:type="dxa"/>
          </w:tcPr>
          <w:p w14:paraId="4F5009A4" w14:textId="77777777" w:rsidR="00B83F27" w:rsidRDefault="00B83F27" w:rsidP="00303CA5">
            <w:pPr>
              <w:rPr>
                <w:color w:val="000000"/>
              </w:rPr>
            </w:pPr>
            <w:r>
              <w:rPr>
                <w:color w:val="000000"/>
              </w:rPr>
              <w:t>Integer</w:t>
            </w:r>
          </w:p>
        </w:tc>
        <w:tc>
          <w:tcPr>
            <w:tcW w:w="3247" w:type="dxa"/>
          </w:tcPr>
          <w:p w14:paraId="4C8EB749" w14:textId="77777777" w:rsidR="00B83F27" w:rsidRDefault="00B83F27" w:rsidP="00303CA5">
            <w:pPr>
              <w:rPr>
                <w:color w:val="000000"/>
              </w:rPr>
            </w:pPr>
            <w:r>
              <w:rPr>
                <w:color w:val="000000"/>
              </w:rPr>
              <w:t>No. of records in which rule got passed</w:t>
            </w:r>
          </w:p>
        </w:tc>
      </w:tr>
      <w:tr w:rsidR="00B83F27" w:rsidRPr="00FF1B81" w14:paraId="4EBD15E7" w14:textId="77777777" w:rsidTr="00303CA5">
        <w:tc>
          <w:tcPr>
            <w:tcW w:w="2879" w:type="dxa"/>
          </w:tcPr>
          <w:p w14:paraId="004D84C8" w14:textId="77777777" w:rsidR="00B83F27" w:rsidRDefault="00B83F27" w:rsidP="00303CA5">
            <w:pPr>
              <w:rPr>
                <w:color w:val="000000"/>
              </w:rPr>
            </w:pPr>
            <w:r>
              <w:rPr>
                <w:color w:val="000000"/>
              </w:rPr>
              <w:t>FAIL_COUNT</w:t>
            </w:r>
          </w:p>
        </w:tc>
        <w:tc>
          <w:tcPr>
            <w:tcW w:w="1167" w:type="dxa"/>
          </w:tcPr>
          <w:p w14:paraId="38EBACDF" w14:textId="77777777" w:rsidR="00B83F27" w:rsidRPr="00296A6B" w:rsidRDefault="00B83F27" w:rsidP="00303CA5">
            <w:pPr>
              <w:rPr>
                <w:color w:val="000000"/>
              </w:rPr>
            </w:pPr>
          </w:p>
        </w:tc>
        <w:tc>
          <w:tcPr>
            <w:tcW w:w="1125" w:type="dxa"/>
          </w:tcPr>
          <w:p w14:paraId="4453B40A" w14:textId="77777777" w:rsidR="00B83F27" w:rsidRDefault="00B83F27" w:rsidP="00303CA5">
            <w:pPr>
              <w:rPr>
                <w:color w:val="000000"/>
              </w:rPr>
            </w:pPr>
            <w:r>
              <w:rPr>
                <w:color w:val="000000"/>
              </w:rPr>
              <w:t>Integer</w:t>
            </w:r>
          </w:p>
        </w:tc>
        <w:tc>
          <w:tcPr>
            <w:tcW w:w="3247" w:type="dxa"/>
          </w:tcPr>
          <w:p w14:paraId="5A2EC15E" w14:textId="77777777" w:rsidR="00B83F27" w:rsidRDefault="00B83F27" w:rsidP="00303CA5">
            <w:pPr>
              <w:rPr>
                <w:color w:val="000000"/>
              </w:rPr>
            </w:pPr>
            <w:r>
              <w:rPr>
                <w:color w:val="000000"/>
              </w:rPr>
              <w:t>No. of records in which rule got failed</w:t>
            </w:r>
          </w:p>
        </w:tc>
      </w:tr>
      <w:tr w:rsidR="00B83F27" w:rsidRPr="00FF1B81" w14:paraId="5069E118" w14:textId="77777777" w:rsidTr="00303CA5">
        <w:tc>
          <w:tcPr>
            <w:tcW w:w="2879" w:type="dxa"/>
          </w:tcPr>
          <w:p w14:paraId="46FE2831" w14:textId="77777777" w:rsidR="00B83F27" w:rsidRDefault="00B83F27" w:rsidP="00303CA5">
            <w:pPr>
              <w:rPr>
                <w:color w:val="000000"/>
              </w:rPr>
            </w:pPr>
            <w:r>
              <w:rPr>
                <w:color w:val="000000"/>
              </w:rPr>
              <w:t>SKIP_COUNT</w:t>
            </w:r>
          </w:p>
        </w:tc>
        <w:tc>
          <w:tcPr>
            <w:tcW w:w="1167" w:type="dxa"/>
          </w:tcPr>
          <w:p w14:paraId="1F58C182" w14:textId="77777777" w:rsidR="00B83F27" w:rsidRPr="00296A6B" w:rsidRDefault="00B83F27" w:rsidP="00303CA5">
            <w:pPr>
              <w:rPr>
                <w:color w:val="000000"/>
              </w:rPr>
            </w:pPr>
          </w:p>
        </w:tc>
        <w:tc>
          <w:tcPr>
            <w:tcW w:w="1125" w:type="dxa"/>
          </w:tcPr>
          <w:p w14:paraId="2B046CAC" w14:textId="77777777" w:rsidR="00B83F27" w:rsidRDefault="00B83F27" w:rsidP="00303CA5">
            <w:pPr>
              <w:rPr>
                <w:color w:val="000000"/>
              </w:rPr>
            </w:pPr>
            <w:r>
              <w:rPr>
                <w:color w:val="000000"/>
              </w:rPr>
              <w:t>Integer</w:t>
            </w:r>
          </w:p>
        </w:tc>
        <w:tc>
          <w:tcPr>
            <w:tcW w:w="3247" w:type="dxa"/>
          </w:tcPr>
          <w:p w14:paraId="63C9D128" w14:textId="77777777" w:rsidR="00B83F27" w:rsidRDefault="00B83F27" w:rsidP="00303CA5">
            <w:pPr>
              <w:rPr>
                <w:color w:val="000000"/>
              </w:rPr>
            </w:pPr>
            <w:r>
              <w:rPr>
                <w:color w:val="000000"/>
              </w:rPr>
              <w:t>No. of record values skipped because rule could not be evaluated</w:t>
            </w:r>
          </w:p>
        </w:tc>
      </w:tr>
      <w:tr w:rsidR="00B83F27" w:rsidRPr="00FF1B81" w14:paraId="65982569" w14:textId="77777777" w:rsidTr="00303CA5">
        <w:tc>
          <w:tcPr>
            <w:tcW w:w="2879" w:type="dxa"/>
          </w:tcPr>
          <w:p w14:paraId="08ED2F56" w14:textId="77777777" w:rsidR="00B83F27" w:rsidRDefault="00B83F27" w:rsidP="00303CA5">
            <w:pPr>
              <w:rPr>
                <w:color w:val="000000"/>
              </w:rPr>
            </w:pPr>
            <w:r>
              <w:rPr>
                <w:color w:val="000000"/>
              </w:rPr>
              <w:t>ERROR_COUNT</w:t>
            </w:r>
          </w:p>
        </w:tc>
        <w:tc>
          <w:tcPr>
            <w:tcW w:w="1167" w:type="dxa"/>
          </w:tcPr>
          <w:p w14:paraId="0E3DB303" w14:textId="77777777" w:rsidR="00B83F27" w:rsidRPr="00296A6B" w:rsidRDefault="00B83F27" w:rsidP="00303CA5">
            <w:pPr>
              <w:rPr>
                <w:color w:val="000000"/>
              </w:rPr>
            </w:pPr>
          </w:p>
        </w:tc>
        <w:tc>
          <w:tcPr>
            <w:tcW w:w="1125" w:type="dxa"/>
          </w:tcPr>
          <w:p w14:paraId="7009397A" w14:textId="77777777" w:rsidR="00B83F27" w:rsidRDefault="00B83F27" w:rsidP="00303CA5">
            <w:pPr>
              <w:rPr>
                <w:color w:val="000000"/>
              </w:rPr>
            </w:pPr>
            <w:r>
              <w:rPr>
                <w:color w:val="000000"/>
              </w:rPr>
              <w:t>Integer</w:t>
            </w:r>
          </w:p>
        </w:tc>
        <w:tc>
          <w:tcPr>
            <w:tcW w:w="3247" w:type="dxa"/>
          </w:tcPr>
          <w:p w14:paraId="2CEEF0C9" w14:textId="77777777" w:rsidR="00B83F27" w:rsidRDefault="00B83F27" w:rsidP="00303CA5">
            <w:pPr>
              <w:rPr>
                <w:color w:val="000000"/>
              </w:rPr>
            </w:pPr>
            <w:r>
              <w:rPr>
                <w:color w:val="000000"/>
              </w:rPr>
              <w:t>No. of records errored out</w:t>
            </w:r>
          </w:p>
        </w:tc>
      </w:tr>
      <w:tr w:rsidR="00B83F27" w:rsidRPr="00FF1B81" w14:paraId="486352FB" w14:textId="77777777" w:rsidTr="00303CA5">
        <w:tc>
          <w:tcPr>
            <w:tcW w:w="2879" w:type="dxa"/>
          </w:tcPr>
          <w:p w14:paraId="18E0178C" w14:textId="77777777" w:rsidR="00B83F27" w:rsidRDefault="00B83F27" w:rsidP="00303CA5">
            <w:pPr>
              <w:rPr>
                <w:color w:val="000000"/>
              </w:rPr>
            </w:pPr>
            <w:r>
              <w:rPr>
                <w:color w:val="000000"/>
              </w:rPr>
              <w:t>SCORE</w:t>
            </w:r>
          </w:p>
        </w:tc>
        <w:tc>
          <w:tcPr>
            <w:tcW w:w="1167" w:type="dxa"/>
          </w:tcPr>
          <w:p w14:paraId="67F406A3" w14:textId="77777777" w:rsidR="00B83F27" w:rsidRPr="00296A6B" w:rsidRDefault="00B83F27" w:rsidP="00303CA5">
            <w:pPr>
              <w:rPr>
                <w:color w:val="000000"/>
              </w:rPr>
            </w:pPr>
          </w:p>
        </w:tc>
        <w:tc>
          <w:tcPr>
            <w:tcW w:w="1125" w:type="dxa"/>
          </w:tcPr>
          <w:p w14:paraId="17AF7E93" w14:textId="77777777" w:rsidR="00B83F27" w:rsidRDefault="00B83F27" w:rsidP="00303CA5">
            <w:pPr>
              <w:rPr>
                <w:color w:val="000000"/>
              </w:rPr>
            </w:pPr>
            <w:r>
              <w:rPr>
                <w:color w:val="000000"/>
              </w:rPr>
              <w:t>Float</w:t>
            </w:r>
          </w:p>
        </w:tc>
        <w:tc>
          <w:tcPr>
            <w:tcW w:w="3247" w:type="dxa"/>
          </w:tcPr>
          <w:p w14:paraId="42977B55" w14:textId="77777777" w:rsidR="00B83F27" w:rsidRDefault="00B83F27" w:rsidP="00303CA5">
            <w:pPr>
              <w:rPr>
                <w:color w:val="000000"/>
              </w:rPr>
            </w:pPr>
            <w:r>
              <w:rPr>
                <w:color w:val="000000"/>
              </w:rPr>
              <w:t>Lowest level Attribute + Rule level score generated</w:t>
            </w:r>
          </w:p>
        </w:tc>
      </w:tr>
      <w:tr w:rsidR="00B83F27" w:rsidRPr="00BD0BEE" w14:paraId="723AE2C9" w14:textId="77777777" w:rsidTr="00303CA5">
        <w:tc>
          <w:tcPr>
            <w:tcW w:w="2879" w:type="dxa"/>
          </w:tcPr>
          <w:p w14:paraId="25733EA0" w14:textId="77777777" w:rsidR="00B83F27" w:rsidRPr="0061408C" w:rsidRDefault="00B83F27" w:rsidP="00303CA5">
            <w:pPr>
              <w:rPr>
                <w:color w:val="000000"/>
              </w:rPr>
            </w:pPr>
            <w:r w:rsidRPr="0061408C">
              <w:rPr>
                <w:color w:val="000000"/>
              </w:rPr>
              <w:t>D3S_PROCESS_ID</w:t>
            </w:r>
          </w:p>
        </w:tc>
        <w:tc>
          <w:tcPr>
            <w:tcW w:w="1167" w:type="dxa"/>
          </w:tcPr>
          <w:p w14:paraId="513658FD" w14:textId="77777777" w:rsidR="00B83F27" w:rsidRPr="0061408C" w:rsidRDefault="00B83F27" w:rsidP="00303CA5">
            <w:pPr>
              <w:rPr>
                <w:color w:val="000000"/>
              </w:rPr>
            </w:pPr>
          </w:p>
        </w:tc>
        <w:tc>
          <w:tcPr>
            <w:tcW w:w="1125" w:type="dxa"/>
          </w:tcPr>
          <w:p w14:paraId="2D00CC16" w14:textId="77777777" w:rsidR="00B83F27" w:rsidRPr="0061408C" w:rsidRDefault="00B83F27" w:rsidP="00303CA5">
            <w:pPr>
              <w:rPr>
                <w:color w:val="000000"/>
              </w:rPr>
            </w:pPr>
            <w:r w:rsidRPr="0061408C">
              <w:rPr>
                <w:color w:val="000000"/>
              </w:rPr>
              <w:t>String</w:t>
            </w:r>
          </w:p>
        </w:tc>
        <w:tc>
          <w:tcPr>
            <w:tcW w:w="3247" w:type="dxa"/>
          </w:tcPr>
          <w:p w14:paraId="12A22A3B" w14:textId="77777777" w:rsidR="00B83F27" w:rsidRPr="0061408C" w:rsidRDefault="00B83F27" w:rsidP="00303CA5">
            <w:pPr>
              <w:rPr>
                <w:color w:val="000000"/>
              </w:rPr>
            </w:pPr>
            <w:r w:rsidRPr="0061408C">
              <w:rPr>
                <w:color w:val="000000"/>
              </w:rPr>
              <w:t>Populate runtime PM Process Id</w:t>
            </w:r>
          </w:p>
        </w:tc>
      </w:tr>
      <w:tr w:rsidR="00B83F27" w:rsidRPr="00FF1B81" w14:paraId="56E1B5CC" w14:textId="77777777" w:rsidTr="00303CA5">
        <w:tc>
          <w:tcPr>
            <w:tcW w:w="2879" w:type="dxa"/>
          </w:tcPr>
          <w:p w14:paraId="581B328D" w14:textId="77777777" w:rsidR="00B83F27" w:rsidRPr="0061408C" w:rsidRDefault="00B83F27" w:rsidP="00303CA5">
            <w:pPr>
              <w:rPr>
                <w:color w:val="000000"/>
              </w:rPr>
            </w:pPr>
            <w:r w:rsidRPr="0061408C">
              <w:rPr>
                <w:color w:val="000000"/>
              </w:rPr>
              <w:t>D3S_WORK_ID</w:t>
            </w:r>
          </w:p>
        </w:tc>
        <w:tc>
          <w:tcPr>
            <w:tcW w:w="1167" w:type="dxa"/>
          </w:tcPr>
          <w:p w14:paraId="266F3D0A" w14:textId="77777777" w:rsidR="00B83F27" w:rsidRPr="0061408C" w:rsidRDefault="00B83F27" w:rsidP="00303CA5">
            <w:pPr>
              <w:rPr>
                <w:color w:val="000000"/>
              </w:rPr>
            </w:pPr>
          </w:p>
        </w:tc>
        <w:tc>
          <w:tcPr>
            <w:tcW w:w="1125" w:type="dxa"/>
          </w:tcPr>
          <w:p w14:paraId="14857F1A" w14:textId="77777777" w:rsidR="00B83F27" w:rsidRPr="0061408C" w:rsidRDefault="00B83F27" w:rsidP="00303CA5">
            <w:pPr>
              <w:rPr>
                <w:color w:val="000000"/>
              </w:rPr>
            </w:pPr>
            <w:r w:rsidRPr="0061408C">
              <w:rPr>
                <w:color w:val="000000"/>
              </w:rPr>
              <w:t>String</w:t>
            </w:r>
          </w:p>
        </w:tc>
        <w:tc>
          <w:tcPr>
            <w:tcW w:w="3247" w:type="dxa"/>
          </w:tcPr>
          <w:p w14:paraId="6069D372" w14:textId="77777777" w:rsidR="00B83F27" w:rsidRPr="0061408C" w:rsidRDefault="00B83F27" w:rsidP="00303CA5">
            <w:pPr>
              <w:rPr>
                <w:color w:val="000000"/>
              </w:rPr>
            </w:pPr>
            <w:r w:rsidRPr="0061408C">
              <w:rPr>
                <w:color w:val="000000"/>
              </w:rPr>
              <w:t>For each execution, Work Id will be same for all records</w:t>
            </w:r>
          </w:p>
        </w:tc>
      </w:tr>
      <w:tr w:rsidR="00B83F27" w:rsidRPr="00BD0BEE" w14:paraId="27E5D2CB" w14:textId="77777777" w:rsidTr="00303CA5">
        <w:tc>
          <w:tcPr>
            <w:tcW w:w="2879" w:type="dxa"/>
          </w:tcPr>
          <w:p w14:paraId="2C0836D7" w14:textId="77777777" w:rsidR="00B83F27" w:rsidRPr="0061408C" w:rsidRDefault="00B83F27" w:rsidP="00303CA5">
            <w:pPr>
              <w:rPr>
                <w:color w:val="000000"/>
              </w:rPr>
            </w:pPr>
            <w:r w:rsidRPr="0061408C">
              <w:rPr>
                <w:color w:val="000000"/>
              </w:rPr>
              <w:t>D3S_RECORD_ID</w:t>
            </w:r>
          </w:p>
        </w:tc>
        <w:tc>
          <w:tcPr>
            <w:tcW w:w="1167" w:type="dxa"/>
          </w:tcPr>
          <w:p w14:paraId="522CA6E1" w14:textId="77777777" w:rsidR="00B83F27" w:rsidRPr="0061408C" w:rsidRDefault="00B83F27" w:rsidP="00303CA5">
            <w:pPr>
              <w:rPr>
                <w:color w:val="000000"/>
              </w:rPr>
            </w:pPr>
          </w:p>
        </w:tc>
        <w:tc>
          <w:tcPr>
            <w:tcW w:w="1125" w:type="dxa"/>
          </w:tcPr>
          <w:p w14:paraId="160AD83D" w14:textId="77777777" w:rsidR="00B83F27" w:rsidRPr="0061408C" w:rsidRDefault="00B83F27" w:rsidP="00303CA5">
            <w:pPr>
              <w:rPr>
                <w:color w:val="000000"/>
              </w:rPr>
            </w:pPr>
            <w:r w:rsidRPr="0061408C">
              <w:rPr>
                <w:color w:val="000000"/>
              </w:rPr>
              <w:t>String</w:t>
            </w:r>
          </w:p>
        </w:tc>
        <w:tc>
          <w:tcPr>
            <w:tcW w:w="3247" w:type="dxa"/>
          </w:tcPr>
          <w:p w14:paraId="39164F1D" w14:textId="77777777" w:rsidR="00B83F27" w:rsidRPr="0061408C" w:rsidRDefault="00B83F27" w:rsidP="00303CA5">
            <w:pPr>
              <w:rPr>
                <w:color w:val="000000"/>
              </w:rPr>
            </w:pPr>
            <w:r w:rsidRPr="0061408C">
              <w:rPr>
                <w:color w:val="000000"/>
              </w:rPr>
              <w:t>UUID; Unique for each record</w:t>
            </w:r>
          </w:p>
        </w:tc>
      </w:tr>
      <w:tr w:rsidR="00B83F27" w:rsidRPr="00BD0BEE" w14:paraId="45D2FE15" w14:textId="77777777" w:rsidTr="00303CA5">
        <w:tc>
          <w:tcPr>
            <w:tcW w:w="2879" w:type="dxa"/>
          </w:tcPr>
          <w:p w14:paraId="36D4859F" w14:textId="77777777" w:rsidR="00B83F27" w:rsidRPr="0061408C" w:rsidRDefault="00B83F27" w:rsidP="00303CA5">
            <w:pPr>
              <w:rPr>
                <w:color w:val="000000"/>
              </w:rPr>
            </w:pPr>
            <w:r w:rsidRPr="0061408C">
              <w:rPr>
                <w:color w:val="000000"/>
              </w:rPr>
              <w:t>D3S_SYSTEM_CREATED_TS</w:t>
            </w:r>
          </w:p>
        </w:tc>
        <w:tc>
          <w:tcPr>
            <w:tcW w:w="1167" w:type="dxa"/>
          </w:tcPr>
          <w:p w14:paraId="1216F05E" w14:textId="77777777" w:rsidR="00B83F27" w:rsidRPr="0061408C" w:rsidRDefault="00B83F27" w:rsidP="00303CA5">
            <w:pPr>
              <w:rPr>
                <w:color w:val="000000"/>
              </w:rPr>
            </w:pPr>
          </w:p>
        </w:tc>
        <w:tc>
          <w:tcPr>
            <w:tcW w:w="1125" w:type="dxa"/>
          </w:tcPr>
          <w:p w14:paraId="15100431" w14:textId="77777777" w:rsidR="00B83F27" w:rsidRPr="0061408C" w:rsidRDefault="00B83F27" w:rsidP="00303CA5">
            <w:pPr>
              <w:rPr>
                <w:color w:val="000000"/>
              </w:rPr>
            </w:pPr>
            <w:r w:rsidRPr="0061408C">
              <w:rPr>
                <w:color w:val="000000"/>
              </w:rPr>
              <w:t>DateTime</w:t>
            </w:r>
          </w:p>
        </w:tc>
        <w:tc>
          <w:tcPr>
            <w:tcW w:w="3247" w:type="dxa"/>
          </w:tcPr>
          <w:p w14:paraId="227D8E90" w14:textId="77777777" w:rsidR="00B83F27" w:rsidRPr="0061408C" w:rsidRDefault="00B83F27" w:rsidP="00303CA5">
            <w:pPr>
              <w:rPr>
                <w:color w:val="000000"/>
              </w:rPr>
            </w:pPr>
            <w:r w:rsidRPr="0061408C">
              <w:rPr>
                <w:color w:val="000000"/>
              </w:rPr>
              <w:t>Date/Time at which record inserted into data store</w:t>
            </w:r>
          </w:p>
        </w:tc>
      </w:tr>
      <w:tr w:rsidR="00B83F27" w:rsidRPr="00BD0BEE" w14:paraId="49EA45B0" w14:textId="77777777" w:rsidTr="00303CA5">
        <w:tc>
          <w:tcPr>
            <w:tcW w:w="2879" w:type="dxa"/>
          </w:tcPr>
          <w:p w14:paraId="4A6A4851" w14:textId="77777777" w:rsidR="00B83F27" w:rsidRPr="0061408C" w:rsidRDefault="00B83F27" w:rsidP="00303CA5">
            <w:pPr>
              <w:rPr>
                <w:color w:val="000000"/>
              </w:rPr>
            </w:pPr>
            <w:r w:rsidRPr="0061408C">
              <w:rPr>
                <w:color w:val="000000"/>
              </w:rPr>
              <w:t>D3S_USER_DEFINED_1</w:t>
            </w:r>
          </w:p>
        </w:tc>
        <w:tc>
          <w:tcPr>
            <w:tcW w:w="1167" w:type="dxa"/>
          </w:tcPr>
          <w:p w14:paraId="6A651959" w14:textId="77777777" w:rsidR="00B83F27" w:rsidRPr="0061408C" w:rsidRDefault="00B83F27" w:rsidP="00303CA5">
            <w:pPr>
              <w:rPr>
                <w:color w:val="000000"/>
              </w:rPr>
            </w:pPr>
          </w:p>
        </w:tc>
        <w:tc>
          <w:tcPr>
            <w:tcW w:w="1125" w:type="dxa"/>
          </w:tcPr>
          <w:p w14:paraId="438A67F0" w14:textId="77777777" w:rsidR="00B83F27" w:rsidRPr="0061408C" w:rsidRDefault="00B83F27" w:rsidP="00303CA5">
            <w:pPr>
              <w:rPr>
                <w:color w:val="000000"/>
              </w:rPr>
            </w:pPr>
            <w:r w:rsidRPr="0061408C">
              <w:rPr>
                <w:color w:val="000000"/>
              </w:rPr>
              <w:t>Big Integer</w:t>
            </w:r>
          </w:p>
        </w:tc>
        <w:tc>
          <w:tcPr>
            <w:tcW w:w="3247" w:type="dxa"/>
          </w:tcPr>
          <w:p w14:paraId="2FC23EA6" w14:textId="77777777" w:rsidR="00B83F27" w:rsidRPr="0061408C" w:rsidRDefault="00B83F27" w:rsidP="00303CA5">
            <w:pPr>
              <w:rPr>
                <w:color w:val="000000"/>
              </w:rPr>
            </w:pPr>
            <w:r w:rsidRPr="0061408C">
              <w:rPr>
                <w:color w:val="000000"/>
              </w:rPr>
              <w:t>Spare field</w:t>
            </w:r>
          </w:p>
        </w:tc>
      </w:tr>
      <w:tr w:rsidR="00B83F27" w:rsidRPr="00BD0BEE" w14:paraId="3E09DA56" w14:textId="77777777" w:rsidTr="00303CA5">
        <w:tc>
          <w:tcPr>
            <w:tcW w:w="2879" w:type="dxa"/>
          </w:tcPr>
          <w:p w14:paraId="3B80538B" w14:textId="77777777" w:rsidR="00B83F27" w:rsidRPr="0061408C" w:rsidRDefault="00B83F27" w:rsidP="00303CA5">
            <w:pPr>
              <w:rPr>
                <w:color w:val="000000"/>
              </w:rPr>
            </w:pPr>
            <w:r w:rsidRPr="0061408C">
              <w:rPr>
                <w:color w:val="000000"/>
              </w:rPr>
              <w:t>D3S_USER_DEFINED_2</w:t>
            </w:r>
          </w:p>
        </w:tc>
        <w:tc>
          <w:tcPr>
            <w:tcW w:w="1167" w:type="dxa"/>
          </w:tcPr>
          <w:p w14:paraId="4511D6D5" w14:textId="77777777" w:rsidR="00B83F27" w:rsidRPr="0061408C" w:rsidRDefault="00B83F27" w:rsidP="00303CA5">
            <w:pPr>
              <w:rPr>
                <w:color w:val="000000"/>
              </w:rPr>
            </w:pPr>
          </w:p>
        </w:tc>
        <w:tc>
          <w:tcPr>
            <w:tcW w:w="1125" w:type="dxa"/>
          </w:tcPr>
          <w:p w14:paraId="586B9354" w14:textId="77777777" w:rsidR="00B83F27" w:rsidRPr="0061408C" w:rsidRDefault="00B83F27" w:rsidP="00303CA5">
            <w:pPr>
              <w:rPr>
                <w:color w:val="000000"/>
              </w:rPr>
            </w:pPr>
            <w:r w:rsidRPr="0061408C">
              <w:rPr>
                <w:color w:val="000000"/>
              </w:rPr>
              <w:t>Big Integer</w:t>
            </w:r>
          </w:p>
        </w:tc>
        <w:tc>
          <w:tcPr>
            <w:tcW w:w="3247" w:type="dxa"/>
          </w:tcPr>
          <w:p w14:paraId="31FFD136" w14:textId="77777777" w:rsidR="00B83F27" w:rsidRPr="0061408C" w:rsidRDefault="00B83F27" w:rsidP="00303CA5">
            <w:pPr>
              <w:rPr>
                <w:color w:val="000000"/>
              </w:rPr>
            </w:pPr>
            <w:r w:rsidRPr="0061408C">
              <w:rPr>
                <w:color w:val="000000"/>
              </w:rPr>
              <w:t>Spare field</w:t>
            </w:r>
          </w:p>
        </w:tc>
      </w:tr>
      <w:tr w:rsidR="00B83F27" w:rsidRPr="00BD0BEE" w14:paraId="666A7377" w14:textId="77777777" w:rsidTr="00303CA5">
        <w:tc>
          <w:tcPr>
            <w:tcW w:w="2879" w:type="dxa"/>
          </w:tcPr>
          <w:p w14:paraId="1B09E74B" w14:textId="77777777" w:rsidR="00B83F27" w:rsidRPr="0061408C" w:rsidRDefault="00B83F27" w:rsidP="00303CA5">
            <w:pPr>
              <w:rPr>
                <w:color w:val="000000"/>
              </w:rPr>
            </w:pPr>
            <w:r w:rsidRPr="0061408C">
              <w:rPr>
                <w:color w:val="000000"/>
              </w:rPr>
              <w:t>D3S_USER_DEFINED_3</w:t>
            </w:r>
          </w:p>
        </w:tc>
        <w:tc>
          <w:tcPr>
            <w:tcW w:w="1167" w:type="dxa"/>
          </w:tcPr>
          <w:p w14:paraId="65FAD7C0" w14:textId="77777777" w:rsidR="00B83F27" w:rsidRPr="0061408C" w:rsidRDefault="00B83F27" w:rsidP="00303CA5">
            <w:pPr>
              <w:rPr>
                <w:color w:val="000000"/>
              </w:rPr>
            </w:pPr>
          </w:p>
        </w:tc>
        <w:tc>
          <w:tcPr>
            <w:tcW w:w="1125" w:type="dxa"/>
          </w:tcPr>
          <w:p w14:paraId="6333C0BB" w14:textId="77777777" w:rsidR="00B83F27" w:rsidRPr="0061408C" w:rsidRDefault="00B83F27" w:rsidP="00303CA5">
            <w:pPr>
              <w:rPr>
                <w:color w:val="000000"/>
              </w:rPr>
            </w:pPr>
            <w:r w:rsidRPr="0061408C">
              <w:rPr>
                <w:color w:val="000000"/>
              </w:rPr>
              <w:t>Date</w:t>
            </w:r>
          </w:p>
        </w:tc>
        <w:tc>
          <w:tcPr>
            <w:tcW w:w="3247" w:type="dxa"/>
          </w:tcPr>
          <w:p w14:paraId="5375B9EC" w14:textId="77777777" w:rsidR="00B83F27" w:rsidRPr="0061408C" w:rsidRDefault="00B83F27" w:rsidP="00303CA5">
            <w:pPr>
              <w:rPr>
                <w:color w:val="000000"/>
              </w:rPr>
            </w:pPr>
            <w:r w:rsidRPr="0061408C">
              <w:rPr>
                <w:color w:val="000000"/>
              </w:rPr>
              <w:t>Spare field</w:t>
            </w:r>
          </w:p>
        </w:tc>
      </w:tr>
      <w:tr w:rsidR="00B83F27" w:rsidRPr="00BD0BEE" w14:paraId="7948787C" w14:textId="77777777" w:rsidTr="00303CA5">
        <w:tc>
          <w:tcPr>
            <w:tcW w:w="2879" w:type="dxa"/>
          </w:tcPr>
          <w:p w14:paraId="1CDC892E" w14:textId="77777777" w:rsidR="00B83F27" w:rsidRPr="0061408C" w:rsidRDefault="00B83F27" w:rsidP="00303CA5">
            <w:pPr>
              <w:rPr>
                <w:color w:val="000000"/>
              </w:rPr>
            </w:pPr>
            <w:r w:rsidRPr="0061408C">
              <w:rPr>
                <w:color w:val="000000"/>
              </w:rPr>
              <w:t>D3S_USER_DEFINED_4</w:t>
            </w:r>
          </w:p>
        </w:tc>
        <w:tc>
          <w:tcPr>
            <w:tcW w:w="1167" w:type="dxa"/>
          </w:tcPr>
          <w:p w14:paraId="5387613B" w14:textId="77777777" w:rsidR="00B83F27" w:rsidRPr="0061408C" w:rsidRDefault="00B83F27" w:rsidP="00303CA5">
            <w:pPr>
              <w:rPr>
                <w:color w:val="000000"/>
              </w:rPr>
            </w:pPr>
          </w:p>
        </w:tc>
        <w:tc>
          <w:tcPr>
            <w:tcW w:w="1125" w:type="dxa"/>
          </w:tcPr>
          <w:p w14:paraId="0BAA0521" w14:textId="77777777" w:rsidR="00B83F27" w:rsidRPr="0061408C" w:rsidRDefault="00B83F27" w:rsidP="00303CA5">
            <w:pPr>
              <w:rPr>
                <w:color w:val="000000"/>
              </w:rPr>
            </w:pPr>
            <w:r w:rsidRPr="0061408C">
              <w:rPr>
                <w:color w:val="000000"/>
              </w:rPr>
              <w:t>Date</w:t>
            </w:r>
          </w:p>
        </w:tc>
        <w:tc>
          <w:tcPr>
            <w:tcW w:w="3247" w:type="dxa"/>
          </w:tcPr>
          <w:p w14:paraId="14937DA9" w14:textId="77777777" w:rsidR="00B83F27" w:rsidRPr="0061408C" w:rsidRDefault="00B83F27" w:rsidP="00303CA5">
            <w:pPr>
              <w:rPr>
                <w:color w:val="000000"/>
              </w:rPr>
            </w:pPr>
            <w:r w:rsidRPr="0061408C">
              <w:rPr>
                <w:color w:val="000000"/>
              </w:rPr>
              <w:t>Spare field</w:t>
            </w:r>
          </w:p>
        </w:tc>
      </w:tr>
      <w:tr w:rsidR="00B83F27" w:rsidRPr="00BD0BEE" w14:paraId="77A812C9" w14:textId="77777777" w:rsidTr="00303CA5">
        <w:tc>
          <w:tcPr>
            <w:tcW w:w="2879" w:type="dxa"/>
          </w:tcPr>
          <w:p w14:paraId="6C4320CF" w14:textId="77777777" w:rsidR="00B83F27" w:rsidRPr="0061408C" w:rsidRDefault="00B83F27" w:rsidP="00303CA5">
            <w:pPr>
              <w:rPr>
                <w:color w:val="000000"/>
              </w:rPr>
            </w:pPr>
            <w:r w:rsidRPr="0061408C">
              <w:rPr>
                <w:color w:val="000000"/>
              </w:rPr>
              <w:t>D3S_USER_DEFINED_5</w:t>
            </w:r>
          </w:p>
        </w:tc>
        <w:tc>
          <w:tcPr>
            <w:tcW w:w="1167" w:type="dxa"/>
          </w:tcPr>
          <w:p w14:paraId="664E9776" w14:textId="77777777" w:rsidR="00B83F27" w:rsidRPr="0061408C" w:rsidRDefault="00B83F27" w:rsidP="00303CA5">
            <w:pPr>
              <w:rPr>
                <w:color w:val="000000"/>
              </w:rPr>
            </w:pPr>
          </w:p>
        </w:tc>
        <w:tc>
          <w:tcPr>
            <w:tcW w:w="1125" w:type="dxa"/>
          </w:tcPr>
          <w:p w14:paraId="70158A37" w14:textId="77777777" w:rsidR="00B83F27" w:rsidRPr="0061408C" w:rsidRDefault="00B83F27" w:rsidP="00303CA5">
            <w:pPr>
              <w:rPr>
                <w:color w:val="000000"/>
              </w:rPr>
            </w:pPr>
            <w:r w:rsidRPr="0061408C">
              <w:rPr>
                <w:color w:val="000000"/>
              </w:rPr>
              <w:t>DateTime</w:t>
            </w:r>
          </w:p>
        </w:tc>
        <w:tc>
          <w:tcPr>
            <w:tcW w:w="3247" w:type="dxa"/>
          </w:tcPr>
          <w:p w14:paraId="056465F5" w14:textId="77777777" w:rsidR="00B83F27" w:rsidRPr="0061408C" w:rsidRDefault="00B83F27" w:rsidP="00303CA5">
            <w:pPr>
              <w:rPr>
                <w:color w:val="000000"/>
              </w:rPr>
            </w:pPr>
            <w:r w:rsidRPr="0061408C">
              <w:rPr>
                <w:color w:val="000000"/>
              </w:rPr>
              <w:t>Spare field</w:t>
            </w:r>
          </w:p>
        </w:tc>
      </w:tr>
      <w:tr w:rsidR="00B83F27" w:rsidRPr="00BD0BEE" w14:paraId="39080936" w14:textId="77777777" w:rsidTr="00303CA5">
        <w:tc>
          <w:tcPr>
            <w:tcW w:w="2879" w:type="dxa"/>
          </w:tcPr>
          <w:p w14:paraId="05E59E5C" w14:textId="77777777" w:rsidR="00B83F27" w:rsidRPr="0061408C" w:rsidRDefault="00B83F27" w:rsidP="00303CA5">
            <w:pPr>
              <w:rPr>
                <w:color w:val="000000"/>
              </w:rPr>
            </w:pPr>
            <w:r w:rsidRPr="0061408C">
              <w:rPr>
                <w:color w:val="000000"/>
              </w:rPr>
              <w:t>D3S_USER_DEFINED_6</w:t>
            </w:r>
          </w:p>
        </w:tc>
        <w:tc>
          <w:tcPr>
            <w:tcW w:w="1167" w:type="dxa"/>
          </w:tcPr>
          <w:p w14:paraId="54F8F448" w14:textId="77777777" w:rsidR="00B83F27" w:rsidRPr="0061408C" w:rsidRDefault="00B83F27" w:rsidP="00303CA5">
            <w:pPr>
              <w:rPr>
                <w:color w:val="000000"/>
              </w:rPr>
            </w:pPr>
          </w:p>
        </w:tc>
        <w:tc>
          <w:tcPr>
            <w:tcW w:w="1125" w:type="dxa"/>
          </w:tcPr>
          <w:p w14:paraId="6DC04538" w14:textId="77777777" w:rsidR="00B83F27" w:rsidRPr="0061408C" w:rsidRDefault="00B83F27" w:rsidP="00303CA5">
            <w:pPr>
              <w:rPr>
                <w:color w:val="000000"/>
              </w:rPr>
            </w:pPr>
            <w:r w:rsidRPr="0061408C">
              <w:rPr>
                <w:color w:val="000000"/>
              </w:rPr>
              <w:t>DateTime</w:t>
            </w:r>
          </w:p>
        </w:tc>
        <w:tc>
          <w:tcPr>
            <w:tcW w:w="3247" w:type="dxa"/>
          </w:tcPr>
          <w:p w14:paraId="042C7819" w14:textId="77777777" w:rsidR="00B83F27" w:rsidRPr="0061408C" w:rsidRDefault="00B83F27" w:rsidP="00303CA5">
            <w:pPr>
              <w:rPr>
                <w:color w:val="000000"/>
              </w:rPr>
            </w:pPr>
            <w:r w:rsidRPr="0061408C">
              <w:rPr>
                <w:color w:val="000000"/>
              </w:rPr>
              <w:t>Spare field</w:t>
            </w:r>
          </w:p>
        </w:tc>
      </w:tr>
      <w:tr w:rsidR="00B83F27" w:rsidRPr="00BD0BEE" w14:paraId="7695CAD0" w14:textId="77777777" w:rsidTr="00303CA5">
        <w:tc>
          <w:tcPr>
            <w:tcW w:w="2879" w:type="dxa"/>
          </w:tcPr>
          <w:p w14:paraId="045623F4" w14:textId="77777777" w:rsidR="00B83F27" w:rsidRPr="0061408C" w:rsidRDefault="00B83F27" w:rsidP="00303CA5">
            <w:pPr>
              <w:rPr>
                <w:color w:val="000000"/>
              </w:rPr>
            </w:pPr>
            <w:r w:rsidRPr="0061408C">
              <w:rPr>
                <w:color w:val="000000"/>
              </w:rPr>
              <w:t>D3S_USER_DEFINED_7</w:t>
            </w:r>
          </w:p>
        </w:tc>
        <w:tc>
          <w:tcPr>
            <w:tcW w:w="1167" w:type="dxa"/>
          </w:tcPr>
          <w:p w14:paraId="77ADF81E" w14:textId="77777777" w:rsidR="00B83F27" w:rsidRPr="0061408C" w:rsidRDefault="00B83F27" w:rsidP="00303CA5">
            <w:pPr>
              <w:rPr>
                <w:color w:val="000000"/>
              </w:rPr>
            </w:pPr>
          </w:p>
        </w:tc>
        <w:tc>
          <w:tcPr>
            <w:tcW w:w="1125" w:type="dxa"/>
          </w:tcPr>
          <w:p w14:paraId="681484BE" w14:textId="77777777" w:rsidR="00B83F27" w:rsidRPr="0061408C" w:rsidRDefault="00B83F27" w:rsidP="00303CA5">
            <w:pPr>
              <w:rPr>
                <w:color w:val="000000"/>
              </w:rPr>
            </w:pPr>
            <w:r w:rsidRPr="0061408C">
              <w:rPr>
                <w:color w:val="000000"/>
              </w:rPr>
              <w:t>String</w:t>
            </w:r>
          </w:p>
        </w:tc>
        <w:tc>
          <w:tcPr>
            <w:tcW w:w="3247" w:type="dxa"/>
          </w:tcPr>
          <w:p w14:paraId="763551F3" w14:textId="77777777" w:rsidR="00B83F27" w:rsidRPr="0061408C" w:rsidRDefault="00B83F27" w:rsidP="00303CA5">
            <w:pPr>
              <w:rPr>
                <w:color w:val="000000"/>
              </w:rPr>
            </w:pPr>
            <w:r w:rsidRPr="0061408C">
              <w:rPr>
                <w:color w:val="000000"/>
              </w:rPr>
              <w:t>Spare field</w:t>
            </w:r>
          </w:p>
        </w:tc>
      </w:tr>
      <w:tr w:rsidR="00B83F27" w:rsidRPr="00BD0BEE" w14:paraId="1441E364" w14:textId="77777777" w:rsidTr="00303CA5">
        <w:tc>
          <w:tcPr>
            <w:tcW w:w="2879" w:type="dxa"/>
          </w:tcPr>
          <w:p w14:paraId="6B92915C" w14:textId="77777777" w:rsidR="00B83F27" w:rsidRPr="0061408C" w:rsidRDefault="00B83F27" w:rsidP="00303CA5">
            <w:pPr>
              <w:rPr>
                <w:color w:val="000000"/>
              </w:rPr>
            </w:pPr>
            <w:r w:rsidRPr="0061408C">
              <w:rPr>
                <w:color w:val="000000"/>
              </w:rPr>
              <w:t>D3S_USER_DEFINED_8</w:t>
            </w:r>
          </w:p>
        </w:tc>
        <w:tc>
          <w:tcPr>
            <w:tcW w:w="1167" w:type="dxa"/>
          </w:tcPr>
          <w:p w14:paraId="70DF63BD" w14:textId="77777777" w:rsidR="00B83F27" w:rsidRPr="0061408C" w:rsidRDefault="00B83F27" w:rsidP="00303CA5">
            <w:pPr>
              <w:rPr>
                <w:color w:val="000000"/>
              </w:rPr>
            </w:pPr>
          </w:p>
        </w:tc>
        <w:tc>
          <w:tcPr>
            <w:tcW w:w="1125" w:type="dxa"/>
          </w:tcPr>
          <w:p w14:paraId="45024A76" w14:textId="77777777" w:rsidR="00B83F27" w:rsidRPr="0061408C" w:rsidRDefault="00B83F27" w:rsidP="00303CA5">
            <w:pPr>
              <w:rPr>
                <w:color w:val="000000"/>
              </w:rPr>
            </w:pPr>
            <w:r w:rsidRPr="0061408C">
              <w:rPr>
                <w:color w:val="000000"/>
              </w:rPr>
              <w:t>String</w:t>
            </w:r>
          </w:p>
        </w:tc>
        <w:tc>
          <w:tcPr>
            <w:tcW w:w="3247" w:type="dxa"/>
          </w:tcPr>
          <w:p w14:paraId="03EF7400" w14:textId="77777777" w:rsidR="00B83F27" w:rsidRPr="0061408C" w:rsidRDefault="00B83F27" w:rsidP="00303CA5">
            <w:pPr>
              <w:rPr>
                <w:color w:val="000000"/>
              </w:rPr>
            </w:pPr>
            <w:r w:rsidRPr="0061408C">
              <w:rPr>
                <w:color w:val="000000"/>
              </w:rPr>
              <w:t>Spare field</w:t>
            </w:r>
          </w:p>
        </w:tc>
      </w:tr>
      <w:tr w:rsidR="00B83F27" w:rsidRPr="00BD0BEE" w14:paraId="5F0076F1" w14:textId="77777777" w:rsidTr="00303CA5">
        <w:tc>
          <w:tcPr>
            <w:tcW w:w="2879" w:type="dxa"/>
          </w:tcPr>
          <w:p w14:paraId="3EBD406E" w14:textId="77777777" w:rsidR="00B83F27" w:rsidRPr="0061408C" w:rsidRDefault="00B83F27" w:rsidP="00303CA5">
            <w:pPr>
              <w:rPr>
                <w:color w:val="000000"/>
              </w:rPr>
            </w:pPr>
            <w:r w:rsidRPr="0061408C">
              <w:rPr>
                <w:color w:val="000000"/>
              </w:rPr>
              <w:t>D3S_USER_DEFINED_9</w:t>
            </w:r>
          </w:p>
        </w:tc>
        <w:tc>
          <w:tcPr>
            <w:tcW w:w="1167" w:type="dxa"/>
          </w:tcPr>
          <w:p w14:paraId="7D5D9246" w14:textId="77777777" w:rsidR="00B83F27" w:rsidRPr="0061408C" w:rsidRDefault="00B83F27" w:rsidP="00303CA5">
            <w:pPr>
              <w:rPr>
                <w:color w:val="000000"/>
              </w:rPr>
            </w:pPr>
          </w:p>
        </w:tc>
        <w:tc>
          <w:tcPr>
            <w:tcW w:w="1125" w:type="dxa"/>
          </w:tcPr>
          <w:p w14:paraId="09C1913A" w14:textId="77777777" w:rsidR="00B83F27" w:rsidRPr="0061408C" w:rsidRDefault="00B83F27" w:rsidP="00303CA5">
            <w:pPr>
              <w:rPr>
                <w:color w:val="000000"/>
              </w:rPr>
            </w:pPr>
            <w:r w:rsidRPr="0061408C">
              <w:rPr>
                <w:color w:val="000000"/>
              </w:rPr>
              <w:t>String</w:t>
            </w:r>
          </w:p>
        </w:tc>
        <w:tc>
          <w:tcPr>
            <w:tcW w:w="3247" w:type="dxa"/>
          </w:tcPr>
          <w:p w14:paraId="61ED130B" w14:textId="77777777" w:rsidR="00B83F27" w:rsidRPr="0061408C" w:rsidRDefault="00B83F27" w:rsidP="00303CA5">
            <w:pPr>
              <w:rPr>
                <w:color w:val="000000"/>
              </w:rPr>
            </w:pPr>
            <w:r w:rsidRPr="0061408C">
              <w:rPr>
                <w:color w:val="000000"/>
              </w:rPr>
              <w:t>Spare field</w:t>
            </w:r>
          </w:p>
        </w:tc>
      </w:tr>
      <w:tr w:rsidR="00B83F27" w:rsidRPr="00BD0BEE" w14:paraId="25968202" w14:textId="77777777" w:rsidTr="00303CA5">
        <w:tc>
          <w:tcPr>
            <w:tcW w:w="2879" w:type="dxa"/>
          </w:tcPr>
          <w:p w14:paraId="2FDFF59C" w14:textId="77777777" w:rsidR="00B83F27" w:rsidRPr="0061408C" w:rsidRDefault="00B83F27" w:rsidP="00303CA5">
            <w:pPr>
              <w:rPr>
                <w:color w:val="000000"/>
              </w:rPr>
            </w:pPr>
            <w:r w:rsidRPr="0061408C">
              <w:rPr>
                <w:color w:val="000000"/>
              </w:rPr>
              <w:t>D3S_USER_DEFINED_10</w:t>
            </w:r>
          </w:p>
        </w:tc>
        <w:tc>
          <w:tcPr>
            <w:tcW w:w="1167" w:type="dxa"/>
          </w:tcPr>
          <w:p w14:paraId="3DDE3764" w14:textId="77777777" w:rsidR="00B83F27" w:rsidRPr="0061408C" w:rsidRDefault="00B83F27" w:rsidP="00303CA5">
            <w:pPr>
              <w:rPr>
                <w:color w:val="000000"/>
              </w:rPr>
            </w:pPr>
          </w:p>
        </w:tc>
        <w:tc>
          <w:tcPr>
            <w:tcW w:w="1125" w:type="dxa"/>
          </w:tcPr>
          <w:p w14:paraId="10FFC961" w14:textId="77777777" w:rsidR="00B83F27" w:rsidRPr="0061408C" w:rsidRDefault="00B83F27" w:rsidP="00303CA5">
            <w:pPr>
              <w:rPr>
                <w:color w:val="000000"/>
              </w:rPr>
            </w:pPr>
            <w:r w:rsidRPr="0061408C">
              <w:rPr>
                <w:color w:val="000000"/>
              </w:rPr>
              <w:t>String</w:t>
            </w:r>
          </w:p>
        </w:tc>
        <w:tc>
          <w:tcPr>
            <w:tcW w:w="3247" w:type="dxa"/>
          </w:tcPr>
          <w:p w14:paraId="3FDD3DBE" w14:textId="77777777" w:rsidR="00B83F27" w:rsidRPr="0061408C" w:rsidRDefault="00B83F27" w:rsidP="00303CA5">
            <w:pPr>
              <w:rPr>
                <w:color w:val="000000"/>
              </w:rPr>
            </w:pPr>
            <w:r w:rsidRPr="0061408C">
              <w:rPr>
                <w:color w:val="000000"/>
              </w:rPr>
              <w:t>Spare field</w:t>
            </w:r>
          </w:p>
        </w:tc>
      </w:tr>
      <w:tr w:rsidR="00B83F27" w:rsidRPr="00BD0BEE" w14:paraId="2AA01AAC" w14:textId="77777777" w:rsidTr="00303CA5">
        <w:tc>
          <w:tcPr>
            <w:tcW w:w="2879" w:type="dxa"/>
          </w:tcPr>
          <w:p w14:paraId="1A06545B" w14:textId="77777777" w:rsidR="00B83F27" w:rsidRPr="0061408C" w:rsidRDefault="00B83F27" w:rsidP="00303CA5">
            <w:pPr>
              <w:rPr>
                <w:color w:val="000000"/>
              </w:rPr>
            </w:pPr>
            <w:r w:rsidRPr="0061408C">
              <w:rPr>
                <w:color w:val="000000"/>
              </w:rPr>
              <w:t>D3S_USER_DEFINED_11</w:t>
            </w:r>
          </w:p>
        </w:tc>
        <w:tc>
          <w:tcPr>
            <w:tcW w:w="1167" w:type="dxa"/>
          </w:tcPr>
          <w:p w14:paraId="7FDEE16D" w14:textId="77777777" w:rsidR="00B83F27" w:rsidRPr="0061408C" w:rsidRDefault="00B83F27" w:rsidP="00303CA5">
            <w:pPr>
              <w:rPr>
                <w:color w:val="000000"/>
              </w:rPr>
            </w:pPr>
          </w:p>
        </w:tc>
        <w:tc>
          <w:tcPr>
            <w:tcW w:w="1125" w:type="dxa"/>
          </w:tcPr>
          <w:p w14:paraId="247AFF8C" w14:textId="77777777" w:rsidR="00B83F27" w:rsidRPr="0061408C" w:rsidRDefault="00B83F27" w:rsidP="00303CA5">
            <w:pPr>
              <w:rPr>
                <w:color w:val="000000"/>
              </w:rPr>
            </w:pPr>
            <w:r w:rsidRPr="0061408C">
              <w:rPr>
                <w:color w:val="000000"/>
              </w:rPr>
              <w:t>String</w:t>
            </w:r>
          </w:p>
        </w:tc>
        <w:tc>
          <w:tcPr>
            <w:tcW w:w="3247" w:type="dxa"/>
          </w:tcPr>
          <w:p w14:paraId="1DAA5589" w14:textId="77777777" w:rsidR="00B83F27" w:rsidRPr="0061408C" w:rsidRDefault="00B83F27" w:rsidP="00303CA5">
            <w:pPr>
              <w:rPr>
                <w:color w:val="000000"/>
              </w:rPr>
            </w:pPr>
            <w:r w:rsidRPr="0061408C">
              <w:rPr>
                <w:color w:val="000000"/>
              </w:rPr>
              <w:t>Spare field</w:t>
            </w:r>
          </w:p>
        </w:tc>
      </w:tr>
      <w:tr w:rsidR="00B83F27" w:rsidRPr="00BD0BEE" w14:paraId="29C2E24C" w14:textId="77777777" w:rsidTr="00303CA5">
        <w:tc>
          <w:tcPr>
            <w:tcW w:w="2879" w:type="dxa"/>
          </w:tcPr>
          <w:p w14:paraId="5B2C1146" w14:textId="77777777" w:rsidR="00B83F27" w:rsidRPr="0061408C" w:rsidRDefault="00B83F27" w:rsidP="00303CA5">
            <w:pPr>
              <w:rPr>
                <w:color w:val="000000"/>
              </w:rPr>
            </w:pPr>
            <w:r w:rsidRPr="0061408C">
              <w:rPr>
                <w:color w:val="000000"/>
              </w:rPr>
              <w:t>D3S_USER_DEFINED_12</w:t>
            </w:r>
          </w:p>
        </w:tc>
        <w:tc>
          <w:tcPr>
            <w:tcW w:w="1167" w:type="dxa"/>
          </w:tcPr>
          <w:p w14:paraId="449F8DA3" w14:textId="77777777" w:rsidR="00B83F27" w:rsidRPr="0061408C" w:rsidRDefault="00B83F27" w:rsidP="00303CA5">
            <w:pPr>
              <w:rPr>
                <w:color w:val="000000"/>
              </w:rPr>
            </w:pPr>
          </w:p>
        </w:tc>
        <w:tc>
          <w:tcPr>
            <w:tcW w:w="1125" w:type="dxa"/>
          </w:tcPr>
          <w:p w14:paraId="38096C93" w14:textId="77777777" w:rsidR="00B83F27" w:rsidRPr="0061408C" w:rsidRDefault="00B83F27" w:rsidP="00303CA5">
            <w:pPr>
              <w:rPr>
                <w:color w:val="000000"/>
              </w:rPr>
            </w:pPr>
            <w:r w:rsidRPr="0061408C">
              <w:rPr>
                <w:color w:val="000000"/>
              </w:rPr>
              <w:t>String</w:t>
            </w:r>
          </w:p>
        </w:tc>
        <w:tc>
          <w:tcPr>
            <w:tcW w:w="3247" w:type="dxa"/>
          </w:tcPr>
          <w:p w14:paraId="5C970C62" w14:textId="77777777" w:rsidR="00B83F27" w:rsidRPr="0061408C" w:rsidRDefault="00B83F27" w:rsidP="00303CA5">
            <w:pPr>
              <w:rPr>
                <w:color w:val="000000"/>
              </w:rPr>
            </w:pPr>
            <w:r w:rsidRPr="0061408C">
              <w:rPr>
                <w:color w:val="000000"/>
              </w:rPr>
              <w:t>Spare field</w:t>
            </w:r>
          </w:p>
        </w:tc>
      </w:tr>
    </w:tbl>
    <w:p w14:paraId="34703728" w14:textId="77777777" w:rsidR="003C0C20" w:rsidRDefault="003C0C20" w:rsidP="00B327BA">
      <w:pPr>
        <w:pStyle w:val="Heading3"/>
        <w:numPr>
          <w:ilvl w:val="2"/>
          <w:numId w:val="22"/>
        </w:numPr>
        <w:rPr>
          <w:b/>
        </w:rPr>
      </w:pPr>
      <w:bookmarkStart w:id="146" w:name="_Toc23404814"/>
      <w:r w:rsidRPr="000078E7">
        <w:rPr>
          <w:b/>
        </w:rPr>
        <w:lastRenderedPageBreak/>
        <w:t>IGX_DS_DQ_</w:t>
      </w:r>
      <w:r>
        <w:rPr>
          <w:b/>
        </w:rPr>
        <w:t>ROLLUP_SCORE</w:t>
      </w:r>
      <w:bookmarkEnd w:id="146"/>
    </w:p>
    <w:p w14:paraId="5000C030" w14:textId="77777777" w:rsidR="003C0C20" w:rsidRDefault="003C0C20" w:rsidP="003C0C20"/>
    <w:p w14:paraId="47D9D64A" w14:textId="77777777" w:rsidR="003C0C20" w:rsidRDefault="003C0C20" w:rsidP="003C0C20">
      <w:pPr>
        <w:ind w:left="360"/>
        <w:jc w:val="both"/>
        <w:rPr>
          <w:rFonts w:asciiTheme="majorHAnsi" w:hAnsiTheme="majorHAnsi" w:cstheme="majorHAnsi"/>
        </w:rPr>
      </w:pPr>
      <w:r>
        <w:rPr>
          <w:rFonts w:asciiTheme="majorHAnsi" w:hAnsiTheme="majorHAnsi" w:cstheme="majorHAnsi"/>
        </w:rPr>
        <w:t>This DS stores rolled-up score at each level.</w:t>
      </w:r>
    </w:p>
    <w:p w14:paraId="0AFEC175" w14:textId="77777777" w:rsidR="003C0C20" w:rsidRDefault="003C0C20" w:rsidP="003C0C20">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3C0C20" w:rsidRPr="00FF1B81" w14:paraId="020EE8F7" w14:textId="77777777" w:rsidTr="002F556F">
        <w:tc>
          <w:tcPr>
            <w:tcW w:w="3024" w:type="dxa"/>
            <w:tcMar>
              <w:top w:w="0" w:type="dxa"/>
              <w:left w:w="108" w:type="dxa"/>
              <w:bottom w:w="0" w:type="dxa"/>
              <w:right w:w="108" w:type="dxa"/>
            </w:tcMar>
            <w:hideMark/>
          </w:tcPr>
          <w:p w14:paraId="6A50608C"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894B9CC"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6CA87FE7"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73FB4FC" w14:textId="77777777" w:rsidR="003C0C20" w:rsidRPr="00FF1B81" w:rsidRDefault="003C0C20"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3C0C20" w:rsidRPr="00FF1B81" w14:paraId="6AC6BA97" w14:textId="77777777" w:rsidTr="002F556F">
        <w:tc>
          <w:tcPr>
            <w:tcW w:w="3024" w:type="dxa"/>
            <w:tcMar>
              <w:top w:w="0" w:type="dxa"/>
              <w:left w:w="108" w:type="dxa"/>
              <w:bottom w:w="0" w:type="dxa"/>
              <w:right w:w="108" w:type="dxa"/>
            </w:tcMar>
            <w:hideMark/>
          </w:tcPr>
          <w:p w14:paraId="110BEECD" w14:textId="77777777" w:rsidR="003C0C20" w:rsidRPr="00FF1B81" w:rsidRDefault="00877EF7" w:rsidP="002F556F">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11D4E241" w14:textId="77777777" w:rsidR="003C0C20" w:rsidRPr="00FF1B81" w:rsidRDefault="003C0C20" w:rsidP="002F556F">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2EF88F70" w14:textId="77777777" w:rsidR="003C0C20" w:rsidRPr="00FF1B81" w:rsidRDefault="003C0C20"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10A37B88" w14:textId="77777777" w:rsidR="003C0C20" w:rsidRPr="00FF1B81" w:rsidRDefault="003C0C20"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4F116CF" w14:textId="77777777" w:rsidR="003C0C20" w:rsidRPr="00FF1B81" w:rsidRDefault="003C0C20" w:rsidP="003C0C20">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3C0C20" w:rsidRPr="00FF1B81" w14:paraId="640264E6" w14:textId="77777777" w:rsidTr="00303CA5">
        <w:tc>
          <w:tcPr>
            <w:tcW w:w="3254" w:type="dxa"/>
          </w:tcPr>
          <w:p w14:paraId="1004E908"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276C859D"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094EAA3C"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29E57D3D" w14:textId="77777777" w:rsidR="003C0C20" w:rsidRPr="00FF1B81" w:rsidRDefault="003C0C20" w:rsidP="002F556F">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3C0C20" w:rsidRPr="00FF1B81" w14:paraId="4E09FEA0" w14:textId="77777777" w:rsidTr="00303CA5">
        <w:tc>
          <w:tcPr>
            <w:tcW w:w="3254" w:type="dxa"/>
          </w:tcPr>
          <w:p w14:paraId="4AE5C04B" w14:textId="77777777" w:rsidR="003C0C20" w:rsidRPr="00296A6B" w:rsidRDefault="003C0C20" w:rsidP="002F556F">
            <w:pPr>
              <w:rPr>
                <w:color w:val="000000"/>
              </w:rPr>
            </w:pPr>
            <w:r>
              <w:rPr>
                <w:color w:val="000000"/>
              </w:rPr>
              <w:t>RUN_TIMESTAMP</w:t>
            </w:r>
          </w:p>
        </w:tc>
        <w:tc>
          <w:tcPr>
            <w:tcW w:w="1167" w:type="dxa"/>
          </w:tcPr>
          <w:p w14:paraId="6B0ED6EF" w14:textId="77777777" w:rsidR="003C0C20" w:rsidRPr="00296A6B" w:rsidRDefault="003C0C20" w:rsidP="002F556F">
            <w:pPr>
              <w:rPr>
                <w:color w:val="000000"/>
              </w:rPr>
            </w:pPr>
            <w:r w:rsidRPr="00296A6B">
              <w:rPr>
                <w:color w:val="000000"/>
              </w:rPr>
              <w:t>Y</w:t>
            </w:r>
          </w:p>
        </w:tc>
        <w:tc>
          <w:tcPr>
            <w:tcW w:w="1256" w:type="dxa"/>
          </w:tcPr>
          <w:p w14:paraId="335878EC" w14:textId="77777777" w:rsidR="003C0C20" w:rsidRPr="00296A6B" w:rsidRDefault="005A6177" w:rsidP="002F556F">
            <w:pPr>
              <w:rPr>
                <w:color w:val="000000"/>
              </w:rPr>
            </w:pPr>
            <w:r>
              <w:rPr>
                <w:color w:val="000000"/>
              </w:rPr>
              <w:t>DateTime</w:t>
            </w:r>
          </w:p>
        </w:tc>
        <w:tc>
          <w:tcPr>
            <w:tcW w:w="2577" w:type="dxa"/>
          </w:tcPr>
          <w:p w14:paraId="6423D75D" w14:textId="77777777" w:rsidR="003C0C20" w:rsidRPr="00296A6B" w:rsidRDefault="003C0C20" w:rsidP="00744E58">
            <w:pPr>
              <w:rPr>
                <w:color w:val="000000"/>
              </w:rPr>
            </w:pPr>
            <w:r>
              <w:rPr>
                <w:color w:val="000000"/>
              </w:rPr>
              <w:t>Run timestamp of the process. Value will be same f</w:t>
            </w:r>
            <w:r w:rsidR="00744E58">
              <w:rPr>
                <w:color w:val="000000"/>
              </w:rPr>
              <w:t>or all output records</w:t>
            </w:r>
          </w:p>
        </w:tc>
      </w:tr>
      <w:tr w:rsidR="003228EF" w:rsidRPr="00FF1B81" w14:paraId="07C6CDD1" w14:textId="77777777" w:rsidTr="00F64EFD">
        <w:tc>
          <w:tcPr>
            <w:tcW w:w="3254" w:type="dxa"/>
          </w:tcPr>
          <w:p w14:paraId="707A12EB" w14:textId="77777777" w:rsidR="003228EF" w:rsidRDefault="003228EF" w:rsidP="003228EF">
            <w:pPr>
              <w:rPr>
                <w:color w:val="000000"/>
              </w:rPr>
            </w:pPr>
            <w:r>
              <w:rPr>
                <w:color w:val="000000"/>
              </w:rPr>
              <w:t>ASSET_TYPE</w:t>
            </w:r>
            <w:r w:rsidR="006270E4">
              <w:rPr>
                <w:color w:val="000000"/>
              </w:rPr>
              <w:t>_NAME</w:t>
            </w:r>
          </w:p>
        </w:tc>
        <w:tc>
          <w:tcPr>
            <w:tcW w:w="1167" w:type="dxa"/>
          </w:tcPr>
          <w:p w14:paraId="1634B690" w14:textId="77777777" w:rsidR="003228EF" w:rsidRDefault="003228EF" w:rsidP="00F64EFD">
            <w:pPr>
              <w:rPr>
                <w:color w:val="000000"/>
              </w:rPr>
            </w:pPr>
          </w:p>
        </w:tc>
        <w:tc>
          <w:tcPr>
            <w:tcW w:w="1256" w:type="dxa"/>
          </w:tcPr>
          <w:p w14:paraId="7F4C6915" w14:textId="77777777" w:rsidR="003228EF" w:rsidRDefault="003228EF" w:rsidP="00F64EFD">
            <w:pPr>
              <w:rPr>
                <w:color w:val="000000"/>
              </w:rPr>
            </w:pPr>
            <w:r>
              <w:rPr>
                <w:color w:val="000000"/>
              </w:rPr>
              <w:t>String</w:t>
            </w:r>
          </w:p>
        </w:tc>
        <w:tc>
          <w:tcPr>
            <w:tcW w:w="2577" w:type="dxa"/>
          </w:tcPr>
          <w:p w14:paraId="3168425E" w14:textId="77777777" w:rsidR="003228EF" w:rsidRDefault="003228EF" w:rsidP="003228EF">
            <w:pPr>
              <w:rPr>
                <w:color w:val="000000"/>
              </w:rPr>
            </w:pPr>
            <w:r>
              <w:rPr>
                <w:color w:val="000000"/>
              </w:rPr>
              <w:t>Asset Type at specific level e.g. Rule, Data Element, etc.</w:t>
            </w:r>
          </w:p>
        </w:tc>
      </w:tr>
      <w:tr w:rsidR="006270E4" w:rsidRPr="00FF1B81" w14:paraId="0362854D" w14:textId="77777777" w:rsidTr="006270E4">
        <w:tc>
          <w:tcPr>
            <w:tcW w:w="3254" w:type="dxa"/>
          </w:tcPr>
          <w:p w14:paraId="70D29135" w14:textId="77777777" w:rsidR="006270E4" w:rsidRDefault="006270E4" w:rsidP="006270E4">
            <w:pPr>
              <w:rPr>
                <w:color w:val="000000"/>
              </w:rPr>
            </w:pPr>
            <w:r>
              <w:rPr>
                <w:color w:val="000000"/>
              </w:rPr>
              <w:t>ASSET_TYPE_UID</w:t>
            </w:r>
          </w:p>
        </w:tc>
        <w:tc>
          <w:tcPr>
            <w:tcW w:w="1167" w:type="dxa"/>
          </w:tcPr>
          <w:p w14:paraId="591986A1" w14:textId="77777777" w:rsidR="006270E4" w:rsidRPr="00296A6B" w:rsidRDefault="006270E4" w:rsidP="006270E4">
            <w:pPr>
              <w:rPr>
                <w:color w:val="000000"/>
              </w:rPr>
            </w:pPr>
          </w:p>
        </w:tc>
        <w:tc>
          <w:tcPr>
            <w:tcW w:w="1256" w:type="dxa"/>
          </w:tcPr>
          <w:p w14:paraId="434EA960" w14:textId="77777777" w:rsidR="006270E4" w:rsidRPr="00296A6B" w:rsidRDefault="006270E4" w:rsidP="006270E4">
            <w:pPr>
              <w:rPr>
                <w:color w:val="000000"/>
              </w:rPr>
            </w:pPr>
            <w:r>
              <w:rPr>
                <w:color w:val="000000"/>
              </w:rPr>
              <w:t>String</w:t>
            </w:r>
          </w:p>
        </w:tc>
        <w:tc>
          <w:tcPr>
            <w:tcW w:w="2577" w:type="dxa"/>
          </w:tcPr>
          <w:p w14:paraId="3BC4AE61" w14:textId="77777777" w:rsidR="006270E4" w:rsidRDefault="006270E4" w:rsidP="006270E4">
            <w:pPr>
              <w:rPr>
                <w:color w:val="000000"/>
              </w:rPr>
            </w:pPr>
            <w:r>
              <w:rPr>
                <w:color w:val="000000"/>
              </w:rPr>
              <w:t>Asset Type UID at specific level</w:t>
            </w:r>
          </w:p>
        </w:tc>
      </w:tr>
      <w:tr w:rsidR="003C0C20" w:rsidRPr="00FF1B81" w14:paraId="4C77C71C" w14:textId="77777777" w:rsidTr="00303CA5">
        <w:tc>
          <w:tcPr>
            <w:tcW w:w="3254" w:type="dxa"/>
          </w:tcPr>
          <w:p w14:paraId="75A08814" w14:textId="77777777" w:rsidR="003C0C20" w:rsidRDefault="007975A7" w:rsidP="007975A7">
            <w:pPr>
              <w:rPr>
                <w:color w:val="000000"/>
              </w:rPr>
            </w:pPr>
            <w:r>
              <w:rPr>
                <w:color w:val="000000"/>
              </w:rPr>
              <w:t>ASSET_</w:t>
            </w:r>
            <w:r w:rsidR="003C0C20">
              <w:rPr>
                <w:color w:val="000000"/>
              </w:rPr>
              <w:t>NAME</w:t>
            </w:r>
          </w:p>
        </w:tc>
        <w:tc>
          <w:tcPr>
            <w:tcW w:w="1167" w:type="dxa"/>
          </w:tcPr>
          <w:p w14:paraId="2A914E72" w14:textId="77777777" w:rsidR="003C0C20" w:rsidRDefault="003C0C20" w:rsidP="002F556F">
            <w:pPr>
              <w:rPr>
                <w:color w:val="000000"/>
              </w:rPr>
            </w:pPr>
          </w:p>
        </w:tc>
        <w:tc>
          <w:tcPr>
            <w:tcW w:w="1256" w:type="dxa"/>
          </w:tcPr>
          <w:p w14:paraId="237B238A" w14:textId="77777777" w:rsidR="003C0C20" w:rsidRDefault="003C0C20" w:rsidP="002F556F">
            <w:pPr>
              <w:rPr>
                <w:color w:val="000000"/>
              </w:rPr>
            </w:pPr>
            <w:r>
              <w:rPr>
                <w:color w:val="000000"/>
              </w:rPr>
              <w:t>String</w:t>
            </w:r>
          </w:p>
        </w:tc>
        <w:tc>
          <w:tcPr>
            <w:tcW w:w="2577" w:type="dxa"/>
          </w:tcPr>
          <w:p w14:paraId="460F1A7B" w14:textId="77777777" w:rsidR="003C0C20" w:rsidRDefault="007975A7" w:rsidP="002F556F">
            <w:pPr>
              <w:rPr>
                <w:color w:val="000000"/>
              </w:rPr>
            </w:pPr>
            <w:r>
              <w:rPr>
                <w:color w:val="000000"/>
              </w:rPr>
              <w:t>Asset</w:t>
            </w:r>
            <w:r w:rsidR="003C0C20">
              <w:rPr>
                <w:color w:val="000000"/>
              </w:rPr>
              <w:t xml:space="preserve"> name at specific level</w:t>
            </w:r>
          </w:p>
        </w:tc>
      </w:tr>
      <w:tr w:rsidR="003C0C20" w:rsidRPr="00FF1B81" w14:paraId="655DF357" w14:textId="77777777" w:rsidTr="00303CA5">
        <w:tc>
          <w:tcPr>
            <w:tcW w:w="3254" w:type="dxa"/>
          </w:tcPr>
          <w:p w14:paraId="2A1E62A0" w14:textId="77777777" w:rsidR="003C0C20" w:rsidRDefault="007975A7" w:rsidP="007975A7">
            <w:pPr>
              <w:rPr>
                <w:color w:val="000000"/>
              </w:rPr>
            </w:pPr>
            <w:r>
              <w:rPr>
                <w:color w:val="000000"/>
              </w:rPr>
              <w:t>ASSET_</w:t>
            </w:r>
            <w:r w:rsidR="003C0C20">
              <w:rPr>
                <w:color w:val="000000"/>
              </w:rPr>
              <w:t>UID</w:t>
            </w:r>
          </w:p>
        </w:tc>
        <w:tc>
          <w:tcPr>
            <w:tcW w:w="1167" w:type="dxa"/>
          </w:tcPr>
          <w:p w14:paraId="6ABA6BB7" w14:textId="77777777" w:rsidR="003C0C20" w:rsidRPr="00296A6B" w:rsidRDefault="003C0C20" w:rsidP="003C0C20">
            <w:pPr>
              <w:rPr>
                <w:color w:val="000000"/>
              </w:rPr>
            </w:pPr>
            <w:r>
              <w:rPr>
                <w:color w:val="000000"/>
              </w:rPr>
              <w:t>Y</w:t>
            </w:r>
          </w:p>
        </w:tc>
        <w:tc>
          <w:tcPr>
            <w:tcW w:w="1256" w:type="dxa"/>
          </w:tcPr>
          <w:p w14:paraId="0CC33249" w14:textId="77777777" w:rsidR="003C0C20" w:rsidRPr="00296A6B" w:rsidRDefault="003C0C20" w:rsidP="003C0C20">
            <w:pPr>
              <w:rPr>
                <w:color w:val="000000"/>
              </w:rPr>
            </w:pPr>
            <w:r>
              <w:rPr>
                <w:color w:val="000000"/>
              </w:rPr>
              <w:t>String</w:t>
            </w:r>
          </w:p>
        </w:tc>
        <w:tc>
          <w:tcPr>
            <w:tcW w:w="2577" w:type="dxa"/>
          </w:tcPr>
          <w:p w14:paraId="376CD617" w14:textId="77777777" w:rsidR="003C0C20" w:rsidRDefault="007975A7" w:rsidP="003C0C20">
            <w:pPr>
              <w:rPr>
                <w:color w:val="000000"/>
              </w:rPr>
            </w:pPr>
            <w:r>
              <w:rPr>
                <w:color w:val="000000"/>
              </w:rPr>
              <w:t>Asset</w:t>
            </w:r>
            <w:r w:rsidR="003C0C20">
              <w:rPr>
                <w:color w:val="000000"/>
              </w:rPr>
              <w:t xml:space="preserve"> UID at specific level</w:t>
            </w:r>
          </w:p>
        </w:tc>
      </w:tr>
      <w:tr w:rsidR="003732D6" w:rsidRPr="00FF1B81" w14:paraId="5E823C53" w14:textId="77777777" w:rsidTr="00303CA5">
        <w:tc>
          <w:tcPr>
            <w:tcW w:w="3254" w:type="dxa"/>
          </w:tcPr>
          <w:p w14:paraId="19854C3A" w14:textId="7096BDD2" w:rsidR="003732D6" w:rsidRDefault="003732D6" w:rsidP="007975A7">
            <w:pPr>
              <w:rPr>
                <w:color w:val="000000"/>
              </w:rPr>
            </w:pPr>
            <w:r>
              <w:rPr>
                <w:color w:val="000000"/>
              </w:rPr>
              <w:t>ASSET_CLASS</w:t>
            </w:r>
          </w:p>
        </w:tc>
        <w:tc>
          <w:tcPr>
            <w:tcW w:w="1167" w:type="dxa"/>
          </w:tcPr>
          <w:p w14:paraId="29CA05B8" w14:textId="77777777" w:rsidR="003732D6" w:rsidRDefault="003732D6" w:rsidP="003C0C20">
            <w:pPr>
              <w:rPr>
                <w:color w:val="000000"/>
              </w:rPr>
            </w:pPr>
          </w:p>
        </w:tc>
        <w:tc>
          <w:tcPr>
            <w:tcW w:w="1256" w:type="dxa"/>
          </w:tcPr>
          <w:p w14:paraId="464A239C" w14:textId="3FF3D390" w:rsidR="003732D6" w:rsidRDefault="003732D6" w:rsidP="003C0C20">
            <w:pPr>
              <w:rPr>
                <w:color w:val="000000"/>
              </w:rPr>
            </w:pPr>
            <w:r>
              <w:rPr>
                <w:color w:val="000000"/>
              </w:rPr>
              <w:t>String</w:t>
            </w:r>
          </w:p>
        </w:tc>
        <w:tc>
          <w:tcPr>
            <w:tcW w:w="2577" w:type="dxa"/>
          </w:tcPr>
          <w:p w14:paraId="2544E141" w14:textId="59AB96C9" w:rsidR="003732D6" w:rsidRDefault="003732D6" w:rsidP="003C0C20">
            <w:pPr>
              <w:rPr>
                <w:color w:val="000000"/>
              </w:rPr>
            </w:pPr>
            <w:r>
              <w:rPr>
                <w:color w:val="000000"/>
              </w:rPr>
              <w:t>Class of the Asset</w:t>
            </w:r>
          </w:p>
        </w:tc>
      </w:tr>
      <w:tr w:rsidR="003C0C20" w:rsidRPr="00FF1B81" w14:paraId="230E66D5" w14:textId="77777777" w:rsidTr="00303CA5">
        <w:tc>
          <w:tcPr>
            <w:tcW w:w="3254" w:type="dxa"/>
          </w:tcPr>
          <w:p w14:paraId="604D3947" w14:textId="77777777" w:rsidR="003C0C20" w:rsidRDefault="003C0C20" w:rsidP="002F556F">
            <w:pPr>
              <w:rPr>
                <w:color w:val="000000"/>
              </w:rPr>
            </w:pPr>
            <w:r>
              <w:rPr>
                <w:color w:val="000000"/>
              </w:rPr>
              <w:t>LEVEL</w:t>
            </w:r>
          </w:p>
        </w:tc>
        <w:tc>
          <w:tcPr>
            <w:tcW w:w="1167" w:type="dxa"/>
          </w:tcPr>
          <w:p w14:paraId="0D9B4F7C" w14:textId="77777777" w:rsidR="003C0C20" w:rsidRPr="00296A6B" w:rsidRDefault="003C0C20" w:rsidP="002F556F">
            <w:pPr>
              <w:rPr>
                <w:color w:val="000000"/>
              </w:rPr>
            </w:pPr>
          </w:p>
        </w:tc>
        <w:tc>
          <w:tcPr>
            <w:tcW w:w="1256" w:type="dxa"/>
          </w:tcPr>
          <w:p w14:paraId="1A44F0BC" w14:textId="77777777" w:rsidR="003C0C20" w:rsidRPr="00296A6B" w:rsidRDefault="003C0C20" w:rsidP="002F556F">
            <w:pPr>
              <w:rPr>
                <w:color w:val="000000"/>
              </w:rPr>
            </w:pPr>
            <w:r>
              <w:rPr>
                <w:color w:val="000000"/>
              </w:rPr>
              <w:t>Integer</w:t>
            </w:r>
          </w:p>
        </w:tc>
        <w:tc>
          <w:tcPr>
            <w:tcW w:w="2577" w:type="dxa"/>
          </w:tcPr>
          <w:p w14:paraId="61D427F9" w14:textId="77777777" w:rsidR="003C0C20" w:rsidRDefault="007975A7" w:rsidP="002F556F">
            <w:pPr>
              <w:rPr>
                <w:color w:val="000000"/>
              </w:rPr>
            </w:pPr>
            <w:r>
              <w:rPr>
                <w:color w:val="000000"/>
              </w:rPr>
              <w:t xml:space="preserve">Asset’s </w:t>
            </w:r>
            <w:r w:rsidR="003C0C20">
              <w:rPr>
                <w:color w:val="000000"/>
              </w:rPr>
              <w:t>level</w:t>
            </w:r>
            <w:r w:rsidR="00844375">
              <w:rPr>
                <w:color w:val="000000"/>
              </w:rPr>
              <w:t>; Starts at 1 then incremented by 1.</w:t>
            </w:r>
          </w:p>
        </w:tc>
      </w:tr>
      <w:tr w:rsidR="003C0C20" w:rsidRPr="00FF1B81" w14:paraId="39AC4E5D" w14:textId="77777777" w:rsidTr="00303CA5">
        <w:tc>
          <w:tcPr>
            <w:tcW w:w="3254" w:type="dxa"/>
          </w:tcPr>
          <w:p w14:paraId="7A8BB804" w14:textId="77777777" w:rsidR="003C0C20" w:rsidRDefault="003C0C20" w:rsidP="002F556F">
            <w:pPr>
              <w:rPr>
                <w:color w:val="000000"/>
              </w:rPr>
            </w:pPr>
            <w:r>
              <w:rPr>
                <w:color w:val="000000"/>
              </w:rPr>
              <w:t>WEIGHTAGE</w:t>
            </w:r>
          </w:p>
        </w:tc>
        <w:tc>
          <w:tcPr>
            <w:tcW w:w="1167" w:type="dxa"/>
          </w:tcPr>
          <w:p w14:paraId="5D1F6BF6" w14:textId="77777777" w:rsidR="003C0C20" w:rsidRDefault="003C0C20" w:rsidP="002F556F">
            <w:pPr>
              <w:rPr>
                <w:color w:val="000000"/>
              </w:rPr>
            </w:pPr>
          </w:p>
        </w:tc>
        <w:tc>
          <w:tcPr>
            <w:tcW w:w="1256" w:type="dxa"/>
          </w:tcPr>
          <w:p w14:paraId="197D959C" w14:textId="77777777" w:rsidR="003C0C20" w:rsidRDefault="003C0C20" w:rsidP="002F556F">
            <w:pPr>
              <w:rPr>
                <w:color w:val="000000"/>
              </w:rPr>
            </w:pPr>
            <w:r>
              <w:rPr>
                <w:color w:val="000000"/>
              </w:rPr>
              <w:t>Decimal</w:t>
            </w:r>
          </w:p>
        </w:tc>
        <w:tc>
          <w:tcPr>
            <w:tcW w:w="2577" w:type="dxa"/>
          </w:tcPr>
          <w:p w14:paraId="01E141F7" w14:textId="77777777" w:rsidR="003C0C20" w:rsidRDefault="003C0C20" w:rsidP="002F556F">
            <w:pPr>
              <w:rPr>
                <w:color w:val="000000"/>
              </w:rPr>
            </w:pPr>
            <w:r>
              <w:rPr>
                <w:color w:val="000000"/>
              </w:rPr>
              <w:t>Weightage</w:t>
            </w:r>
            <w:r w:rsidR="00AA0027">
              <w:rPr>
                <w:color w:val="000000"/>
              </w:rPr>
              <w:t>; Defaults to 1; used in calculation of next level score</w:t>
            </w:r>
          </w:p>
        </w:tc>
      </w:tr>
      <w:tr w:rsidR="00303CA5" w:rsidRPr="00FF1B81" w14:paraId="661EA19E" w14:textId="77777777" w:rsidTr="00303CA5">
        <w:tc>
          <w:tcPr>
            <w:tcW w:w="3254" w:type="dxa"/>
          </w:tcPr>
          <w:p w14:paraId="22471105" w14:textId="77777777" w:rsidR="00303CA5" w:rsidRDefault="00303CA5" w:rsidP="00303CA5">
            <w:pPr>
              <w:rPr>
                <w:color w:val="000000"/>
              </w:rPr>
            </w:pPr>
            <w:r>
              <w:rPr>
                <w:color w:val="000000"/>
              </w:rPr>
              <w:t>ROW_COUNT</w:t>
            </w:r>
          </w:p>
        </w:tc>
        <w:tc>
          <w:tcPr>
            <w:tcW w:w="1167" w:type="dxa"/>
          </w:tcPr>
          <w:p w14:paraId="1B649F05" w14:textId="77777777" w:rsidR="00303CA5" w:rsidRPr="00296A6B" w:rsidRDefault="00303CA5" w:rsidP="00303CA5">
            <w:pPr>
              <w:rPr>
                <w:color w:val="000000"/>
              </w:rPr>
            </w:pPr>
          </w:p>
        </w:tc>
        <w:tc>
          <w:tcPr>
            <w:tcW w:w="1256" w:type="dxa"/>
          </w:tcPr>
          <w:p w14:paraId="7E35511D" w14:textId="77777777" w:rsidR="00303CA5" w:rsidRDefault="00303CA5" w:rsidP="00303CA5">
            <w:pPr>
              <w:rPr>
                <w:color w:val="000000"/>
              </w:rPr>
            </w:pPr>
            <w:r>
              <w:rPr>
                <w:color w:val="000000"/>
              </w:rPr>
              <w:t>Integer</w:t>
            </w:r>
          </w:p>
        </w:tc>
        <w:tc>
          <w:tcPr>
            <w:tcW w:w="2577" w:type="dxa"/>
          </w:tcPr>
          <w:p w14:paraId="5E75BE9E" w14:textId="77777777" w:rsidR="00303CA5" w:rsidRDefault="00303CA5" w:rsidP="00303CA5">
            <w:pPr>
              <w:rPr>
                <w:color w:val="000000"/>
              </w:rPr>
            </w:pPr>
            <w:r>
              <w:rPr>
                <w:color w:val="000000"/>
              </w:rPr>
              <w:t>No. of records in which rule got validated</w:t>
            </w:r>
          </w:p>
        </w:tc>
      </w:tr>
      <w:tr w:rsidR="00303CA5" w:rsidRPr="00FF1B81" w14:paraId="407A991B" w14:textId="77777777" w:rsidTr="00303CA5">
        <w:tc>
          <w:tcPr>
            <w:tcW w:w="3254" w:type="dxa"/>
          </w:tcPr>
          <w:p w14:paraId="402B0BA8" w14:textId="77777777" w:rsidR="00303CA5" w:rsidRDefault="00303CA5" w:rsidP="00303CA5">
            <w:pPr>
              <w:rPr>
                <w:color w:val="000000"/>
              </w:rPr>
            </w:pPr>
            <w:r>
              <w:rPr>
                <w:color w:val="000000"/>
              </w:rPr>
              <w:t>PASS_COUNT</w:t>
            </w:r>
          </w:p>
        </w:tc>
        <w:tc>
          <w:tcPr>
            <w:tcW w:w="1167" w:type="dxa"/>
          </w:tcPr>
          <w:p w14:paraId="4E6AFD07" w14:textId="77777777" w:rsidR="00303CA5" w:rsidRPr="00296A6B" w:rsidRDefault="00303CA5" w:rsidP="00303CA5">
            <w:pPr>
              <w:rPr>
                <w:color w:val="000000"/>
              </w:rPr>
            </w:pPr>
          </w:p>
        </w:tc>
        <w:tc>
          <w:tcPr>
            <w:tcW w:w="1256" w:type="dxa"/>
          </w:tcPr>
          <w:p w14:paraId="7979DCF1" w14:textId="77777777" w:rsidR="00303CA5" w:rsidRDefault="00303CA5" w:rsidP="00303CA5">
            <w:pPr>
              <w:rPr>
                <w:color w:val="000000"/>
              </w:rPr>
            </w:pPr>
            <w:r>
              <w:rPr>
                <w:color w:val="000000"/>
              </w:rPr>
              <w:t>Integer</w:t>
            </w:r>
          </w:p>
        </w:tc>
        <w:tc>
          <w:tcPr>
            <w:tcW w:w="2577" w:type="dxa"/>
          </w:tcPr>
          <w:p w14:paraId="531DFCDD" w14:textId="77777777" w:rsidR="00303CA5" w:rsidRDefault="00303CA5" w:rsidP="00303CA5">
            <w:pPr>
              <w:rPr>
                <w:color w:val="000000"/>
              </w:rPr>
            </w:pPr>
            <w:r>
              <w:rPr>
                <w:color w:val="000000"/>
              </w:rPr>
              <w:t>No. of records in which rule got passed</w:t>
            </w:r>
          </w:p>
        </w:tc>
      </w:tr>
      <w:tr w:rsidR="00303CA5" w:rsidRPr="00FF1B81" w14:paraId="2568F46F" w14:textId="77777777" w:rsidTr="00303CA5">
        <w:tc>
          <w:tcPr>
            <w:tcW w:w="3254" w:type="dxa"/>
          </w:tcPr>
          <w:p w14:paraId="3A506D16" w14:textId="77777777" w:rsidR="00303CA5" w:rsidRDefault="00303CA5" w:rsidP="00303CA5">
            <w:pPr>
              <w:rPr>
                <w:color w:val="000000"/>
              </w:rPr>
            </w:pPr>
            <w:r>
              <w:rPr>
                <w:color w:val="000000"/>
              </w:rPr>
              <w:t>FAIL_COUNT</w:t>
            </w:r>
          </w:p>
        </w:tc>
        <w:tc>
          <w:tcPr>
            <w:tcW w:w="1167" w:type="dxa"/>
          </w:tcPr>
          <w:p w14:paraId="3A75BB63" w14:textId="77777777" w:rsidR="00303CA5" w:rsidRPr="00296A6B" w:rsidRDefault="00303CA5" w:rsidP="00303CA5">
            <w:pPr>
              <w:rPr>
                <w:color w:val="000000"/>
              </w:rPr>
            </w:pPr>
          </w:p>
        </w:tc>
        <w:tc>
          <w:tcPr>
            <w:tcW w:w="1256" w:type="dxa"/>
          </w:tcPr>
          <w:p w14:paraId="51A28900" w14:textId="77777777" w:rsidR="00303CA5" w:rsidRDefault="00303CA5" w:rsidP="00303CA5">
            <w:pPr>
              <w:rPr>
                <w:color w:val="000000"/>
              </w:rPr>
            </w:pPr>
            <w:r>
              <w:rPr>
                <w:color w:val="000000"/>
              </w:rPr>
              <w:t>Integer</w:t>
            </w:r>
          </w:p>
        </w:tc>
        <w:tc>
          <w:tcPr>
            <w:tcW w:w="2577" w:type="dxa"/>
          </w:tcPr>
          <w:p w14:paraId="636E9C24" w14:textId="77777777" w:rsidR="00303CA5" w:rsidRDefault="00303CA5" w:rsidP="00303CA5">
            <w:pPr>
              <w:rPr>
                <w:color w:val="000000"/>
              </w:rPr>
            </w:pPr>
            <w:r>
              <w:rPr>
                <w:color w:val="000000"/>
              </w:rPr>
              <w:t>No. of records in which rule got failed</w:t>
            </w:r>
          </w:p>
        </w:tc>
      </w:tr>
      <w:tr w:rsidR="00303CA5" w:rsidRPr="00FF1B81" w14:paraId="4D7735AE" w14:textId="77777777" w:rsidTr="00303CA5">
        <w:tc>
          <w:tcPr>
            <w:tcW w:w="3254" w:type="dxa"/>
          </w:tcPr>
          <w:p w14:paraId="46761A9E" w14:textId="77777777" w:rsidR="00303CA5" w:rsidRDefault="00303CA5" w:rsidP="00303CA5">
            <w:pPr>
              <w:rPr>
                <w:color w:val="000000"/>
              </w:rPr>
            </w:pPr>
            <w:r>
              <w:rPr>
                <w:color w:val="000000"/>
              </w:rPr>
              <w:t>SKIP_COUNT</w:t>
            </w:r>
          </w:p>
        </w:tc>
        <w:tc>
          <w:tcPr>
            <w:tcW w:w="1167" w:type="dxa"/>
          </w:tcPr>
          <w:p w14:paraId="3BE80680" w14:textId="77777777" w:rsidR="00303CA5" w:rsidRPr="00296A6B" w:rsidRDefault="00303CA5" w:rsidP="00303CA5">
            <w:pPr>
              <w:rPr>
                <w:color w:val="000000"/>
              </w:rPr>
            </w:pPr>
          </w:p>
        </w:tc>
        <w:tc>
          <w:tcPr>
            <w:tcW w:w="1256" w:type="dxa"/>
          </w:tcPr>
          <w:p w14:paraId="4F4E33F1" w14:textId="77777777" w:rsidR="00303CA5" w:rsidRDefault="00303CA5" w:rsidP="00303CA5">
            <w:pPr>
              <w:rPr>
                <w:color w:val="000000"/>
              </w:rPr>
            </w:pPr>
            <w:r>
              <w:rPr>
                <w:color w:val="000000"/>
              </w:rPr>
              <w:t>Integer</w:t>
            </w:r>
          </w:p>
        </w:tc>
        <w:tc>
          <w:tcPr>
            <w:tcW w:w="2577" w:type="dxa"/>
          </w:tcPr>
          <w:p w14:paraId="062B7D6B" w14:textId="77777777" w:rsidR="00303CA5" w:rsidRDefault="00303CA5" w:rsidP="00303CA5">
            <w:pPr>
              <w:rPr>
                <w:color w:val="000000"/>
              </w:rPr>
            </w:pPr>
            <w:r>
              <w:rPr>
                <w:color w:val="000000"/>
              </w:rPr>
              <w:t>No. of record values skipped because rule could not be evaluated</w:t>
            </w:r>
          </w:p>
        </w:tc>
      </w:tr>
      <w:tr w:rsidR="00303CA5" w:rsidRPr="00FF1B81" w14:paraId="24F047E5" w14:textId="77777777" w:rsidTr="00303CA5">
        <w:tc>
          <w:tcPr>
            <w:tcW w:w="3254" w:type="dxa"/>
          </w:tcPr>
          <w:p w14:paraId="71533CCF" w14:textId="77777777" w:rsidR="00303CA5" w:rsidRDefault="00303CA5" w:rsidP="00303CA5">
            <w:pPr>
              <w:rPr>
                <w:color w:val="000000"/>
              </w:rPr>
            </w:pPr>
            <w:r>
              <w:rPr>
                <w:color w:val="000000"/>
              </w:rPr>
              <w:t>ERROR_COUNT</w:t>
            </w:r>
          </w:p>
        </w:tc>
        <w:tc>
          <w:tcPr>
            <w:tcW w:w="1167" w:type="dxa"/>
          </w:tcPr>
          <w:p w14:paraId="2150C0EB" w14:textId="77777777" w:rsidR="00303CA5" w:rsidRPr="00296A6B" w:rsidRDefault="00303CA5" w:rsidP="00303CA5">
            <w:pPr>
              <w:rPr>
                <w:color w:val="000000"/>
              </w:rPr>
            </w:pPr>
          </w:p>
        </w:tc>
        <w:tc>
          <w:tcPr>
            <w:tcW w:w="1256" w:type="dxa"/>
          </w:tcPr>
          <w:p w14:paraId="3205CA9E" w14:textId="77777777" w:rsidR="00303CA5" w:rsidRDefault="00303CA5" w:rsidP="00303CA5">
            <w:pPr>
              <w:rPr>
                <w:color w:val="000000"/>
              </w:rPr>
            </w:pPr>
            <w:r>
              <w:rPr>
                <w:color w:val="000000"/>
              </w:rPr>
              <w:t>Integer</w:t>
            </w:r>
          </w:p>
        </w:tc>
        <w:tc>
          <w:tcPr>
            <w:tcW w:w="2577" w:type="dxa"/>
          </w:tcPr>
          <w:p w14:paraId="233AE1AC" w14:textId="77777777" w:rsidR="00303CA5" w:rsidRDefault="00303CA5" w:rsidP="00303CA5">
            <w:pPr>
              <w:rPr>
                <w:color w:val="000000"/>
              </w:rPr>
            </w:pPr>
            <w:r>
              <w:rPr>
                <w:color w:val="000000"/>
              </w:rPr>
              <w:t>No. of records errored out</w:t>
            </w:r>
          </w:p>
        </w:tc>
      </w:tr>
      <w:tr w:rsidR="003C0C20" w:rsidRPr="00FF1B81" w14:paraId="33968FAE" w14:textId="77777777" w:rsidTr="00303CA5">
        <w:tc>
          <w:tcPr>
            <w:tcW w:w="3254" w:type="dxa"/>
          </w:tcPr>
          <w:p w14:paraId="3102EFD0" w14:textId="77777777" w:rsidR="003C0C20" w:rsidRDefault="003C0C20" w:rsidP="002F556F">
            <w:pPr>
              <w:rPr>
                <w:color w:val="000000"/>
              </w:rPr>
            </w:pPr>
            <w:r>
              <w:rPr>
                <w:color w:val="000000"/>
              </w:rPr>
              <w:t>SCORE</w:t>
            </w:r>
          </w:p>
        </w:tc>
        <w:tc>
          <w:tcPr>
            <w:tcW w:w="1167" w:type="dxa"/>
          </w:tcPr>
          <w:p w14:paraId="58B6CD50" w14:textId="77777777" w:rsidR="003C0C20" w:rsidRPr="00296A6B" w:rsidRDefault="003C0C20" w:rsidP="002F556F">
            <w:pPr>
              <w:rPr>
                <w:color w:val="000000"/>
              </w:rPr>
            </w:pPr>
          </w:p>
        </w:tc>
        <w:tc>
          <w:tcPr>
            <w:tcW w:w="1256" w:type="dxa"/>
          </w:tcPr>
          <w:p w14:paraId="77EF4C3A" w14:textId="77777777" w:rsidR="003C0C20" w:rsidRDefault="003C0C20" w:rsidP="002F556F">
            <w:pPr>
              <w:rPr>
                <w:color w:val="000000"/>
              </w:rPr>
            </w:pPr>
            <w:r>
              <w:rPr>
                <w:color w:val="000000"/>
              </w:rPr>
              <w:t>Float</w:t>
            </w:r>
          </w:p>
        </w:tc>
        <w:tc>
          <w:tcPr>
            <w:tcW w:w="2577" w:type="dxa"/>
          </w:tcPr>
          <w:p w14:paraId="324C48EE" w14:textId="77777777" w:rsidR="003C0C20" w:rsidRDefault="007975A7" w:rsidP="002F556F">
            <w:pPr>
              <w:rPr>
                <w:color w:val="000000"/>
              </w:rPr>
            </w:pPr>
            <w:r>
              <w:rPr>
                <w:color w:val="000000"/>
              </w:rPr>
              <w:t>Rolled-up score</w:t>
            </w:r>
          </w:p>
        </w:tc>
      </w:tr>
      <w:tr w:rsidR="003C0C20" w:rsidRPr="00BD0BEE" w14:paraId="67202E07" w14:textId="77777777" w:rsidTr="00303CA5">
        <w:tc>
          <w:tcPr>
            <w:tcW w:w="3254" w:type="dxa"/>
          </w:tcPr>
          <w:p w14:paraId="3212C90C" w14:textId="77777777" w:rsidR="003C0C20" w:rsidRPr="0061408C" w:rsidRDefault="003C0C20" w:rsidP="002F556F">
            <w:pPr>
              <w:rPr>
                <w:color w:val="000000"/>
              </w:rPr>
            </w:pPr>
            <w:r w:rsidRPr="0061408C">
              <w:rPr>
                <w:color w:val="000000"/>
              </w:rPr>
              <w:t>D3S_PROCESS_ID</w:t>
            </w:r>
          </w:p>
        </w:tc>
        <w:tc>
          <w:tcPr>
            <w:tcW w:w="1167" w:type="dxa"/>
          </w:tcPr>
          <w:p w14:paraId="15B7AC1A" w14:textId="77777777" w:rsidR="003C0C20" w:rsidRPr="0061408C" w:rsidRDefault="003C0C20" w:rsidP="002F556F">
            <w:pPr>
              <w:rPr>
                <w:color w:val="000000"/>
              </w:rPr>
            </w:pPr>
          </w:p>
        </w:tc>
        <w:tc>
          <w:tcPr>
            <w:tcW w:w="1256" w:type="dxa"/>
          </w:tcPr>
          <w:p w14:paraId="425213A6" w14:textId="77777777" w:rsidR="003C0C20" w:rsidRPr="0061408C" w:rsidRDefault="003C0C20" w:rsidP="002F556F">
            <w:pPr>
              <w:rPr>
                <w:color w:val="000000"/>
              </w:rPr>
            </w:pPr>
            <w:r w:rsidRPr="0061408C">
              <w:rPr>
                <w:color w:val="000000"/>
              </w:rPr>
              <w:t>String</w:t>
            </w:r>
          </w:p>
        </w:tc>
        <w:tc>
          <w:tcPr>
            <w:tcW w:w="2577" w:type="dxa"/>
          </w:tcPr>
          <w:p w14:paraId="61C8959A" w14:textId="77777777" w:rsidR="003C0C20" w:rsidRPr="0061408C" w:rsidRDefault="003C0C20" w:rsidP="002F556F">
            <w:pPr>
              <w:rPr>
                <w:color w:val="000000"/>
              </w:rPr>
            </w:pPr>
            <w:r w:rsidRPr="0061408C">
              <w:rPr>
                <w:color w:val="000000"/>
              </w:rPr>
              <w:t>Populate runtime PM Process Id</w:t>
            </w:r>
          </w:p>
        </w:tc>
      </w:tr>
      <w:tr w:rsidR="003C0C20" w:rsidRPr="00FF1B81" w14:paraId="65163D12" w14:textId="77777777" w:rsidTr="00303CA5">
        <w:tc>
          <w:tcPr>
            <w:tcW w:w="3254" w:type="dxa"/>
          </w:tcPr>
          <w:p w14:paraId="5892B0C3" w14:textId="77777777" w:rsidR="003C0C20" w:rsidRPr="0061408C" w:rsidRDefault="003C0C20" w:rsidP="002F556F">
            <w:pPr>
              <w:rPr>
                <w:color w:val="000000"/>
              </w:rPr>
            </w:pPr>
            <w:r w:rsidRPr="0061408C">
              <w:rPr>
                <w:color w:val="000000"/>
              </w:rPr>
              <w:t>D3S_WORK_ID</w:t>
            </w:r>
          </w:p>
        </w:tc>
        <w:tc>
          <w:tcPr>
            <w:tcW w:w="1167" w:type="dxa"/>
          </w:tcPr>
          <w:p w14:paraId="0E940A1A" w14:textId="77777777" w:rsidR="003C0C20" w:rsidRPr="0061408C" w:rsidRDefault="003C0C20" w:rsidP="002F556F">
            <w:pPr>
              <w:rPr>
                <w:color w:val="000000"/>
              </w:rPr>
            </w:pPr>
          </w:p>
        </w:tc>
        <w:tc>
          <w:tcPr>
            <w:tcW w:w="1256" w:type="dxa"/>
          </w:tcPr>
          <w:p w14:paraId="60543214" w14:textId="77777777" w:rsidR="003C0C20" w:rsidRPr="0061408C" w:rsidRDefault="003C0C20" w:rsidP="002F556F">
            <w:pPr>
              <w:rPr>
                <w:color w:val="000000"/>
              </w:rPr>
            </w:pPr>
            <w:r w:rsidRPr="0061408C">
              <w:rPr>
                <w:color w:val="000000"/>
              </w:rPr>
              <w:t>String</w:t>
            </w:r>
          </w:p>
        </w:tc>
        <w:tc>
          <w:tcPr>
            <w:tcW w:w="2577" w:type="dxa"/>
          </w:tcPr>
          <w:p w14:paraId="191210AB" w14:textId="77777777" w:rsidR="003C0C20" w:rsidRPr="0061408C" w:rsidRDefault="003C0C20" w:rsidP="002F556F">
            <w:pPr>
              <w:rPr>
                <w:color w:val="000000"/>
              </w:rPr>
            </w:pPr>
            <w:r w:rsidRPr="0061408C">
              <w:rPr>
                <w:color w:val="000000"/>
              </w:rPr>
              <w:t>For each execution, Work Id will be same for all records</w:t>
            </w:r>
          </w:p>
        </w:tc>
      </w:tr>
      <w:tr w:rsidR="003C0C20" w:rsidRPr="00BD0BEE" w14:paraId="67CE21E9" w14:textId="77777777" w:rsidTr="00303CA5">
        <w:tc>
          <w:tcPr>
            <w:tcW w:w="3254" w:type="dxa"/>
          </w:tcPr>
          <w:p w14:paraId="2131CA49" w14:textId="77777777" w:rsidR="003C0C20" w:rsidRPr="0061408C" w:rsidRDefault="003C0C20" w:rsidP="002F556F">
            <w:pPr>
              <w:rPr>
                <w:color w:val="000000"/>
              </w:rPr>
            </w:pPr>
            <w:r w:rsidRPr="0061408C">
              <w:rPr>
                <w:color w:val="000000"/>
              </w:rPr>
              <w:t>D3S_RECORD_ID</w:t>
            </w:r>
          </w:p>
        </w:tc>
        <w:tc>
          <w:tcPr>
            <w:tcW w:w="1167" w:type="dxa"/>
          </w:tcPr>
          <w:p w14:paraId="0E2A17D5" w14:textId="77777777" w:rsidR="003C0C20" w:rsidRPr="0061408C" w:rsidRDefault="003C0C20" w:rsidP="002F556F">
            <w:pPr>
              <w:rPr>
                <w:color w:val="000000"/>
              </w:rPr>
            </w:pPr>
          </w:p>
        </w:tc>
        <w:tc>
          <w:tcPr>
            <w:tcW w:w="1256" w:type="dxa"/>
          </w:tcPr>
          <w:p w14:paraId="7FE0FA87" w14:textId="77777777" w:rsidR="003C0C20" w:rsidRPr="0061408C" w:rsidRDefault="003C0C20" w:rsidP="002F556F">
            <w:pPr>
              <w:rPr>
                <w:color w:val="000000"/>
              </w:rPr>
            </w:pPr>
            <w:r w:rsidRPr="0061408C">
              <w:rPr>
                <w:color w:val="000000"/>
              </w:rPr>
              <w:t>String</w:t>
            </w:r>
          </w:p>
        </w:tc>
        <w:tc>
          <w:tcPr>
            <w:tcW w:w="2577" w:type="dxa"/>
          </w:tcPr>
          <w:p w14:paraId="74F7F710" w14:textId="77777777" w:rsidR="003C0C20" w:rsidRPr="0061408C" w:rsidRDefault="003C0C20" w:rsidP="002F556F">
            <w:pPr>
              <w:rPr>
                <w:color w:val="000000"/>
              </w:rPr>
            </w:pPr>
            <w:r w:rsidRPr="0061408C">
              <w:rPr>
                <w:color w:val="000000"/>
              </w:rPr>
              <w:t>UUID; Unique for each record</w:t>
            </w:r>
          </w:p>
        </w:tc>
      </w:tr>
      <w:tr w:rsidR="003C0C20" w:rsidRPr="00BD0BEE" w14:paraId="37936FF4" w14:textId="77777777" w:rsidTr="00303CA5">
        <w:tc>
          <w:tcPr>
            <w:tcW w:w="3254" w:type="dxa"/>
          </w:tcPr>
          <w:p w14:paraId="69F7E6A5" w14:textId="77777777" w:rsidR="003C0C20" w:rsidRPr="0061408C" w:rsidRDefault="003C0C20" w:rsidP="002F556F">
            <w:pPr>
              <w:rPr>
                <w:color w:val="000000"/>
              </w:rPr>
            </w:pPr>
            <w:r w:rsidRPr="0061408C">
              <w:rPr>
                <w:color w:val="000000"/>
              </w:rPr>
              <w:t>D3S_SYSTEM_CREATED_TS</w:t>
            </w:r>
          </w:p>
        </w:tc>
        <w:tc>
          <w:tcPr>
            <w:tcW w:w="1167" w:type="dxa"/>
          </w:tcPr>
          <w:p w14:paraId="66584392" w14:textId="77777777" w:rsidR="003C0C20" w:rsidRPr="0061408C" w:rsidRDefault="003C0C20" w:rsidP="002F556F">
            <w:pPr>
              <w:rPr>
                <w:color w:val="000000"/>
              </w:rPr>
            </w:pPr>
          </w:p>
        </w:tc>
        <w:tc>
          <w:tcPr>
            <w:tcW w:w="1256" w:type="dxa"/>
          </w:tcPr>
          <w:p w14:paraId="63252D00" w14:textId="77777777" w:rsidR="003C0C20" w:rsidRPr="0061408C" w:rsidRDefault="003C0C20" w:rsidP="002F556F">
            <w:pPr>
              <w:rPr>
                <w:color w:val="000000"/>
              </w:rPr>
            </w:pPr>
            <w:r w:rsidRPr="0061408C">
              <w:rPr>
                <w:color w:val="000000"/>
              </w:rPr>
              <w:t>DateTime</w:t>
            </w:r>
          </w:p>
        </w:tc>
        <w:tc>
          <w:tcPr>
            <w:tcW w:w="2577" w:type="dxa"/>
          </w:tcPr>
          <w:p w14:paraId="243C4799" w14:textId="77777777" w:rsidR="003C0C20" w:rsidRPr="0061408C" w:rsidRDefault="003C0C20" w:rsidP="002F556F">
            <w:pPr>
              <w:rPr>
                <w:color w:val="000000"/>
              </w:rPr>
            </w:pPr>
            <w:r w:rsidRPr="0061408C">
              <w:rPr>
                <w:color w:val="000000"/>
              </w:rPr>
              <w:t>Date/Time at which record inserted into data store</w:t>
            </w:r>
          </w:p>
        </w:tc>
      </w:tr>
      <w:tr w:rsidR="003C0C20" w:rsidRPr="00BD0BEE" w14:paraId="0A299A08" w14:textId="77777777" w:rsidTr="00303CA5">
        <w:tc>
          <w:tcPr>
            <w:tcW w:w="3254" w:type="dxa"/>
          </w:tcPr>
          <w:p w14:paraId="2E3AC666" w14:textId="77777777" w:rsidR="003C0C20" w:rsidRPr="0061408C" w:rsidRDefault="003C0C20" w:rsidP="002F556F">
            <w:pPr>
              <w:rPr>
                <w:color w:val="000000"/>
              </w:rPr>
            </w:pPr>
            <w:r w:rsidRPr="0061408C">
              <w:rPr>
                <w:color w:val="000000"/>
              </w:rPr>
              <w:t>D3S_USER_DEFINED_1</w:t>
            </w:r>
          </w:p>
        </w:tc>
        <w:tc>
          <w:tcPr>
            <w:tcW w:w="1167" w:type="dxa"/>
          </w:tcPr>
          <w:p w14:paraId="1FD9F9F8" w14:textId="77777777" w:rsidR="003C0C20" w:rsidRPr="0061408C" w:rsidRDefault="003C0C20" w:rsidP="002F556F">
            <w:pPr>
              <w:rPr>
                <w:color w:val="000000"/>
              </w:rPr>
            </w:pPr>
          </w:p>
        </w:tc>
        <w:tc>
          <w:tcPr>
            <w:tcW w:w="1256" w:type="dxa"/>
          </w:tcPr>
          <w:p w14:paraId="08575A71" w14:textId="77777777" w:rsidR="003C0C20" w:rsidRPr="0061408C" w:rsidRDefault="003C0C20" w:rsidP="002F556F">
            <w:pPr>
              <w:rPr>
                <w:color w:val="000000"/>
              </w:rPr>
            </w:pPr>
            <w:r w:rsidRPr="0061408C">
              <w:rPr>
                <w:color w:val="000000"/>
              </w:rPr>
              <w:t>Big Integer</w:t>
            </w:r>
          </w:p>
        </w:tc>
        <w:tc>
          <w:tcPr>
            <w:tcW w:w="2577" w:type="dxa"/>
          </w:tcPr>
          <w:p w14:paraId="1A354F22" w14:textId="77777777" w:rsidR="003C0C20" w:rsidRPr="0061408C" w:rsidRDefault="003C0C20" w:rsidP="002F556F">
            <w:pPr>
              <w:rPr>
                <w:color w:val="000000"/>
              </w:rPr>
            </w:pPr>
            <w:r w:rsidRPr="0061408C">
              <w:rPr>
                <w:color w:val="000000"/>
              </w:rPr>
              <w:t>Spare field</w:t>
            </w:r>
          </w:p>
        </w:tc>
      </w:tr>
      <w:tr w:rsidR="003C0C20" w:rsidRPr="00BD0BEE" w14:paraId="7002EE4E" w14:textId="77777777" w:rsidTr="00303CA5">
        <w:tc>
          <w:tcPr>
            <w:tcW w:w="3254" w:type="dxa"/>
          </w:tcPr>
          <w:p w14:paraId="7906CDBD" w14:textId="77777777" w:rsidR="003C0C20" w:rsidRPr="0061408C" w:rsidRDefault="003C0C20" w:rsidP="002F556F">
            <w:pPr>
              <w:rPr>
                <w:color w:val="000000"/>
              </w:rPr>
            </w:pPr>
            <w:r w:rsidRPr="0061408C">
              <w:rPr>
                <w:color w:val="000000"/>
              </w:rPr>
              <w:t>D3S_USER_DEFINED_2</w:t>
            </w:r>
          </w:p>
        </w:tc>
        <w:tc>
          <w:tcPr>
            <w:tcW w:w="1167" w:type="dxa"/>
          </w:tcPr>
          <w:p w14:paraId="150FCBA4" w14:textId="77777777" w:rsidR="003C0C20" w:rsidRPr="0061408C" w:rsidRDefault="003C0C20" w:rsidP="002F556F">
            <w:pPr>
              <w:rPr>
                <w:color w:val="000000"/>
              </w:rPr>
            </w:pPr>
          </w:p>
        </w:tc>
        <w:tc>
          <w:tcPr>
            <w:tcW w:w="1256" w:type="dxa"/>
          </w:tcPr>
          <w:p w14:paraId="1A040F59" w14:textId="77777777" w:rsidR="003C0C20" w:rsidRPr="0061408C" w:rsidRDefault="003C0C20" w:rsidP="002F556F">
            <w:pPr>
              <w:rPr>
                <w:color w:val="000000"/>
              </w:rPr>
            </w:pPr>
            <w:r w:rsidRPr="0061408C">
              <w:rPr>
                <w:color w:val="000000"/>
              </w:rPr>
              <w:t>Big Integer</w:t>
            </w:r>
          </w:p>
        </w:tc>
        <w:tc>
          <w:tcPr>
            <w:tcW w:w="2577" w:type="dxa"/>
          </w:tcPr>
          <w:p w14:paraId="28CD88B9" w14:textId="77777777" w:rsidR="003C0C20" w:rsidRPr="0061408C" w:rsidRDefault="003C0C20" w:rsidP="002F556F">
            <w:pPr>
              <w:rPr>
                <w:color w:val="000000"/>
              </w:rPr>
            </w:pPr>
            <w:r w:rsidRPr="0061408C">
              <w:rPr>
                <w:color w:val="000000"/>
              </w:rPr>
              <w:t>Spare field</w:t>
            </w:r>
          </w:p>
        </w:tc>
      </w:tr>
      <w:tr w:rsidR="003C0C20" w:rsidRPr="00BD0BEE" w14:paraId="5ABAC105" w14:textId="77777777" w:rsidTr="00303CA5">
        <w:tc>
          <w:tcPr>
            <w:tcW w:w="3254" w:type="dxa"/>
          </w:tcPr>
          <w:p w14:paraId="3B7D2304" w14:textId="77777777" w:rsidR="003C0C20" w:rsidRPr="0061408C" w:rsidRDefault="003C0C20" w:rsidP="002F556F">
            <w:pPr>
              <w:rPr>
                <w:color w:val="000000"/>
              </w:rPr>
            </w:pPr>
            <w:r w:rsidRPr="0061408C">
              <w:rPr>
                <w:color w:val="000000"/>
              </w:rPr>
              <w:t>D3S_USER_DEFINED_3</w:t>
            </w:r>
          </w:p>
        </w:tc>
        <w:tc>
          <w:tcPr>
            <w:tcW w:w="1167" w:type="dxa"/>
          </w:tcPr>
          <w:p w14:paraId="4AB533E2" w14:textId="77777777" w:rsidR="003C0C20" w:rsidRPr="0061408C" w:rsidRDefault="003C0C20" w:rsidP="002F556F">
            <w:pPr>
              <w:rPr>
                <w:color w:val="000000"/>
              </w:rPr>
            </w:pPr>
          </w:p>
        </w:tc>
        <w:tc>
          <w:tcPr>
            <w:tcW w:w="1256" w:type="dxa"/>
          </w:tcPr>
          <w:p w14:paraId="2494405E" w14:textId="77777777" w:rsidR="003C0C20" w:rsidRPr="0061408C" w:rsidRDefault="003C0C20" w:rsidP="002F556F">
            <w:pPr>
              <w:rPr>
                <w:color w:val="000000"/>
              </w:rPr>
            </w:pPr>
            <w:r w:rsidRPr="0061408C">
              <w:rPr>
                <w:color w:val="000000"/>
              </w:rPr>
              <w:t>Date</w:t>
            </w:r>
          </w:p>
        </w:tc>
        <w:tc>
          <w:tcPr>
            <w:tcW w:w="2577" w:type="dxa"/>
          </w:tcPr>
          <w:p w14:paraId="667612C3" w14:textId="77777777" w:rsidR="003C0C20" w:rsidRPr="0061408C" w:rsidRDefault="003C0C20" w:rsidP="002F556F">
            <w:pPr>
              <w:rPr>
                <w:color w:val="000000"/>
              </w:rPr>
            </w:pPr>
            <w:r w:rsidRPr="0061408C">
              <w:rPr>
                <w:color w:val="000000"/>
              </w:rPr>
              <w:t>Spare field</w:t>
            </w:r>
          </w:p>
        </w:tc>
      </w:tr>
      <w:tr w:rsidR="003C0C20" w:rsidRPr="00BD0BEE" w14:paraId="3D2F8BB7" w14:textId="77777777" w:rsidTr="00303CA5">
        <w:tc>
          <w:tcPr>
            <w:tcW w:w="3254" w:type="dxa"/>
          </w:tcPr>
          <w:p w14:paraId="498BB229" w14:textId="77777777" w:rsidR="003C0C20" w:rsidRPr="0061408C" w:rsidRDefault="003C0C20" w:rsidP="002F556F">
            <w:pPr>
              <w:rPr>
                <w:color w:val="000000"/>
              </w:rPr>
            </w:pPr>
            <w:r w:rsidRPr="0061408C">
              <w:rPr>
                <w:color w:val="000000"/>
              </w:rPr>
              <w:t>D3S_USER_DEFINED_4</w:t>
            </w:r>
          </w:p>
        </w:tc>
        <w:tc>
          <w:tcPr>
            <w:tcW w:w="1167" w:type="dxa"/>
          </w:tcPr>
          <w:p w14:paraId="0F3EA477" w14:textId="77777777" w:rsidR="003C0C20" w:rsidRPr="0061408C" w:rsidRDefault="003C0C20" w:rsidP="002F556F">
            <w:pPr>
              <w:rPr>
                <w:color w:val="000000"/>
              </w:rPr>
            </w:pPr>
          </w:p>
        </w:tc>
        <w:tc>
          <w:tcPr>
            <w:tcW w:w="1256" w:type="dxa"/>
          </w:tcPr>
          <w:p w14:paraId="71382D56" w14:textId="77777777" w:rsidR="003C0C20" w:rsidRPr="0061408C" w:rsidRDefault="003C0C20" w:rsidP="002F556F">
            <w:pPr>
              <w:rPr>
                <w:color w:val="000000"/>
              </w:rPr>
            </w:pPr>
            <w:r w:rsidRPr="0061408C">
              <w:rPr>
                <w:color w:val="000000"/>
              </w:rPr>
              <w:t>Date</w:t>
            </w:r>
          </w:p>
        </w:tc>
        <w:tc>
          <w:tcPr>
            <w:tcW w:w="2577" w:type="dxa"/>
          </w:tcPr>
          <w:p w14:paraId="133040B8" w14:textId="77777777" w:rsidR="003C0C20" w:rsidRPr="0061408C" w:rsidRDefault="003C0C20" w:rsidP="002F556F">
            <w:pPr>
              <w:rPr>
                <w:color w:val="000000"/>
              </w:rPr>
            </w:pPr>
            <w:r w:rsidRPr="0061408C">
              <w:rPr>
                <w:color w:val="000000"/>
              </w:rPr>
              <w:t>Spare field</w:t>
            </w:r>
          </w:p>
        </w:tc>
      </w:tr>
      <w:tr w:rsidR="003C0C20" w:rsidRPr="00BD0BEE" w14:paraId="637E582E" w14:textId="77777777" w:rsidTr="00303CA5">
        <w:tc>
          <w:tcPr>
            <w:tcW w:w="3254" w:type="dxa"/>
          </w:tcPr>
          <w:p w14:paraId="640FC026" w14:textId="77777777" w:rsidR="003C0C20" w:rsidRPr="0061408C" w:rsidRDefault="003C0C20" w:rsidP="002F556F">
            <w:pPr>
              <w:rPr>
                <w:color w:val="000000"/>
              </w:rPr>
            </w:pPr>
            <w:r w:rsidRPr="0061408C">
              <w:rPr>
                <w:color w:val="000000"/>
              </w:rPr>
              <w:t>D3S_USER_DEFINED_5</w:t>
            </w:r>
          </w:p>
        </w:tc>
        <w:tc>
          <w:tcPr>
            <w:tcW w:w="1167" w:type="dxa"/>
          </w:tcPr>
          <w:p w14:paraId="4B4B5562" w14:textId="77777777" w:rsidR="003C0C20" w:rsidRPr="0061408C" w:rsidRDefault="003C0C20" w:rsidP="002F556F">
            <w:pPr>
              <w:rPr>
                <w:color w:val="000000"/>
              </w:rPr>
            </w:pPr>
          </w:p>
        </w:tc>
        <w:tc>
          <w:tcPr>
            <w:tcW w:w="1256" w:type="dxa"/>
          </w:tcPr>
          <w:p w14:paraId="241779CE" w14:textId="77777777" w:rsidR="003C0C20" w:rsidRPr="0061408C" w:rsidRDefault="003C0C20" w:rsidP="002F556F">
            <w:pPr>
              <w:rPr>
                <w:color w:val="000000"/>
              </w:rPr>
            </w:pPr>
            <w:r w:rsidRPr="0061408C">
              <w:rPr>
                <w:color w:val="000000"/>
              </w:rPr>
              <w:t>DateTime</w:t>
            </w:r>
          </w:p>
        </w:tc>
        <w:tc>
          <w:tcPr>
            <w:tcW w:w="2577" w:type="dxa"/>
          </w:tcPr>
          <w:p w14:paraId="33A88836" w14:textId="77777777" w:rsidR="003C0C20" w:rsidRPr="0061408C" w:rsidRDefault="003C0C20" w:rsidP="002F556F">
            <w:pPr>
              <w:rPr>
                <w:color w:val="000000"/>
              </w:rPr>
            </w:pPr>
            <w:r w:rsidRPr="0061408C">
              <w:rPr>
                <w:color w:val="000000"/>
              </w:rPr>
              <w:t>Spare field</w:t>
            </w:r>
          </w:p>
        </w:tc>
      </w:tr>
      <w:tr w:rsidR="003C0C20" w:rsidRPr="00BD0BEE" w14:paraId="787FCCF0" w14:textId="77777777" w:rsidTr="00303CA5">
        <w:tc>
          <w:tcPr>
            <w:tcW w:w="3254" w:type="dxa"/>
          </w:tcPr>
          <w:p w14:paraId="0109D161" w14:textId="77777777" w:rsidR="003C0C20" w:rsidRPr="0061408C" w:rsidRDefault="003C0C20" w:rsidP="002F556F">
            <w:pPr>
              <w:rPr>
                <w:color w:val="000000"/>
              </w:rPr>
            </w:pPr>
            <w:r w:rsidRPr="0061408C">
              <w:rPr>
                <w:color w:val="000000"/>
              </w:rPr>
              <w:t>D3S_USER_DEFINED_6</w:t>
            </w:r>
          </w:p>
        </w:tc>
        <w:tc>
          <w:tcPr>
            <w:tcW w:w="1167" w:type="dxa"/>
          </w:tcPr>
          <w:p w14:paraId="70B22298" w14:textId="77777777" w:rsidR="003C0C20" w:rsidRPr="0061408C" w:rsidRDefault="003C0C20" w:rsidP="002F556F">
            <w:pPr>
              <w:rPr>
                <w:color w:val="000000"/>
              </w:rPr>
            </w:pPr>
          </w:p>
        </w:tc>
        <w:tc>
          <w:tcPr>
            <w:tcW w:w="1256" w:type="dxa"/>
          </w:tcPr>
          <w:p w14:paraId="7CE60F70" w14:textId="77777777" w:rsidR="003C0C20" w:rsidRPr="0061408C" w:rsidRDefault="003C0C20" w:rsidP="002F556F">
            <w:pPr>
              <w:rPr>
                <w:color w:val="000000"/>
              </w:rPr>
            </w:pPr>
            <w:r w:rsidRPr="0061408C">
              <w:rPr>
                <w:color w:val="000000"/>
              </w:rPr>
              <w:t>DateTime</w:t>
            </w:r>
          </w:p>
        </w:tc>
        <w:tc>
          <w:tcPr>
            <w:tcW w:w="2577" w:type="dxa"/>
          </w:tcPr>
          <w:p w14:paraId="20EB288F" w14:textId="77777777" w:rsidR="003C0C20" w:rsidRPr="0061408C" w:rsidRDefault="003C0C20" w:rsidP="002F556F">
            <w:pPr>
              <w:rPr>
                <w:color w:val="000000"/>
              </w:rPr>
            </w:pPr>
            <w:r w:rsidRPr="0061408C">
              <w:rPr>
                <w:color w:val="000000"/>
              </w:rPr>
              <w:t>Spare field</w:t>
            </w:r>
          </w:p>
        </w:tc>
      </w:tr>
      <w:tr w:rsidR="003C0C20" w:rsidRPr="00BD0BEE" w14:paraId="0E65BC92" w14:textId="77777777" w:rsidTr="00303CA5">
        <w:tc>
          <w:tcPr>
            <w:tcW w:w="3254" w:type="dxa"/>
          </w:tcPr>
          <w:p w14:paraId="59E60EF8" w14:textId="77777777" w:rsidR="003C0C20" w:rsidRPr="0061408C" w:rsidRDefault="003C0C20" w:rsidP="002F556F">
            <w:pPr>
              <w:rPr>
                <w:color w:val="000000"/>
              </w:rPr>
            </w:pPr>
            <w:r w:rsidRPr="0061408C">
              <w:rPr>
                <w:color w:val="000000"/>
              </w:rPr>
              <w:t>D3S_USER_DEFINED_7</w:t>
            </w:r>
          </w:p>
        </w:tc>
        <w:tc>
          <w:tcPr>
            <w:tcW w:w="1167" w:type="dxa"/>
          </w:tcPr>
          <w:p w14:paraId="69D91CA1" w14:textId="77777777" w:rsidR="003C0C20" w:rsidRPr="0061408C" w:rsidRDefault="003C0C20" w:rsidP="002F556F">
            <w:pPr>
              <w:rPr>
                <w:color w:val="000000"/>
              </w:rPr>
            </w:pPr>
          </w:p>
        </w:tc>
        <w:tc>
          <w:tcPr>
            <w:tcW w:w="1256" w:type="dxa"/>
          </w:tcPr>
          <w:p w14:paraId="492C32D7" w14:textId="77777777" w:rsidR="003C0C20" w:rsidRPr="0061408C" w:rsidRDefault="003C0C20" w:rsidP="002F556F">
            <w:pPr>
              <w:rPr>
                <w:color w:val="000000"/>
              </w:rPr>
            </w:pPr>
            <w:r w:rsidRPr="0061408C">
              <w:rPr>
                <w:color w:val="000000"/>
              </w:rPr>
              <w:t>String</w:t>
            </w:r>
          </w:p>
        </w:tc>
        <w:tc>
          <w:tcPr>
            <w:tcW w:w="2577" w:type="dxa"/>
          </w:tcPr>
          <w:p w14:paraId="3FA74097" w14:textId="77777777" w:rsidR="003C0C20" w:rsidRPr="0061408C" w:rsidRDefault="003C0C20" w:rsidP="002F556F">
            <w:pPr>
              <w:rPr>
                <w:color w:val="000000"/>
              </w:rPr>
            </w:pPr>
            <w:r w:rsidRPr="0061408C">
              <w:rPr>
                <w:color w:val="000000"/>
              </w:rPr>
              <w:t>Spare field</w:t>
            </w:r>
          </w:p>
        </w:tc>
      </w:tr>
      <w:tr w:rsidR="003C0C20" w:rsidRPr="00BD0BEE" w14:paraId="6C29E03C" w14:textId="77777777" w:rsidTr="00303CA5">
        <w:tc>
          <w:tcPr>
            <w:tcW w:w="3254" w:type="dxa"/>
          </w:tcPr>
          <w:p w14:paraId="6FFFED1A" w14:textId="77777777" w:rsidR="003C0C20" w:rsidRPr="0061408C" w:rsidRDefault="003C0C20" w:rsidP="002F556F">
            <w:pPr>
              <w:rPr>
                <w:color w:val="000000"/>
              </w:rPr>
            </w:pPr>
            <w:r w:rsidRPr="0061408C">
              <w:rPr>
                <w:color w:val="000000"/>
              </w:rPr>
              <w:t>D3S_USER_DEFINED_8</w:t>
            </w:r>
          </w:p>
        </w:tc>
        <w:tc>
          <w:tcPr>
            <w:tcW w:w="1167" w:type="dxa"/>
          </w:tcPr>
          <w:p w14:paraId="4837E3E6" w14:textId="77777777" w:rsidR="003C0C20" w:rsidRPr="0061408C" w:rsidRDefault="003C0C20" w:rsidP="002F556F">
            <w:pPr>
              <w:rPr>
                <w:color w:val="000000"/>
              </w:rPr>
            </w:pPr>
          </w:p>
        </w:tc>
        <w:tc>
          <w:tcPr>
            <w:tcW w:w="1256" w:type="dxa"/>
          </w:tcPr>
          <w:p w14:paraId="232EC64C" w14:textId="77777777" w:rsidR="003C0C20" w:rsidRPr="0061408C" w:rsidRDefault="003C0C20" w:rsidP="002F556F">
            <w:pPr>
              <w:rPr>
                <w:color w:val="000000"/>
              </w:rPr>
            </w:pPr>
            <w:r w:rsidRPr="0061408C">
              <w:rPr>
                <w:color w:val="000000"/>
              </w:rPr>
              <w:t>String</w:t>
            </w:r>
          </w:p>
        </w:tc>
        <w:tc>
          <w:tcPr>
            <w:tcW w:w="2577" w:type="dxa"/>
          </w:tcPr>
          <w:p w14:paraId="547A1FFC" w14:textId="77777777" w:rsidR="003C0C20" w:rsidRPr="0061408C" w:rsidRDefault="003C0C20" w:rsidP="002F556F">
            <w:pPr>
              <w:rPr>
                <w:color w:val="000000"/>
              </w:rPr>
            </w:pPr>
            <w:r w:rsidRPr="0061408C">
              <w:rPr>
                <w:color w:val="000000"/>
              </w:rPr>
              <w:t>Spare field</w:t>
            </w:r>
          </w:p>
        </w:tc>
      </w:tr>
      <w:tr w:rsidR="003C0C20" w:rsidRPr="00BD0BEE" w14:paraId="5666DED8" w14:textId="77777777" w:rsidTr="00303CA5">
        <w:tc>
          <w:tcPr>
            <w:tcW w:w="3254" w:type="dxa"/>
          </w:tcPr>
          <w:p w14:paraId="1D8C47E6" w14:textId="77777777" w:rsidR="003C0C20" w:rsidRPr="0061408C" w:rsidRDefault="003C0C20" w:rsidP="002F556F">
            <w:pPr>
              <w:rPr>
                <w:color w:val="000000"/>
              </w:rPr>
            </w:pPr>
            <w:r w:rsidRPr="0061408C">
              <w:rPr>
                <w:color w:val="000000"/>
              </w:rPr>
              <w:lastRenderedPageBreak/>
              <w:t>D3S_USER_DEFINED_9</w:t>
            </w:r>
          </w:p>
        </w:tc>
        <w:tc>
          <w:tcPr>
            <w:tcW w:w="1167" w:type="dxa"/>
          </w:tcPr>
          <w:p w14:paraId="29AEFDD3" w14:textId="77777777" w:rsidR="003C0C20" w:rsidRPr="0061408C" w:rsidRDefault="003C0C20" w:rsidP="002F556F">
            <w:pPr>
              <w:rPr>
                <w:color w:val="000000"/>
              </w:rPr>
            </w:pPr>
          </w:p>
        </w:tc>
        <w:tc>
          <w:tcPr>
            <w:tcW w:w="1256" w:type="dxa"/>
          </w:tcPr>
          <w:p w14:paraId="394C5521" w14:textId="77777777" w:rsidR="003C0C20" w:rsidRPr="0061408C" w:rsidRDefault="003C0C20" w:rsidP="002F556F">
            <w:pPr>
              <w:rPr>
                <w:color w:val="000000"/>
              </w:rPr>
            </w:pPr>
            <w:r w:rsidRPr="0061408C">
              <w:rPr>
                <w:color w:val="000000"/>
              </w:rPr>
              <w:t>String</w:t>
            </w:r>
          </w:p>
        </w:tc>
        <w:tc>
          <w:tcPr>
            <w:tcW w:w="2577" w:type="dxa"/>
          </w:tcPr>
          <w:p w14:paraId="406AA5C9" w14:textId="77777777" w:rsidR="003C0C20" w:rsidRPr="0061408C" w:rsidRDefault="003C0C20" w:rsidP="002F556F">
            <w:pPr>
              <w:rPr>
                <w:color w:val="000000"/>
              </w:rPr>
            </w:pPr>
            <w:r w:rsidRPr="0061408C">
              <w:rPr>
                <w:color w:val="000000"/>
              </w:rPr>
              <w:t>Spare field</w:t>
            </w:r>
          </w:p>
        </w:tc>
      </w:tr>
      <w:tr w:rsidR="003C0C20" w:rsidRPr="00BD0BEE" w14:paraId="2B2F9A6E" w14:textId="77777777" w:rsidTr="00303CA5">
        <w:tc>
          <w:tcPr>
            <w:tcW w:w="3254" w:type="dxa"/>
          </w:tcPr>
          <w:p w14:paraId="437FE19B" w14:textId="77777777" w:rsidR="003C0C20" w:rsidRPr="0061408C" w:rsidRDefault="003C0C20" w:rsidP="002F556F">
            <w:pPr>
              <w:rPr>
                <w:color w:val="000000"/>
              </w:rPr>
            </w:pPr>
            <w:r w:rsidRPr="0061408C">
              <w:rPr>
                <w:color w:val="000000"/>
              </w:rPr>
              <w:t>D3S_USER_DEFINED_10</w:t>
            </w:r>
          </w:p>
        </w:tc>
        <w:tc>
          <w:tcPr>
            <w:tcW w:w="1167" w:type="dxa"/>
          </w:tcPr>
          <w:p w14:paraId="1BFEC8AF" w14:textId="77777777" w:rsidR="003C0C20" w:rsidRPr="0061408C" w:rsidRDefault="003C0C20" w:rsidP="002F556F">
            <w:pPr>
              <w:rPr>
                <w:color w:val="000000"/>
              </w:rPr>
            </w:pPr>
          </w:p>
        </w:tc>
        <w:tc>
          <w:tcPr>
            <w:tcW w:w="1256" w:type="dxa"/>
          </w:tcPr>
          <w:p w14:paraId="18659F18" w14:textId="77777777" w:rsidR="003C0C20" w:rsidRPr="0061408C" w:rsidRDefault="003C0C20" w:rsidP="002F556F">
            <w:pPr>
              <w:rPr>
                <w:color w:val="000000"/>
              </w:rPr>
            </w:pPr>
            <w:r w:rsidRPr="0061408C">
              <w:rPr>
                <w:color w:val="000000"/>
              </w:rPr>
              <w:t>String</w:t>
            </w:r>
          </w:p>
        </w:tc>
        <w:tc>
          <w:tcPr>
            <w:tcW w:w="2577" w:type="dxa"/>
          </w:tcPr>
          <w:p w14:paraId="0D951411" w14:textId="77777777" w:rsidR="003C0C20" w:rsidRPr="0061408C" w:rsidRDefault="003C0C20" w:rsidP="002F556F">
            <w:pPr>
              <w:rPr>
                <w:color w:val="000000"/>
              </w:rPr>
            </w:pPr>
            <w:r w:rsidRPr="0061408C">
              <w:rPr>
                <w:color w:val="000000"/>
              </w:rPr>
              <w:t>Spare field</w:t>
            </w:r>
          </w:p>
        </w:tc>
      </w:tr>
      <w:tr w:rsidR="003C0C20" w:rsidRPr="00BD0BEE" w14:paraId="18F8EE2C" w14:textId="77777777" w:rsidTr="00303CA5">
        <w:tc>
          <w:tcPr>
            <w:tcW w:w="3254" w:type="dxa"/>
          </w:tcPr>
          <w:p w14:paraId="5C444806" w14:textId="77777777" w:rsidR="003C0C20" w:rsidRPr="0061408C" w:rsidRDefault="003C0C20" w:rsidP="002F556F">
            <w:pPr>
              <w:rPr>
                <w:color w:val="000000"/>
              </w:rPr>
            </w:pPr>
            <w:r w:rsidRPr="0061408C">
              <w:rPr>
                <w:color w:val="000000"/>
              </w:rPr>
              <w:t>D3S_USER_DEFINED_11</w:t>
            </w:r>
          </w:p>
        </w:tc>
        <w:tc>
          <w:tcPr>
            <w:tcW w:w="1167" w:type="dxa"/>
          </w:tcPr>
          <w:p w14:paraId="428BF4C2" w14:textId="77777777" w:rsidR="003C0C20" w:rsidRPr="0061408C" w:rsidRDefault="003C0C20" w:rsidP="002F556F">
            <w:pPr>
              <w:rPr>
                <w:color w:val="000000"/>
              </w:rPr>
            </w:pPr>
          </w:p>
        </w:tc>
        <w:tc>
          <w:tcPr>
            <w:tcW w:w="1256" w:type="dxa"/>
          </w:tcPr>
          <w:p w14:paraId="0E398382" w14:textId="77777777" w:rsidR="003C0C20" w:rsidRPr="0061408C" w:rsidRDefault="003C0C20" w:rsidP="002F556F">
            <w:pPr>
              <w:rPr>
                <w:color w:val="000000"/>
              </w:rPr>
            </w:pPr>
            <w:r w:rsidRPr="0061408C">
              <w:rPr>
                <w:color w:val="000000"/>
              </w:rPr>
              <w:t>String</w:t>
            </w:r>
          </w:p>
        </w:tc>
        <w:tc>
          <w:tcPr>
            <w:tcW w:w="2577" w:type="dxa"/>
          </w:tcPr>
          <w:p w14:paraId="4F76BB36" w14:textId="77777777" w:rsidR="003C0C20" w:rsidRPr="0061408C" w:rsidRDefault="003C0C20" w:rsidP="002F556F">
            <w:pPr>
              <w:rPr>
                <w:color w:val="000000"/>
              </w:rPr>
            </w:pPr>
            <w:r w:rsidRPr="0061408C">
              <w:rPr>
                <w:color w:val="000000"/>
              </w:rPr>
              <w:t>Spare field</w:t>
            </w:r>
          </w:p>
        </w:tc>
      </w:tr>
      <w:tr w:rsidR="003C0C20" w:rsidRPr="00BD0BEE" w14:paraId="46398133" w14:textId="77777777" w:rsidTr="00303CA5">
        <w:tc>
          <w:tcPr>
            <w:tcW w:w="3254" w:type="dxa"/>
          </w:tcPr>
          <w:p w14:paraId="20D5C283" w14:textId="77777777" w:rsidR="003C0C20" w:rsidRPr="0061408C" w:rsidRDefault="003C0C20" w:rsidP="002F556F">
            <w:pPr>
              <w:rPr>
                <w:color w:val="000000"/>
              </w:rPr>
            </w:pPr>
            <w:r w:rsidRPr="0061408C">
              <w:rPr>
                <w:color w:val="000000"/>
              </w:rPr>
              <w:t>D3S_USER_DEFINED_12</w:t>
            </w:r>
          </w:p>
        </w:tc>
        <w:tc>
          <w:tcPr>
            <w:tcW w:w="1167" w:type="dxa"/>
          </w:tcPr>
          <w:p w14:paraId="4393DBBB" w14:textId="77777777" w:rsidR="003C0C20" w:rsidRPr="0061408C" w:rsidRDefault="003C0C20" w:rsidP="002F556F">
            <w:pPr>
              <w:rPr>
                <w:color w:val="000000"/>
              </w:rPr>
            </w:pPr>
          </w:p>
        </w:tc>
        <w:tc>
          <w:tcPr>
            <w:tcW w:w="1256" w:type="dxa"/>
          </w:tcPr>
          <w:p w14:paraId="1A615AFF" w14:textId="77777777" w:rsidR="003C0C20" w:rsidRPr="0061408C" w:rsidRDefault="003C0C20" w:rsidP="002F556F">
            <w:pPr>
              <w:rPr>
                <w:color w:val="000000"/>
              </w:rPr>
            </w:pPr>
            <w:r w:rsidRPr="0061408C">
              <w:rPr>
                <w:color w:val="000000"/>
              </w:rPr>
              <w:t>String</w:t>
            </w:r>
          </w:p>
        </w:tc>
        <w:tc>
          <w:tcPr>
            <w:tcW w:w="2577" w:type="dxa"/>
          </w:tcPr>
          <w:p w14:paraId="23EC95BF" w14:textId="77777777" w:rsidR="003C0C20" w:rsidRPr="0061408C" w:rsidRDefault="003C0C20" w:rsidP="002F556F">
            <w:pPr>
              <w:rPr>
                <w:color w:val="000000"/>
              </w:rPr>
            </w:pPr>
            <w:r w:rsidRPr="0061408C">
              <w:rPr>
                <w:color w:val="000000"/>
              </w:rPr>
              <w:t>Spare field</w:t>
            </w:r>
          </w:p>
        </w:tc>
      </w:tr>
    </w:tbl>
    <w:p w14:paraId="271E5FF0" w14:textId="77777777" w:rsidR="003C0C20" w:rsidRDefault="003C0C20" w:rsidP="000078E7"/>
    <w:p w14:paraId="53534EEE" w14:textId="77777777" w:rsidR="007975A7" w:rsidRDefault="007975A7" w:rsidP="00B327BA">
      <w:pPr>
        <w:pStyle w:val="Heading3"/>
        <w:numPr>
          <w:ilvl w:val="2"/>
          <w:numId w:val="22"/>
        </w:numPr>
        <w:rPr>
          <w:b/>
        </w:rPr>
      </w:pPr>
      <w:bookmarkStart w:id="147" w:name="_Toc23404815"/>
      <w:r w:rsidRPr="000078E7">
        <w:rPr>
          <w:b/>
        </w:rPr>
        <w:t>IGX_DS_D</w:t>
      </w:r>
      <w:r>
        <w:rPr>
          <w:b/>
        </w:rPr>
        <w:t>G</w:t>
      </w:r>
      <w:r w:rsidRPr="000078E7">
        <w:rPr>
          <w:b/>
        </w:rPr>
        <w:t>_</w:t>
      </w:r>
      <w:r>
        <w:rPr>
          <w:b/>
        </w:rPr>
        <w:t>HIERARCHY</w:t>
      </w:r>
      <w:bookmarkEnd w:id="147"/>
    </w:p>
    <w:p w14:paraId="3E07EB02" w14:textId="77777777" w:rsidR="007975A7" w:rsidRDefault="007975A7" w:rsidP="007975A7"/>
    <w:p w14:paraId="50CF90CE" w14:textId="77777777" w:rsidR="007975A7" w:rsidRDefault="007975A7" w:rsidP="007975A7">
      <w:pPr>
        <w:ind w:left="360"/>
        <w:jc w:val="both"/>
        <w:rPr>
          <w:rFonts w:asciiTheme="majorHAnsi" w:hAnsiTheme="majorHAnsi" w:cstheme="majorHAnsi"/>
        </w:rPr>
      </w:pPr>
      <w:r>
        <w:rPr>
          <w:rFonts w:asciiTheme="majorHAnsi" w:hAnsiTheme="majorHAnsi" w:cstheme="majorHAnsi"/>
        </w:rPr>
        <w:t>This DS stores the hierarchy as implemented in Govern.</w:t>
      </w:r>
    </w:p>
    <w:p w14:paraId="45F309F3" w14:textId="77777777" w:rsidR="007975A7" w:rsidRDefault="007975A7" w:rsidP="007975A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7975A7" w:rsidRPr="00FF1B81" w14:paraId="3B1A7A93" w14:textId="77777777" w:rsidTr="002F556F">
        <w:tc>
          <w:tcPr>
            <w:tcW w:w="3024" w:type="dxa"/>
            <w:tcMar>
              <w:top w:w="0" w:type="dxa"/>
              <w:left w:w="108" w:type="dxa"/>
              <w:bottom w:w="0" w:type="dxa"/>
              <w:right w:w="108" w:type="dxa"/>
            </w:tcMar>
            <w:hideMark/>
          </w:tcPr>
          <w:p w14:paraId="17D18453"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BCE1DD9"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D5BE26E"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90A4C36" w14:textId="77777777" w:rsidR="007975A7" w:rsidRPr="00FF1B81" w:rsidRDefault="007975A7" w:rsidP="002F556F">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7975A7" w:rsidRPr="00FF1B81" w14:paraId="2E217232" w14:textId="77777777" w:rsidTr="002F556F">
        <w:tc>
          <w:tcPr>
            <w:tcW w:w="3024" w:type="dxa"/>
            <w:tcMar>
              <w:top w:w="0" w:type="dxa"/>
              <w:left w:w="108" w:type="dxa"/>
              <w:bottom w:w="0" w:type="dxa"/>
              <w:right w:w="108" w:type="dxa"/>
            </w:tcMar>
            <w:hideMark/>
          </w:tcPr>
          <w:p w14:paraId="01DD33C5" w14:textId="77777777" w:rsidR="007975A7" w:rsidRPr="00FF1B81" w:rsidRDefault="007975A7" w:rsidP="002F556F">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1E17C24B" w14:textId="77777777" w:rsidR="007975A7" w:rsidRPr="00FF1B81" w:rsidRDefault="003611AA" w:rsidP="002F556F">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108573CB" w14:textId="77777777" w:rsidR="007975A7" w:rsidRPr="00FF1B81" w:rsidRDefault="007975A7"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6AB7F43B" w14:textId="77777777" w:rsidR="007975A7" w:rsidRPr="00FF1B81" w:rsidRDefault="007975A7" w:rsidP="002F556F">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426BE2E" w14:textId="77777777" w:rsidR="007975A7" w:rsidRPr="00FF1B81" w:rsidRDefault="007975A7" w:rsidP="007975A7">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7975A7" w:rsidRPr="00FF1B81" w14:paraId="4991CB7C" w14:textId="77777777" w:rsidTr="002F556F">
        <w:tc>
          <w:tcPr>
            <w:tcW w:w="3254" w:type="dxa"/>
          </w:tcPr>
          <w:p w14:paraId="6D5AD8A1"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5135843C"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0D1ED36F"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72A1F06F" w14:textId="77777777" w:rsidR="007975A7" w:rsidRPr="00FF1B81" w:rsidRDefault="007975A7" w:rsidP="002F556F">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6270E4" w:rsidRPr="00FF1B81" w14:paraId="5FD02605" w14:textId="77777777" w:rsidTr="006270E4">
        <w:tc>
          <w:tcPr>
            <w:tcW w:w="3254" w:type="dxa"/>
          </w:tcPr>
          <w:p w14:paraId="793822F1" w14:textId="77777777" w:rsidR="006270E4" w:rsidRDefault="006270E4" w:rsidP="006270E4">
            <w:pPr>
              <w:rPr>
                <w:color w:val="000000"/>
              </w:rPr>
            </w:pPr>
            <w:r>
              <w:rPr>
                <w:color w:val="000000"/>
              </w:rPr>
              <w:t>ASSET_TYPE_NAME</w:t>
            </w:r>
          </w:p>
        </w:tc>
        <w:tc>
          <w:tcPr>
            <w:tcW w:w="1167" w:type="dxa"/>
          </w:tcPr>
          <w:p w14:paraId="79A18204" w14:textId="77777777" w:rsidR="006270E4" w:rsidRDefault="006270E4" w:rsidP="006270E4">
            <w:pPr>
              <w:rPr>
                <w:color w:val="000000"/>
              </w:rPr>
            </w:pPr>
          </w:p>
        </w:tc>
        <w:tc>
          <w:tcPr>
            <w:tcW w:w="1256" w:type="dxa"/>
          </w:tcPr>
          <w:p w14:paraId="4405C711" w14:textId="77777777" w:rsidR="006270E4" w:rsidRDefault="006270E4" w:rsidP="006270E4">
            <w:pPr>
              <w:rPr>
                <w:color w:val="000000"/>
              </w:rPr>
            </w:pPr>
            <w:r>
              <w:rPr>
                <w:color w:val="000000"/>
              </w:rPr>
              <w:t>String</w:t>
            </w:r>
          </w:p>
        </w:tc>
        <w:tc>
          <w:tcPr>
            <w:tcW w:w="2577" w:type="dxa"/>
          </w:tcPr>
          <w:p w14:paraId="2CB2BB82" w14:textId="77777777" w:rsidR="006270E4" w:rsidRDefault="006270E4" w:rsidP="006270E4">
            <w:pPr>
              <w:rPr>
                <w:color w:val="000000"/>
              </w:rPr>
            </w:pPr>
            <w:r>
              <w:rPr>
                <w:color w:val="000000"/>
              </w:rPr>
              <w:t>Asset Type at specific level e.g. Rule, Data Element, etc.</w:t>
            </w:r>
          </w:p>
        </w:tc>
      </w:tr>
      <w:tr w:rsidR="006270E4" w:rsidRPr="00FF1B81" w14:paraId="2F86A743" w14:textId="77777777" w:rsidTr="006270E4">
        <w:tc>
          <w:tcPr>
            <w:tcW w:w="3254" w:type="dxa"/>
          </w:tcPr>
          <w:p w14:paraId="4F4F65B5" w14:textId="77777777" w:rsidR="006270E4" w:rsidRDefault="006270E4" w:rsidP="006270E4">
            <w:pPr>
              <w:rPr>
                <w:color w:val="000000"/>
              </w:rPr>
            </w:pPr>
            <w:r>
              <w:rPr>
                <w:color w:val="000000"/>
              </w:rPr>
              <w:t>ASSET_TYPE_UID</w:t>
            </w:r>
          </w:p>
        </w:tc>
        <w:tc>
          <w:tcPr>
            <w:tcW w:w="1167" w:type="dxa"/>
          </w:tcPr>
          <w:p w14:paraId="33FDAD11" w14:textId="77777777" w:rsidR="006270E4" w:rsidRPr="00296A6B" w:rsidRDefault="006270E4" w:rsidP="006270E4">
            <w:pPr>
              <w:rPr>
                <w:color w:val="000000"/>
              </w:rPr>
            </w:pPr>
          </w:p>
        </w:tc>
        <w:tc>
          <w:tcPr>
            <w:tcW w:w="1256" w:type="dxa"/>
          </w:tcPr>
          <w:p w14:paraId="25E536A0" w14:textId="77777777" w:rsidR="006270E4" w:rsidRPr="00296A6B" w:rsidRDefault="006270E4" w:rsidP="006270E4">
            <w:pPr>
              <w:rPr>
                <w:color w:val="000000"/>
              </w:rPr>
            </w:pPr>
            <w:r>
              <w:rPr>
                <w:color w:val="000000"/>
              </w:rPr>
              <w:t>String</w:t>
            </w:r>
          </w:p>
        </w:tc>
        <w:tc>
          <w:tcPr>
            <w:tcW w:w="2577" w:type="dxa"/>
          </w:tcPr>
          <w:p w14:paraId="656D5C9C" w14:textId="77777777" w:rsidR="006270E4" w:rsidRDefault="006270E4" w:rsidP="006270E4">
            <w:pPr>
              <w:rPr>
                <w:color w:val="000000"/>
              </w:rPr>
            </w:pPr>
            <w:r>
              <w:rPr>
                <w:color w:val="000000"/>
              </w:rPr>
              <w:t>Asset Type UID at specific level</w:t>
            </w:r>
          </w:p>
        </w:tc>
      </w:tr>
      <w:tr w:rsidR="007975A7" w:rsidRPr="00FF1B81" w14:paraId="0354ED6D" w14:textId="77777777" w:rsidTr="002F556F">
        <w:tc>
          <w:tcPr>
            <w:tcW w:w="3254" w:type="dxa"/>
          </w:tcPr>
          <w:p w14:paraId="5BCB7FF8" w14:textId="77777777" w:rsidR="007975A7" w:rsidRDefault="007975A7" w:rsidP="002F556F">
            <w:pPr>
              <w:rPr>
                <w:color w:val="000000"/>
              </w:rPr>
            </w:pPr>
            <w:r>
              <w:rPr>
                <w:color w:val="000000"/>
              </w:rPr>
              <w:t>ASSET_NAME</w:t>
            </w:r>
          </w:p>
        </w:tc>
        <w:tc>
          <w:tcPr>
            <w:tcW w:w="1167" w:type="dxa"/>
          </w:tcPr>
          <w:p w14:paraId="28F923A3" w14:textId="77777777" w:rsidR="007975A7" w:rsidRDefault="007975A7" w:rsidP="002F556F">
            <w:pPr>
              <w:rPr>
                <w:color w:val="000000"/>
              </w:rPr>
            </w:pPr>
          </w:p>
        </w:tc>
        <w:tc>
          <w:tcPr>
            <w:tcW w:w="1256" w:type="dxa"/>
          </w:tcPr>
          <w:p w14:paraId="78D8F62F" w14:textId="77777777" w:rsidR="007975A7" w:rsidRDefault="007975A7" w:rsidP="002F556F">
            <w:pPr>
              <w:rPr>
                <w:color w:val="000000"/>
              </w:rPr>
            </w:pPr>
            <w:r>
              <w:rPr>
                <w:color w:val="000000"/>
              </w:rPr>
              <w:t>String</w:t>
            </w:r>
          </w:p>
        </w:tc>
        <w:tc>
          <w:tcPr>
            <w:tcW w:w="2577" w:type="dxa"/>
          </w:tcPr>
          <w:p w14:paraId="36695E57" w14:textId="77777777" w:rsidR="007975A7" w:rsidRDefault="007975A7" w:rsidP="007975A7">
            <w:pPr>
              <w:rPr>
                <w:color w:val="000000"/>
              </w:rPr>
            </w:pPr>
            <w:r>
              <w:rPr>
                <w:color w:val="000000"/>
              </w:rPr>
              <w:t xml:space="preserve">Asset name at specific level </w:t>
            </w:r>
            <w:r w:rsidRPr="007975A7">
              <w:rPr>
                <w:color w:val="000000"/>
              </w:rPr>
              <w:t>e.g. Birth Date</w:t>
            </w:r>
          </w:p>
        </w:tc>
      </w:tr>
      <w:tr w:rsidR="007975A7" w:rsidRPr="00FF1B81" w14:paraId="3C8CA8F8" w14:textId="77777777" w:rsidTr="002F556F">
        <w:tc>
          <w:tcPr>
            <w:tcW w:w="3254" w:type="dxa"/>
          </w:tcPr>
          <w:p w14:paraId="6C251C74" w14:textId="77777777" w:rsidR="007975A7" w:rsidRDefault="007975A7" w:rsidP="002F556F">
            <w:pPr>
              <w:rPr>
                <w:color w:val="000000"/>
              </w:rPr>
            </w:pPr>
            <w:r>
              <w:rPr>
                <w:color w:val="000000"/>
              </w:rPr>
              <w:t>ASSET _UID</w:t>
            </w:r>
          </w:p>
        </w:tc>
        <w:tc>
          <w:tcPr>
            <w:tcW w:w="1167" w:type="dxa"/>
          </w:tcPr>
          <w:p w14:paraId="66C16E46" w14:textId="77777777" w:rsidR="007975A7" w:rsidRPr="00296A6B" w:rsidRDefault="007975A7" w:rsidP="002F556F">
            <w:pPr>
              <w:rPr>
                <w:color w:val="000000"/>
              </w:rPr>
            </w:pPr>
            <w:r>
              <w:rPr>
                <w:color w:val="000000"/>
              </w:rPr>
              <w:t>Y</w:t>
            </w:r>
          </w:p>
        </w:tc>
        <w:tc>
          <w:tcPr>
            <w:tcW w:w="1256" w:type="dxa"/>
          </w:tcPr>
          <w:p w14:paraId="25B065FF" w14:textId="77777777" w:rsidR="007975A7" w:rsidRPr="00296A6B" w:rsidRDefault="007975A7" w:rsidP="002F556F">
            <w:pPr>
              <w:rPr>
                <w:color w:val="000000"/>
              </w:rPr>
            </w:pPr>
            <w:r>
              <w:rPr>
                <w:color w:val="000000"/>
              </w:rPr>
              <w:t>String</w:t>
            </w:r>
          </w:p>
        </w:tc>
        <w:tc>
          <w:tcPr>
            <w:tcW w:w="2577" w:type="dxa"/>
          </w:tcPr>
          <w:p w14:paraId="7B45B70F" w14:textId="77777777" w:rsidR="007975A7" w:rsidRDefault="007975A7" w:rsidP="002F556F">
            <w:pPr>
              <w:rPr>
                <w:color w:val="000000"/>
              </w:rPr>
            </w:pPr>
            <w:r>
              <w:rPr>
                <w:color w:val="000000"/>
              </w:rPr>
              <w:t>Asset UID at specific level</w:t>
            </w:r>
          </w:p>
        </w:tc>
      </w:tr>
      <w:tr w:rsidR="003732D6" w:rsidRPr="00FF1B81" w14:paraId="71FD3145" w14:textId="77777777" w:rsidTr="002F556F">
        <w:tc>
          <w:tcPr>
            <w:tcW w:w="3254" w:type="dxa"/>
          </w:tcPr>
          <w:p w14:paraId="605898BC" w14:textId="63A8A94A" w:rsidR="003732D6" w:rsidRDefault="003732D6" w:rsidP="002F556F">
            <w:pPr>
              <w:rPr>
                <w:color w:val="000000"/>
              </w:rPr>
            </w:pPr>
            <w:r>
              <w:rPr>
                <w:color w:val="000000"/>
              </w:rPr>
              <w:t>ASSET_CLASS</w:t>
            </w:r>
          </w:p>
        </w:tc>
        <w:tc>
          <w:tcPr>
            <w:tcW w:w="1167" w:type="dxa"/>
          </w:tcPr>
          <w:p w14:paraId="41E85E48" w14:textId="77777777" w:rsidR="003732D6" w:rsidRDefault="003732D6" w:rsidP="002F556F">
            <w:pPr>
              <w:rPr>
                <w:color w:val="000000"/>
              </w:rPr>
            </w:pPr>
          </w:p>
        </w:tc>
        <w:tc>
          <w:tcPr>
            <w:tcW w:w="1256" w:type="dxa"/>
          </w:tcPr>
          <w:p w14:paraId="0A75BEE9" w14:textId="324C2E99" w:rsidR="003732D6" w:rsidRDefault="003732D6" w:rsidP="002F556F">
            <w:pPr>
              <w:rPr>
                <w:color w:val="000000"/>
              </w:rPr>
            </w:pPr>
            <w:r>
              <w:rPr>
                <w:color w:val="000000"/>
              </w:rPr>
              <w:t>String</w:t>
            </w:r>
          </w:p>
        </w:tc>
        <w:tc>
          <w:tcPr>
            <w:tcW w:w="2577" w:type="dxa"/>
          </w:tcPr>
          <w:p w14:paraId="6229A072" w14:textId="6DECC84C" w:rsidR="003732D6" w:rsidRDefault="003732D6" w:rsidP="002F556F">
            <w:pPr>
              <w:rPr>
                <w:color w:val="000000"/>
              </w:rPr>
            </w:pPr>
            <w:r>
              <w:rPr>
                <w:color w:val="000000"/>
              </w:rPr>
              <w:t>Class of the Asset</w:t>
            </w:r>
          </w:p>
        </w:tc>
      </w:tr>
      <w:tr w:rsidR="007975A7" w:rsidRPr="00FF1B81" w14:paraId="2E2162D8" w14:textId="77777777" w:rsidTr="002F556F">
        <w:tc>
          <w:tcPr>
            <w:tcW w:w="3254" w:type="dxa"/>
          </w:tcPr>
          <w:p w14:paraId="7B3B08EF" w14:textId="77777777" w:rsidR="007975A7" w:rsidRDefault="007975A7" w:rsidP="007975A7">
            <w:pPr>
              <w:rPr>
                <w:color w:val="000000"/>
              </w:rPr>
            </w:pPr>
            <w:r>
              <w:rPr>
                <w:color w:val="000000"/>
              </w:rPr>
              <w:t>NEXT_ASSET _NAME</w:t>
            </w:r>
          </w:p>
        </w:tc>
        <w:tc>
          <w:tcPr>
            <w:tcW w:w="1167" w:type="dxa"/>
          </w:tcPr>
          <w:p w14:paraId="22D2A6AC" w14:textId="77777777" w:rsidR="007975A7" w:rsidRDefault="007975A7" w:rsidP="002F556F">
            <w:pPr>
              <w:rPr>
                <w:color w:val="000000"/>
              </w:rPr>
            </w:pPr>
          </w:p>
        </w:tc>
        <w:tc>
          <w:tcPr>
            <w:tcW w:w="1256" w:type="dxa"/>
          </w:tcPr>
          <w:p w14:paraId="0650D30E" w14:textId="77777777" w:rsidR="007975A7" w:rsidRDefault="007975A7" w:rsidP="002F556F">
            <w:pPr>
              <w:rPr>
                <w:color w:val="000000"/>
              </w:rPr>
            </w:pPr>
            <w:r>
              <w:rPr>
                <w:color w:val="000000"/>
              </w:rPr>
              <w:t>String</w:t>
            </w:r>
          </w:p>
        </w:tc>
        <w:tc>
          <w:tcPr>
            <w:tcW w:w="2577" w:type="dxa"/>
          </w:tcPr>
          <w:p w14:paraId="65BD66E6" w14:textId="77777777" w:rsidR="007975A7" w:rsidRDefault="007975A7" w:rsidP="007975A7">
            <w:pPr>
              <w:rPr>
                <w:color w:val="000000"/>
              </w:rPr>
            </w:pPr>
            <w:r>
              <w:rPr>
                <w:color w:val="000000"/>
              </w:rPr>
              <w:t>Asset name at next higher level e.g. Business Term – Birth Date</w:t>
            </w:r>
          </w:p>
        </w:tc>
      </w:tr>
      <w:tr w:rsidR="007975A7" w:rsidRPr="00FF1B81" w14:paraId="12557735" w14:textId="77777777" w:rsidTr="002F556F">
        <w:tc>
          <w:tcPr>
            <w:tcW w:w="3254" w:type="dxa"/>
          </w:tcPr>
          <w:p w14:paraId="51D9B16A" w14:textId="77777777" w:rsidR="007975A7" w:rsidRDefault="007975A7" w:rsidP="007975A7">
            <w:pPr>
              <w:rPr>
                <w:color w:val="000000"/>
              </w:rPr>
            </w:pPr>
            <w:r>
              <w:rPr>
                <w:color w:val="000000"/>
              </w:rPr>
              <w:t>NEXT_ASSET _UID</w:t>
            </w:r>
          </w:p>
        </w:tc>
        <w:tc>
          <w:tcPr>
            <w:tcW w:w="1167" w:type="dxa"/>
          </w:tcPr>
          <w:p w14:paraId="27780B26" w14:textId="77777777" w:rsidR="007975A7" w:rsidRPr="00296A6B" w:rsidRDefault="007975A7" w:rsidP="002F556F">
            <w:pPr>
              <w:rPr>
                <w:color w:val="000000"/>
              </w:rPr>
            </w:pPr>
            <w:r>
              <w:rPr>
                <w:color w:val="000000"/>
              </w:rPr>
              <w:t>Y</w:t>
            </w:r>
          </w:p>
        </w:tc>
        <w:tc>
          <w:tcPr>
            <w:tcW w:w="1256" w:type="dxa"/>
          </w:tcPr>
          <w:p w14:paraId="435069E6" w14:textId="77777777" w:rsidR="007975A7" w:rsidRPr="00296A6B" w:rsidRDefault="007975A7" w:rsidP="002F556F">
            <w:pPr>
              <w:rPr>
                <w:color w:val="000000"/>
              </w:rPr>
            </w:pPr>
            <w:r>
              <w:rPr>
                <w:color w:val="000000"/>
              </w:rPr>
              <w:t>String</w:t>
            </w:r>
          </w:p>
        </w:tc>
        <w:tc>
          <w:tcPr>
            <w:tcW w:w="2577" w:type="dxa"/>
          </w:tcPr>
          <w:p w14:paraId="7EFB8620" w14:textId="77777777" w:rsidR="007975A7" w:rsidRDefault="007975A7" w:rsidP="009A242E">
            <w:pPr>
              <w:rPr>
                <w:color w:val="000000"/>
              </w:rPr>
            </w:pPr>
            <w:r>
              <w:rPr>
                <w:color w:val="000000"/>
              </w:rPr>
              <w:t>Asset UID at next higher level</w:t>
            </w:r>
            <w:r w:rsidR="009A242E">
              <w:rPr>
                <w:color w:val="000000"/>
              </w:rPr>
              <w:t>; Will be Null at the top</w:t>
            </w:r>
          </w:p>
        </w:tc>
      </w:tr>
      <w:tr w:rsidR="00DB197A" w14:paraId="52015AD2" w14:textId="77777777" w:rsidTr="00DB197A">
        <w:tc>
          <w:tcPr>
            <w:tcW w:w="3254" w:type="dxa"/>
          </w:tcPr>
          <w:p w14:paraId="775CDC7D" w14:textId="77777777" w:rsidR="00DB197A" w:rsidRDefault="00DB197A" w:rsidP="00DB197A">
            <w:pPr>
              <w:rPr>
                <w:color w:val="000000"/>
              </w:rPr>
            </w:pPr>
            <w:r>
              <w:rPr>
                <w:color w:val="000000"/>
              </w:rPr>
              <w:t>NEXT_ASSET_TYPE_NAME</w:t>
            </w:r>
          </w:p>
        </w:tc>
        <w:tc>
          <w:tcPr>
            <w:tcW w:w="1167" w:type="dxa"/>
          </w:tcPr>
          <w:p w14:paraId="40839E79" w14:textId="77777777" w:rsidR="00DB197A" w:rsidRDefault="00DB197A" w:rsidP="00DB197A">
            <w:pPr>
              <w:rPr>
                <w:color w:val="000000"/>
              </w:rPr>
            </w:pPr>
          </w:p>
        </w:tc>
        <w:tc>
          <w:tcPr>
            <w:tcW w:w="1256" w:type="dxa"/>
          </w:tcPr>
          <w:p w14:paraId="14635390" w14:textId="77777777" w:rsidR="00DB197A" w:rsidRDefault="00DB197A" w:rsidP="00DB197A">
            <w:pPr>
              <w:rPr>
                <w:color w:val="000000"/>
              </w:rPr>
            </w:pPr>
            <w:r>
              <w:rPr>
                <w:color w:val="000000"/>
              </w:rPr>
              <w:t>String</w:t>
            </w:r>
          </w:p>
        </w:tc>
        <w:tc>
          <w:tcPr>
            <w:tcW w:w="2577" w:type="dxa"/>
          </w:tcPr>
          <w:p w14:paraId="4189795A" w14:textId="77777777" w:rsidR="00DB197A" w:rsidRDefault="00DB197A" w:rsidP="00DB197A">
            <w:pPr>
              <w:rPr>
                <w:color w:val="000000"/>
              </w:rPr>
            </w:pPr>
            <w:r>
              <w:rPr>
                <w:color w:val="000000"/>
              </w:rPr>
              <w:t>Asset Type at specific level e.g. Rule, Data Element, etc.</w:t>
            </w:r>
          </w:p>
        </w:tc>
      </w:tr>
      <w:tr w:rsidR="00DB197A" w14:paraId="0DA2CFC1" w14:textId="77777777" w:rsidTr="00DB197A">
        <w:tc>
          <w:tcPr>
            <w:tcW w:w="3254" w:type="dxa"/>
          </w:tcPr>
          <w:p w14:paraId="1905FE10" w14:textId="77777777" w:rsidR="00DB197A" w:rsidRDefault="00DB197A" w:rsidP="00DB197A">
            <w:pPr>
              <w:rPr>
                <w:color w:val="000000"/>
              </w:rPr>
            </w:pPr>
            <w:r>
              <w:rPr>
                <w:color w:val="000000"/>
              </w:rPr>
              <w:t>NEXT_ASSET_CLASS</w:t>
            </w:r>
          </w:p>
        </w:tc>
        <w:tc>
          <w:tcPr>
            <w:tcW w:w="1167" w:type="dxa"/>
          </w:tcPr>
          <w:p w14:paraId="15F06223" w14:textId="77777777" w:rsidR="00DB197A" w:rsidRDefault="00DB197A" w:rsidP="00DB197A">
            <w:pPr>
              <w:rPr>
                <w:color w:val="000000"/>
              </w:rPr>
            </w:pPr>
          </w:p>
        </w:tc>
        <w:tc>
          <w:tcPr>
            <w:tcW w:w="1256" w:type="dxa"/>
          </w:tcPr>
          <w:p w14:paraId="41F1A6A4" w14:textId="77777777" w:rsidR="00DB197A" w:rsidRDefault="00DB197A" w:rsidP="00DB197A">
            <w:pPr>
              <w:rPr>
                <w:color w:val="000000"/>
              </w:rPr>
            </w:pPr>
            <w:r>
              <w:rPr>
                <w:color w:val="000000"/>
              </w:rPr>
              <w:t>String</w:t>
            </w:r>
          </w:p>
        </w:tc>
        <w:tc>
          <w:tcPr>
            <w:tcW w:w="2577" w:type="dxa"/>
          </w:tcPr>
          <w:p w14:paraId="6E92B7D1" w14:textId="77777777" w:rsidR="00DB197A" w:rsidRDefault="00DB197A" w:rsidP="00DB197A">
            <w:pPr>
              <w:rPr>
                <w:color w:val="000000"/>
              </w:rPr>
            </w:pPr>
            <w:r>
              <w:rPr>
                <w:color w:val="000000"/>
              </w:rPr>
              <w:t>Class of Asset</w:t>
            </w:r>
          </w:p>
        </w:tc>
      </w:tr>
      <w:tr w:rsidR="009A242E" w:rsidRPr="00FF1B81" w14:paraId="349F1C54" w14:textId="77777777" w:rsidTr="002F556F">
        <w:tc>
          <w:tcPr>
            <w:tcW w:w="3254" w:type="dxa"/>
          </w:tcPr>
          <w:p w14:paraId="73CAF036" w14:textId="77777777" w:rsidR="009A242E" w:rsidRDefault="009A242E" w:rsidP="002F556F">
            <w:pPr>
              <w:rPr>
                <w:color w:val="000000"/>
              </w:rPr>
            </w:pPr>
            <w:r>
              <w:rPr>
                <w:color w:val="000000"/>
              </w:rPr>
              <w:t>PREDICATE _NAME</w:t>
            </w:r>
          </w:p>
        </w:tc>
        <w:tc>
          <w:tcPr>
            <w:tcW w:w="1167" w:type="dxa"/>
          </w:tcPr>
          <w:p w14:paraId="4B6E3E27" w14:textId="77777777" w:rsidR="009A242E" w:rsidRDefault="009A242E" w:rsidP="002F556F">
            <w:pPr>
              <w:rPr>
                <w:color w:val="000000"/>
              </w:rPr>
            </w:pPr>
          </w:p>
        </w:tc>
        <w:tc>
          <w:tcPr>
            <w:tcW w:w="1256" w:type="dxa"/>
          </w:tcPr>
          <w:p w14:paraId="5F5345CB" w14:textId="77777777" w:rsidR="009A242E" w:rsidRDefault="009A242E" w:rsidP="002F556F">
            <w:pPr>
              <w:rPr>
                <w:color w:val="000000"/>
              </w:rPr>
            </w:pPr>
            <w:r>
              <w:rPr>
                <w:color w:val="000000"/>
              </w:rPr>
              <w:t>String</w:t>
            </w:r>
          </w:p>
        </w:tc>
        <w:tc>
          <w:tcPr>
            <w:tcW w:w="2577" w:type="dxa"/>
          </w:tcPr>
          <w:p w14:paraId="18A95E9B" w14:textId="77777777" w:rsidR="009A242E" w:rsidRDefault="009A242E" w:rsidP="009A242E">
            <w:pPr>
              <w:rPr>
                <w:color w:val="000000"/>
              </w:rPr>
            </w:pPr>
            <w:r>
              <w:rPr>
                <w:color w:val="000000"/>
              </w:rPr>
              <w:t xml:space="preserve">Associated predicate name e.g. </w:t>
            </w:r>
            <w:r w:rsidRPr="009A242E">
              <w:rPr>
                <w:color w:val="000000"/>
              </w:rPr>
              <w:t>IGX Has Field</w:t>
            </w:r>
          </w:p>
        </w:tc>
      </w:tr>
      <w:tr w:rsidR="009A242E" w:rsidRPr="00FF1B81" w14:paraId="2050AD6C" w14:textId="77777777" w:rsidTr="002F556F">
        <w:tc>
          <w:tcPr>
            <w:tcW w:w="3254" w:type="dxa"/>
          </w:tcPr>
          <w:p w14:paraId="570E88F2" w14:textId="77777777" w:rsidR="009A242E" w:rsidRDefault="009A242E" w:rsidP="002F556F">
            <w:pPr>
              <w:rPr>
                <w:color w:val="000000"/>
              </w:rPr>
            </w:pPr>
            <w:r>
              <w:rPr>
                <w:color w:val="000000"/>
              </w:rPr>
              <w:t>PREDICATE _UID</w:t>
            </w:r>
          </w:p>
        </w:tc>
        <w:tc>
          <w:tcPr>
            <w:tcW w:w="1167" w:type="dxa"/>
          </w:tcPr>
          <w:p w14:paraId="63A8A239" w14:textId="77777777" w:rsidR="009A242E" w:rsidRPr="00296A6B" w:rsidRDefault="009A242E" w:rsidP="002F556F">
            <w:pPr>
              <w:rPr>
                <w:color w:val="000000"/>
              </w:rPr>
            </w:pPr>
            <w:r>
              <w:rPr>
                <w:color w:val="000000"/>
              </w:rPr>
              <w:t>Y</w:t>
            </w:r>
          </w:p>
        </w:tc>
        <w:tc>
          <w:tcPr>
            <w:tcW w:w="1256" w:type="dxa"/>
          </w:tcPr>
          <w:p w14:paraId="57645DA4" w14:textId="77777777" w:rsidR="009A242E" w:rsidRPr="00296A6B" w:rsidRDefault="009A242E" w:rsidP="002F556F">
            <w:pPr>
              <w:rPr>
                <w:color w:val="000000"/>
              </w:rPr>
            </w:pPr>
            <w:r>
              <w:rPr>
                <w:color w:val="000000"/>
              </w:rPr>
              <w:t>String</w:t>
            </w:r>
          </w:p>
        </w:tc>
        <w:tc>
          <w:tcPr>
            <w:tcW w:w="2577" w:type="dxa"/>
          </w:tcPr>
          <w:p w14:paraId="40693CDC" w14:textId="77777777" w:rsidR="009A242E" w:rsidRDefault="0027639B" w:rsidP="002F556F">
            <w:pPr>
              <w:rPr>
                <w:color w:val="000000"/>
              </w:rPr>
            </w:pPr>
            <w:r>
              <w:rPr>
                <w:color w:val="000000"/>
              </w:rPr>
              <w:t>Predicate UID</w:t>
            </w:r>
          </w:p>
        </w:tc>
      </w:tr>
      <w:tr w:rsidR="0093283B" w:rsidRPr="00FF1B81" w14:paraId="54DFD5FA" w14:textId="77777777" w:rsidTr="00CE3721">
        <w:tc>
          <w:tcPr>
            <w:tcW w:w="3254" w:type="dxa"/>
          </w:tcPr>
          <w:p w14:paraId="5219D87B" w14:textId="77777777" w:rsidR="0093283B" w:rsidRDefault="0093283B" w:rsidP="00CE3721">
            <w:pPr>
              <w:rPr>
                <w:color w:val="000000"/>
              </w:rPr>
            </w:pPr>
            <w:r>
              <w:rPr>
                <w:color w:val="000000"/>
              </w:rPr>
              <w:t>WEIGHTAGE</w:t>
            </w:r>
          </w:p>
        </w:tc>
        <w:tc>
          <w:tcPr>
            <w:tcW w:w="1167" w:type="dxa"/>
          </w:tcPr>
          <w:p w14:paraId="4492D521" w14:textId="77777777" w:rsidR="0093283B" w:rsidRDefault="0093283B" w:rsidP="00CE3721">
            <w:pPr>
              <w:rPr>
                <w:color w:val="000000"/>
              </w:rPr>
            </w:pPr>
          </w:p>
        </w:tc>
        <w:tc>
          <w:tcPr>
            <w:tcW w:w="1256" w:type="dxa"/>
          </w:tcPr>
          <w:p w14:paraId="500722C9" w14:textId="77777777" w:rsidR="0093283B" w:rsidRDefault="0093283B" w:rsidP="00CE3721">
            <w:pPr>
              <w:rPr>
                <w:color w:val="000000"/>
              </w:rPr>
            </w:pPr>
            <w:r>
              <w:rPr>
                <w:color w:val="000000"/>
              </w:rPr>
              <w:t>Decimal</w:t>
            </w:r>
          </w:p>
        </w:tc>
        <w:tc>
          <w:tcPr>
            <w:tcW w:w="2577" w:type="dxa"/>
          </w:tcPr>
          <w:p w14:paraId="3CCE6405" w14:textId="77777777" w:rsidR="0093283B" w:rsidRDefault="0093283B" w:rsidP="0093283B">
            <w:pPr>
              <w:rPr>
                <w:color w:val="000000"/>
              </w:rPr>
            </w:pPr>
            <w:r>
              <w:rPr>
                <w:color w:val="000000"/>
              </w:rPr>
              <w:t>Weightage; Defaults to 1</w:t>
            </w:r>
          </w:p>
        </w:tc>
      </w:tr>
      <w:tr w:rsidR="007975A7" w:rsidRPr="00FF1B81" w14:paraId="3527C31A" w14:textId="77777777" w:rsidTr="002F556F">
        <w:tc>
          <w:tcPr>
            <w:tcW w:w="3254" w:type="dxa"/>
          </w:tcPr>
          <w:p w14:paraId="2A20C092" w14:textId="77777777" w:rsidR="007975A7" w:rsidRDefault="009A242E" w:rsidP="002F556F">
            <w:pPr>
              <w:rPr>
                <w:color w:val="000000"/>
              </w:rPr>
            </w:pPr>
            <w:r>
              <w:rPr>
                <w:color w:val="000000"/>
              </w:rPr>
              <w:t>HIERARCHY</w:t>
            </w:r>
          </w:p>
        </w:tc>
        <w:tc>
          <w:tcPr>
            <w:tcW w:w="1167" w:type="dxa"/>
          </w:tcPr>
          <w:p w14:paraId="45887855" w14:textId="77777777" w:rsidR="007975A7" w:rsidRDefault="009A242E" w:rsidP="002F556F">
            <w:pPr>
              <w:rPr>
                <w:color w:val="000000"/>
              </w:rPr>
            </w:pPr>
            <w:r>
              <w:rPr>
                <w:color w:val="000000"/>
              </w:rPr>
              <w:t>Y</w:t>
            </w:r>
          </w:p>
        </w:tc>
        <w:tc>
          <w:tcPr>
            <w:tcW w:w="1256" w:type="dxa"/>
          </w:tcPr>
          <w:p w14:paraId="1F7D1FCF" w14:textId="77777777" w:rsidR="007975A7" w:rsidRDefault="007E2A18" w:rsidP="002F556F">
            <w:pPr>
              <w:rPr>
                <w:color w:val="000000"/>
              </w:rPr>
            </w:pPr>
            <w:r>
              <w:rPr>
                <w:color w:val="000000"/>
              </w:rPr>
              <w:t>String</w:t>
            </w:r>
          </w:p>
        </w:tc>
        <w:tc>
          <w:tcPr>
            <w:tcW w:w="2577" w:type="dxa"/>
          </w:tcPr>
          <w:p w14:paraId="1E3A1441" w14:textId="77777777" w:rsidR="007975A7" w:rsidRDefault="009A242E" w:rsidP="002F556F">
            <w:pPr>
              <w:rPr>
                <w:color w:val="000000"/>
              </w:rPr>
            </w:pPr>
            <w:r>
              <w:rPr>
                <w:color w:val="000000"/>
              </w:rPr>
              <w:t>Identifier for specific Hierarchy e.g. 1, 2,</w:t>
            </w:r>
            <w:r w:rsidR="003228EF">
              <w:rPr>
                <w:color w:val="000000"/>
              </w:rPr>
              <w:t xml:space="preserve"> 1a, 1b</w:t>
            </w:r>
            <w:r>
              <w:rPr>
                <w:color w:val="000000"/>
              </w:rPr>
              <w:t xml:space="preserve"> etc.</w:t>
            </w:r>
            <w:r w:rsidR="003611AA">
              <w:rPr>
                <w:color w:val="000000"/>
              </w:rPr>
              <w:t xml:space="preserve"> Defaults to 1.</w:t>
            </w:r>
          </w:p>
        </w:tc>
      </w:tr>
      <w:tr w:rsidR="007975A7" w:rsidRPr="00BD0BEE" w14:paraId="0B733EAD" w14:textId="77777777" w:rsidTr="002F556F">
        <w:tc>
          <w:tcPr>
            <w:tcW w:w="3254" w:type="dxa"/>
          </w:tcPr>
          <w:p w14:paraId="51748CD8" w14:textId="77777777" w:rsidR="007975A7" w:rsidRPr="0061408C" w:rsidRDefault="007975A7" w:rsidP="002F556F">
            <w:pPr>
              <w:rPr>
                <w:color w:val="000000"/>
              </w:rPr>
            </w:pPr>
            <w:r w:rsidRPr="0061408C">
              <w:rPr>
                <w:color w:val="000000"/>
              </w:rPr>
              <w:t>D3S_PROCESS_ID</w:t>
            </w:r>
          </w:p>
        </w:tc>
        <w:tc>
          <w:tcPr>
            <w:tcW w:w="1167" w:type="dxa"/>
          </w:tcPr>
          <w:p w14:paraId="7F4C107C" w14:textId="77777777" w:rsidR="007975A7" w:rsidRPr="0061408C" w:rsidRDefault="007975A7" w:rsidP="002F556F">
            <w:pPr>
              <w:rPr>
                <w:color w:val="000000"/>
              </w:rPr>
            </w:pPr>
          </w:p>
        </w:tc>
        <w:tc>
          <w:tcPr>
            <w:tcW w:w="1256" w:type="dxa"/>
          </w:tcPr>
          <w:p w14:paraId="242152F8" w14:textId="77777777" w:rsidR="007975A7" w:rsidRPr="0061408C" w:rsidRDefault="007975A7" w:rsidP="002F556F">
            <w:pPr>
              <w:rPr>
                <w:color w:val="000000"/>
              </w:rPr>
            </w:pPr>
            <w:r w:rsidRPr="0061408C">
              <w:rPr>
                <w:color w:val="000000"/>
              </w:rPr>
              <w:t>String</w:t>
            </w:r>
          </w:p>
        </w:tc>
        <w:tc>
          <w:tcPr>
            <w:tcW w:w="2577" w:type="dxa"/>
          </w:tcPr>
          <w:p w14:paraId="2D78B98E" w14:textId="77777777" w:rsidR="007975A7" w:rsidRPr="0061408C" w:rsidRDefault="007975A7" w:rsidP="002F556F">
            <w:pPr>
              <w:rPr>
                <w:color w:val="000000"/>
              </w:rPr>
            </w:pPr>
            <w:r w:rsidRPr="0061408C">
              <w:rPr>
                <w:color w:val="000000"/>
              </w:rPr>
              <w:t>Populate runtime PM Process Id</w:t>
            </w:r>
          </w:p>
        </w:tc>
      </w:tr>
      <w:tr w:rsidR="007975A7" w:rsidRPr="00FF1B81" w14:paraId="6F102AB8" w14:textId="77777777" w:rsidTr="002F556F">
        <w:tc>
          <w:tcPr>
            <w:tcW w:w="3254" w:type="dxa"/>
          </w:tcPr>
          <w:p w14:paraId="5F382E44" w14:textId="77777777" w:rsidR="007975A7" w:rsidRPr="0061408C" w:rsidRDefault="007975A7" w:rsidP="002F556F">
            <w:pPr>
              <w:rPr>
                <w:color w:val="000000"/>
              </w:rPr>
            </w:pPr>
            <w:r w:rsidRPr="0061408C">
              <w:rPr>
                <w:color w:val="000000"/>
              </w:rPr>
              <w:t>D3S_WORK_ID</w:t>
            </w:r>
          </w:p>
        </w:tc>
        <w:tc>
          <w:tcPr>
            <w:tcW w:w="1167" w:type="dxa"/>
          </w:tcPr>
          <w:p w14:paraId="0953C21F" w14:textId="77777777" w:rsidR="007975A7" w:rsidRPr="0061408C" w:rsidRDefault="007975A7" w:rsidP="002F556F">
            <w:pPr>
              <w:rPr>
                <w:color w:val="000000"/>
              </w:rPr>
            </w:pPr>
          </w:p>
        </w:tc>
        <w:tc>
          <w:tcPr>
            <w:tcW w:w="1256" w:type="dxa"/>
          </w:tcPr>
          <w:p w14:paraId="6D4AC373" w14:textId="77777777" w:rsidR="007975A7" w:rsidRPr="0061408C" w:rsidRDefault="007975A7" w:rsidP="002F556F">
            <w:pPr>
              <w:rPr>
                <w:color w:val="000000"/>
              </w:rPr>
            </w:pPr>
            <w:r w:rsidRPr="0061408C">
              <w:rPr>
                <w:color w:val="000000"/>
              </w:rPr>
              <w:t>String</w:t>
            </w:r>
          </w:p>
        </w:tc>
        <w:tc>
          <w:tcPr>
            <w:tcW w:w="2577" w:type="dxa"/>
          </w:tcPr>
          <w:p w14:paraId="683908B6" w14:textId="77777777" w:rsidR="007975A7" w:rsidRPr="0061408C" w:rsidRDefault="007975A7" w:rsidP="002F556F">
            <w:pPr>
              <w:rPr>
                <w:color w:val="000000"/>
              </w:rPr>
            </w:pPr>
            <w:r w:rsidRPr="0061408C">
              <w:rPr>
                <w:color w:val="000000"/>
              </w:rPr>
              <w:t>For each execution, Work Id will be same for all records</w:t>
            </w:r>
          </w:p>
        </w:tc>
      </w:tr>
      <w:tr w:rsidR="007975A7" w:rsidRPr="00BD0BEE" w14:paraId="5288E38E" w14:textId="77777777" w:rsidTr="002F556F">
        <w:tc>
          <w:tcPr>
            <w:tcW w:w="3254" w:type="dxa"/>
          </w:tcPr>
          <w:p w14:paraId="5A43D7AB" w14:textId="77777777" w:rsidR="007975A7" w:rsidRPr="0061408C" w:rsidRDefault="007975A7" w:rsidP="002F556F">
            <w:pPr>
              <w:rPr>
                <w:color w:val="000000"/>
              </w:rPr>
            </w:pPr>
            <w:r w:rsidRPr="0061408C">
              <w:rPr>
                <w:color w:val="000000"/>
              </w:rPr>
              <w:t>D3S_RECORD_ID</w:t>
            </w:r>
          </w:p>
        </w:tc>
        <w:tc>
          <w:tcPr>
            <w:tcW w:w="1167" w:type="dxa"/>
          </w:tcPr>
          <w:p w14:paraId="77B59AA7" w14:textId="77777777" w:rsidR="007975A7" w:rsidRPr="0061408C" w:rsidRDefault="007975A7" w:rsidP="002F556F">
            <w:pPr>
              <w:rPr>
                <w:color w:val="000000"/>
              </w:rPr>
            </w:pPr>
          </w:p>
        </w:tc>
        <w:tc>
          <w:tcPr>
            <w:tcW w:w="1256" w:type="dxa"/>
          </w:tcPr>
          <w:p w14:paraId="0CFAE937" w14:textId="77777777" w:rsidR="007975A7" w:rsidRPr="0061408C" w:rsidRDefault="007975A7" w:rsidP="002F556F">
            <w:pPr>
              <w:rPr>
                <w:color w:val="000000"/>
              </w:rPr>
            </w:pPr>
            <w:r w:rsidRPr="0061408C">
              <w:rPr>
                <w:color w:val="000000"/>
              </w:rPr>
              <w:t>String</w:t>
            </w:r>
          </w:p>
        </w:tc>
        <w:tc>
          <w:tcPr>
            <w:tcW w:w="2577" w:type="dxa"/>
          </w:tcPr>
          <w:p w14:paraId="10D18FDE" w14:textId="77777777" w:rsidR="007975A7" w:rsidRPr="0061408C" w:rsidRDefault="007975A7" w:rsidP="002F556F">
            <w:pPr>
              <w:rPr>
                <w:color w:val="000000"/>
              </w:rPr>
            </w:pPr>
            <w:r w:rsidRPr="0061408C">
              <w:rPr>
                <w:color w:val="000000"/>
              </w:rPr>
              <w:t>UUID; Unique for each record</w:t>
            </w:r>
          </w:p>
        </w:tc>
      </w:tr>
      <w:tr w:rsidR="007975A7" w:rsidRPr="00BD0BEE" w14:paraId="3230BC15" w14:textId="77777777" w:rsidTr="002F556F">
        <w:tc>
          <w:tcPr>
            <w:tcW w:w="3254" w:type="dxa"/>
          </w:tcPr>
          <w:p w14:paraId="688EA95B" w14:textId="77777777" w:rsidR="007975A7" w:rsidRPr="0061408C" w:rsidRDefault="007975A7" w:rsidP="002F556F">
            <w:pPr>
              <w:rPr>
                <w:color w:val="000000"/>
              </w:rPr>
            </w:pPr>
            <w:r w:rsidRPr="0061408C">
              <w:rPr>
                <w:color w:val="000000"/>
              </w:rPr>
              <w:t>D3S_SYSTEM_CREATED_TS</w:t>
            </w:r>
          </w:p>
        </w:tc>
        <w:tc>
          <w:tcPr>
            <w:tcW w:w="1167" w:type="dxa"/>
          </w:tcPr>
          <w:p w14:paraId="4404020B" w14:textId="77777777" w:rsidR="007975A7" w:rsidRPr="0061408C" w:rsidRDefault="007975A7" w:rsidP="002F556F">
            <w:pPr>
              <w:rPr>
                <w:color w:val="000000"/>
              </w:rPr>
            </w:pPr>
          </w:p>
        </w:tc>
        <w:tc>
          <w:tcPr>
            <w:tcW w:w="1256" w:type="dxa"/>
          </w:tcPr>
          <w:p w14:paraId="68CF2EBE" w14:textId="77777777" w:rsidR="007975A7" w:rsidRPr="0061408C" w:rsidRDefault="007975A7" w:rsidP="002F556F">
            <w:pPr>
              <w:rPr>
                <w:color w:val="000000"/>
              </w:rPr>
            </w:pPr>
            <w:r w:rsidRPr="0061408C">
              <w:rPr>
                <w:color w:val="000000"/>
              </w:rPr>
              <w:t>DateTime</w:t>
            </w:r>
          </w:p>
        </w:tc>
        <w:tc>
          <w:tcPr>
            <w:tcW w:w="2577" w:type="dxa"/>
          </w:tcPr>
          <w:p w14:paraId="6F412B8D" w14:textId="77777777" w:rsidR="007975A7" w:rsidRPr="0061408C" w:rsidRDefault="007975A7" w:rsidP="002F556F">
            <w:pPr>
              <w:rPr>
                <w:color w:val="000000"/>
              </w:rPr>
            </w:pPr>
            <w:r w:rsidRPr="0061408C">
              <w:rPr>
                <w:color w:val="000000"/>
              </w:rPr>
              <w:t>Date/Time at which record inserted into data store</w:t>
            </w:r>
          </w:p>
        </w:tc>
      </w:tr>
      <w:tr w:rsidR="007975A7" w:rsidRPr="00BD0BEE" w14:paraId="385CB495" w14:textId="77777777" w:rsidTr="002F556F">
        <w:tc>
          <w:tcPr>
            <w:tcW w:w="3254" w:type="dxa"/>
          </w:tcPr>
          <w:p w14:paraId="12AC2ED9" w14:textId="77777777" w:rsidR="007975A7" w:rsidRPr="0061408C" w:rsidRDefault="007975A7" w:rsidP="002F556F">
            <w:pPr>
              <w:rPr>
                <w:color w:val="000000"/>
              </w:rPr>
            </w:pPr>
            <w:r w:rsidRPr="0061408C">
              <w:rPr>
                <w:color w:val="000000"/>
              </w:rPr>
              <w:t>D3S_USER_DEFINED_1</w:t>
            </w:r>
          </w:p>
        </w:tc>
        <w:tc>
          <w:tcPr>
            <w:tcW w:w="1167" w:type="dxa"/>
          </w:tcPr>
          <w:p w14:paraId="728DFDAA" w14:textId="77777777" w:rsidR="007975A7" w:rsidRPr="0061408C" w:rsidRDefault="007975A7" w:rsidP="002F556F">
            <w:pPr>
              <w:rPr>
                <w:color w:val="000000"/>
              </w:rPr>
            </w:pPr>
          </w:p>
        </w:tc>
        <w:tc>
          <w:tcPr>
            <w:tcW w:w="1256" w:type="dxa"/>
          </w:tcPr>
          <w:p w14:paraId="4C4963DC" w14:textId="77777777" w:rsidR="007975A7" w:rsidRPr="0061408C" w:rsidRDefault="007975A7" w:rsidP="002F556F">
            <w:pPr>
              <w:rPr>
                <w:color w:val="000000"/>
              </w:rPr>
            </w:pPr>
            <w:r w:rsidRPr="0061408C">
              <w:rPr>
                <w:color w:val="000000"/>
              </w:rPr>
              <w:t>Big Integer</w:t>
            </w:r>
          </w:p>
        </w:tc>
        <w:tc>
          <w:tcPr>
            <w:tcW w:w="2577" w:type="dxa"/>
          </w:tcPr>
          <w:p w14:paraId="3688C790" w14:textId="77777777" w:rsidR="007975A7" w:rsidRPr="0061408C" w:rsidRDefault="007975A7" w:rsidP="002F556F">
            <w:pPr>
              <w:rPr>
                <w:color w:val="000000"/>
              </w:rPr>
            </w:pPr>
            <w:r w:rsidRPr="0061408C">
              <w:rPr>
                <w:color w:val="000000"/>
              </w:rPr>
              <w:t>Spare field</w:t>
            </w:r>
          </w:p>
        </w:tc>
      </w:tr>
      <w:tr w:rsidR="007975A7" w:rsidRPr="00BD0BEE" w14:paraId="225010D2" w14:textId="77777777" w:rsidTr="002F556F">
        <w:tc>
          <w:tcPr>
            <w:tcW w:w="3254" w:type="dxa"/>
          </w:tcPr>
          <w:p w14:paraId="578886BA" w14:textId="77777777" w:rsidR="007975A7" w:rsidRPr="0061408C" w:rsidRDefault="007975A7" w:rsidP="002F556F">
            <w:pPr>
              <w:rPr>
                <w:color w:val="000000"/>
              </w:rPr>
            </w:pPr>
            <w:r w:rsidRPr="0061408C">
              <w:rPr>
                <w:color w:val="000000"/>
              </w:rPr>
              <w:t>D3S_USER_DEFINED_2</w:t>
            </w:r>
          </w:p>
        </w:tc>
        <w:tc>
          <w:tcPr>
            <w:tcW w:w="1167" w:type="dxa"/>
          </w:tcPr>
          <w:p w14:paraId="2BA57C2B" w14:textId="77777777" w:rsidR="007975A7" w:rsidRPr="0061408C" w:rsidRDefault="007975A7" w:rsidP="002F556F">
            <w:pPr>
              <w:rPr>
                <w:color w:val="000000"/>
              </w:rPr>
            </w:pPr>
          </w:p>
        </w:tc>
        <w:tc>
          <w:tcPr>
            <w:tcW w:w="1256" w:type="dxa"/>
          </w:tcPr>
          <w:p w14:paraId="069934FF" w14:textId="77777777" w:rsidR="007975A7" w:rsidRPr="0061408C" w:rsidRDefault="007975A7" w:rsidP="002F556F">
            <w:pPr>
              <w:rPr>
                <w:color w:val="000000"/>
              </w:rPr>
            </w:pPr>
            <w:r w:rsidRPr="0061408C">
              <w:rPr>
                <w:color w:val="000000"/>
              </w:rPr>
              <w:t>Big Integer</w:t>
            </w:r>
          </w:p>
        </w:tc>
        <w:tc>
          <w:tcPr>
            <w:tcW w:w="2577" w:type="dxa"/>
          </w:tcPr>
          <w:p w14:paraId="3E92D708" w14:textId="77777777" w:rsidR="007975A7" w:rsidRPr="0061408C" w:rsidRDefault="007975A7" w:rsidP="002F556F">
            <w:pPr>
              <w:rPr>
                <w:color w:val="000000"/>
              </w:rPr>
            </w:pPr>
            <w:r w:rsidRPr="0061408C">
              <w:rPr>
                <w:color w:val="000000"/>
              </w:rPr>
              <w:t>Spare field</w:t>
            </w:r>
          </w:p>
        </w:tc>
      </w:tr>
      <w:tr w:rsidR="007975A7" w:rsidRPr="00BD0BEE" w14:paraId="659D7559" w14:textId="77777777" w:rsidTr="002F556F">
        <w:tc>
          <w:tcPr>
            <w:tcW w:w="3254" w:type="dxa"/>
          </w:tcPr>
          <w:p w14:paraId="74A203A1" w14:textId="77777777" w:rsidR="007975A7" w:rsidRPr="0061408C" w:rsidRDefault="007975A7" w:rsidP="002F556F">
            <w:pPr>
              <w:rPr>
                <w:color w:val="000000"/>
              </w:rPr>
            </w:pPr>
            <w:r w:rsidRPr="0061408C">
              <w:rPr>
                <w:color w:val="000000"/>
              </w:rPr>
              <w:t>D3S_USER_DEFINED_3</w:t>
            </w:r>
          </w:p>
        </w:tc>
        <w:tc>
          <w:tcPr>
            <w:tcW w:w="1167" w:type="dxa"/>
          </w:tcPr>
          <w:p w14:paraId="0672324D" w14:textId="77777777" w:rsidR="007975A7" w:rsidRPr="0061408C" w:rsidRDefault="007975A7" w:rsidP="002F556F">
            <w:pPr>
              <w:rPr>
                <w:color w:val="000000"/>
              </w:rPr>
            </w:pPr>
          </w:p>
        </w:tc>
        <w:tc>
          <w:tcPr>
            <w:tcW w:w="1256" w:type="dxa"/>
          </w:tcPr>
          <w:p w14:paraId="66005C5B" w14:textId="77777777" w:rsidR="007975A7" w:rsidRPr="0061408C" w:rsidRDefault="007975A7" w:rsidP="002F556F">
            <w:pPr>
              <w:rPr>
                <w:color w:val="000000"/>
              </w:rPr>
            </w:pPr>
            <w:r w:rsidRPr="0061408C">
              <w:rPr>
                <w:color w:val="000000"/>
              </w:rPr>
              <w:t>Date</w:t>
            </w:r>
          </w:p>
        </w:tc>
        <w:tc>
          <w:tcPr>
            <w:tcW w:w="2577" w:type="dxa"/>
          </w:tcPr>
          <w:p w14:paraId="36E40B97" w14:textId="77777777" w:rsidR="007975A7" w:rsidRPr="0061408C" w:rsidRDefault="007975A7" w:rsidP="002F556F">
            <w:pPr>
              <w:rPr>
                <w:color w:val="000000"/>
              </w:rPr>
            </w:pPr>
            <w:r w:rsidRPr="0061408C">
              <w:rPr>
                <w:color w:val="000000"/>
              </w:rPr>
              <w:t>Spare field</w:t>
            </w:r>
          </w:p>
        </w:tc>
      </w:tr>
      <w:tr w:rsidR="007975A7" w:rsidRPr="00BD0BEE" w14:paraId="17552E39" w14:textId="77777777" w:rsidTr="002F556F">
        <w:tc>
          <w:tcPr>
            <w:tcW w:w="3254" w:type="dxa"/>
          </w:tcPr>
          <w:p w14:paraId="64ABBAD6" w14:textId="77777777" w:rsidR="007975A7" w:rsidRPr="0061408C" w:rsidRDefault="007975A7" w:rsidP="002F556F">
            <w:pPr>
              <w:rPr>
                <w:color w:val="000000"/>
              </w:rPr>
            </w:pPr>
            <w:r w:rsidRPr="0061408C">
              <w:rPr>
                <w:color w:val="000000"/>
              </w:rPr>
              <w:t>D3S_USER_DEFINED_4</w:t>
            </w:r>
          </w:p>
        </w:tc>
        <w:tc>
          <w:tcPr>
            <w:tcW w:w="1167" w:type="dxa"/>
          </w:tcPr>
          <w:p w14:paraId="2B2B85FA" w14:textId="77777777" w:rsidR="007975A7" w:rsidRPr="0061408C" w:rsidRDefault="007975A7" w:rsidP="002F556F">
            <w:pPr>
              <w:rPr>
                <w:color w:val="000000"/>
              </w:rPr>
            </w:pPr>
          </w:p>
        </w:tc>
        <w:tc>
          <w:tcPr>
            <w:tcW w:w="1256" w:type="dxa"/>
          </w:tcPr>
          <w:p w14:paraId="3FBF8051" w14:textId="77777777" w:rsidR="007975A7" w:rsidRPr="0061408C" w:rsidRDefault="007975A7" w:rsidP="002F556F">
            <w:pPr>
              <w:rPr>
                <w:color w:val="000000"/>
              </w:rPr>
            </w:pPr>
            <w:r w:rsidRPr="0061408C">
              <w:rPr>
                <w:color w:val="000000"/>
              </w:rPr>
              <w:t>Date</w:t>
            </w:r>
          </w:p>
        </w:tc>
        <w:tc>
          <w:tcPr>
            <w:tcW w:w="2577" w:type="dxa"/>
          </w:tcPr>
          <w:p w14:paraId="30AA7B9E" w14:textId="77777777" w:rsidR="007975A7" w:rsidRPr="0061408C" w:rsidRDefault="007975A7" w:rsidP="002F556F">
            <w:pPr>
              <w:rPr>
                <w:color w:val="000000"/>
              </w:rPr>
            </w:pPr>
            <w:r w:rsidRPr="0061408C">
              <w:rPr>
                <w:color w:val="000000"/>
              </w:rPr>
              <w:t>Spare field</w:t>
            </w:r>
          </w:p>
        </w:tc>
      </w:tr>
      <w:tr w:rsidR="007975A7" w:rsidRPr="00BD0BEE" w14:paraId="22CC007E" w14:textId="77777777" w:rsidTr="002F556F">
        <w:tc>
          <w:tcPr>
            <w:tcW w:w="3254" w:type="dxa"/>
          </w:tcPr>
          <w:p w14:paraId="39DB01AC" w14:textId="77777777" w:rsidR="007975A7" w:rsidRPr="0061408C" w:rsidRDefault="007975A7" w:rsidP="002F556F">
            <w:pPr>
              <w:rPr>
                <w:color w:val="000000"/>
              </w:rPr>
            </w:pPr>
            <w:r w:rsidRPr="0061408C">
              <w:rPr>
                <w:color w:val="000000"/>
              </w:rPr>
              <w:t>D3S_USER_DEFINED_5</w:t>
            </w:r>
          </w:p>
        </w:tc>
        <w:tc>
          <w:tcPr>
            <w:tcW w:w="1167" w:type="dxa"/>
          </w:tcPr>
          <w:p w14:paraId="21DBE978" w14:textId="77777777" w:rsidR="007975A7" w:rsidRPr="0061408C" w:rsidRDefault="007975A7" w:rsidP="002F556F">
            <w:pPr>
              <w:rPr>
                <w:color w:val="000000"/>
              </w:rPr>
            </w:pPr>
          </w:p>
        </w:tc>
        <w:tc>
          <w:tcPr>
            <w:tcW w:w="1256" w:type="dxa"/>
          </w:tcPr>
          <w:p w14:paraId="0C986D19" w14:textId="77777777" w:rsidR="007975A7" w:rsidRPr="0061408C" w:rsidRDefault="007975A7" w:rsidP="002F556F">
            <w:pPr>
              <w:rPr>
                <w:color w:val="000000"/>
              </w:rPr>
            </w:pPr>
            <w:r w:rsidRPr="0061408C">
              <w:rPr>
                <w:color w:val="000000"/>
              </w:rPr>
              <w:t>DateTime</w:t>
            </w:r>
          </w:p>
        </w:tc>
        <w:tc>
          <w:tcPr>
            <w:tcW w:w="2577" w:type="dxa"/>
          </w:tcPr>
          <w:p w14:paraId="4E9E1D04" w14:textId="77777777" w:rsidR="007975A7" w:rsidRPr="0061408C" w:rsidRDefault="007975A7" w:rsidP="002F556F">
            <w:pPr>
              <w:rPr>
                <w:color w:val="000000"/>
              </w:rPr>
            </w:pPr>
            <w:r w:rsidRPr="0061408C">
              <w:rPr>
                <w:color w:val="000000"/>
              </w:rPr>
              <w:t>Spare field</w:t>
            </w:r>
          </w:p>
        </w:tc>
      </w:tr>
      <w:tr w:rsidR="007975A7" w:rsidRPr="00BD0BEE" w14:paraId="3DD43D33" w14:textId="77777777" w:rsidTr="002F556F">
        <w:tc>
          <w:tcPr>
            <w:tcW w:w="3254" w:type="dxa"/>
          </w:tcPr>
          <w:p w14:paraId="073B93AE" w14:textId="77777777" w:rsidR="007975A7" w:rsidRPr="0061408C" w:rsidRDefault="007975A7" w:rsidP="002F556F">
            <w:pPr>
              <w:rPr>
                <w:color w:val="000000"/>
              </w:rPr>
            </w:pPr>
            <w:r w:rsidRPr="0061408C">
              <w:rPr>
                <w:color w:val="000000"/>
              </w:rPr>
              <w:t>D3S_USER_DEFINED_6</w:t>
            </w:r>
          </w:p>
        </w:tc>
        <w:tc>
          <w:tcPr>
            <w:tcW w:w="1167" w:type="dxa"/>
          </w:tcPr>
          <w:p w14:paraId="139D2CA4" w14:textId="77777777" w:rsidR="007975A7" w:rsidRPr="0061408C" w:rsidRDefault="007975A7" w:rsidP="002F556F">
            <w:pPr>
              <w:rPr>
                <w:color w:val="000000"/>
              </w:rPr>
            </w:pPr>
          </w:p>
        </w:tc>
        <w:tc>
          <w:tcPr>
            <w:tcW w:w="1256" w:type="dxa"/>
          </w:tcPr>
          <w:p w14:paraId="0FC64C6C" w14:textId="77777777" w:rsidR="007975A7" w:rsidRPr="0061408C" w:rsidRDefault="007975A7" w:rsidP="002F556F">
            <w:pPr>
              <w:rPr>
                <w:color w:val="000000"/>
              </w:rPr>
            </w:pPr>
            <w:r w:rsidRPr="0061408C">
              <w:rPr>
                <w:color w:val="000000"/>
              </w:rPr>
              <w:t>DateTime</w:t>
            </w:r>
          </w:p>
        </w:tc>
        <w:tc>
          <w:tcPr>
            <w:tcW w:w="2577" w:type="dxa"/>
          </w:tcPr>
          <w:p w14:paraId="456E9198" w14:textId="77777777" w:rsidR="007975A7" w:rsidRPr="0061408C" w:rsidRDefault="007975A7" w:rsidP="002F556F">
            <w:pPr>
              <w:rPr>
                <w:color w:val="000000"/>
              </w:rPr>
            </w:pPr>
            <w:r w:rsidRPr="0061408C">
              <w:rPr>
                <w:color w:val="000000"/>
              </w:rPr>
              <w:t>Spare field</w:t>
            </w:r>
          </w:p>
        </w:tc>
      </w:tr>
      <w:tr w:rsidR="007975A7" w:rsidRPr="00BD0BEE" w14:paraId="3F8C6EF1" w14:textId="77777777" w:rsidTr="002F556F">
        <w:tc>
          <w:tcPr>
            <w:tcW w:w="3254" w:type="dxa"/>
          </w:tcPr>
          <w:p w14:paraId="123CA439" w14:textId="77777777" w:rsidR="007975A7" w:rsidRPr="0061408C" w:rsidRDefault="007975A7" w:rsidP="002F556F">
            <w:pPr>
              <w:rPr>
                <w:color w:val="000000"/>
              </w:rPr>
            </w:pPr>
            <w:r w:rsidRPr="0061408C">
              <w:rPr>
                <w:color w:val="000000"/>
              </w:rPr>
              <w:lastRenderedPageBreak/>
              <w:t>D3S_USER_DEFINED_7</w:t>
            </w:r>
          </w:p>
        </w:tc>
        <w:tc>
          <w:tcPr>
            <w:tcW w:w="1167" w:type="dxa"/>
          </w:tcPr>
          <w:p w14:paraId="3B74D841" w14:textId="77777777" w:rsidR="007975A7" w:rsidRPr="0061408C" w:rsidRDefault="007975A7" w:rsidP="002F556F">
            <w:pPr>
              <w:rPr>
                <w:color w:val="000000"/>
              </w:rPr>
            </w:pPr>
          </w:p>
        </w:tc>
        <w:tc>
          <w:tcPr>
            <w:tcW w:w="1256" w:type="dxa"/>
          </w:tcPr>
          <w:p w14:paraId="0C98FC46" w14:textId="77777777" w:rsidR="007975A7" w:rsidRPr="0061408C" w:rsidRDefault="007975A7" w:rsidP="002F556F">
            <w:pPr>
              <w:rPr>
                <w:color w:val="000000"/>
              </w:rPr>
            </w:pPr>
            <w:r w:rsidRPr="0061408C">
              <w:rPr>
                <w:color w:val="000000"/>
              </w:rPr>
              <w:t>String</w:t>
            </w:r>
          </w:p>
        </w:tc>
        <w:tc>
          <w:tcPr>
            <w:tcW w:w="2577" w:type="dxa"/>
          </w:tcPr>
          <w:p w14:paraId="6412C7EB" w14:textId="77777777" w:rsidR="007975A7" w:rsidRPr="0061408C" w:rsidRDefault="007975A7" w:rsidP="002F556F">
            <w:pPr>
              <w:rPr>
                <w:color w:val="000000"/>
              </w:rPr>
            </w:pPr>
            <w:r w:rsidRPr="0061408C">
              <w:rPr>
                <w:color w:val="000000"/>
              </w:rPr>
              <w:t>Spare field</w:t>
            </w:r>
          </w:p>
        </w:tc>
      </w:tr>
      <w:tr w:rsidR="007975A7" w:rsidRPr="00BD0BEE" w14:paraId="5C9651AE" w14:textId="77777777" w:rsidTr="002F556F">
        <w:tc>
          <w:tcPr>
            <w:tcW w:w="3254" w:type="dxa"/>
          </w:tcPr>
          <w:p w14:paraId="0988F4F6" w14:textId="77777777" w:rsidR="007975A7" w:rsidRPr="0061408C" w:rsidRDefault="007975A7" w:rsidP="002F556F">
            <w:pPr>
              <w:rPr>
                <w:color w:val="000000"/>
              </w:rPr>
            </w:pPr>
            <w:r w:rsidRPr="0061408C">
              <w:rPr>
                <w:color w:val="000000"/>
              </w:rPr>
              <w:t>D3S_USER_DEFINED_8</w:t>
            </w:r>
          </w:p>
        </w:tc>
        <w:tc>
          <w:tcPr>
            <w:tcW w:w="1167" w:type="dxa"/>
          </w:tcPr>
          <w:p w14:paraId="662A39F0" w14:textId="77777777" w:rsidR="007975A7" w:rsidRPr="0061408C" w:rsidRDefault="007975A7" w:rsidP="002F556F">
            <w:pPr>
              <w:rPr>
                <w:color w:val="000000"/>
              </w:rPr>
            </w:pPr>
          </w:p>
        </w:tc>
        <w:tc>
          <w:tcPr>
            <w:tcW w:w="1256" w:type="dxa"/>
          </w:tcPr>
          <w:p w14:paraId="7CFD8B58" w14:textId="77777777" w:rsidR="007975A7" w:rsidRPr="0061408C" w:rsidRDefault="007975A7" w:rsidP="002F556F">
            <w:pPr>
              <w:rPr>
                <w:color w:val="000000"/>
              </w:rPr>
            </w:pPr>
            <w:r w:rsidRPr="0061408C">
              <w:rPr>
                <w:color w:val="000000"/>
              </w:rPr>
              <w:t>String</w:t>
            </w:r>
          </w:p>
        </w:tc>
        <w:tc>
          <w:tcPr>
            <w:tcW w:w="2577" w:type="dxa"/>
          </w:tcPr>
          <w:p w14:paraId="25D7A309" w14:textId="77777777" w:rsidR="007975A7" w:rsidRPr="0061408C" w:rsidRDefault="007975A7" w:rsidP="002F556F">
            <w:pPr>
              <w:rPr>
                <w:color w:val="000000"/>
              </w:rPr>
            </w:pPr>
            <w:r w:rsidRPr="0061408C">
              <w:rPr>
                <w:color w:val="000000"/>
              </w:rPr>
              <w:t>Spare field</w:t>
            </w:r>
          </w:p>
        </w:tc>
      </w:tr>
      <w:tr w:rsidR="007975A7" w:rsidRPr="00BD0BEE" w14:paraId="13578D6E" w14:textId="77777777" w:rsidTr="002F556F">
        <w:tc>
          <w:tcPr>
            <w:tcW w:w="3254" w:type="dxa"/>
          </w:tcPr>
          <w:p w14:paraId="0DC87002" w14:textId="77777777" w:rsidR="007975A7" w:rsidRPr="0061408C" w:rsidRDefault="007975A7" w:rsidP="002F556F">
            <w:pPr>
              <w:rPr>
                <w:color w:val="000000"/>
              </w:rPr>
            </w:pPr>
            <w:r w:rsidRPr="0061408C">
              <w:rPr>
                <w:color w:val="000000"/>
              </w:rPr>
              <w:t>D3S_USER_DEFINED_9</w:t>
            </w:r>
          </w:p>
        </w:tc>
        <w:tc>
          <w:tcPr>
            <w:tcW w:w="1167" w:type="dxa"/>
          </w:tcPr>
          <w:p w14:paraId="5D7DB080" w14:textId="77777777" w:rsidR="007975A7" w:rsidRPr="0061408C" w:rsidRDefault="007975A7" w:rsidP="002F556F">
            <w:pPr>
              <w:rPr>
                <w:color w:val="000000"/>
              </w:rPr>
            </w:pPr>
          </w:p>
        </w:tc>
        <w:tc>
          <w:tcPr>
            <w:tcW w:w="1256" w:type="dxa"/>
          </w:tcPr>
          <w:p w14:paraId="39E90C0C" w14:textId="77777777" w:rsidR="007975A7" w:rsidRPr="0061408C" w:rsidRDefault="007975A7" w:rsidP="002F556F">
            <w:pPr>
              <w:rPr>
                <w:color w:val="000000"/>
              </w:rPr>
            </w:pPr>
            <w:r w:rsidRPr="0061408C">
              <w:rPr>
                <w:color w:val="000000"/>
              </w:rPr>
              <w:t>String</w:t>
            </w:r>
          </w:p>
        </w:tc>
        <w:tc>
          <w:tcPr>
            <w:tcW w:w="2577" w:type="dxa"/>
          </w:tcPr>
          <w:p w14:paraId="3C7FF144" w14:textId="77777777" w:rsidR="007975A7" w:rsidRPr="0061408C" w:rsidRDefault="007975A7" w:rsidP="002F556F">
            <w:pPr>
              <w:rPr>
                <w:color w:val="000000"/>
              </w:rPr>
            </w:pPr>
            <w:r w:rsidRPr="0061408C">
              <w:rPr>
                <w:color w:val="000000"/>
              </w:rPr>
              <w:t>Spare field</w:t>
            </w:r>
          </w:p>
        </w:tc>
      </w:tr>
      <w:tr w:rsidR="007975A7" w:rsidRPr="00BD0BEE" w14:paraId="364A0C52" w14:textId="77777777" w:rsidTr="002F556F">
        <w:tc>
          <w:tcPr>
            <w:tcW w:w="3254" w:type="dxa"/>
          </w:tcPr>
          <w:p w14:paraId="20D972A1" w14:textId="77777777" w:rsidR="007975A7" w:rsidRPr="0061408C" w:rsidRDefault="007975A7" w:rsidP="002F556F">
            <w:pPr>
              <w:rPr>
                <w:color w:val="000000"/>
              </w:rPr>
            </w:pPr>
            <w:r w:rsidRPr="0061408C">
              <w:rPr>
                <w:color w:val="000000"/>
              </w:rPr>
              <w:t>D3S_USER_DEFINED_10</w:t>
            </w:r>
          </w:p>
        </w:tc>
        <w:tc>
          <w:tcPr>
            <w:tcW w:w="1167" w:type="dxa"/>
          </w:tcPr>
          <w:p w14:paraId="510F50C5" w14:textId="77777777" w:rsidR="007975A7" w:rsidRPr="0061408C" w:rsidRDefault="007975A7" w:rsidP="002F556F">
            <w:pPr>
              <w:rPr>
                <w:color w:val="000000"/>
              </w:rPr>
            </w:pPr>
          </w:p>
        </w:tc>
        <w:tc>
          <w:tcPr>
            <w:tcW w:w="1256" w:type="dxa"/>
          </w:tcPr>
          <w:p w14:paraId="539A7DF1" w14:textId="77777777" w:rsidR="007975A7" w:rsidRPr="0061408C" w:rsidRDefault="007975A7" w:rsidP="002F556F">
            <w:pPr>
              <w:rPr>
                <w:color w:val="000000"/>
              </w:rPr>
            </w:pPr>
            <w:r w:rsidRPr="0061408C">
              <w:rPr>
                <w:color w:val="000000"/>
              </w:rPr>
              <w:t>String</w:t>
            </w:r>
          </w:p>
        </w:tc>
        <w:tc>
          <w:tcPr>
            <w:tcW w:w="2577" w:type="dxa"/>
          </w:tcPr>
          <w:p w14:paraId="68DE615D" w14:textId="77777777" w:rsidR="007975A7" w:rsidRPr="0061408C" w:rsidRDefault="007975A7" w:rsidP="002F556F">
            <w:pPr>
              <w:rPr>
                <w:color w:val="000000"/>
              </w:rPr>
            </w:pPr>
            <w:r w:rsidRPr="0061408C">
              <w:rPr>
                <w:color w:val="000000"/>
              </w:rPr>
              <w:t>Spare field</w:t>
            </w:r>
          </w:p>
        </w:tc>
      </w:tr>
      <w:tr w:rsidR="007975A7" w:rsidRPr="00BD0BEE" w14:paraId="1BDD7406" w14:textId="77777777" w:rsidTr="002F556F">
        <w:tc>
          <w:tcPr>
            <w:tcW w:w="3254" w:type="dxa"/>
          </w:tcPr>
          <w:p w14:paraId="51C76FF8" w14:textId="77777777" w:rsidR="007975A7" w:rsidRPr="0061408C" w:rsidRDefault="007975A7" w:rsidP="002F556F">
            <w:pPr>
              <w:rPr>
                <w:color w:val="000000"/>
              </w:rPr>
            </w:pPr>
            <w:r w:rsidRPr="0061408C">
              <w:rPr>
                <w:color w:val="000000"/>
              </w:rPr>
              <w:t>D3S_USER_DEFINED_11</w:t>
            </w:r>
          </w:p>
        </w:tc>
        <w:tc>
          <w:tcPr>
            <w:tcW w:w="1167" w:type="dxa"/>
          </w:tcPr>
          <w:p w14:paraId="6B1F5030" w14:textId="77777777" w:rsidR="007975A7" w:rsidRPr="0061408C" w:rsidRDefault="007975A7" w:rsidP="002F556F">
            <w:pPr>
              <w:rPr>
                <w:color w:val="000000"/>
              </w:rPr>
            </w:pPr>
          </w:p>
        </w:tc>
        <w:tc>
          <w:tcPr>
            <w:tcW w:w="1256" w:type="dxa"/>
          </w:tcPr>
          <w:p w14:paraId="2B542C23" w14:textId="77777777" w:rsidR="007975A7" w:rsidRPr="0061408C" w:rsidRDefault="007975A7" w:rsidP="002F556F">
            <w:pPr>
              <w:rPr>
                <w:color w:val="000000"/>
              </w:rPr>
            </w:pPr>
            <w:r w:rsidRPr="0061408C">
              <w:rPr>
                <w:color w:val="000000"/>
              </w:rPr>
              <w:t>String</w:t>
            </w:r>
          </w:p>
        </w:tc>
        <w:tc>
          <w:tcPr>
            <w:tcW w:w="2577" w:type="dxa"/>
          </w:tcPr>
          <w:p w14:paraId="572E075E" w14:textId="77777777" w:rsidR="007975A7" w:rsidRPr="0061408C" w:rsidRDefault="007975A7" w:rsidP="002F556F">
            <w:pPr>
              <w:rPr>
                <w:color w:val="000000"/>
              </w:rPr>
            </w:pPr>
            <w:r w:rsidRPr="0061408C">
              <w:rPr>
                <w:color w:val="000000"/>
              </w:rPr>
              <w:t>Spare field</w:t>
            </w:r>
          </w:p>
        </w:tc>
      </w:tr>
      <w:tr w:rsidR="007975A7" w:rsidRPr="00BD0BEE" w14:paraId="57884F14" w14:textId="77777777" w:rsidTr="002F556F">
        <w:tc>
          <w:tcPr>
            <w:tcW w:w="3254" w:type="dxa"/>
          </w:tcPr>
          <w:p w14:paraId="19B8B99D" w14:textId="77777777" w:rsidR="007975A7" w:rsidRPr="0061408C" w:rsidRDefault="007975A7" w:rsidP="002F556F">
            <w:pPr>
              <w:rPr>
                <w:color w:val="000000"/>
              </w:rPr>
            </w:pPr>
            <w:r w:rsidRPr="0061408C">
              <w:rPr>
                <w:color w:val="000000"/>
              </w:rPr>
              <w:t>D3S_USER_DEFINED_12</w:t>
            </w:r>
          </w:p>
        </w:tc>
        <w:tc>
          <w:tcPr>
            <w:tcW w:w="1167" w:type="dxa"/>
          </w:tcPr>
          <w:p w14:paraId="5EB56EAF" w14:textId="77777777" w:rsidR="007975A7" w:rsidRPr="0061408C" w:rsidRDefault="007975A7" w:rsidP="002F556F">
            <w:pPr>
              <w:rPr>
                <w:color w:val="000000"/>
              </w:rPr>
            </w:pPr>
          </w:p>
        </w:tc>
        <w:tc>
          <w:tcPr>
            <w:tcW w:w="1256" w:type="dxa"/>
          </w:tcPr>
          <w:p w14:paraId="716427AE" w14:textId="77777777" w:rsidR="007975A7" w:rsidRPr="0061408C" w:rsidRDefault="007975A7" w:rsidP="002F556F">
            <w:pPr>
              <w:rPr>
                <w:color w:val="000000"/>
              </w:rPr>
            </w:pPr>
            <w:r w:rsidRPr="0061408C">
              <w:rPr>
                <w:color w:val="000000"/>
              </w:rPr>
              <w:t>String</w:t>
            </w:r>
          </w:p>
        </w:tc>
        <w:tc>
          <w:tcPr>
            <w:tcW w:w="2577" w:type="dxa"/>
          </w:tcPr>
          <w:p w14:paraId="2A5344EF" w14:textId="77777777" w:rsidR="007975A7" w:rsidRPr="0061408C" w:rsidRDefault="007975A7" w:rsidP="002F556F">
            <w:pPr>
              <w:rPr>
                <w:color w:val="000000"/>
              </w:rPr>
            </w:pPr>
            <w:r w:rsidRPr="0061408C">
              <w:rPr>
                <w:color w:val="000000"/>
              </w:rPr>
              <w:t>Spare field</w:t>
            </w:r>
          </w:p>
        </w:tc>
      </w:tr>
    </w:tbl>
    <w:p w14:paraId="234E8C55" w14:textId="77777777" w:rsidR="007975A7" w:rsidRDefault="007975A7" w:rsidP="000078E7"/>
    <w:p w14:paraId="176A5918" w14:textId="77777777" w:rsidR="001D7908" w:rsidRPr="00C529B0" w:rsidRDefault="001D7908" w:rsidP="00B327BA">
      <w:pPr>
        <w:pStyle w:val="Heading3"/>
        <w:numPr>
          <w:ilvl w:val="2"/>
          <w:numId w:val="22"/>
        </w:numPr>
        <w:rPr>
          <w:b/>
        </w:rPr>
      </w:pPr>
      <w:bookmarkStart w:id="148" w:name="_Toc23404816"/>
      <w:r w:rsidRPr="00C529B0">
        <w:rPr>
          <w:b/>
        </w:rPr>
        <w:t>IGX_DB_</w:t>
      </w:r>
      <w:r>
        <w:rPr>
          <w:b/>
        </w:rPr>
        <w:t>SCORING_ENGINE</w:t>
      </w:r>
      <w:r w:rsidRPr="00C529B0">
        <w:rPr>
          <w:b/>
        </w:rPr>
        <w:t>_LOG</w:t>
      </w:r>
      <w:bookmarkEnd w:id="148"/>
    </w:p>
    <w:p w14:paraId="65E8BABE" w14:textId="77777777" w:rsidR="001D7908" w:rsidRDefault="001D7908" w:rsidP="001D7908">
      <w:pPr>
        <w:ind w:left="360"/>
        <w:rPr>
          <w:sz w:val="22"/>
          <w:szCs w:val="22"/>
        </w:rPr>
      </w:pPr>
    </w:p>
    <w:p w14:paraId="2C5100BD" w14:textId="77777777" w:rsidR="001D7908" w:rsidRPr="00FF1B81" w:rsidRDefault="001D7908" w:rsidP="001D7908">
      <w:pPr>
        <w:ind w:left="360"/>
        <w:jc w:val="both"/>
        <w:rPr>
          <w:rFonts w:asciiTheme="majorHAnsi" w:hAnsiTheme="majorHAnsi" w:cstheme="majorHAnsi"/>
        </w:rPr>
      </w:pPr>
      <w:r>
        <w:rPr>
          <w:rFonts w:asciiTheme="majorHAnsi" w:hAnsiTheme="majorHAnsi" w:cstheme="majorHAnsi"/>
        </w:rPr>
        <w:t>This DB store stores log of the Scoring Engine</w:t>
      </w:r>
      <w:r w:rsidRPr="00FF1B81">
        <w:rPr>
          <w:rFonts w:asciiTheme="majorHAnsi" w:hAnsiTheme="majorHAnsi" w:cstheme="majorHAnsi"/>
        </w:rPr>
        <w:t xml:space="preserve"> process. This store will be </w:t>
      </w:r>
      <w:r>
        <w:rPr>
          <w:rFonts w:asciiTheme="majorHAnsi" w:hAnsiTheme="majorHAnsi" w:cstheme="majorHAnsi"/>
        </w:rPr>
        <w:t>of</w:t>
      </w:r>
      <w:r w:rsidRPr="00FF1B81">
        <w:rPr>
          <w:rFonts w:asciiTheme="majorHAnsi" w:hAnsiTheme="majorHAnsi" w:cstheme="majorHAnsi"/>
        </w:rPr>
        <w:t xml:space="preserve"> DB</w:t>
      </w:r>
      <w:r>
        <w:rPr>
          <w:rFonts w:asciiTheme="majorHAnsi" w:hAnsiTheme="majorHAnsi" w:cstheme="majorHAnsi"/>
        </w:rPr>
        <w:t xml:space="preserve"> type</w:t>
      </w:r>
      <w:r w:rsidRPr="00FF1B81">
        <w:rPr>
          <w:rFonts w:asciiTheme="majorHAnsi" w:hAnsiTheme="majorHAnsi" w:cstheme="majorHAnsi"/>
        </w:rPr>
        <w:t>.</w:t>
      </w:r>
    </w:p>
    <w:p w14:paraId="3A9613D9" w14:textId="77777777" w:rsidR="001D7908" w:rsidRPr="00FF1B81" w:rsidRDefault="001D7908" w:rsidP="001D7908">
      <w:pPr>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1D7908" w:rsidRPr="00FF1B81" w14:paraId="16A52B4A" w14:textId="77777777" w:rsidTr="00015F92">
        <w:tc>
          <w:tcPr>
            <w:tcW w:w="3024" w:type="dxa"/>
            <w:tcMar>
              <w:top w:w="0" w:type="dxa"/>
              <w:left w:w="108" w:type="dxa"/>
              <w:bottom w:w="0" w:type="dxa"/>
              <w:right w:w="108" w:type="dxa"/>
            </w:tcMar>
            <w:hideMark/>
          </w:tcPr>
          <w:p w14:paraId="2A8446B9"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F99E759"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3E4D0764"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2C215ACD" w14:textId="77777777" w:rsidR="001D7908" w:rsidRPr="00FF1B81" w:rsidRDefault="001D7908" w:rsidP="00015F92">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1D7908" w:rsidRPr="00FF1B81" w14:paraId="7B7BA850" w14:textId="77777777" w:rsidTr="00015F92">
        <w:tc>
          <w:tcPr>
            <w:tcW w:w="3024" w:type="dxa"/>
            <w:tcMar>
              <w:top w:w="0" w:type="dxa"/>
              <w:left w:w="108" w:type="dxa"/>
              <w:bottom w:w="0" w:type="dxa"/>
              <w:right w:w="108" w:type="dxa"/>
            </w:tcMar>
            <w:hideMark/>
          </w:tcPr>
          <w:p w14:paraId="597A6DEE" w14:textId="77777777" w:rsidR="001D7908" w:rsidRPr="00FF1B81" w:rsidRDefault="00877EF7" w:rsidP="00015F92">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48D81834" w14:textId="77777777" w:rsidR="001D7908" w:rsidRPr="00FF1B81" w:rsidRDefault="00877EF7" w:rsidP="00015F92">
            <w:pPr>
              <w:rPr>
                <w:rFonts w:asciiTheme="majorHAnsi" w:hAnsiTheme="majorHAnsi" w:cstheme="majorHAnsi"/>
                <w:sz w:val="22"/>
                <w:szCs w:val="22"/>
                <w:lang w:val="en-IN"/>
              </w:rPr>
            </w:pPr>
            <w:r>
              <w:rPr>
                <w:rFonts w:asciiTheme="majorHAnsi" w:hAnsiTheme="majorHAnsi" w:cstheme="majorHAnsi"/>
              </w:rPr>
              <w:t>3 months</w:t>
            </w:r>
          </w:p>
        </w:tc>
        <w:tc>
          <w:tcPr>
            <w:tcW w:w="1800" w:type="dxa"/>
            <w:tcMar>
              <w:top w:w="0" w:type="dxa"/>
              <w:left w:w="108" w:type="dxa"/>
              <w:bottom w:w="0" w:type="dxa"/>
              <w:right w:w="108" w:type="dxa"/>
            </w:tcMar>
            <w:hideMark/>
          </w:tcPr>
          <w:p w14:paraId="25256D71" w14:textId="77777777" w:rsidR="001D7908" w:rsidRPr="00FF1B81" w:rsidRDefault="001D7908" w:rsidP="00015F92">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7E446C4" w14:textId="77777777" w:rsidR="001D7908" w:rsidRPr="00FF1B81" w:rsidRDefault="001D7908" w:rsidP="00015F92">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1F50078" w14:textId="77777777" w:rsidR="001D7908" w:rsidRPr="00FF1B81" w:rsidRDefault="001D7908" w:rsidP="001D7908">
      <w:pPr>
        <w:rPr>
          <w:rFonts w:asciiTheme="majorHAnsi" w:hAnsiTheme="majorHAnsi" w:cstheme="majorHAnsi"/>
        </w:rPr>
      </w:pPr>
    </w:p>
    <w:tbl>
      <w:tblPr>
        <w:tblStyle w:val="TableGrid"/>
        <w:tblW w:w="9540" w:type="dxa"/>
        <w:tblInd w:w="411" w:type="dxa"/>
        <w:tblLook w:val="04A0" w:firstRow="1" w:lastRow="0" w:firstColumn="1" w:lastColumn="0" w:noHBand="0" w:noVBand="1"/>
      </w:tblPr>
      <w:tblGrid>
        <w:gridCol w:w="8"/>
        <w:gridCol w:w="3137"/>
        <w:gridCol w:w="9"/>
        <w:gridCol w:w="1158"/>
        <w:gridCol w:w="8"/>
        <w:gridCol w:w="1257"/>
        <w:gridCol w:w="8"/>
        <w:gridCol w:w="3940"/>
        <w:gridCol w:w="15"/>
      </w:tblGrid>
      <w:tr w:rsidR="001D7908" w:rsidRPr="00FF1B81" w14:paraId="7257E250" w14:textId="77777777" w:rsidTr="00864BDC">
        <w:trPr>
          <w:gridBefore w:val="1"/>
          <w:wBefore w:w="8" w:type="dxa"/>
        </w:trPr>
        <w:tc>
          <w:tcPr>
            <w:tcW w:w="3146" w:type="dxa"/>
            <w:gridSpan w:val="2"/>
          </w:tcPr>
          <w:p w14:paraId="3F1FDBBA"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6" w:type="dxa"/>
            <w:gridSpan w:val="2"/>
          </w:tcPr>
          <w:p w14:paraId="443D4A22"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65" w:type="dxa"/>
            <w:gridSpan w:val="2"/>
          </w:tcPr>
          <w:p w14:paraId="7E51D2D7"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955" w:type="dxa"/>
            <w:gridSpan w:val="2"/>
          </w:tcPr>
          <w:p w14:paraId="24126FCD" w14:textId="77777777" w:rsidR="001D7908" w:rsidRPr="00FF1B81" w:rsidRDefault="001D7908" w:rsidP="00015F92">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1D7908" w:rsidRPr="00FF1B81" w14:paraId="2825EC08" w14:textId="77777777" w:rsidTr="00864BDC">
        <w:trPr>
          <w:gridBefore w:val="1"/>
          <w:wBefore w:w="8" w:type="dxa"/>
        </w:trPr>
        <w:tc>
          <w:tcPr>
            <w:tcW w:w="3146" w:type="dxa"/>
            <w:gridSpan w:val="2"/>
          </w:tcPr>
          <w:p w14:paraId="309204E9" w14:textId="77777777" w:rsidR="001D7908" w:rsidRPr="00296A6B" w:rsidRDefault="001D7908" w:rsidP="00015F92">
            <w:pPr>
              <w:rPr>
                <w:color w:val="000000"/>
              </w:rPr>
            </w:pPr>
            <w:r w:rsidRPr="00296A6B">
              <w:rPr>
                <w:color w:val="000000"/>
              </w:rPr>
              <w:t>D3S_PROCESS_ID</w:t>
            </w:r>
          </w:p>
        </w:tc>
        <w:tc>
          <w:tcPr>
            <w:tcW w:w="1166" w:type="dxa"/>
            <w:gridSpan w:val="2"/>
          </w:tcPr>
          <w:p w14:paraId="6CD31D35" w14:textId="77777777" w:rsidR="001D7908" w:rsidRPr="00296A6B" w:rsidRDefault="001D7908" w:rsidP="00015F92">
            <w:pPr>
              <w:rPr>
                <w:color w:val="000000"/>
              </w:rPr>
            </w:pPr>
            <w:r w:rsidRPr="00296A6B">
              <w:rPr>
                <w:color w:val="000000"/>
              </w:rPr>
              <w:t>Y</w:t>
            </w:r>
          </w:p>
        </w:tc>
        <w:tc>
          <w:tcPr>
            <w:tcW w:w="1265" w:type="dxa"/>
            <w:gridSpan w:val="2"/>
          </w:tcPr>
          <w:p w14:paraId="7A146DCA" w14:textId="77777777" w:rsidR="001D7908" w:rsidRPr="00296A6B" w:rsidRDefault="001D7908" w:rsidP="00015F92">
            <w:pPr>
              <w:rPr>
                <w:color w:val="000000"/>
              </w:rPr>
            </w:pPr>
            <w:r w:rsidRPr="00296A6B">
              <w:rPr>
                <w:color w:val="000000"/>
              </w:rPr>
              <w:t>String</w:t>
            </w:r>
          </w:p>
        </w:tc>
        <w:tc>
          <w:tcPr>
            <w:tcW w:w="3955" w:type="dxa"/>
            <w:gridSpan w:val="2"/>
          </w:tcPr>
          <w:p w14:paraId="7CC4E22E" w14:textId="77777777" w:rsidR="001D7908" w:rsidRPr="00296A6B" w:rsidRDefault="001D7908" w:rsidP="00015F92">
            <w:pPr>
              <w:rPr>
                <w:color w:val="000000"/>
              </w:rPr>
            </w:pPr>
            <w:r w:rsidRPr="00296A6B">
              <w:rPr>
                <w:color w:val="000000"/>
              </w:rPr>
              <w:t>Process id of the process</w:t>
            </w:r>
          </w:p>
        </w:tc>
      </w:tr>
      <w:tr w:rsidR="001D7908" w:rsidRPr="00FF1B81" w14:paraId="5EBFC695" w14:textId="77777777" w:rsidTr="00864BDC">
        <w:trPr>
          <w:gridBefore w:val="1"/>
          <w:wBefore w:w="8" w:type="dxa"/>
        </w:trPr>
        <w:tc>
          <w:tcPr>
            <w:tcW w:w="3146" w:type="dxa"/>
            <w:gridSpan w:val="2"/>
          </w:tcPr>
          <w:p w14:paraId="51DCC958" w14:textId="77777777" w:rsidR="001D7908" w:rsidRPr="00296A6B" w:rsidRDefault="001D7908" w:rsidP="00015F92">
            <w:pPr>
              <w:rPr>
                <w:color w:val="000000"/>
              </w:rPr>
            </w:pPr>
            <w:r w:rsidRPr="00296A6B">
              <w:rPr>
                <w:color w:val="000000"/>
              </w:rPr>
              <w:t>D3S_WORK_ID</w:t>
            </w:r>
          </w:p>
        </w:tc>
        <w:tc>
          <w:tcPr>
            <w:tcW w:w="1166" w:type="dxa"/>
            <w:gridSpan w:val="2"/>
          </w:tcPr>
          <w:p w14:paraId="1E251807" w14:textId="77777777" w:rsidR="001D7908" w:rsidRPr="00296A6B" w:rsidRDefault="001D7908" w:rsidP="00015F92">
            <w:pPr>
              <w:rPr>
                <w:color w:val="000000"/>
              </w:rPr>
            </w:pPr>
          </w:p>
        </w:tc>
        <w:tc>
          <w:tcPr>
            <w:tcW w:w="1265" w:type="dxa"/>
            <w:gridSpan w:val="2"/>
          </w:tcPr>
          <w:p w14:paraId="10177CF8" w14:textId="77777777" w:rsidR="001D7908" w:rsidRPr="00296A6B" w:rsidRDefault="001D7908" w:rsidP="00015F92">
            <w:pPr>
              <w:rPr>
                <w:color w:val="000000"/>
              </w:rPr>
            </w:pPr>
            <w:r w:rsidRPr="00296A6B">
              <w:rPr>
                <w:color w:val="000000"/>
              </w:rPr>
              <w:t>String</w:t>
            </w:r>
          </w:p>
        </w:tc>
        <w:tc>
          <w:tcPr>
            <w:tcW w:w="3955" w:type="dxa"/>
            <w:gridSpan w:val="2"/>
          </w:tcPr>
          <w:p w14:paraId="7021E0F3" w14:textId="77777777" w:rsidR="001D7908" w:rsidRPr="00296A6B" w:rsidRDefault="001D7908" w:rsidP="00015F92">
            <w:pPr>
              <w:rPr>
                <w:color w:val="000000"/>
              </w:rPr>
            </w:pPr>
            <w:r w:rsidRPr="00296A6B">
              <w:rPr>
                <w:color w:val="000000"/>
              </w:rPr>
              <w:t>Work id of the process</w:t>
            </w:r>
          </w:p>
        </w:tc>
      </w:tr>
      <w:tr w:rsidR="00864BDC" w:rsidRPr="00FF1B81" w14:paraId="769ED10A" w14:textId="77777777" w:rsidTr="00864BDC">
        <w:trPr>
          <w:gridBefore w:val="1"/>
          <w:wBefore w:w="8" w:type="dxa"/>
        </w:trPr>
        <w:tc>
          <w:tcPr>
            <w:tcW w:w="3146" w:type="dxa"/>
            <w:gridSpan w:val="2"/>
          </w:tcPr>
          <w:p w14:paraId="7E322927" w14:textId="77777777" w:rsidR="00864BDC" w:rsidRPr="00296A6B" w:rsidRDefault="00864BDC" w:rsidP="00566EEF">
            <w:pPr>
              <w:rPr>
                <w:color w:val="000000"/>
              </w:rPr>
            </w:pPr>
            <w:r w:rsidRPr="00296A6B">
              <w:rPr>
                <w:color w:val="000000"/>
              </w:rPr>
              <w:t>RUN_DATE</w:t>
            </w:r>
          </w:p>
        </w:tc>
        <w:tc>
          <w:tcPr>
            <w:tcW w:w="1166" w:type="dxa"/>
            <w:gridSpan w:val="2"/>
          </w:tcPr>
          <w:p w14:paraId="6561B401" w14:textId="77777777" w:rsidR="00864BDC" w:rsidRPr="00296A6B" w:rsidRDefault="00864BDC" w:rsidP="00566EEF">
            <w:pPr>
              <w:rPr>
                <w:color w:val="000000"/>
              </w:rPr>
            </w:pPr>
            <w:r w:rsidRPr="00296A6B">
              <w:rPr>
                <w:color w:val="000000"/>
              </w:rPr>
              <w:t>Y</w:t>
            </w:r>
          </w:p>
        </w:tc>
        <w:tc>
          <w:tcPr>
            <w:tcW w:w="1265" w:type="dxa"/>
            <w:gridSpan w:val="2"/>
          </w:tcPr>
          <w:p w14:paraId="7043677F" w14:textId="77777777" w:rsidR="00864BDC" w:rsidRPr="00296A6B" w:rsidRDefault="00864BDC" w:rsidP="00566EEF">
            <w:pPr>
              <w:rPr>
                <w:color w:val="000000"/>
              </w:rPr>
            </w:pPr>
            <w:r w:rsidRPr="00296A6B">
              <w:rPr>
                <w:color w:val="000000"/>
              </w:rPr>
              <w:t>Date</w:t>
            </w:r>
          </w:p>
        </w:tc>
        <w:tc>
          <w:tcPr>
            <w:tcW w:w="3955" w:type="dxa"/>
            <w:gridSpan w:val="2"/>
          </w:tcPr>
          <w:p w14:paraId="64E66ADF" w14:textId="77777777" w:rsidR="00864BDC" w:rsidRPr="00296A6B" w:rsidRDefault="00864BDC" w:rsidP="00566EEF">
            <w:pPr>
              <w:rPr>
                <w:color w:val="000000"/>
              </w:rPr>
            </w:pPr>
            <w:r w:rsidRPr="00296A6B">
              <w:rPr>
                <w:color w:val="000000"/>
              </w:rPr>
              <w:t>Date on which process executed</w:t>
            </w:r>
          </w:p>
        </w:tc>
      </w:tr>
      <w:tr w:rsidR="001D7908" w:rsidRPr="00FF1B81" w14:paraId="477A5082" w14:textId="77777777" w:rsidTr="00864BDC">
        <w:trPr>
          <w:gridBefore w:val="1"/>
          <w:wBefore w:w="8" w:type="dxa"/>
        </w:trPr>
        <w:tc>
          <w:tcPr>
            <w:tcW w:w="3146" w:type="dxa"/>
            <w:gridSpan w:val="2"/>
          </w:tcPr>
          <w:p w14:paraId="45C65947" w14:textId="77777777" w:rsidR="001D7908" w:rsidRPr="00296A6B" w:rsidRDefault="00D41667" w:rsidP="00D41667">
            <w:pPr>
              <w:rPr>
                <w:color w:val="000000"/>
              </w:rPr>
            </w:pPr>
            <w:r>
              <w:rPr>
                <w:color w:val="000000"/>
              </w:rPr>
              <w:t>EVAL_</w:t>
            </w:r>
            <w:r w:rsidR="001D7908" w:rsidRPr="00296A6B">
              <w:rPr>
                <w:color w:val="000000"/>
              </w:rPr>
              <w:t>RUN_</w:t>
            </w:r>
            <w:r>
              <w:rPr>
                <w:color w:val="000000"/>
              </w:rPr>
              <w:t>TS</w:t>
            </w:r>
          </w:p>
        </w:tc>
        <w:tc>
          <w:tcPr>
            <w:tcW w:w="1166" w:type="dxa"/>
            <w:gridSpan w:val="2"/>
          </w:tcPr>
          <w:p w14:paraId="655BE151" w14:textId="77777777" w:rsidR="001D7908" w:rsidRPr="00296A6B" w:rsidRDefault="001D7908" w:rsidP="00015F92">
            <w:pPr>
              <w:rPr>
                <w:color w:val="000000"/>
              </w:rPr>
            </w:pPr>
          </w:p>
        </w:tc>
        <w:tc>
          <w:tcPr>
            <w:tcW w:w="1265" w:type="dxa"/>
            <w:gridSpan w:val="2"/>
          </w:tcPr>
          <w:p w14:paraId="10DFC92E" w14:textId="77777777" w:rsidR="001D7908" w:rsidRPr="00296A6B" w:rsidRDefault="005A6177" w:rsidP="00015F92">
            <w:pPr>
              <w:rPr>
                <w:color w:val="000000"/>
              </w:rPr>
            </w:pPr>
            <w:r>
              <w:rPr>
                <w:color w:val="000000"/>
              </w:rPr>
              <w:t>DateTime</w:t>
            </w:r>
          </w:p>
        </w:tc>
        <w:tc>
          <w:tcPr>
            <w:tcW w:w="3955" w:type="dxa"/>
            <w:gridSpan w:val="2"/>
          </w:tcPr>
          <w:p w14:paraId="74359AA3" w14:textId="77777777" w:rsidR="001D7908" w:rsidRPr="00296A6B" w:rsidRDefault="00D41667" w:rsidP="00015F92">
            <w:pPr>
              <w:rPr>
                <w:color w:val="000000"/>
              </w:rPr>
            </w:pPr>
            <w:r>
              <w:rPr>
                <w:color w:val="000000"/>
              </w:rPr>
              <w:t>Max(IGX_DS_DQ_RESULTS.RUN_TIMESTAMP)</w:t>
            </w:r>
          </w:p>
        </w:tc>
      </w:tr>
      <w:tr w:rsidR="001D7908" w:rsidRPr="00FF1B81" w14:paraId="25F4DCAF" w14:textId="77777777" w:rsidTr="00864BDC">
        <w:trPr>
          <w:gridBefore w:val="1"/>
          <w:wBefore w:w="8" w:type="dxa"/>
        </w:trPr>
        <w:tc>
          <w:tcPr>
            <w:tcW w:w="3146" w:type="dxa"/>
            <w:gridSpan w:val="2"/>
          </w:tcPr>
          <w:p w14:paraId="3A6F5748" w14:textId="77777777" w:rsidR="001D7908" w:rsidRPr="00296A6B" w:rsidRDefault="001D7908" w:rsidP="00015F92">
            <w:pPr>
              <w:rPr>
                <w:color w:val="000000"/>
              </w:rPr>
            </w:pPr>
            <w:r w:rsidRPr="00296A6B">
              <w:rPr>
                <w:color w:val="000000"/>
              </w:rPr>
              <w:t>START_TS</w:t>
            </w:r>
          </w:p>
        </w:tc>
        <w:tc>
          <w:tcPr>
            <w:tcW w:w="1166" w:type="dxa"/>
            <w:gridSpan w:val="2"/>
          </w:tcPr>
          <w:p w14:paraId="5C7426A4" w14:textId="77777777" w:rsidR="001D7908" w:rsidRPr="00296A6B" w:rsidRDefault="001D7908" w:rsidP="00015F92">
            <w:pPr>
              <w:rPr>
                <w:color w:val="000000"/>
              </w:rPr>
            </w:pPr>
          </w:p>
        </w:tc>
        <w:tc>
          <w:tcPr>
            <w:tcW w:w="1265" w:type="dxa"/>
            <w:gridSpan w:val="2"/>
          </w:tcPr>
          <w:p w14:paraId="6EFB5856" w14:textId="77777777" w:rsidR="001D7908" w:rsidRPr="00296A6B" w:rsidRDefault="005A6177" w:rsidP="00015F92">
            <w:pPr>
              <w:rPr>
                <w:color w:val="000000"/>
              </w:rPr>
            </w:pPr>
            <w:r>
              <w:rPr>
                <w:color w:val="000000"/>
              </w:rPr>
              <w:t>DateTime</w:t>
            </w:r>
          </w:p>
        </w:tc>
        <w:tc>
          <w:tcPr>
            <w:tcW w:w="3955" w:type="dxa"/>
            <w:gridSpan w:val="2"/>
          </w:tcPr>
          <w:p w14:paraId="3B78D7A0" w14:textId="77777777" w:rsidR="001D7908" w:rsidRPr="00296A6B" w:rsidRDefault="001D7908" w:rsidP="00015F92">
            <w:pPr>
              <w:rPr>
                <w:color w:val="000000"/>
              </w:rPr>
            </w:pPr>
            <w:r w:rsidRPr="00296A6B">
              <w:rPr>
                <w:color w:val="000000"/>
              </w:rPr>
              <w:t>Start time of the process</w:t>
            </w:r>
          </w:p>
        </w:tc>
      </w:tr>
      <w:tr w:rsidR="001D7908" w:rsidRPr="00FF1B81" w14:paraId="0204CE81" w14:textId="77777777" w:rsidTr="00864BDC">
        <w:trPr>
          <w:gridBefore w:val="1"/>
          <w:wBefore w:w="8" w:type="dxa"/>
        </w:trPr>
        <w:tc>
          <w:tcPr>
            <w:tcW w:w="3146" w:type="dxa"/>
            <w:gridSpan w:val="2"/>
          </w:tcPr>
          <w:p w14:paraId="3DC2EAF5" w14:textId="77777777" w:rsidR="001D7908" w:rsidRPr="00296A6B" w:rsidRDefault="001D7908" w:rsidP="00015F92">
            <w:pPr>
              <w:rPr>
                <w:color w:val="000000"/>
              </w:rPr>
            </w:pPr>
            <w:r w:rsidRPr="00296A6B">
              <w:rPr>
                <w:color w:val="000000"/>
              </w:rPr>
              <w:t>END_TS</w:t>
            </w:r>
          </w:p>
        </w:tc>
        <w:tc>
          <w:tcPr>
            <w:tcW w:w="1166" w:type="dxa"/>
            <w:gridSpan w:val="2"/>
          </w:tcPr>
          <w:p w14:paraId="79BC9A7B" w14:textId="77777777" w:rsidR="001D7908" w:rsidRPr="00296A6B" w:rsidRDefault="001D7908" w:rsidP="00015F92">
            <w:pPr>
              <w:rPr>
                <w:color w:val="000000"/>
              </w:rPr>
            </w:pPr>
          </w:p>
        </w:tc>
        <w:tc>
          <w:tcPr>
            <w:tcW w:w="1265" w:type="dxa"/>
            <w:gridSpan w:val="2"/>
          </w:tcPr>
          <w:p w14:paraId="537F6CF3" w14:textId="77777777" w:rsidR="001D7908" w:rsidRPr="00296A6B" w:rsidRDefault="005A6177" w:rsidP="00015F92">
            <w:pPr>
              <w:rPr>
                <w:color w:val="000000"/>
              </w:rPr>
            </w:pPr>
            <w:r>
              <w:rPr>
                <w:color w:val="000000"/>
              </w:rPr>
              <w:t>DateTime</w:t>
            </w:r>
          </w:p>
        </w:tc>
        <w:tc>
          <w:tcPr>
            <w:tcW w:w="3955" w:type="dxa"/>
            <w:gridSpan w:val="2"/>
          </w:tcPr>
          <w:p w14:paraId="5A838150" w14:textId="77777777" w:rsidR="001D7908" w:rsidRPr="00296A6B" w:rsidRDefault="001D7908" w:rsidP="00015F92">
            <w:pPr>
              <w:rPr>
                <w:color w:val="000000"/>
              </w:rPr>
            </w:pPr>
            <w:r w:rsidRPr="00296A6B">
              <w:rPr>
                <w:color w:val="000000"/>
              </w:rPr>
              <w:t>End time of the process</w:t>
            </w:r>
          </w:p>
        </w:tc>
      </w:tr>
      <w:tr w:rsidR="001D7908" w:rsidRPr="00296A6B" w14:paraId="4215EA15" w14:textId="77777777" w:rsidTr="00864BDC">
        <w:trPr>
          <w:gridAfter w:val="1"/>
          <w:wAfter w:w="15" w:type="dxa"/>
          <w:trHeight w:val="240"/>
        </w:trPr>
        <w:tc>
          <w:tcPr>
            <w:tcW w:w="3145" w:type="dxa"/>
            <w:gridSpan w:val="2"/>
            <w:hideMark/>
          </w:tcPr>
          <w:p w14:paraId="0D72E8AF" w14:textId="77777777" w:rsidR="001D7908" w:rsidRPr="00296A6B" w:rsidRDefault="001D7908" w:rsidP="00015F92">
            <w:pPr>
              <w:rPr>
                <w:color w:val="000000"/>
              </w:rPr>
            </w:pPr>
            <w:r w:rsidRPr="00296A6B">
              <w:rPr>
                <w:color w:val="000000"/>
              </w:rPr>
              <w:t>D3S_SYSTEM_CREATED_TS</w:t>
            </w:r>
          </w:p>
        </w:tc>
        <w:tc>
          <w:tcPr>
            <w:tcW w:w="1167" w:type="dxa"/>
            <w:gridSpan w:val="2"/>
          </w:tcPr>
          <w:p w14:paraId="0C552F70" w14:textId="77777777" w:rsidR="001D7908" w:rsidRPr="00296A6B" w:rsidRDefault="001D7908" w:rsidP="00015F92">
            <w:pPr>
              <w:rPr>
                <w:color w:val="000000"/>
              </w:rPr>
            </w:pPr>
          </w:p>
        </w:tc>
        <w:tc>
          <w:tcPr>
            <w:tcW w:w="1265" w:type="dxa"/>
            <w:gridSpan w:val="2"/>
            <w:hideMark/>
          </w:tcPr>
          <w:p w14:paraId="3B098619" w14:textId="77777777" w:rsidR="001D7908" w:rsidRPr="00296A6B" w:rsidRDefault="001D7908" w:rsidP="00015F92">
            <w:pPr>
              <w:rPr>
                <w:color w:val="000000"/>
              </w:rPr>
            </w:pPr>
            <w:r w:rsidRPr="00296A6B">
              <w:rPr>
                <w:color w:val="000000"/>
              </w:rPr>
              <w:t>DateTime</w:t>
            </w:r>
          </w:p>
        </w:tc>
        <w:tc>
          <w:tcPr>
            <w:tcW w:w="3948" w:type="dxa"/>
            <w:gridSpan w:val="2"/>
          </w:tcPr>
          <w:p w14:paraId="776A3F93" w14:textId="77777777" w:rsidR="001D7908" w:rsidRPr="00296A6B" w:rsidRDefault="001D7908" w:rsidP="00015F92">
            <w:pPr>
              <w:spacing w:line="276" w:lineRule="auto"/>
              <w:rPr>
                <w:color w:val="000000"/>
              </w:rPr>
            </w:pPr>
            <w:r w:rsidRPr="00296A6B">
              <w:rPr>
                <w:color w:val="000000"/>
              </w:rPr>
              <w:t>Date/Time at which record inserted into data store</w:t>
            </w:r>
          </w:p>
        </w:tc>
      </w:tr>
      <w:tr w:rsidR="001D7908" w:rsidRPr="00BD0BEE" w14:paraId="79810606" w14:textId="77777777" w:rsidTr="00864BDC">
        <w:trPr>
          <w:gridBefore w:val="1"/>
          <w:wBefore w:w="8" w:type="dxa"/>
          <w:trHeight w:val="288"/>
        </w:trPr>
        <w:tc>
          <w:tcPr>
            <w:tcW w:w="3146" w:type="dxa"/>
            <w:gridSpan w:val="2"/>
            <w:noWrap/>
            <w:hideMark/>
          </w:tcPr>
          <w:p w14:paraId="5DC1EEE2" w14:textId="77777777" w:rsidR="001D7908" w:rsidRPr="00BD0BEE" w:rsidRDefault="001D7908" w:rsidP="00015F92">
            <w:pPr>
              <w:rPr>
                <w:rFonts w:eastAsiaTheme="minorHAnsi" w:cs="Calibri"/>
                <w:color w:val="000000"/>
              </w:rPr>
            </w:pPr>
            <w:r>
              <w:rPr>
                <w:color w:val="000000"/>
              </w:rPr>
              <w:t>D3S_</w:t>
            </w:r>
            <w:r w:rsidRPr="00BD0BEE">
              <w:rPr>
                <w:color w:val="000000"/>
              </w:rPr>
              <w:t>USER_DEFINED_1</w:t>
            </w:r>
          </w:p>
        </w:tc>
        <w:tc>
          <w:tcPr>
            <w:tcW w:w="1166" w:type="dxa"/>
            <w:gridSpan w:val="2"/>
            <w:noWrap/>
          </w:tcPr>
          <w:p w14:paraId="73F64A56" w14:textId="77777777" w:rsidR="001D7908" w:rsidRPr="00BD0BEE" w:rsidRDefault="001D7908" w:rsidP="00015F92">
            <w:pPr>
              <w:rPr>
                <w:rFonts w:eastAsiaTheme="minorHAnsi" w:cs="Calibri"/>
                <w:color w:val="000000"/>
              </w:rPr>
            </w:pPr>
          </w:p>
        </w:tc>
        <w:tc>
          <w:tcPr>
            <w:tcW w:w="1265" w:type="dxa"/>
            <w:gridSpan w:val="2"/>
            <w:noWrap/>
            <w:hideMark/>
          </w:tcPr>
          <w:p w14:paraId="4A8EB735" w14:textId="77777777" w:rsidR="001D7908" w:rsidRPr="00BD0BEE" w:rsidRDefault="001D7908" w:rsidP="00015F92">
            <w:pPr>
              <w:rPr>
                <w:rFonts w:eastAsiaTheme="minorHAnsi" w:cs="Calibri"/>
                <w:color w:val="000000"/>
              </w:rPr>
            </w:pPr>
            <w:r w:rsidRPr="00BD0BEE">
              <w:rPr>
                <w:color w:val="000000"/>
              </w:rPr>
              <w:t>Big Integer</w:t>
            </w:r>
          </w:p>
        </w:tc>
        <w:tc>
          <w:tcPr>
            <w:tcW w:w="3955" w:type="dxa"/>
            <w:gridSpan w:val="2"/>
            <w:hideMark/>
          </w:tcPr>
          <w:p w14:paraId="601750BB"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4A5346BA" w14:textId="77777777" w:rsidTr="00864BDC">
        <w:trPr>
          <w:gridBefore w:val="1"/>
          <w:wBefore w:w="8" w:type="dxa"/>
          <w:trHeight w:val="288"/>
        </w:trPr>
        <w:tc>
          <w:tcPr>
            <w:tcW w:w="3146" w:type="dxa"/>
            <w:gridSpan w:val="2"/>
            <w:noWrap/>
            <w:hideMark/>
          </w:tcPr>
          <w:p w14:paraId="65D10A31" w14:textId="77777777" w:rsidR="001D7908" w:rsidRPr="00BD0BEE" w:rsidRDefault="001D7908" w:rsidP="00015F92">
            <w:pPr>
              <w:rPr>
                <w:rFonts w:eastAsiaTheme="minorHAnsi" w:cs="Calibri"/>
                <w:color w:val="000000"/>
              </w:rPr>
            </w:pPr>
            <w:r>
              <w:rPr>
                <w:color w:val="000000"/>
              </w:rPr>
              <w:t>D3S_</w:t>
            </w:r>
            <w:r w:rsidRPr="00BD0BEE">
              <w:rPr>
                <w:color w:val="000000"/>
              </w:rPr>
              <w:t>USER_DEFINED_2</w:t>
            </w:r>
          </w:p>
        </w:tc>
        <w:tc>
          <w:tcPr>
            <w:tcW w:w="1166" w:type="dxa"/>
            <w:gridSpan w:val="2"/>
            <w:noWrap/>
          </w:tcPr>
          <w:p w14:paraId="1F80D6F0" w14:textId="77777777" w:rsidR="001D7908" w:rsidRPr="00BD0BEE" w:rsidRDefault="001D7908" w:rsidP="00015F92">
            <w:pPr>
              <w:rPr>
                <w:rFonts w:eastAsiaTheme="minorHAnsi" w:cs="Calibri"/>
                <w:color w:val="000000"/>
              </w:rPr>
            </w:pPr>
          </w:p>
        </w:tc>
        <w:tc>
          <w:tcPr>
            <w:tcW w:w="1265" w:type="dxa"/>
            <w:gridSpan w:val="2"/>
            <w:noWrap/>
            <w:hideMark/>
          </w:tcPr>
          <w:p w14:paraId="2CC28690" w14:textId="77777777" w:rsidR="001D7908" w:rsidRPr="00BD0BEE" w:rsidRDefault="001D7908" w:rsidP="00015F92">
            <w:pPr>
              <w:rPr>
                <w:rFonts w:eastAsiaTheme="minorHAnsi" w:cs="Calibri"/>
                <w:color w:val="000000"/>
              </w:rPr>
            </w:pPr>
            <w:r w:rsidRPr="00BD0BEE">
              <w:rPr>
                <w:color w:val="000000"/>
              </w:rPr>
              <w:t>Big Integer</w:t>
            </w:r>
          </w:p>
        </w:tc>
        <w:tc>
          <w:tcPr>
            <w:tcW w:w="3955" w:type="dxa"/>
            <w:gridSpan w:val="2"/>
            <w:hideMark/>
          </w:tcPr>
          <w:p w14:paraId="3DB0FFD4"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D2A9173" w14:textId="77777777" w:rsidTr="00864BDC">
        <w:trPr>
          <w:gridBefore w:val="1"/>
          <w:wBefore w:w="8" w:type="dxa"/>
          <w:trHeight w:val="288"/>
        </w:trPr>
        <w:tc>
          <w:tcPr>
            <w:tcW w:w="3146" w:type="dxa"/>
            <w:gridSpan w:val="2"/>
            <w:noWrap/>
            <w:hideMark/>
          </w:tcPr>
          <w:p w14:paraId="77CD17D2" w14:textId="77777777" w:rsidR="001D7908" w:rsidRPr="00BD0BEE" w:rsidRDefault="001D7908" w:rsidP="00015F92">
            <w:pPr>
              <w:rPr>
                <w:rFonts w:eastAsiaTheme="minorHAnsi" w:cs="Calibri"/>
                <w:color w:val="000000"/>
              </w:rPr>
            </w:pPr>
            <w:r>
              <w:rPr>
                <w:color w:val="000000"/>
              </w:rPr>
              <w:t>D3S_</w:t>
            </w:r>
            <w:r w:rsidRPr="00BD0BEE">
              <w:rPr>
                <w:color w:val="000000"/>
              </w:rPr>
              <w:t>USER_DEFINED_3</w:t>
            </w:r>
          </w:p>
        </w:tc>
        <w:tc>
          <w:tcPr>
            <w:tcW w:w="1166" w:type="dxa"/>
            <w:gridSpan w:val="2"/>
            <w:noWrap/>
          </w:tcPr>
          <w:p w14:paraId="1217D3B8" w14:textId="77777777" w:rsidR="001D7908" w:rsidRPr="00BD0BEE" w:rsidRDefault="001D7908" w:rsidP="00015F92">
            <w:pPr>
              <w:rPr>
                <w:rFonts w:eastAsiaTheme="minorHAnsi" w:cs="Calibri"/>
                <w:color w:val="000000"/>
              </w:rPr>
            </w:pPr>
          </w:p>
        </w:tc>
        <w:tc>
          <w:tcPr>
            <w:tcW w:w="1265" w:type="dxa"/>
            <w:gridSpan w:val="2"/>
            <w:noWrap/>
            <w:hideMark/>
          </w:tcPr>
          <w:p w14:paraId="3721FA35" w14:textId="77777777" w:rsidR="001D7908" w:rsidRPr="00BD0BEE" w:rsidRDefault="001D7908" w:rsidP="00015F92">
            <w:pPr>
              <w:rPr>
                <w:rFonts w:eastAsiaTheme="minorHAnsi" w:cs="Calibri"/>
                <w:color w:val="000000"/>
              </w:rPr>
            </w:pPr>
            <w:r w:rsidRPr="00BD0BEE">
              <w:rPr>
                <w:color w:val="000000"/>
              </w:rPr>
              <w:t>Date</w:t>
            </w:r>
          </w:p>
        </w:tc>
        <w:tc>
          <w:tcPr>
            <w:tcW w:w="3955" w:type="dxa"/>
            <w:gridSpan w:val="2"/>
            <w:hideMark/>
          </w:tcPr>
          <w:p w14:paraId="2D889E38"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117D21E9" w14:textId="77777777" w:rsidTr="00864BDC">
        <w:trPr>
          <w:gridBefore w:val="1"/>
          <w:wBefore w:w="8" w:type="dxa"/>
          <w:trHeight w:val="288"/>
        </w:trPr>
        <w:tc>
          <w:tcPr>
            <w:tcW w:w="3146" w:type="dxa"/>
            <w:gridSpan w:val="2"/>
            <w:noWrap/>
            <w:hideMark/>
          </w:tcPr>
          <w:p w14:paraId="151AD115" w14:textId="77777777" w:rsidR="001D7908" w:rsidRPr="00BD0BEE" w:rsidRDefault="001D7908" w:rsidP="00015F92">
            <w:pPr>
              <w:rPr>
                <w:rFonts w:eastAsiaTheme="minorHAnsi" w:cs="Calibri"/>
                <w:color w:val="000000"/>
              </w:rPr>
            </w:pPr>
            <w:r>
              <w:rPr>
                <w:color w:val="000000"/>
              </w:rPr>
              <w:t>D3S_</w:t>
            </w:r>
            <w:r w:rsidRPr="00BD0BEE">
              <w:rPr>
                <w:color w:val="000000"/>
              </w:rPr>
              <w:t>USER_DEFINED_4</w:t>
            </w:r>
          </w:p>
        </w:tc>
        <w:tc>
          <w:tcPr>
            <w:tcW w:w="1166" w:type="dxa"/>
            <w:gridSpan w:val="2"/>
            <w:noWrap/>
          </w:tcPr>
          <w:p w14:paraId="40D3C01C" w14:textId="77777777" w:rsidR="001D7908" w:rsidRPr="00BD0BEE" w:rsidRDefault="001D7908" w:rsidP="00015F92">
            <w:pPr>
              <w:rPr>
                <w:rFonts w:eastAsiaTheme="minorHAnsi" w:cs="Calibri"/>
                <w:color w:val="000000"/>
              </w:rPr>
            </w:pPr>
          </w:p>
        </w:tc>
        <w:tc>
          <w:tcPr>
            <w:tcW w:w="1265" w:type="dxa"/>
            <w:gridSpan w:val="2"/>
            <w:noWrap/>
            <w:hideMark/>
          </w:tcPr>
          <w:p w14:paraId="167DD5D4" w14:textId="77777777" w:rsidR="001D7908" w:rsidRPr="00BD0BEE" w:rsidRDefault="001D7908" w:rsidP="00015F92">
            <w:pPr>
              <w:rPr>
                <w:rFonts w:eastAsiaTheme="minorHAnsi" w:cs="Calibri"/>
                <w:color w:val="000000"/>
              </w:rPr>
            </w:pPr>
            <w:r w:rsidRPr="00BD0BEE">
              <w:rPr>
                <w:color w:val="000000"/>
              </w:rPr>
              <w:t>Date</w:t>
            </w:r>
          </w:p>
        </w:tc>
        <w:tc>
          <w:tcPr>
            <w:tcW w:w="3955" w:type="dxa"/>
            <w:gridSpan w:val="2"/>
            <w:hideMark/>
          </w:tcPr>
          <w:p w14:paraId="7480EFD1"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9BC5394" w14:textId="77777777" w:rsidTr="00864BDC">
        <w:trPr>
          <w:gridBefore w:val="1"/>
          <w:wBefore w:w="8" w:type="dxa"/>
          <w:trHeight w:val="288"/>
        </w:trPr>
        <w:tc>
          <w:tcPr>
            <w:tcW w:w="3146" w:type="dxa"/>
            <w:gridSpan w:val="2"/>
            <w:noWrap/>
            <w:hideMark/>
          </w:tcPr>
          <w:p w14:paraId="088A9A3A" w14:textId="77777777" w:rsidR="001D7908" w:rsidRPr="00BD0BEE" w:rsidRDefault="001D7908" w:rsidP="00015F92">
            <w:pPr>
              <w:rPr>
                <w:rFonts w:eastAsiaTheme="minorHAnsi" w:cs="Calibri"/>
                <w:color w:val="000000"/>
              </w:rPr>
            </w:pPr>
            <w:r>
              <w:rPr>
                <w:color w:val="000000"/>
              </w:rPr>
              <w:t>D3S_</w:t>
            </w:r>
            <w:r w:rsidRPr="00BD0BEE">
              <w:rPr>
                <w:color w:val="000000"/>
              </w:rPr>
              <w:t>USER_DEFINED_5</w:t>
            </w:r>
          </w:p>
        </w:tc>
        <w:tc>
          <w:tcPr>
            <w:tcW w:w="1166" w:type="dxa"/>
            <w:gridSpan w:val="2"/>
            <w:noWrap/>
          </w:tcPr>
          <w:p w14:paraId="484B477C" w14:textId="77777777" w:rsidR="001D7908" w:rsidRPr="00BD0BEE" w:rsidRDefault="001D7908" w:rsidP="00015F92">
            <w:pPr>
              <w:rPr>
                <w:rFonts w:eastAsiaTheme="minorHAnsi" w:cs="Calibri"/>
                <w:color w:val="000000"/>
              </w:rPr>
            </w:pPr>
          </w:p>
        </w:tc>
        <w:tc>
          <w:tcPr>
            <w:tcW w:w="1265" w:type="dxa"/>
            <w:gridSpan w:val="2"/>
            <w:noWrap/>
            <w:hideMark/>
          </w:tcPr>
          <w:p w14:paraId="0B024487" w14:textId="77777777" w:rsidR="001D7908" w:rsidRPr="00BD0BEE" w:rsidRDefault="001D7908" w:rsidP="00015F92">
            <w:pPr>
              <w:rPr>
                <w:rFonts w:eastAsiaTheme="minorHAnsi" w:cs="Calibri"/>
                <w:color w:val="000000"/>
              </w:rPr>
            </w:pPr>
            <w:r w:rsidRPr="00BD0BEE">
              <w:rPr>
                <w:color w:val="000000"/>
              </w:rPr>
              <w:t>DateTime</w:t>
            </w:r>
          </w:p>
        </w:tc>
        <w:tc>
          <w:tcPr>
            <w:tcW w:w="3955" w:type="dxa"/>
            <w:gridSpan w:val="2"/>
            <w:hideMark/>
          </w:tcPr>
          <w:p w14:paraId="710BB8C5"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435B9042" w14:textId="77777777" w:rsidTr="00864BDC">
        <w:trPr>
          <w:gridBefore w:val="1"/>
          <w:wBefore w:w="8" w:type="dxa"/>
          <w:trHeight w:val="288"/>
        </w:trPr>
        <w:tc>
          <w:tcPr>
            <w:tcW w:w="3146" w:type="dxa"/>
            <w:gridSpan w:val="2"/>
            <w:noWrap/>
            <w:hideMark/>
          </w:tcPr>
          <w:p w14:paraId="78DF31E6" w14:textId="77777777" w:rsidR="001D7908" w:rsidRPr="00BD0BEE" w:rsidRDefault="001D7908" w:rsidP="00015F92">
            <w:pPr>
              <w:rPr>
                <w:rFonts w:eastAsiaTheme="minorHAnsi" w:cs="Calibri"/>
                <w:color w:val="000000"/>
              </w:rPr>
            </w:pPr>
            <w:r>
              <w:rPr>
                <w:color w:val="000000"/>
              </w:rPr>
              <w:t>D3S_</w:t>
            </w:r>
            <w:r w:rsidRPr="00BD0BEE">
              <w:rPr>
                <w:color w:val="000000"/>
              </w:rPr>
              <w:t>USER_DEFINED_6</w:t>
            </w:r>
          </w:p>
        </w:tc>
        <w:tc>
          <w:tcPr>
            <w:tcW w:w="1166" w:type="dxa"/>
            <w:gridSpan w:val="2"/>
            <w:noWrap/>
          </w:tcPr>
          <w:p w14:paraId="258A3C4B" w14:textId="77777777" w:rsidR="001D7908" w:rsidRPr="00BD0BEE" w:rsidRDefault="001D7908" w:rsidP="00015F92">
            <w:pPr>
              <w:rPr>
                <w:rFonts w:eastAsiaTheme="minorHAnsi" w:cs="Calibri"/>
                <w:color w:val="000000"/>
              </w:rPr>
            </w:pPr>
          </w:p>
        </w:tc>
        <w:tc>
          <w:tcPr>
            <w:tcW w:w="1265" w:type="dxa"/>
            <w:gridSpan w:val="2"/>
            <w:noWrap/>
            <w:hideMark/>
          </w:tcPr>
          <w:p w14:paraId="4337C6EA" w14:textId="77777777" w:rsidR="001D7908" w:rsidRPr="00BD0BEE" w:rsidRDefault="001D7908" w:rsidP="00015F92">
            <w:pPr>
              <w:rPr>
                <w:rFonts w:eastAsiaTheme="minorHAnsi" w:cs="Calibri"/>
                <w:color w:val="000000"/>
              </w:rPr>
            </w:pPr>
            <w:r w:rsidRPr="00BD0BEE">
              <w:rPr>
                <w:color w:val="000000"/>
              </w:rPr>
              <w:t>DateTime</w:t>
            </w:r>
          </w:p>
        </w:tc>
        <w:tc>
          <w:tcPr>
            <w:tcW w:w="3955" w:type="dxa"/>
            <w:gridSpan w:val="2"/>
            <w:hideMark/>
          </w:tcPr>
          <w:p w14:paraId="4DD6C54A"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E939D1F" w14:textId="77777777" w:rsidTr="00864BDC">
        <w:trPr>
          <w:gridBefore w:val="1"/>
          <w:wBefore w:w="8" w:type="dxa"/>
          <w:trHeight w:val="288"/>
        </w:trPr>
        <w:tc>
          <w:tcPr>
            <w:tcW w:w="3146" w:type="dxa"/>
            <w:gridSpan w:val="2"/>
            <w:noWrap/>
            <w:hideMark/>
          </w:tcPr>
          <w:p w14:paraId="2ABA0ECB" w14:textId="77777777" w:rsidR="001D7908" w:rsidRPr="00BD0BEE" w:rsidRDefault="001D7908" w:rsidP="00015F92">
            <w:pPr>
              <w:rPr>
                <w:rFonts w:eastAsiaTheme="minorHAnsi" w:cs="Calibri"/>
                <w:color w:val="000000"/>
              </w:rPr>
            </w:pPr>
            <w:r>
              <w:rPr>
                <w:color w:val="000000"/>
              </w:rPr>
              <w:t>D3S_</w:t>
            </w:r>
            <w:r w:rsidRPr="00BD0BEE">
              <w:rPr>
                <w:color w:val="000000"/>
              </w:rPr>
              <w:t>USER_DEFINED_7</w:t>
            </w:r>
          </w:p>
        </w:tc>
        <w:tc>
          <w:tcPr>
            <w:tcW w:w="1166" w:type="dxa"/>
            <w:gridSpan w:val="2"/>
            <w:noWrap/>
          </w:tcPr>
          <w:p w14:paraId="3ED63AEB" w14:textId="77777777" w:rsidR="001D7908" w:rsidRPr="00BD0BEE" w:rsidRDefault="001D7908" w:rsidP="00015F92">
            <w:pPr>
              <w:rPr>
                <w:rFonts w:eastAsiaTheme="minorHAnsi" w:cs="Calibri"/>
                <w:color w:val="000000"/>
              </w:rPr>
            </w:pPr>
          </w:p>
        </w:tc>
        <w:tc>
          <w:tcPr>
            <w:tcW w:w="1265" w:type="dxa"/>
            <w:gridSpan w:val="2"/>
            <w:noWrap/>
            <w:hideMark/>
          </w:tcPr>
          <w:p w14:paraId="3B9F138D" w14:textId="77777777" w:rsidR="001D7908" w:rsidRPr="00BD0BEE" w:rsidRDefault="001D7908" w:rsidP="00015F92">
            <w:pPr>
              <w:rPr>
                <w:rFonts w:eastAsiaTheme="minorHAnsi" w:cs="Calibri"/>
                <w:color w:val="000000"/>
              </w:rPr>
            </w:pPr>
            <w:r w:rsidRPr="00BD0BEE">
              <w:rPr>
                <w:color w:val="000000"/>
              </w:rPr>
              <w:t>String</w:t>
            </w:r>
          </w:p>
        </w:tc>
        <w:tc>
          <w:tcPr>
            <w:tcW w:w="3955" w:type="dxa"/>
            <w:gridSpan w:val="2"/>
            <w:hideMark/>
          </w:tcPr>
          <w:p w14:paraId="60BDDB51"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56619DED" w14:textId="77777777" w:rsidTr="00864BDC">
        <w:trPr>
          <w:gridBefore w:val="1"/>
          <w:wBefore w:w="8" w:type="dxa"/>
          <w:trHeight w:val="288"/>
        </w:trPr>
        <w:tc>
          <w:tcPr>
            <w:tcW w:w="3146" w:type="dxa"/>
            <w:gridSpan w:val="2"/>
            <w:noWrap/>
            <w:hideMark/>
          </w:tcPr>
          <w:p w14:paraId="2FFFA147" w14:textId="77777777" w:rsidR="001D7908" w:rsidRPr="00BD0BEE" w:rsidRDefault="001D7908" w:rsidP="00015F92">
            <w:pPr>
              <w:rPr>
                <w:rFonts w:eastAsiaTheme="minorHAnsi" w:cs="Calibri"/>
                <w:color w:val="000000"/>
              </w:rPr>
            </w:pPr>
            <w:r>
              <w:rPr>
                <w:color w:val="000000"/>
              </w:rPr>
              <w:t>D3S_</w:t>
            </w:r>
            <w:r w:rsidRPr="00BD0BEE">
              <w:rPr>
                <w:color w:val="000000"/>
              </w:rPr>
              <w:t>USER_DEFINED_8</w:t>
            </w:r>
          </w:p>
        </w:tc>
        <w:tc>
          <w:tcPr>
            <w:tcW w:w="1166" w:type="dxa"/>
            <w:gridSpan w:val="2"/>
            <w:noWrap/>
          </w:tcPr>
          <w:p w14:paraId="7CDAF3BC" w14:textId="77777777" w:rsidR="001D7908" w:rsidRPr="00BD0BEE" w:rsidRDefault="001D7908" w:rsidP="00015F92">
            <w:pPr>
              <w:rPr>
                <w:rFonts w:eastAsiaTheme="minorHAnsi" w:cs="Calibri"/>
                <w:color w:val="000000"/>
              </w:rPr>
            </w:pPr>
          </w:p>
        </w:tc>
        <w:tc>
          <w:tcPr>
            <w:tcW w:w="1265" w:type="dxa"/>
            <w:gridSpan w:val="2"/>
            <w:noWrap/>
            <w:hideMark/>
          </w:tcPr>
          <w:p w14:paraId="76C5766B" w14:textId="77777777" w:rsidR="001D7908" w:rsidRPr="00BD0BEE" w:rsidRDefault="001D7908" w:rsidP="00015F92">
            <w:pPr>
              <w:rPr>
                <w:rFonts w:eastAsiaTheme="minorHAnsi" w:cs="Calibri"/>
                <w:color w:val="000000"/>
              </w:rPr>
            </w:pPr>
            <w:r w:rsidRPr="00BD0BEE">
              <w:rPr>
                <w:color w:val="000000"/>
              </w:rPr>
              <w:t>String</w:t>
            </w:r>
          </w:p>
        </w:tc>
        <w:tc>
          <w:tcPr>
            <w:tcW w:w="3955" w:type="dxa"/>
            <w:gridSpan w:val="2"/>
            <w:hideMark/>
          </w:tcPr>
          <w:p w14:paraId="105CE248"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300AC03" w14:textId="77777777" w:rsidTr="00864BDC">
        <w:trPr>
          <w:gridBefore w:val="1"/>
          <w:wBefore w:w="8" w:type="dxa"/>
          <w:trHeight w:val="288"/>
        </w:trPr>
        <w:tc>
          <w:tcPr>
            <w:tcW w:w="3146" w:type="dxa"/>
            <w:gridSpan w:val="2"/>
            <w:noWrap/>
            <w:hideMark/>
          </w:tcPr>
          <w:p w14:paraId="79F468A8" w14:textId="77777777" w:rsidR="001D7908" w:rsidRPr="00BD0BEE" w:rsidRDefault="001D7908" w:rsidP="00015F92">
            <w:pPr>
              <w:rPr>
                <w:rFonts w:eastAsiaTheme="minorHAnsi" w:cs="Calibri"/>
                <w:color w:val="000000"/>
              </w:rPr>
            </w:pPr>
            <w:r>
              <w:rPr>
                <w:color w:val="000000"/>
              </w:rPr>
              <w:t>D3S_</w:t>
            </w:r>
            <w:r w:rsidRPr="00BD0BEE">
              <w:rPr>
                <w:color w:val="000000"/>
              </w:rPr>
              <w:t>USER_DEFINED_9</w:t>
            </w:r>
          </w:p>
        </w:tc>
        <w:tc>
          <w:tcPr>
            <w:tcW w:w="1166" w:type="dxa"/>
            <w:gridSpan w:val="2"/>
            <w:noWrap/>
          </w:tcPr>
          <w:p w14:paraId="305FF3E3" w14:textId="77777777" w:rsidR="001D7908" w:rsidRPr="00BD0BEE" w:rsidRDefault="001D7908" w:rsidP="00015F92">
            <w:pPr>
              <w:rPr>
                <w:rFonts w:eastAsiaTheme="minorHAnsi" w:cs="Calibri"/>
                <w:color w:val="000000"/>
              </w:rPr>
            </w:pPr>
          </w:p>
        </w:tc>
        <w:tc>
          <w:tcPr>
            <w:tcW w:w="1265" w:type="dxa"/>
            <w:gridSpan w:val="2"/>
            <w:noWrap/>
            <w:hideMark/>
          </w:tcPr>
          <w:p w14:paraId="6C1C12DF" w14:textId="77777777" w:rsidR="001D7908" w:rsidRPr="00BD0BEE" w:rsidRDefault="001D7908" w:rsidP="00015F92">
            <w:pPr>
              <w:rPr>
                <w:rFonts w:eastAsiaTheme="minorHAnsi" w:cs="Calibri"/>
                <w:color w:val="000000"/>
              </w:rPr>
            </w:pPr>
            <w:r w:rsidRPr="00BD0BEE">
              <w:rPr>
                <w:color w:val="000000"/>
              </w:rPr>
              <w:t>String</w:t>
            </w:r>
          </w:p>
        </w:tc>
        <w:tc>
          <w:tcPr>
            <w:tcW w:w="3955" w:type="dxa"/>
            <w:gridSpan w:val="2"/>
            <w:hideMark/>
          </w:tcPr>
          <w:p w14:paraId="0C0CD2D3"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6BB223B8" w14:textId="77777777" w:rsidTr="00864BDC">
        <w:trPr>
          <w:gridBefore w:val="1"/>
          <w:wBefore w:w="8" w:type="dxa"/>
          <w:trHeight w:val="576"/>
        </w:trPr>
        <w:tc>
          <w:tcPr>
            <w:tcW w:w="3146" w:type="dxa"/>
            <w:gridSpan w:val="2"/>
          </w:tcPr>
          <w:p w14:paraId="2BD3D43F" w14:textId="77777777" w:rsidR="001D7908" w:rsidRPr="00BD0BEE" w:rsidRDefault="001D7908" w:rsidP="00015F92">
            <w:pPr>
              <w:rPr>
                <w:rFonts w:eastAsiaTheme="minorHAnsi" w:cs="Calibri"/>
                <w:color w:val="000000"/>
              </w:rPr>
            </w:pPr>
            <w:r>
              <w:rPr>
                <w:color w:val="000000"/>
              </w:rPr>
              <w:t>D3S_</w:t>
            </w:r>
            <w:r w:rsidRPr="00BD0BEE">
              <w:rPr>
                <w:color w:val="000000"/>
              </w:rPr>
              <w:t>USER_DEFINED_10</w:t>
            </w:r>
          </w:p>
        </w:tc>
        <w:tc>
          <w:tcPr>
            <w:tcW w:w="1166" w:type="dxa"/>
            <w:gridSpan w:val="2"/>
            <w:noWrap/>
          </w:tcPr>
          <w:p w14:paraId="7882309A" w14:textId="77777777" w:rsidR="001D7908" w:rsidRPr="00BD0BEE" w:rsidRDefault="001D7908" w:rsidP="00015F92">
            <w:pPr>
              <w:rPr>
                <w:rFonts w:eastAsiaTheme="minorHAnsi" w:cs="Calibri"/>
                <w:color w:val="000000"/>
              </w:rPr>
            </w:pPr>
          </w:p>
        </w:tc>
        <w:tc>
          <w:tcPr>
            <w:tcW w:w="1265" w:type="dxa"/>
            <w:gridSpan w:val="2"/>
            <w:noWrap/>
          </w:tcPr>
          <w:p w14:paraId="358F7B3B" w14:textId="77777777" w:rsidR="001D7908" w:rsidRPr="00BD0BEE" w:rsidRDefault="001D7908" w:rsidP="00015F92">
            <w:pPr>
              <w:rPr>
                <w:rFonts w:eastAsiaTheme="minorHAnsi" w:cs="Calibri"/>
                <w:color w:val="000000"/>
              </w:rPr>
            </w:pPr>
            <w:r w:rsidRPr="00BD0BEE">
              <w:rPr>
                <w:color w:val="000000"/>
              </w:rPr>
              <w:t>String</w:t>
            </w:r>
          </w:p>
        </w:tc>
        <w:tc>
          <w:tcPr>
            <w:tcW w:w="3955" w:type="dxa"/>
            <w:gridSpan w:val="2"/>
          </w:tcPr>
          <w:p w14:paraId="5C7766DD"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5080ACE0" w14:textId="77777777" w:rsidTr="00864BDC">
        <w:trPr>
          <w:gridBefore w:val="1"/>
          <w:wBefore w:w="8" w:type="dxa"/>
          <w:trHeight w:val="288"/>
        </w:trPr>
        <w:tc>
          <w:tcPr>
            <w:tcW w:w="3146" w:type="dxa"/>
            <w:gridSpan w:val="2"/>
            <w:noWrap/>
          </w:tcPr>
          <w:p w14:paraId="2C113837" w14:textId="77777777" w:rsidR="001D7908" w:rsidRPr="00BD0BEE" w:rsidRDefault="001D7908" w:rsidP="00015F92">
            <w:pPr>
              <w:rPr>
                <w:rFonts w:eastAsiaTheme="minorHAnsi" w:cs="Calibri"/>
                <w:color w:val="000000"/>
              </w:rPr>
            </w:pPr>
            <w:r>
              <w:rPr>
                <w:color w:val="000000"/>
              </w:rPr>
              <w:t>D3S_</w:t>
            </w:r>
            <w:r w:rsidRPr="00BD0BEE">
              <w:rPr>
                <w:color w:val="000000"/>
              </w:rPr>
              <w:t>USER_DEFINED_11</w:t>
            </w:r>
          </w:p>
        </w:tc>
        <w:tc>
          <w:tcPr>
            <w:tcW w:w="1166" w:type="dxa"/>
            <w:gridSpan w:val="2"/>
            <w:noWrap/>
          </w:tcPr>
          <w:p w14:paraId="2BA65EE3" w14:textId="77777777" w:rsidR="001D7908" w:rsidRPr="00BD0BEE" w:rsidRDefault="001D7908" w:rsidP="00015F92">
            <w:pPr>
              <w:rPr>
                <w:rFonts w:eastAsiaTheme="minorHAnsi" w:cs="Calibri"/>
                <w:color w:val="000000"/>
              </w:rPr>
            </w:pPr>
          </w:p>
        </w:tc>
        <w:tc>
          <w:tcPr>
            <w:tcW w:w="1265" w:type="dxa"/>
            <w:gridSpan w:val="2"/>
            <w:noWrap/>
          </w:tcPr>
          <w:p w14:paraId="2892FA31" w14:textId="77777777" w:rsidR="001D7908" w:rsidRPr="00BD0BEE" w:rsidRDefault="001D7908" w:rsidP="00015F92">
            <w:pPr>
              <w:rPr>
                <w:rFonts w:eastAsiaTheme="minorHAnsi" w:cs="Calibri"/>
                <w:color w:val="000000"/>
              </w:rPr>
            </w:pPr>
            <w:r w:rsidRPr="00BD0BEE">
              <w:rPr>
                <w:color w:val="000000"/>
              </w:rPr>
              <w:t>String</w:t>
            </w:r>
          </w:p>
        </w:tc>
        <w:tc>
          <w:tcPr>
            <w:tcW w:w="3955" w:type="dxa"/>
            <w:gridSpan w:val="2"/>
          </w:tcPr>
          <w:p w14:paraId="2994E778" w14:textId="77777777" w:rsidR="001D7908" w:rsidRPr="00BD0BEE" w:rsidRDefault="001D7908" w:rsidP="00015F92">
            <w:pPr>
              <w:rPr>
                <w:rFonts w:eastAsiaTheme="minorHAnsi" w:cs="Calibri"/>
                <w:color w:val="000000"/>
              </w:rPr>
            </w:pPr>
            <w:r w:rsidRPr="00BD0BEE">
              <w:rPr>
                <w:color w:val="000000"/>
              </w:rPr>
              <w:t>Spare field</w:t>
            </w:r>
          </w:p>
        </w:tc>
      </w:tr>
      <w:tr w:rsidR="001D7908" w:rsidRPr="00BD0BEE" w14:paraId="1C0F6956" w14:textId="77777777" w:rsidTr="00864BDC">
        <w:trPr>
          <w:gridBefore w:val="1"/>
          <w:wBefore w:w="8" w:type="dxa"/>
          <w:trHeight w:val="288"/>
        </w:trPr>
        <w:tc>
          <w:tcPr>
            <w:tcW w:w="3146" w:type="dxa"/>
            <w:gridSpan w:val="2"/>
            <w:noWrap/>
          </w:tcPr>
          <w:p w14:paraId="7374F5BF" w14:textId="77777777" w:rsidR="001D7908" w:rsidRPr="00BD0BEE" w:rsidRDefault="001D7908" w:rsidP="00015F92">
            <w:pPr>
              <w:rPr>
                <w:rFonts w:eastAsiaTheme="minorHAnsi" w:cs="Calibri"/>
                <w:color w:val="000000"/>
              </w:rPr>
            </w:pPr>
            <w:r>
              <w:rPr>
                <w:color w:val="000000"/>
              </w:rPr>
              <w:t>D3S_</w:t>
            </w:r>
            <w:r w:rsidRPr="00BD0BEE">
              <w:rPr>
                <w:color w:val="000000"/>
              </w:rPr>
              <w:t>USER_DEFINED_12</w:t>
            </w:r>
          </w:p>
        </w:tc>
        <w:tc>
          <w:tcPr>
            <w:tcW w:w="1166" w:type="dxa"/>
            <w:gridSpan w:val="2"/>
            <w:noWrap/>
          </w:tcPr>
          <w:p w14:paraId="6904A190" w14:textId="77777777" w:rsidR="001D7908" w:rsidRPr="00BD0BEE" w:rsidRDefault="001D7908" w:rsidP="00015F92">
            <w:pPr>
              <w:rPr>
                <w:rFonts w:eastAsiaTheme="minorHAnsi" w:cs="Calibri"/>
                <w:color w:val="000000"/>
              </w:rPr>
            </w:pPr>
          </w:p>
        </w:tc>
        <w:tc>
          <w:tcPr>
            <w:tcW w:w="1265" w:type="dxa"/>
            <w:gridSpan w:val="2"/>
            <w:noWrap/>
          </w:tcPr>
          <w:p w14:paraId="71B6F0D8" w14:textId="77777777" w:rsidR="001D7908" w:rsidRPr="00BD0BEE" w:rsidRDefault="001D7908" w:rsidP="00015F92">
            <w:pPr>
              <w:rPr>
                <w:rFonts w:eastAsiaTheme="minorHAnsi" w:cs="Calibri"/>
                <w:color w:val="000000"/>
              </w:rPr>
            </w:pPr>
            <w:r w:rsidRPr="00BD0BEE">
              <w:rPr>
                <w:color w:val="000000"/>
              </w:rPr>
              <w:t>String</w:t>
            </w:r>
          </w:p>
        </w:tc>
        <w:tc>
          <w:tcPr>
            <w:tcW w:w="3955" w:type="dxa"/>
            <w:gridSpan w:val="2"/>
          </w:tcPr>
          <w:p w14:paraId="12427F04" w14:textId="77777777" w:rsidR="001D7908" w:rsidRPr="00BD0BEE" w:rsidRDefault="001D7908" w:rsidP="00015F92">
            <w:pPr>
              <w:rPr>
                <w:rFonts w:eastAsiaTheme="minorHAnsi" w:cs="Calibri"/>
                <w:color w:val="000000"/>
              </w:rPr>
            </w:pPr>
            <w:r w:rsidRPr="00BD0BEE">
              <w:rPr>
                <w:color w:val="000000"/>
              </w:rPr>
              <w:t>Spare field</w:t>
            </w:r>
          </w:p>
        </w:tc>
      </w:tr>
    </w:tbl>
    <w:p w14:paraId="1648DA84" w14:textId="77777777" w:rsidR="008D6104" w:rsidRPr="008D6104" w:rsidRDefault="008D6104" w:rsidP="00B327BA">
      <w:pPr>
        <w:pStyle w:val="ListParagraph"/>
        <w:keepNext/>
        <w:keepLines/>
        <w:numPr>
          <w:ilvl w:val="0"/>
          <w:numId w:val="23"/>
        </w:numPr>
        <w:spacing w:before="40"/>
        <w:contextualSpacing w:val="0"/>
        <w:outlineLvl w:val="2"/>
        <w:rPr>
          <w:rFonts w:asciiTheme="majorHAnsi" w:eastAsiaTheme="majorEastAsia" w:hAnsiTheme="majorHAnsi" w:cstheme="majorBidi"/>
          <w:b/>
          <w:vanish/>
          <w:color w:val="243F60" w:themeColor="accent1" w:themeShade="7F"/>
        </w:rPr>
      </w:pPr>
      <w:bookmarkStart w:id="149" w:name="_Toc19804786"/>
      <w:bookmarkStart w:id="150" w:name="_Toc21329119"/>
      <w:bookmarkStart w:id="151" w:name="_Toc21618153"/>
      <w:bookmarkStart w:id="152" w:name="_Toc23404817"/>
      <w:bookmarkEnd w:id="149"/>
      <w:bookmarkEnd w:id="150"/>
      <w:bookmarkEnd w:id="151"/>
      <w:bookmarkEnd w:id="152"/>
    </w:p>
    <w:p w14:paraId="03F3BE5E" w14:textId="77777777" w:rsidR="008D6104" w:rsidRPr="008D6104" w:rsidRDefault="008D6104" w:rsidP="00B327BA">
      <w:pPr>
        <w:pStyle w:val="ListParagraph"/>
        <w:keepNext/>
        <w:keepLines/>
        <w:numPr>
          <w:ilvl w:val="0"/>
          <w:numId w:val="23"/>
        </w:numPr>
        <w:spacing w:before="40"/>
        <w:contextualSpacing w:val="0"/>
        <w:outlineLvl w:val="2"/>
        <w:rPr>
          <w:rFonts w:asciiTheme="majorHAnsi" w:eastAsiaTheme="majorEastAsia" w:hAnsiTheme="majorHAnsi" w:cstheme="majorBidi"/>
          <w:b/>
          <w:vanish/>
          <w:color w:val="243F60" w:themeColor="accent1" w:themeShade="7F"/>
        </w:rPr>
      </w:pPr>
      <w:bookmarkStart w:id="153" w:name="_Toc19804787"/>
      <w:bookmarkStart w:id="154" w:name="_Toc21329120"/>
      <w:bookmarkStart w:id="155" w:name="_Toc21618154"/>
      <w:bookmarkStart w:id="156" w:name="_Toc23404818"/>
      <w:bookmarkEnd w:id="153"/>
      <w:bookmarkEnd w:id="154"/>
      <w:bookmarkEnd w:id="155"/>
      <w:bookmarkEnd w:id="156"/>
    </w:p>
    <w:p w14:paraId="38DAC968" w14:textId="77777777" w:rsidR="008D6104" w:rsidRPr="008D6104" w:rsidRDefault="008D6104" w:rsidP="00B327BA">
      <w:pPr>
        <w:pStyle w:val="ListParagraph"/>
        <w:keepNext/>
        <w:keepLines/>
        <w:numPr>
          <w:ilvl w:val="1"/>
          <w:numId w:val="23"/>
        </w:numPr>
        <w:spacing w:before="40"/>
        <w:contextualSpacing w:val="0"/>
        <w:outlineLvl w:val="2"/>
        <w:rPr>
          <w:rFonts w:asciiTheme="majorHAnsi" w:eastAsiaTheme="majorEastAsia" w:hAnsiTheme="majorHAnsi" w:cstheme="majorBidi"/>
          <w:b/>
          <w:vanish/>
          <w:color w:val="243F60" w:themeColor="accent1" w:themeShade="7F"/>
        </w:rPr>
      </w:pPr>
      <w:bookmarkStart w:id="157" w:name="_Toc19804788"/>
      <w:bookmarkStart w:id="158" w:name="_Toc21329121"/>
      <w:bookmarkStart w:id="159" w:name="_Toc21618155"/>
      <w:bookmarkStart w:id="160" w:name="_Toc23404819"/>
      <w:bookmarkEnd w:id="157"/>
      <w:bookmarkEnd w:id="158"/>
      <w:bookmarkEnd w:id="159"/>
      <w:bookmarkEnd w:id="160"/>
    </w:p>
    <w:p w14:paraId="3C6D6988" w14:textId="77777777" w:rsidR="008D6104" w:rsidRPr="008D6104" w:rsidRDefault="008D6104" w:rsidP="00B327BA">
      <w:pPr>
        <w:pStyle w:val="ListParagraph"/>
        <w:keepNext/>
        <w:keepLines/>
        <w:numPr>
          <w:ilvl w:val="1"/>
          <w:numId w:val="23"/>
        </w:numPr>
        <w:spacing w:before="40"/>
        <w:contextualSpacing w:val="0"/>
        <w:outlineLvl w:val="2"/>
        <w:rPr>
          <w:rFonts w:asciiTheme="majorHAnsi" w:eastAsiaTheme="majorEastAsia" w:hAnsiTheme="majorHAnsi" w:cstheme="majorBidi"/>
          <w:b/>
          <w:vanish/>
          <w:color w:val="243F60" w:themeColor="accent1" w:themeShade="7F"/>
        </w:rPr>
      </w:pPr>
      <w:bookmarkStart w:id="161" w:name="_Toc19804789"/>
      <w:bookmarkStart w:id="162" w:name="_Toc21329122"/>
      <w:bookmarkStart w:id="163" w:name="_Toc21618156"/>
      <w:bookmarkStart w:id="164" w:name="_Toc23404820"/>
      <w:bookmarkEnd w:id="161"/>
      <w:bookmarkEnd w:id="162"/>
      <w:bookmarkEnd w:id="163"/>
      <w:bookmarkEnd w:id="164"/>
    </w:p>
    <w:p w14:paraId="4C765C93"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65" w:name="_Toc19804790"/>
      <w:bookmarkStart w:id="166" w:name="_Toc21329123"/>
      <w:bookmarkStart w:id="167" w:name="_Toc21618157"/>
      <w:bookmarkStart w:id="168" w:name="_Toc23404821"/>
      <w:bookmarkEnd w:id="165"/>
      <w:bookmarkEnd w:id="166"/>
      <w:bookmarkEnd w:id="167"/>
      <w:bookmarkEnd w:id="168"/>
    </w:p>
    <w:p w14:paraId="73CA48E5"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69" w:name="_Toc19804791"/>
      <w:bookmarkStart w:id="170" w:name="_Toc21329124"/>
      <w:bookmarkStart w:id="171" w:name="_Toc21618158"/>
      <w:bookmarkStart w:id="172" w:name="_Toc23404822"/>
      <w:bookmarkEnd w:id="169"/>
      <w:bookmarkEnd w:id="170"/>
      <w:bookmarkEnd w:id="171"/>
      <w:bookmarkEnd w:id="172"/>
    </w:p>
    <w:p w14:paraId="325B5CB3"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73" w:name="_Toc19804792"/>
      <w:bookmarkStart w:id="174" w:name="_Toc21329125"/>
      <w:bookmarkStart w:id="175" w:name="_Toc21618159"/>
      <w:bookmarkStart w:id="176" w:name="_Toc23404823"/>
      <w:bookmarkEnd w:id="173"/>
      <w:bookmarkEnd w:id="174"/>
      <w:bookmarkEnd w:id="175"/>
      <w:bookmarkEnd w:id="176"/>
    </w:p>
    <w:p w14:paraId="75FFFAE4"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77" w:name="_Toc19804793"/>
      <w:bookmarkStart w:id="178" w:name="_Toc21329126"/>
      <w:bookmarkStart w:id="179" w:name="_Toc21618160"/>
      <w:bookmarkStart w:id="180" w:name="_Toc23404824"/>
      <w:bookmarkEnd w:id="177"/>
      <w:bookmarkEnd w:id="178"/>
      <w:bookmarkEnd w:id="179"/>
      <w:bookmarkEnd w:id="180"/>
    </w:p>
    <w:p w14:paraId="7849020C"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81" w:name="_Toc19804794"/>
      <w:bookmarkStart w:id="182" w:name="_Toc21329127"/>
      <w:bookmarkStart w:id="183" w:name="_Toc21618161"/>
      <w:bookmarkStart w:id="184" w:name="_Toc23404825"/>
      <w:bookmarkEnd w:id="181"/>
      <w:bookmarkEnd w:id="182"/>
      <w:bookmarkEnd w:id="183"/>
      <w:bookmarkEnd w:id="184"/>
    </w:p>
    <w:p w14:paraId="23E08511"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85" w:name="_Toc19804795"/>
      <w:bookmarkStart w:id="186" w:name="_Toc21329128"/>
      <w:bookmarkStart w:id="187" w:name="_Toc21618162"/>
      <w:bookmarkStart w:id="188" w:name="_Toc23404826"/>
      <w:bookmarkEnd w:id="185"/>
      <w:bookmarkEnd w:id="186"/>
      <w:bookmarkEnd w:id="187"/>
      <w:bookmarkEnd w:id="188"/>
    </w:p>
    <w:p w14:paraId="775D96A5"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89" w:name="_Toc19804796"/>
      <w:bookmarkStart w:id="190" w:name="_Toc21329129"/>
      <w:bookmarkStart w:id="191" w:name="_Toc21618163"/>
      <w:bookmarkStart w:id="192" w:name="_Toc23404827"/>
      <w:bookmarkEnd w:id="189"/>
      <w:bookmarkEnd w:id="190"/>
      <w:bookmarkEnd w:id="191"/>
      <w:bookmarkEnd w:id="192"/>
    </w:p>
    <w:p w14:paraId="5C691DFE"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93" w:name="_Toc19804797"/>
      <w:bookmarkStart w:id="194" w:name="_Toc21329130"/>
      <w:bookmarkStart w:id="195" w:name="_Toc21618164"/>
      <w:bookmarkStart w:id="196" w:name="_Toc23404828"/>
      <w:bookmarkEnd w:id="193"/>
      <w:bookmarkEnd w:id="194"/>
      <w:bookmarkEnd w:id="195"/>
      <w:bookmarkEnd w:id="196"/>
    </w:p>
    <w:p w14:paraId="47B08266"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197" w:name="_Toc19804798"/>
      <w:bookmarkStart w:id="198" w:name="_Toc21329131"/>
      <w:bookmarkStart w:id="199" w:name="_Toc21618165"/>
      <w:bookmarkStart w:id="200" w:name="_Toc23404829"/>
      <w:bookmarkEnd w:id="197"/>
      <w:bookmarkEnd w:id="198"/>
      <w:bookmarkEnd w:id="199"/>
      <w:bookmarkEnd w:id="200"/>
    </w:p>
    <w:p w14:paraId="598756D3" w14:textId="77777777" w:rsidR="008D6104" w:rsidRPr="008D6104" w:rsidRDefault="008D6104" w:rsidP="00B327BA">
      <w:pPr>
        <w:pStyle w:val="ListParagraph"/>
        <w:keepNext/>
        <w:keepLines/>
        <w:numPr>
          <w:ilvl w:val="2"/>
          <w:numId w:val="23"/>
        </w:numPr>
        <w:spacing w:before="40"/>
        <w:contextualSpacing w:val="0"/>
        <w:outlineLvl w:val="2"/>
        <w:rPr>
          <w:rFonts w:asciiTheme="majorHAnsi" w:eastAsiaTheme="majorEastAsia" w:hAnsiTheme="majorHAnsi" w:cstheme="majorBidi"/>
          <w:b/>
          <w:vanish/>
          <w:color w:val="243F60" w:themeColor="accent1" w:themeShade="7F"/>
        </w:rPr>
      </w:pPr>
      <w:bookmarkStart w:id="201" w:name="_Toc19804799"/>
      <w:bookmarkStart w:id="202" w:name="_Toc21329132"/>
      <w:bookmarkStart w:id="203" w:name="_Toc21618166"/>
      <w:bookmarkStart w:id="204" w:name="_Toc23404830"/>
      <w:bookmarkEnd w:id="201"/>
      <w:bookmarkEnd w:id="202"/>
      <w:bookmarkEnd w:id="203"/>
      <w:bookmarkEnd w:id="204"/>
    </w:p>
    <w:p w14:paraId="381AB957" w14:textId="77777777" w:rsidR="008D6104" w:rsidRDefault="008D6104" w:rsidP="00B327BA">
      <w:pPr>
        <w:pStyle w:val="Heading3"/>
        <w:numPr>
          <w:ilvl w:val="2"/>
          <w:numId w:val="23"/>
        </w:numPr>
        <w:rPr>
          <w:b/>
        </w:rPr>
      </w:pPr>
      <w:bookmarkStart w:id="205" w:name="_Toc23404831"/>
      <w:r w:rsidRPr="000078E7">
        <w:rPr>
          <w:b/>
        </w:rPr>
        <w:t>IGX_</w:t>
      </w:r>
      <w:r w:rsidRPr="008D6104">
        <w:rPr>
          <w:b/>
        </w:rPr>
        <w:t>DB_DG_SCORING_CONFIG</w:t>
      </w:r>
      <w:bookmarkEnd w:id="205"/>
    </w:p>
    <w:p w14:paraId="74450C87" w14:textId="77777777" w:rsidR="008D6104" w:rsidRDefault="008D6104" w:rsidP="008D6104"/>
    <w:p w14:paraId="17FE93A7" w14:textId="77777777" w:rsidR="008D6104" w:rsidRDefault="008D6104" w:rsidP="008D6104">
      <w:pPr>
        <w:ind w:left="360"/>
        <w:jc w:val="both"/>
        <w:rPr>
          <w:rFonts w:asciiTheme="majorHAnsi" w:hAnsiTheme="majorHAnsi" w:cstheme="majorHAnsi"/>
        </w:rPr>
      </w:pPr>
      <w:r>
        <w:rPr>
          <w:rFonts w:asciiTheme="majorHAnsi" w:hAnsiTheme="majorHAnsi" w:cstheme="majorHAnsi"/>
        </w:rPr>
        <w:t xml:space="preserve">This stores the </w:t>
      </w:r>
      <w:r w:rsidRPr="008D6104">
        <w:rPr>
          <w:rFonts w:asciiTheme="majorHAnsi" w:hAnsiTheme="majorHAnsi" w:cstheme="majorHAnsi"/>
        </w:rPr>
        <w:t>IGX Scoring Config reference list configured in Govern</w:t>
      </w:r>
      <w:r>
        <w:rPr>
          <w:rFonts w:asciiTheme="majorHAnsi" w:hAnsiTheme="majorHAnsi" w:cstheme="majorHAnsi"/>
        </w:rPr>
        <w:t>.</w:t>
      </w:r>
    </w:p>
    <w:p w14:paraId="1C7323D8" w14:textId="77777777" w:rsidR="008D6104" w:rsidRDefault="008D6104" w:rsidP="008D6104">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8D6104" w:rsidRPr="00FF1B81" w14:paraId="5AD038E4" w14:textId="77777777" w:rsidTr="0064445C">
        <w:tc>
          <w:tcPr>
            <w:tcW w:w="3024" w:type="dxa"/>
            <w:tcMar>
              <w:top w:w="0" w:type="dxa"/>
              <w:left w:w="108" w:type="dxa"/>
              <w:bottom w:w="0" w:type="dxa"/>
              <w:right w:w="108" w:type="dxa"/>
            </w:tcMar>
            <w:hideMark/>
          </w:tcPr>
          <w:p w14:paraId="0832D576"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133C7FE"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A8C109F"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4A668A30" w14:textId="77777777" w:rsidR="008D6104" w:rsidRPr="00FF1B81" w:rsidRDefault="008D6104"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8D6104" w:rsidRPr="00FF1B81" w14:paraId="763A5272" w14:textId="77777777" w:rsidTr="0064445C">
        <w:tc>
          <w:tcPr>
            <w:tcW w:w="3024" w:type="dxa"/>
            <w:tcMar>
              <w:top w:w="0" w:type="dxa"/>
              <w:left w:w="108" w:type="dxa"/>
              <w:bottom w:w="0" w:type="dxa"/>
              <w:right w:w="108" w:type="dxa"/>
            </w:tcMar>
            <w:hideMark/>
          </w:tcPr>
          <w:p w14:paraId="01235A6C" w14:textId="77777777" w:rsidR="008D6104" w:rsidRPr="00FF1B81" w:rsidRDefault="008D6104" w:rsidP="0064445C">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4450A1AC" w14:textId="77777777" w:rsidR="008D6104" w:rsidRPr="00FF1B81" w:rsidRDefault="002F4D8E" w:rsidP="0064445C">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6457256A" w14:textId="77777777" w:rsidR="008D6104" w:rsidRPr="00FF1B81" w:rsidRDefault="008D6104"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E434851" w14:textId="77777777" w:rsidR="008D6104" w:rsidRPr="00FF1B81" w:rsidRDefault="008D6104"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679C58B" w14:textId="77777777" w:rsidR="008D6104" w:rsidRPr="00FF1B81" w:rsidRDefault="008D6104" w:rsidP="008D6104">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8D6104" w:rsidRPr="00FF1B81" w14:paraId="5FF6B9FC" w14:textId="77777777" w:rsidTr="0064445C">
        <w:tc>
          <w:tcPr>
            <w:tcW w:w="2879" w:type="dxa"/>
          </w:tcPr>
          <w:p w14:paraId="789C2F26"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lastRenderedPageBreak/>
              <w:t>Field</w:t>
            </w:r>
          </w:p>
        </w:tc>
        <w:tc>
          <w:tcPr>
            <w:tcW w:w="1167" w:type="dxa"/>
          </w:tcPr>
          <w:p w14:paraId="1AC9B3DA"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47056D2A"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3639BC39" w14:textId="77777777" w:rsidR="008D6104" w:rsidRPr="00FF1B81" w:rsidRDefault="008D6104" w:rsidP="0064445C">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8D6104" w:rsidRPr="00FF1B81" w14:paraId="0BE124D4" w14:textId="77777777" w:rsidTr="0064445C">
        <w:tc>
          <w:tcPr>
            <w:tcW w:w="2879" w:type="dxa"/>
          </w:tcPr>
          <w:p w14:paraId="1749EC3D" w14:textId="77777777" w:rsidR="008D6104" w:rsidRPr="00296A6B" w:rsidRDefault="00347BAC" w:rsidP="0064445C">
            <w:pPr>
              <w:rPr>
                <w:color w:val="000000"/>
              </w:rPr>
            </w:pPr>
            <w:r>
              <w:rPr>
                <w:color w:val="000000"/>
              </w:rPr>
              <w:t>KEY</w:t>
            </w:r>
          </w:p>
        </w:tc>
        <w:tc>
          <w:tcPr>
            <w:tcW w:w="1167" w:type="dxa"/>
          </w:tcPr>
          <w:p w14:paraId="09F8A506" w14:textId="77777777" w:rsidR="008D6104" w:rsidRPr="00296A6B" w:rsidRDefault="008D6104" w:rsidP="0064445C">
            <w:pPr>
              <w:rPr>
                <w:color w:val="000000"/>
              </w:rPr>
            </w:pPr>
            <w:r w:rsidRPr="00296A6B">
              <w:rPr>
                <w:color w:val="000000"/>
              </w:rPr>
              <w:t>Y</w:t>
            </w:r>
          </w:p>
        </w:tc>
        <w:tc>
          <w:tcPr>
            <w:tcW w:w="1125" w:type="dxa"/>
          </w:tcPr>
          <w:p w14:paraId="22DF87E3" w14:textId="77777777" w:rsidR="008D6104" w:rsidRPr="00296A6B" w:rsidRDefault="008D6104" w:rsidP="0064445C">
            <w:pPr>
              <w:rPr>
                <w:color w:val="000000"/>
              </w:rPr>
            </w:pPr>
            <w:r>
              <w:rPr>
                <w:color w:val="000000"/>
              </w:rPr>
              <w:t>String</w:t>
            </w:r>
          </w:p>
        </w:tc>
        <w:tc>
          <w:tcPr>
            <w:tcW w:w="3247" w:type="dxa"/>
          </w:tcPr>
          <w:p w14:paraId="746CC57C" w14:textId="77777777" w:rsidR="008D6104" w:rsidRPr="00296A6B" w:rsidRDefault="008D6104" w:rsidP="00347BAC">
            <w:pPr>
              <w:rPr>
                <w:color w:val="000000"/>
              </w:rPr>
            </w:pPr>
            <w:r>
              <w:rPr>
                <w:color w:val="000000"/>
              </w:rPr>
              <w:t>IGX</w:t>
            </w:r>
            <w:r w:rsidR="00347BAC">
              <w:rPr>
                <w:color w:val="000000"/>
              </w:rPr>
              <w:t xml:space="preserve"> Scoring Config.Code</w:t>
            </w:r>
          </w:p>
        </w:tc>
      </w:tr>
      <w:tr w:rsidR="008D6104" w:rsidRPr="00FF1B81" w14:paraId="14CF46E8" w14:textId="77777777" w:rsidTr="0064445C">
        <w:tc>
          <w:tcPr>
            <w:tcW w:w="2879" w:type="dxa"/>
          </w:tcPr>
          <w:p w14:paraId="574E9961" w14:textId="77777777" w:rsidR="008D6104" w:rsidRPr="00296A6B" w:rsidRDefault="00347BAC" w:rsidP="0064445C">
            <w:pPr>
              <w:rPr>
                <w:color w:val="000000"/>
              </w:rPr>
            </w:pPr>
            <w:r>
              <w:rPr>
                <w:color w:val="000000"/>
              </w:rPr>
              <w:t>VALUE</w:t>
            </w:r>
          </w:p>
        </w:tc>
        <w:tc>
          <w:tcPr>
            <w:tcW w:w="1167" w:type="dxa"/>
          </w:tcPr>
          <w:p w14:paraId="7D5EF933" w14:textId="77777777" w:rsidR="008D6104" w:rsidRPr="00296A6B" w:rsidRDefault="008D6104" w:rsidP="0064445C">
            <w:pPr>
              <w:rPr>
                <w:color w:val="000000"/>
              </w:rPr>
            </w:pPr>
          </w:p>
        </w:tc>
        <w:tc>
          <w:tcPr>
            <w:tcW w:w="1125" w:type="dxa"/>
          </w:tcPr>
          <w:p w14:paraId="3F8B06FF" w14:textId="77777777" w:rsidR="008D6104" w:rsidRPr="00296A6B" w:rsidRDefault="008D6104" w:rsidP="0064445C">
            <w:pPr>
              <w:rPr>
                <w:color w:val="000000"/>
              </w:rPr>
            </w:pPr>
            <w:r w:rsidRPr="00296A6B">
              <w:rPr>
                <w:color w:val="000000"/>
              </w:rPr>
              <w:t>String</w:t>
            </w:r>
          </w:p>
        </w:tc>
        <w:tc>
          <w:tcPr>
            <w:tcW w:w="3247" w:type="dxa"/>
          </w:tcPr>
          <w:p w14:paraId="53984D03" w14:textId="77777777" w:rsidR="008D6104" w:rsidRPr="00296A6B" w:rsidRDefault="00347BAC" w:rsidP="00347BAC">
            <w:pPr>
              <w:rPr>
                <w:color w:val="000000"/>
              </w:rPr>
            </w:pPr>
            <w:r>
              <w:rPr>
                <w:color w:val="000000"/>
              </w:rPr>
              <w:t>IGX Scoring Config.Description</w:t>
            </w:r>
          </w:p>
        </w:tc>
      </w:tr>
      <w:tr w:rsidR="008D6104" w:rsidRPr="00BD0BEE" w14:paraId="581CB3E8" w14:textId="77777777" w:rsidTr="0064445C">
        <w:tc>
          <w:tcPr>
            <w:tcW w:w="2879" w:type="dxa"/>
          </w:tcPr>
          <w:p w14:paraId="6EDFEB73" w14:textId="77777777" w:rsidR="008D6104" w:rsidRPr="0061408C" w:rsidRDefault="008D6104" w:rsidP="0064445C">
            <w:pPr>
              <w:rPr>
                <w:color w:val="000000"/>
              </w:rPr>
            </w:pPr>
            <w:r w:rsidRPr="0061408C">
              <w:rPr>
                <w:color w:val="000000"/>
              </w:rPr>
              <w:t>D3S_PROCESS_ID</w:t>
            </w:r>
          </w:p>
        </w:tc>
        <w:tc>
          <w:tcPr>
            <w:tcW w:w="1167" w:type="dxa"/>
          </w:tcPr>
          <w:p w14:paraId="1F588B52" w14:textId="77777777" w:rsidR="008D6104" w:rsidRPr="0061408C" w:rsidRDefault="008D6104" w:rsidP="0064445C">
            <w:pPr>
              <w:rPr>
                <w:color w:val="000000"/>
              </w:rPr>
            </w:pPr>
          </w:p>
        </w:tc>
        <w:tc>
          <w:tcPr>
            <w:tcW w:w="1125" w:type="dxa"/>
          </w:tcPr>
          <w:p w14:paraId="22E59C09" w14:textId="77777777" w:rsidR="008D6104" w:rsidRPr="0061408C" w:rsidRDefault="008D6104" w:rsidP="0064445C">
            <w:pPr>
              <w:rPr>
                <w:color w:val="000000"/>
              </w:rPr>
            </w:pPr>
            <w:r w:rsidRPr="0061408C">
              <w:rPr>
                <w:color w:val="000000"/>
              </w:rPr>
              <w:t>String</w:t>
            </w:r>
          </w:p>
        </w:tc>
        <w:tc>
          <w:tcPr>
            <w:tcW w:w="3247" w:type="dxa"/>
          </w:tcPr>
          <w:p w14:paraId="5D9FD78A" w14:textId="77777777" w:rsidR="008D6104" w:rsidRPr="0061408C" w:rsidRDefault="008D6104" w:rsidP="0064445C">
            <w:pPr>
              <w:rPr>
                <w:color w:val="000000"/>
              </w:rPr>
            </w:pPr>
            <w:r w:rsidRPr="0061408C">
              <w:rPr>
                <w:color w:val="000000"/>
              </w:rPr>
              <w:t>Populate runtime PM Process Id</w:t>
            </w:r>
          </w:p>
        </w:tc>
      </w:tr>
      <w:tr w:rsidR="008D6104" w:rsidRPr="00FF1B81" w14:paraId="6018821F" w14:textId="77777777" w:rsidTr="0064445C">
        <w:tc>
          <w:tcPr>
            <w:tcW w:w="2879" w:type="dxa"/>
          </w:tcPr>
          <w:p w14:paraId="602E9EE6" w14:textId="77777777" w:rsidR="008D6104" w:rsidRPr="0061408C" w:rsidRDefault="008D6104" w:rsidP="0064445C">
            <w:pPr>
              <w:rPr>
                <w:color w:val="000000"/>
              </w:rPr>
            </w:pPr>
            <w:r w:rsidRPr="0061408C">
              <w:rPr>
                <w:color w:val="000000"/>
              </w:rPr>
              <w:t>D3S_WORK_ID</w:t>
            </w:r>
          </w:p>
        </w:tc>
        <w:tc>
          <w:tcPr>
            <w:tcW w:w="1167" w:type="dxa"/>
          </w:tcPr>
          <w:p w14:paraId="7792D2AA" w14:textId="77777777" w:rsidR="008D6104" w:rsidRPr="0061408C" w:rsidRDefault="008D6104" w:rsidP="0064445C">
            <w:pPr>
              <w:rPr>
                <w:color w:val="000000"/>
              </w:rPr>
            </w:pPr>
          </w:p>
        </w:tc>
        <w:tc>
          <w:tcPr>
            <w:tcW w:w="1125" w:type="dxa"/>
          </w:tcPr>
          <w:p w14:paraId="56A8C04A" w14:textId="77777777" w:rsidR="008D6104" w:rsidRPr="0061408C" w:rsidRDefault="008D6104" w:rsidP="0064445C">
            <w:pPr>
              <w:rPr>
                <w:color w:val="000000"/>
              </w:rPr>
            </w:pPr>
            <w:r w:rsidRPr="0061408C">
              <w:rPr>
                <w:color w:val="000000"/>
              </w:rPr>
              <w:t>String</w:t>
            </w:r>
          </w:p>
        </w:tc>
        <w:tc>
          <w:tcPr>
            <w:tcW w:w="3247" w:type="dxa"/>
          </w:tcPr>
          <w:p w14:paraId="22E5AC87" w14:textId="77777777" w:rsidR="008D6104" w:rsidRPr="0061408C" w:rsidRDefault="008D6104" w:rsidP="0064445C">
            <w:pPr>
              <w:rPr>
                <w:color w:val="000000"/>
              </w:rPr>
            </w:pPr>
            <w:r w:rsidRPr="0061408C">
              <w:rPr>
                <w:color w:val="000000"/>
              </w:rPr>
              <w:t>For each execution, Work Id will be same for all records</w:t>
            </w:r>
          </w:p>
        </w:tc>
      </w:tr>
      <w:tr w:rsidR="008D6104" w:rsidRPr="00BD0BEE" w14:paraId="036A91AB" w14:textId="77777777" w:rsidTr="0064445C">
        <w:tc>
          <w:tcPr>
            <w:tcW w:w="2879" w:type="dxa"/>
          </w:tcPr>
          <w:p w14:paraId="2744B941" w14:textId="77777777" w:rsidR="008D6104" w:rsidRPr="0061408C" w:rsidRDefault="008D6104" w:rsidP="0064445C">
            <w:pPr>
              <w:rPr>
                <w:color w:val="000000"/>
              </w:rPr>
            </w:pPr>
            <w:r w:rsidRPr="0061408C">
              <w:rPr>
                <w:color w:val="000000"/>
              </w:rPr>
              <w:t>D3S_RECORD_ID</w:t>
            </w:r>
          </w:p>
        </w:tc>
        <w:tc>
          <w:tcPr>
            <w:tcW w:w="1167" w:type="dxa"/>
          </w:tcPr>
          <w:p w14:paraId="1283ABDD" w14:textId="77777777" w:rsidR="008D6104" w:rsidRPr="0061408C" w:rsidRDefault="008D6104" w:rsidP="0064445C">
            <w:pPr>
              <w:rPr>
                <w:color w:val="000000"/>
              </w:rPr>
            </w:pPr>
          </w:p>
        </w:tc>
        <w:tc>
          <w:tcPr>
            <w:tcW w:w="1125" w:type="dxa"/>
          </w:tcPr>
          <w:p w14:paraId="6064E811" w14:textId="77777777" w:rsidR="008D6104" w:rsidRPr="0061408C" w:rsidRDefault="008D6104" w:rsidP="0064445C">
            <w:pPr>
              <w:rPr>
                <w:color w:val="000000"/>
              </w:rPr>
            </w:pPr>
            <w:r w:rsidRPr="0061408C">
              <w:rPr>
                <w:color w:val="000000"/>
              </w:rPr>
              <w:t>String</w:t>
            </w:r>
          </w:p>
        </w:tc>
        <w:tc>
          <w:tcPr>
            <w:tcW w:w="3247" w:type="dxa"/>
          </w:tcPr>
          <w:p w14:paraId="1A27C984" w14:textId="77777777" w:rsidR="008D6104" w:rsidRPr="0061408C" w:rsidRDefault="008D6104" w:rsidP="0064445C">
            <w:pPr>
              <w:rPr>
                <w:color w:val="000000"/>
              </w:rPr>
            </w:pPr>
            <w:r w:rsidRPr="0061408C">
              <w:rPr>
                <w:color w:val="000000"/>
              </w:rPr>
              <w:t>UUID; Unique for each record</w:t>
            </w:r>
          </w:p>
        </w:tc>
      </w:tr>
      <w:tr w:rsidR="008D6104" w:rsidRPr="00BD0BEE" w14:paraId="01E9BF53" w14:textId="77777777" w:rsidTr="0064445C">
        <w:tc>
          <w:tcPr>
            <w:tcW w:w="2879" w:type="dxa"/>
          </w:tcPr>
          <w:p w14:paraId="2A62EFE4" w14:textId="77777777" w:rsidR="008D6104" w:rsidRPr="0061408C" w:rsidRDefault="008D6104" w:rsidP="0064445C">
            <w:pPr>
              <w:rPr>
                <w:color w:val="000000"/>
              </w:rPr>
            </w:pPr>
            <w:r w:rsidRPr="0061408C">
              <w:rPr>
                <w:color w:val="000000"/>
              </w:rPr>
              <w:t>D3S_SYSTEM_CREATED_TS</w:t>
            </w:r>
          </w:p>
        </w:tc>
        <w:tc>
          <w:tcPr>
            <w:tcW w:w="1167" w:type="dxa"/>
          </w:tcPr>
          <w:p w14:paraId="3099BC18" w14:textId="77777777" w:rsidR="008D6104" w:rsidRPr="0061408C" w:rsidRDefault="008D6104" w:rsidP="0064445C">
            <w:pPr>
              <w:rPr>
                <w:color w:val="000000"/>
              </w:rPr>
            </w:pPr>
          </w:p>
        </w:tc>
        <w:tc>
          <w:tcPr>
            <w:tcW w:w="1125" w:type="dxa"/>
          </w:tcPr>
          <w:p w14:paraId="14D1BC63" w14:textId="77777777" w:rsidR="008D6104" w:rsidRPr="0061408C" w:rsidRDefault="008D6104" w:rsidP="0064445C">
            <w:pPr>
              <w:rPr>
                <w:color w:val="000000"/>
              </w:rPr>
            </w:pPr>
            <w:r w:rsidRPr="0061408C">
              <w:rPr>
                <w:color w:val="000000"/>
              </w:rPr>
              <w:t>DateTime</w:t>
            </w:r>
          </w:p>
        </w:tc>
        <w:tc>
          <w:tcPr>
            <w:tcW w:w="3247" w:type="dxa"/>
          </w:tcPr>
          <w:p w14:paraId="4D34E95F" w14:textId="77777777" w:rsidR="008D6104" w:rsidRPr="0061408C" w:rsidRDefault="008D6104" w:rsidP="0064445C">
            <w:pPr>
              <w:rPr>
                <w:color w:val="000000"/>
              </w:rPr>
            </w:pPr>
            <w:r w:rsidRPr="0061408C">
              <w:rPr>
                <w:color w:val="000000"/>
              </w:rPr>
              <w:t>Date/Time at which record inserted into data store</w:t>
            </w:r>
          </w:p>
        </w:tc>
      </w:tr>
      <w:tr w:rsidR="008D6104" w:rsidRPr="00BD0BEE" w14:paraId="2363BFB1" w14:textId="77777777" w:rsidTr="0064445C">
        <w:tc>
          <w:tcPr>
            <w:tcW w:w="2879" w:type="dxa"/>
          </w:tcPr>
          <w:p w14:paraId="7F5D9682" w14:textId="77777777" w:rsidR="008D6104" w:rsidRPr="0061408C" w:rsidRDefault="008D6104" w:rsidP="0064445C">
            <w:pPr>
              <w:rPr>
                <w:color w:val="000000"/>
              </w:rPr>
            </w:pPr>
            <w:r w:rsidRPr="0061408C">
              <w:rPr>
                <w:color w:val="000000"/>
              </w:rPr>
              <w:t>D3S_USER_DEFINED_1</w:t>
            </w:r>
          </w:p>
        </w:tc>
        <w:tc>
          <w:tcPr>
            <w:tcW w:w="1167" w:type="dxa"/>
          </w:tcPr>
          <w:p w14:paraId="446404BF" w14:textId="77777777" w:rsidR="008D6104" w:rsidRPr="0061408C" w:rsidRDefault="008D6104" w:rsidP="0064445C">
            <w:pPr>
              <w:rPr>
                <w:color w:val="000000"/>
              </w:rPr>
            </w:pPr>
          </w:p>
        </w:tc>
        <w:tc>
          <w:tcPr>
            <w:tcW w:w="1125" w:type="dxa"/>
          </w:tcPr>
          <w:p w14:paraId="4C16E62F" w14:textId="77777777" w:rsidR="008D6104" w:rsidRPr="0061408C" w:rsidRDefault="008D6104" w:rsidP="0064445C">
            <w:pPr>
              <w:rPr>
                <w:color w:val="000000"/>
              </w:rPr>
            </w:pPr>
            <w:r w:rsidRPr="0061408C">
              <w:rPr>
                <w:color w:val="000000"/>
              </w:rPr>
              <w:t>Big Integer</w:t>
            </w:r>
          </w:p>
        </w:tc>
        <w:tc>
          <w:tcPr>
            <w:tcW w:w="3247" w:type="dxa"/>
          </w:tcPr>
          <w:p w14:paraId="258967E7" w14:textId="77777777" w:rsidR="008D6104" w:rsidRPr="0061408C" w:rsidRDefault="008D6104" w:rsidP="0064445C">
            <w:pPr>
              <w:rPr>
                <w:color w:val="000000"/>
              </w:rPr>
            </w:pPr>
            <w:r w:rsidRPr="0061408C">
              <w:rPr>
                <w:color w:val="000000"/>
              </w:rPr>
              <w:t>Spare field</w:t>
            </w:r>
          </w:p>
        </w:tc>
      </w:tr>
      <w:tr w:rsidR="008D6104" w:rsidRPr="00BD0BEE" w14:paraId="02450A65" w14:textId="77777777" w:rsidTr="0064445C">
        <w:tc>
          <w:tcPr>
            <w:tcW w:w="2879" w:type="dxa"/>
          </w:tcPr>
          <w:p w14:paraId="44BDBAAC" w14:textId="77777777" w:rsidR="008D6104" w:rsidRPr="0061408C" w:rsidRDefault="008D6104" w:rsidP="0064445C">
            <w:pPr>
              <w:rPr>
                <w:color w:val="000000"/>
              </w:rPr>
            </w:pPr>
            <w:r w:rsidRPr="0061408C">
              <w:rPr>
                <w:color w:val="000000"/>
              </w:rPr>
              <w:t>D3S_USER_DEFINED_2</w:t>
            </w:r>
          </w:p>
        </w:tc>
        <w:tc>
          <w:tcPr>
            <w:tcW w:w="1167" w:type="dxa"/>
          </w:tcPr>
          <w:p w14:paraId="3DAF3C5D" w14:textId="77777777" w:rsidR="008D6104" w:rsidRPr="0061408C" w:rsidRDefault="008D6104" w:rsidP="0064445C">
            <w:pPr>
              <w:rPr>
                <w:color w:val="000000"/>
              </w:rPr>
            </w:pPr>
          </w:p>
        </w:tc>
        <w:tc>
          <w:tcPr>
            <w:tcW w:w="1125" w:type="dxa"/>
          </w:tcPr>
          <w:p w14:paraId="06AB9A80" w14:textId="77777777" w:rsidR="008D6104" w:rsidRPr="0061408C" w:rsidRDefault="008D6104" w:rsidP="0064445C">
            <w:pPr>
              <w:rPr>
                <w:color w:val="000000"/>
              </w:rPr>
            </w:pPr>
            <w:r w:rsidRPr="0061408C">
              <w:rPr>
                <w:color w:val="000000"/>
              </w:rPr>
              <w:t>Big Integer</w:t>
            </w:r>
          </w:p>
        </w:tc>
        <w:tc>
          <w:tcPr>
            <w:tcW w:w="3247" w:type="dxa"/>
          </w:tcPr>
          <w:p w14:paraId="0052C465" w14:textId="77777777" w:rsidR="008D6104" w:rsidRPr="0061408C" w:rsidRDefault="008D6104" w:rsidP="0064445C">
            <w:pPr>
              <w:rPr>
                <w:color w:val="000000"/>
              </w:rPr>
            </w:pPr>
            <w:r w:rsidRPr="0061408C">
              <w:rPr>
                <w:color w:val="000000"/>
              </w:rPr>
              <w:t>Spare field</w:t>
            </w:r>
          </w:p>
        </w:tc>
      </w:tr>
      <w:tr w:rsidR="008D6104" w:rsidRPr="00BD0BEE" w14:paraId="5056992D" w14:textId="77777777" w:rsidTr="0064445C">
        <w:tc>
          <w:tcPr>
            <w:tcW w:w="2879" w:type="dxa"/>
          </w:tcPr>
          <w:p w14:paraId="2DAC84E8" w14:textId="77777777" w:rsidR="008D6104" w:rsidRPr="0061408C" w:rsidRDefault="008D6104" w:rsidP="0064445C">
            <w:pPr>
              <w:rPr>
                <w:color w:val="000000"/>
              </w:rPr>
            </w:pPr>
            <w:r w:rsidRPr="0061408C">
              <w:rPr>
                <w:color w:val="000000"/>
              </w:rPr>
              <w:t>D3S_USER_DEFINED_3</w:t>
            </w:r>
          </w:p>
        </w:tc>
        <w:tc>
          <w:tcPr>
            <w:tcW w:w="1167" w:type="dxa"/>
          </w:tcPr>
          <w:p w14:paraId="4E7393AE" w14:textId="77777777" w:rsidR="008D6104" w:rsidRPr="0061408C" w:rsidRDefault="008D6104" w:rsidP="0064445C">
            <w:pPr>
              <w:rPr>
                <w:color w:val="000000"/>
              </w:rPr>
            </w:pPr>
          </w:p>
        </w:tc>
        <w:tc>
          <w:tcPr>
            <w:tcW w:w="1125" w:type="dxa"/>
          </w:tcPr>
          <w:p w14:paraId="42F56B3E" w14:textId="77777777" w:rsidR="008D6104" w:rsidRPr="0061408C" w:rsidRDefault="008D6104" w:rsidP="0064445C">
            <w:pPr>
              <w:rPr>
                <w:color w:val="000000"/>
              </w:rPr>
            </w:pPr>
            <w:r w:rsidRPr="0061408C">
              <w:rPr>
                <w:color w:val="000000"/>
              </w:rPr>
              <w:t>Date</w:t>
            </w:r>
          </w:p>
        </w:tc>
        <w:tc>
          <w:tcPr>
            <w:tcW w:w="3247" w:type="dxa"/>
          </w:tcPr>
          <w:p w14:paraId="5C1FF067" w14:textId="77777777" w:rsidR="008D6104" w:rsidRPr="0061408C" w:rsidRDefault="008D6104" w:rsidP="0064445C">
            <w:pPr>
              <w:rPr>
                <w:color w:val="000000"/>
              </w:rPr>
            </w:pPr>
            <w:r w:rsidRPr="0061408C">
              <w:rPr>
                <w:color w:val="000000"/>
              </w:rPr>
              <w:t>Spare field</w:t>
            </w:r>
          </w:p>
        </w:tc>
      </w:tr>
      <w:tr w:rsidR="008D6104" w:rsidRPr="00BD0BEE" w14:paraId="657E0553" w14:textId="77777777" w:rsidTr="0064445C">
        <w:tc>
          <w:tcPr>
            <w:tcW w:w="2879" w:type="dxa"/>
          </w:tcPr>
          <w:p w14:paraId="253F338F" w14:textId="77777777" w:rsidR="008D6104" w:rsidRPr="0061408C" w:rsidRDefault="008D6104" w:rsidP="0064445C">
            <w:pPr>
              <w:rPr>
                <w:color w:val="000000"/>
              </w:rPr>
            </w:pPr>
            <w:r w:rsidRPr="0061408C">
              <w:rPr>
                <w:color w:val="000000"/>
              </w:rPr>
              <w:t>D3S_USER_DEFINED_4</w:t>
            </w:r>
          </w:p>
        </w:tc>
        <w:tc>
          <w:tcPr>
            <w:tcW w:w="1167" w:type="dxa"/>
          </w:tcPr>
          <w:p w14:paraId="04A9B11F" w14:textId="77777777" w:rsidR="008D6104" w:rsidRPr="0061408C" w:rsidRDefault="008D6104" w:rsidP="0064445C">
            <w:pPr>
              <w:rPr>
                <w:color w:val="000000"/>
              </w:rPr>
            </w:pPr>
          </w:p>
        </w:tc>
        <w:tc>
          <w:tcPr>
            <w:tcW w:w="1125" w:type="dxa"/>
          </w:tcPr>
          <w:p w14:paraId="7CFCA044" w14:textId="77777777" w:rsidR="008D6104" w:rsidRPr="0061408C" w:rsidRDefault="008D6104" w:rsidP="0064445C">
            <w:pPr>
              <w:rPr>
                <w:color w:val="000000"/>
              </w:rPr>
            </w:pPr>
            <w:r w:rsidRPr="0061408C">
              <w:rPr>
                <w:color w:val="000000"/>
              </w:rPr>
              <w:t>Date</w:t>
            </w:r>
          </w:p>
        </w:tc>
        <w:tc>
          <w:tcPr>
            <w:tcW w:w="3247" w:type="dxa"/>
          </w:tcPr>
          <w:p w14:paraId="029D3EC7" w14:textId="77777777" w:rsidR="008D6104" w:rsidRPr="0061408C" w:rsidRDefault="008D6104" w:rsidP="0064445C">
            <w:pPr>
              <w:rPr>
                <w:color w:val="000000"/>
              </w:rPr>
            </w:pPr>
            <w:r w:rsidRPr="0061408C">
              <w:rPr>
                <w:color w:val="000000"/>
              </w:rPr>
              <w:t>Spare field</w:t>
            </w:r>
          </w:p>
        </w:tc>
      </w:tr>
      <w:tr w:rsidR="008D6104" w:rsidRPr="00BD0BEE" w14:paraId="0AC13AAF" w14:textId="77777777" w:rsidTr="0064445C">
        <w:tc>
          <w:tcPr>
            <w:tcW w:w="2879" w:type="dxa"/>
          </w:tcPr>
          <w:p w14:paraId="2E9F215D" w14:textId="77777777" w:rsidR="008D6104" w:rsidRPr="0061408C" w:rsidRDefault="008D6104" w:rsidP="0064445C">
            <w:pPr>
              <w:rPr>
                <w:color w:val="000000"/>
              </w:rPr>
            </w:pPr>
            <w:r w:rsidRPr="0061408C">
              <w:rPr>
                <w:color w:val="000000"/>
              </w:rPr>
              <w:t>D3S_USER_DEFINED_5</w:t>
            </w:r>
          </w:p>
        </w:tc>
        <w:tc>
          <w:tcPr>
            <w:tcW w:w="1167" w:type="dxa"/>
          </w:tcPr>
          <w:p w14:paraId="29CFBFF5" w14:textId="77777777" w:rsidR="008D6104" w:rsidRPr="0061408C" w:rsidRDefault="008D6104" w:rsidP="0064445C">
            <w:pPr>
              <w:rPr>
                <w:color w:val="000000"/>
              </w:rPr>
            </w:pPr>
          </w:p>
        </w:tc>
        <w:tc>
          <w:tcPr>
            <w:tcW w:w="1125" w:type="dxa"/>
          </w:tcPr>
          <w:p w14:paraId="2203E54F" w14:textId="77777777" w:rsidR="008D6104" w:rsidRPr="0061408C" w:rsidRDefault="008D6104" w:rsidP="0064445C">
            <w:pPr>
              <w:rPr>
                <w:color w:val="000000"/>
              </w:rPr>
            </w:pPr>
            <w:r w:rsidRPr="0061408C">
              <w:rPr>
                <w:color w:val="000000"/>
              </w:rPr>
              <w:t>DateTime</w:t>
            </w:r>
          </w:p>
        </w:tc>
        <w:tc>
          <w:tcPr>
            <w:tcW w:w="3247" w:type="dxa"/>
          </w:tcPr>
          <w:p w14:paraId="0A80D03C" w14:textId="77777777" w:rsidR="008D6104" w:rsidRPr="0061408C" w:rsidRDefault="008D6104" w:rsidP="0064445C">
            <w:pPr>
              <w:rPr>
                <w:color w:val="000000"/>
              </w:rPr>
            </w:pPr>
            <w:r w:rsidRPr="0061408C">
              <w:rPr>
                <w:color w:val="000000"/>
              </w:rPr>
              <w:t>Spare field</w:t>
            </w:r>
          </w:p>
        </w:tc>
      </w:tr>
      <w:tr w:rsidR="008D6104" w:rsidRPr="00BD0BEE" w14:paraId="7EA1CB1D" w14:textId="77777777" w:rsidTr="0064445C">
        <w:tc>
          <w:tcPr>
            <w:tcW w:w="2879" w:type="dxa"/>
          </w:tcPr>
          <w:p w14:paraId="31F4F77C" w14:textId="77777777" w:rsidR="008D6104" w:rsidRPr="0061408C" w:rsidRDefault="008D6104" w:rsidP="0064445C">
            <w:pPr>
              <w:rPr>
                <w:color w:val="000000"/>
              </w:rPr>
            </w:pPr>
            <w:r w:rsidRPr="0061408C">
              <w:rPr>
                <w:color w:val="000000"/>
              </w:rPr>
              <w:t>D3S_USER_DEFINED_6</w:t>
            </w:r>
          </w:p>
        </w:tc>
        <w:tc>
          <w:tcPr>
            <w:tcW w:w="1167" w:type="dxa"/>
          </w:tcPr>
          <w:p w14:paraId="1DC71475" w14:textId="77777777" w:rsidR="008D6104" w:rsidRPr="0061408C" w:rsidRDefault="008D6104" w:rsidP="0064445C">
            <w:pPr>
              <w:rPr>
                <w:color w:val="000000"/>
              </w:rPr>
            </w:pPr>
          </w:p>
        </w:tc>
        <w:tc>
          <w:tcPr>
            <w:tcW w:w="1125" w:type="dxa"/>
          </w:tcPr>
          <w:p w14:paraId="7968A01F" w14:textId="77777777" w:rsidR="008D6104" w:rsidRPr="0061408C" w:rsidRDefault="008D6104" w:rsidP="0064445C">
            <w:pPr>
              <w:rPr>
                <w:color w:val="000000"/>
              </w:rPr>
            </w:pPr>
            <w:r w:rsidRPr="0061408C">
              <w:rPr>
                <w:color w:val="000000"/>
              </w:rPr>
              <w:t>DateTime</w:t>
            </w:r>
          </w:p>
        </w:tc>
        <w:tc>
          <w:tcPr>
            <w:tcW w:w="3247" w:type="dxa"/>
          </w:tcPr>
          <w:p w14:paraId="3DD3BA60" w14:textId="77777777" w:rsidR="008D6104" w:rsidRPr="0061408C" w:rsidRDefault="008D6104" w:rsidP="0064445C">
            <w:pPr>
              <w:rPr>
                <w:color w:val="000000"/>
              </w:rPr>
            </w:pPr>
            <w:r w:rsidRPr="0061408C">
              <w:rPr>
                <w:color w:val="000000"/>
              </w:rPr>
              <w:t>Spare field</w:t>
            </w:r>
          </w:p>
        </w:tc>
      </w:tr>
      <w:tr w:rsidR="008D6104" w:rsidRPr="00BD0BEE" w14:paraId="57C4CD51" w14:textId="77777777" w:rsidTr="0064445C">
        <w:tc>
          <w:tcPr>
            <w:tcW w:w="2879" w:type="dxa"/>
          </w:tcPr>
          <w:p w14:paraId="1FFA1A5D" w14:textId="77777777" w:rsidR="008D6104" w:rsidRPr="0061408C" w:rsidRDefault="008D6104" w:rsidP="0064445C">
            <w:pPr>
              <w:rPr>
                <w:color w:val="000000"/>
              </w:rPr>
            </w:pPr>
            <w:r w:rsidRPr="0061408C">
              <w:rPr>
                <w:color w:val="000000"/>
              </w:rPr>
              <w:t>D3S_USER_DEFINED_7</w:t>
            </w:r>
          </w:p>
        </w:tc>
        <w:tc>
          <w:tcPr>
            <w:tcW w:w="1167" w:type="dxa"/>
          </w:tcPr>
          <w:p w14:paraId="58D21AF4" w14:textId="77777777" w:rsidR="008D6104" w:rsidRPr="0061408C" w:rsidRDefault="008D6104" w:rsidP="0064445C">
            <w:pPr>
              <w:rPr>
                <w:color w:val="000000"/>
              </w:rPr>
            </w:pPr>
          </w:p>
        </w:tc>
        <w:tc>
          <w:tcPr>
            <w:tcW w:w="1125" w:type="dxa"/>
          </w:tcPr>
          <w:p w14:paraId="0F60F330" w14:textId="77777777" w:rsidR="008D6104" w:rsidRPr="0061408C" w:rsidRDefault="008D6104" w:rsidP="0064445C">
            <w:pPr>
              <w:rPr>
                <w:color w:val="000000"/>
              </w:rPr>
            </w:pPr>
            <w:r w:rsidRPr="0061408C">
              <w:rPr>
                <w:color w:val="000000"/>
              </w:rPr>
              <w:t>String</w:t>
            </w:r>
          </w:p>
        </w:tc>
        <w:tc>
          <w:tcPr>
            <w:tcW w:w="3247" w:type="dxa"/>
          </w:tcPr>
          <w:p w14:paraId="155E252C" w14:textId="77777777" w:rsidR="008D6104" w:rsidRPr="0061408C" w:rsidRDefault="008D6104" w:rsidP="0064445C">
            <w:pPr>
              <w:rPr>
                <w:color w:val="000000"/>
              </w:rPr>
            </w:pPr>
            <w:r w:rsidRPr="0061408C">
              <w:rPr>
                <w:color w:val="000000"/>
              </w:rPr>
              <w:t>Spare field</w:t>
            </w:r>
          </w:p>
        </w:tc>
      </w:tr>
      <w:tr w:rsidR="008D6104" w:rsidRPr="00BD0BEE" w14:paraId="48F9E432" w14:textId="77777777" w:rsidTr="0064445C">
        <w:tc>
          <w:tcPr>
            <w:tcW w:w="2879" w:type="dxa"/>
          </w:tcPr>
          <w:p w14:paraId="34058F71" w14:textId="77777777" w:rsidR="008D6104" w:rsidRPr="0061408C" w:rsidRDefault="008D6104" w:rsidP="0064445C">
            <w:pPr>
              <w:rPr>
                <w:color w:val="000000"/>
              </w:rPr>
            </w:pPr>
            <w:r w:rsidRPr="0061408C">
              <w:rPr>
                <w:color w:val="000000"/>
              </w:rPr>
              <w:t>D3S_USER_DEFINED_8</w:t>
            </w:r>
          </w:p>
        </w:tc>
        <w:tc>
          <w:tcPr>
            <w:tcW w:w="1167" w:type="dxa"/>
          </w:tcPr>
          <w:p w14:paraId="545CB4EC" w14:textId="77777777" w:rsidR="008D6104" w:rsidRPr="0061408C" w:rsidRDefault="008D6104" w:rsidP="0064445C">
            <w:pPr>
              <w:rPr>
                <w:color w:val="000000"/>
              </w:rPr>
            </w:pPr>
          </w:p>
        </w:tc>
        <w:tc>
          <w:tcPr>
            <w:tcW w:w="1125" w:type="dxa"/>
          </w:tcPr>
          <w:p w14:paraId="03959788" w14:textId="77777777" w:rsidR="008D6104" w:rsidRPr="0061408C" w:rsidRDefault="008D6104" w:rsidP="0064445C">
            <w:pPr>
              <w:rPr>
                <w:color w:val="000000"/>
              </w:rPr>
            </w:pPr>
            <w:r w:rsidRPr="0061408C">
              <w:rPr>
                <w:color w:val="000000"/>
              </w:rPr>
              <w:t>String</w:t>
            </w:r>
          </w:p>
        </w:tc>
        <w:tc>
          <w:tcPr>
            <w:tcW w:w="3247" w:type="dxa"/>
          </w:tcPr>
          <w:p w14:paraId="1CE2EF0F" w14:textId="77777777" w:rsidR="008D6104" w:rsidRPr="0061408C" w:rsidRDefault="008D6104" w:rsidP="0064445C">
            <w:pPr>
              <w:rPr>
                <w:color w:val="000000"/>
              </w:rPr>
            </w:pPr>
            <w:r w:rsidRPr="0061408C">
              <w:rPr>
                <w:color w:val="000000"/>
              </w:rPr>
              <w:t>Spare field</w:t>
            </w:r>
          </w:p>
        </w:tc>
      </w:tr>
      <w:tr w:rsidR="008D6104" w:rsidRPr="00BD0BEE" w14:paraId="4F69D39E" w14:textId="77777777" w:rsidTr="0064445C">
        <w:tc>
          <w:tcPr>
            <w:tcW w:w="2879" w:type="dxa"/>
          </w:tcPr>
          <w:p w14:paraId="35B43286" w14:textId="77777777" w:rsidR="008D6104" w:rsidRPr="0061408C" w:rsidRDefault="008D6104" w:rsidP="0064445C">
            <w:pPr>
              <w:rPr>
                <w:color w:val="000000"/>
              </w:rPr>
            </w:pPr>
            <w:r w:rsidRPr="0061408C">
              <w:rPr>
                <w:color w:val="000000"/>
              </w:rPr>
              <w:t>D3S_USER_DEFINED_9</w:t>
            </w:r>
          </w:p>
        </w:tc>
        <w:tc>
          <w:tcPr>
            <w:tcW w:w="1167" w:type="dxa"/>
          </w:tcPr>
          <w:p w14:paraId="5D0308C8" w14:textId="77777777" w:rsidR="008D6104" w:rsidRPr="0061408C" w:rsidRDefault="008D6104" w:rsidP="0064445C">
            <w:pPr>
              <w:rPr>
                <w:color w:val="000000"/>
              </w:rPr>
            </w:pPr>
          </w:p>
        </w:tc>
        <w:tc>
          <w:tcPr>
            <w:tcW w:w="1125" w:type="dxa"/>
          </w:tcPr>
          <w:p w14:paraId="5874D325" w14:textId="77777777" w:rsidR="008D6104" w:rsidRPr="0061408C" w:rsidRDefault="008D6104" w:rsidP="0064445C">
            <w:pPr>
              <w:rPr>
                <w:color w:val="000000"/>
              </w:rPr>
            </w:pPr>
            <w:r w:rsidRPr="0061408C">
              <w:rPr>
                <w:color w:val="000000"/>
              </w:rPr>
              <w:t>String</w:t>
            </w:r>
          </w:p>
        </w:tc>
        <w:tc>
          <w:tcPr>
            <w:tcW w:w="3247" w:type="dxa"/>
          </w:tcPr>
          <w:p w14:paraId="14D52143" w14:textId="77777777" w:rsidR="008D6104" w:rsidRPr="0061408C" w:rsidRDefault="008D6104" w:rsidP="0064445C">
            <w:pPr>
              <w:rPr>
                <w:color w:val="000000"/>
              </w:rPr>
            </w:pPr>
            <w:r w:rsidRPr="0061408C">
              <w:rPr>
                <w:color w:val="000000"/>
              </w:rPr>
              <w:t>Spare field</w:t>
            </w:r>
          </w:p>
        </w:tc>
      </w:tr>
      <w:tr w:rsidR="008D6104" w:rsidRPr="00BD0BEE" w14:paraId="2EB5E687" w14:textId="77777777" w:rsidTr="0064445C">
        <w:tc>
          <w:tcPr>
            <w:tcW w:w="2879" w:type="dxa"/>
          </w:tcPr>
          <w:p w14:paraId="29E82ACB" w14:textId="77777777" w:rsidR="008D6104" w:rsidRPr="0061408C" w:rsidRDefault="008D6104" w:rsidP="0064445C">
            <w:pPr>
              <w:rPr>
                <w:color w:val="000000"/>
              </w:rPr>
            </w:pPr>
            <w:r w:rsidRPr="0061408C">
              <w:rPr>
                <w:color w:val="000000"/>
              </w:rPr>
              <w:t>D3S_USER_DEFINED_10</w:t>
            </w:r>
          </w:p>
        </w:tc>
        <w:tc>
          <w:tcPr>
            <w:tcW w:w="1167" w:type="dxa"/>
          </w:tcPr>
          <w:p w14:paraId="4ABE71C8" w14:textId="77777777" w:rsidR="008D6104" w:rsidRPr="0061408C" w:rsidRDefault="008D6104" w:rsidP="0064445C">
            <w:pPr>
              <w:rPr>
                <w:color w:val="000000"/>
              </w:rPr>
            </w:pPr>
          </w:p>
        </w:tc>
        <w:tc>
          <w:tcPr>
            <w:tcW w:w="1125" w:type="dxa"/>
          </w:tcPr>
          <w:p w14:paraId="071FDCCD" w14:textId="77777777" w:rsidR="008D6104" w:rsidRPr="0061408C" w:rsidRDefault="008D6104" w:rsidP="0064445C">
            <w:pPr>
              <w:rPr>
                <w:color w:val="000000"/>
              </w:rPr>
            </w:pPr>
            <w:r w:rsidRPr="0061408C">
              <w:rPr>
                <w:color w:val="000000"/>
              </w:rPr>
              <w:t>String</w:t>
            </w:r>
          </w:p>
        </w:tc>
        <w:tc>
          <w:tcPr>
            <w:tcW w:w="3247" w:type="dxa"/>
          </w:tcPr>
          <w:p w14:paraId="6C666176" w14:textId="77777777" w:rsidR="008D6104" w:rsidRPr="0061408C" w:rsidRDefault="008D6104" w:rsidP="0064445C">
            <w:pPr>
              <w:rPr>
                <w:color w:val="000000"/>
              </w:rPr>
            </w:pPr>
            <w:r w:rsidRPr="0061408C">
              <w:rPr>
                <w:color w:val="000000"/>
              </w:rPr>
              <w:t>Spare field</w:t>
            </w:r>
          </w:p>
        </w:tc>
      </w:tr>
      <w:tr w:rsidR="008D6104" w:rsidRPr="00BD0BEE" w14:paraId="547519D5" w14:textId="77777777" w:rsidTr="0064445C">
        <w:tc>
          <w:tcPr>
            <w:tcW w:w="2879" w:type="dxa"/>
          </w:tcPr>
          <w:p w14:paraId="135989DC" w14:textId="77777777" w:rsidR="008D6104" w:rsidRPr="0061408C" w:rsidRDefault="008D6104" w:rsidP="0064445C">
            <w:pPr>
              <w:rPr>
                <w:color w:val="000000"/>
              </w:rPr>
            </w:pPr>
            <w:r w:rsidRPr="0061408C">
              <w:rPr>
                <w:color w:val="000000"/>
              </w:rPr>
              <w:t>D3S_USER_DEFINED_11</w:t>
            </w:r>
          </w:p>
        </w:tc>
        <w:tc>
          <w:tcPr>
            <w:tcW w:w="1167" w:type="dxa"/>
          </w:tcPr>
          <w:p w14:paraId="6D0A74F7" w14:textId="77777777" w:rsidR="008D6104" w:rsidRPr="0061408C" w:rsidRDefault="008D6104" w:rsidP="0064445C">
            <w:pPr>
              <w:rPr>
                <w:color w:val="000000"/>
              </w:rPr>
            </w:pPr>
          </w:p>
        </w:tc>
        <w:tc>
          <w:tcPr>
            <w:tcW w:w="1125" w:type="dxa"/>
          </w:tcPr>
          <w:p w14:paraId="453622D6" w14:textId="77777777" w:rsidR="008D6104" w:rsidRPr="0061408C" w:rsidRDefault="008D6104" w:rsidP="0064445C">
            <w:pPr>
              <w:rPr>
                <w:color w:val="000000"/>
              </w:rPr>
            </w:pPr>
            <w:r w:rsidRPr="0061408C">
              <w:rPr>
                <w:color w:val="000000"/>
              </w:rPr>
              <w:t>String</w:t>
            </w:r>
          </w:p>
        </w:tc>
        <w:tc>
          <w:tcPr>
            <w:tcW w:w="3247" w:type="dxa"/>
          </w:tcPr>
          <w:p w14:paraId="48E3565D" w14:textId="77777777" w:rsidR="008D6104" w:rsidRPr="0061408C" w:rsidRDefault="008D6104" w:rsidP="0064445C">
            <w:pPr>
              <w:rPr>
                <w:color w:val="000000"/>
              </w:rPr>
            </w:pPr>
            <w:r w:rsidRPr="0061408C">
              <w:rPr>
                <w:color w:val="000000"/>
              </w:rPr>
              <w:t>Spare field</w:t>
            </w:r>
          </w:p>
        </w:tc>
      </w:tr>
      <w:tr w:rsidR="008D6104" w:rsidRPr="00BD0BEE" w14:paraId="071F0666" w14:textId="77777777" w:rsidTr="0064445C">
        <w:tc>
          <w:tcPr>
            <w:tcW w:w="2879" w:type="dxa"/>
          </w:tcPr>
          <w:p w14:paraId="2B6CD75F" w14:textId="77777777" w:rsidR="008D6104" w:rsidRPr="0061408C" w:rsidRDefault="008D6104" w:rsidP="0064445C">
            <w:pPr>
              <w:rPr>
                <w:color w:val="000000"/>
              </w:rPr>
            </w:pPr>
            <w:r w:rsidRPr="0061408C">
              <w:rPr>
                <w:color w:val="000000"/>
              </w:rPr>
              <w:t>D3S_USER_DEFINED_12</w:t>
            </w:r>
          </w:p>
        </w:tc>
        <w:tc>
          <w:tcPr>
            <w:tcW w:w="1167" w:type="dxa"/>
          </w:tcPr>
          <w:p w14:paraId="098F2CEF" w14:textId="77777777" w:rsidR="008D6104" w:rsidRPr="0061408C" w:rsidRDefault="008D6104" w:rsidP="0064445C">
            <w:pPr>
              <w:rPr>
                <w:color w:val="000000"/>
              </w:rPr>
            </w:pPr>
          </w:p>
        </w:tc>
        <w:tc>
          <w:tcPr>
            <w:tcW w:w="1125" w:type="dxa"/>
          </w:tcPr>
          <w:p w14:paraId="54BB82FF" w14:textId="77777777" w:rsidR="008D6104" w:rsidRPr="0061408C" w:rsidRDefault="008D6104" w:rsidP="0064445C">
            <w:pPr>
              <w:rPr>
                <w:color w:val="000000"/>
              </w:rPr>
            </w:pPr>
            <w:r w:rsidRPr="0061408C">
              <w:rPr>
                <w:color w:val="000000"/>
              </w:rPr>
              <w:t>String</w:t>
            </w:r>
          </w:p>
        </w:tc>
        <w:tc>
          <w:tcPr>
            <w:tcW w:w="3247" w:type="dxa"/>
          </w:tcPr>
          <w:p w14:paraId="389D56FD" w14:textId="77777777" w:rsidR="008D6104" w:rsidRPr="0061408C" w:rsidRDefault="008D6104" w:rsidP="0064445C">
            <w:pPr>
              <w:rPr>
                <w:color w:val="000000"/>
              </w:rPr>
            </w:pPr>
            <w:r w:rsidRPr="0061408C">
              <w:rPr>
                <w:color w:val="000000"/>
              </w:rPr>
              <w:t>Spare field</w:t>
            </w:r>
          </w:p>
        </w:tc>
      </w:tr>
    </w:tbl>
    <w:p w14:paraId="4C452C67" w14:textId="77777777" w:rsidR="001D7908" w:rsidRDefault="001D7908" w:rsidP="000078E7"/>
    <w:p w14:paraId="14C551D9" w14:textId="77777777" w:rsidR="0064445C" w:rsidRDefault="0064445C" w:rsidP="0064445C"/>
    <w:p w14:paraId="70E1B0EB" w14:textId="77777777" w:rsidR="0064445C" w:rsidRPr="00C529B0" w:rsidRDefault="00537B9A" w:rsidP="00B327BA">
      <w:pPr>
        <w:pStyle w:val="Heading3"/>
        <w:numPr>
          <w:ilvl w:val="2"/>
          <w:numId w:val="23"/>
        </w:numPr>
        <w:rPr>
          <w:b/>
        </w:rPr>
      </w:pPr>
      <w:bookmarkStart w:id="206" w:name="_Toc23404832"/>
      <w:r>
        <w:rPr>
          <w:b/>
        </w:rPr>
        <w:t>IGX_DB</w:t>
      </w:r>
      <w:r w:rsidR="0064445C">
        <w:rPr>
          <w:b/>
        </w:rPr>
        <w:t>_SCORE_REFRESHER_LOG</w:t>
      </w:r>
      <w:bookmarkEnd w:id="206"/>
    </w:p>
    <w:p w14:paraId="1D4D2554" w14:textId="77777777" w:rsidR="0064445C" w:rsidRDefault="0064445C" w:rsidP="0064445C">
      <w:pPr>
        <w:ind w:left="360"/>
        <w:rPr>
          <w:sz w:val="22"/>
          <w:szCs w:val="22"/>
        </w:rPr>
      </w:pPr>
    </w:p>
    <w:p w14:paraId="339DC808" w14:textId="77777777" w:rsidR="0064445C" w:rsidRPr="00FF1B81" w:rsidRDefault="0064445C" w:rsidP="0064445C">
      <w:pPr>
        <w:ind w:left="360"/>
        <w:jc w:val="both"/>
        <w:rPr>
          <w:rFonts w:asciiTheme="majorHAnsi" w:hAnsiTheme="majorHAnsi" w:cstheme="majorHAnsi"/>
        </w:rPr>
      </w:pPr>
      <w:r>
        <w:rPr>
          <w:rFonts w:asciiTheme="majorHAnsi" w:hAnsiTheme="majorHAnsi" w:cstheme="majorHAnsi"/>
        </w:rPr>
        <w:t>This DB store stores log of the Score Refresher</w:t>
      </w:r>
      <w:r w:rsidRPr="00FF1B81">
        <w:rPr>
          <w:rFonts w:asciiTheme="majorHAnsi" w:hAnsiTheme="majorHAnsi" w:cstheme="majorHAnsi"/>
        </w:rPr>
        <w:t xml:space="preserve"> process. This store will be </w:t>
      </w:r>
      <w:r>
        <w:rPr>
          <w:rFonts w:asciiTheme="majorHAnsi" w:hAnsiTheme="majorHAnsi" w:cstheme="majorHAnsi"/>
        </w:rPr>
        <w:t>of</w:t>
      </w:r>
      <w:r w:rsidRPr="00FF1B81">
        <w:rPr>
          <w:rFonts w:asciiTheme="majorHAnsi" w:hAnsiTheme="majorHAnsi" w:cstheme="majorHAnsi"/>
        </w:rPr>
        <w:t xml:space="preserve"> DB</w:t>
      </w:r>
      <w:r>
        <w:rPr>
          <w:rFonts w:asciiTheme="majorHAnsi" w:hAnsiTheme="majorHAnsi" w:cstheme="majorHAnsi"/>
        </w:rPr>
        <w:t xml:space="preserve"> type</w:t>
      </w:r>
      <w:r w:rsidRPr="00FF1B81">
        <w:rPr>
          <w:rFonts w:asciiTheme="majorHAnsi" w:hAnsiTheme="majorHAnsi" w:cstheme="majorHAnsi"/>
        </w:rPr>
        <w:t>.</w:t>
      </w:r>
    </w:p>
    <w:p w14:paraId="470F9D71" w14:textId="77777777" w:rsidR="0064445C" w:rsidRDefault="0064445C" w:rsidP="0064445C">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64445C" w:rsidRPr="00FF1B81" w14:paraId="143945EE" w14:textId="77777777" w:rsidTr="0064445C">
        <w:tc>
          <w:tcPr>
            <w:tcW w:w="3024" w:type="dxa"/>
            <w:tcMar>
              <w:top w:w="0" w:type="dxa"/>
              <w:left w:w="108" w:type="dxa"/>
              <w:bottom w:w="0" w:type="dxa"/>
              <w:right w:w="108" w:type="dxa"/>
            </w:tcMar>
            <w:hideMark/>
          </w:tcPr>
          <w:p w14:paraId="3D17DD48"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790D5D7"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6A688C45"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47DA13E0" w14:textId="77777777" w:rsidR="0064445C" w:rsidRPr="00FF1B81" w:rsidRDefault="0064445C" w:rsidP="0064445C">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64445C" w:rsidRPr="00FF1B81" w14:paraId="13F30329" w14:textId="77777777" w:rsidTr="0064445C">
        <w:tc>
          <w:tcPr>
            <w:tcW w:w="3024" w:type="dxa"/>
            <w:tcMar>
              <w:top w:w="0" w:type="dxa"/>
              <w:left w:w="108" w:type="dxa"/>
              <w:bottom w:w="0" w:type="dxa"/>
              <w:right w:w="108" w:type="dxa"/>
            </w:tcMar>
            <w:hideMark/>
          </w:tcPr>
          <w:p w14:paraId="743C6EDC" w14:textId="77777777" w:rsidR="0064445C" w:rsidRPr="00FF1B81" w:rsidRDefault="0064445C" w:rsidP="0064445C">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4D75DEFD" w14:textId="77777777" w:rsidR="0064445C" w:rsidRPr="00FF1B81" w:rsidRDefault="0064445C" w:rsidP="0064445C">
            <w:pPr>
              <w:rPr>
                <w:rFonts w:asciiTheme="majorHAnsi" w:hAnsiTheme="majorHAnsi" w:cstheme="majorHAnsi"/>
                <w:sz w:val="22"/>
                <w:szCs w:val="22"/>
                <w:lang w:val="en-IN"/>
              </w:rPr>
            </w:pPr>
            <w:r>
              <w:rPr>
                <w:rFonts w:asciiTheme="majorHAnsi" w:hAnsiTheme="majorHAnsi" w:cstheme="majorHAnsi"/>
              </w:rPr>
              <w:t>90 days</w:t>
            </w:r>
          </w:p>
        </w:tc>
        <w:tc>
          <w:tcPr>
            <w:tcW w:w="1800" w:type="dxa"/>
            <w:tcMar>
              <w:top w:w="0" w:type="dxa"/>
              <w:left w:w="108" w:type="dxa"/>
              <w:bottom w:w="0" w:type="dxa"/>
              <w:right w:w="108" w:type="dxa"/>
            </w:tcMar>
            <w:hideMark/>
          </w:tcPr>
          <w:p w14:paraId="3DF86D7F" w14:textId="77777777" w:rsidR="0064445C" w:rsidRPr="00FF1B81" w:rsidRDefault="0064445C"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E8D75F4" w14:textId="77777777" w:rsidR="0064445C" w:rsidRPr="00FF1B81" w:rsidRDefault="0064445C" w:rsidP="0064445C">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CCCF690" w14:textId="77777777" w:rsidR="0064445C" w:rsidRPr="00FF1B81" w:rsidRDefault="0064445C" w:rsidP="0064445C">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64445C" w:rsidRPr="00FF1B81" w14:paraId="15630B61" w14:textId="77777777" w:rsidTr="0064445C">
        <w:tc>
          <w:tcPr>
            <w:tcW w:w="3255" w:type="dxa"/>
          </w:tcPr>
          <w:p w14:paraId="0E1BD4C6"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5CBE571E"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0D20F3AA"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44308B76" w14:textId="77777777" w:rsidR="0064445C" w:rsidRPr="00FF1B81" w:rsidRDefault="0064445C" w:rsidP="0064445C">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64445C" w:rsidRPr="00FF1B81" w14:paraId="714BD1FC" w14:textId="77777777" w:rsidTr="0064445C">
        <w:tc>
          <w:tcPr>
            <w:tcW w:w="3255" w:type="dxa"/>
          </w:tcPr>
          <w:p w14:paraId="13B85618" w14:textId="77777777" w:rsidR="0064445C" w:rsidRPr="00296A6B" w:rsidRDefault="0064445C" w:rsidP="0064445C">
            <w:pPr>
              <w:rPr>
                <w:color w:val="000000"/>
              </w:rPr>
            </w:pPr>
            <w:r>
              <w:rPr>
                <w:color w:val="000000"/>
              </w:rPr>
              <w:t>RUN_DATE</w:t>
            </w:r>
          </w:p>
        </w:tc>
        <w:tc>
          <w:tcPr>
            <w:tcW w:w="1167" w:type="dxa"/>
          </w:tcPr>
          <w:p w14:paraId="21CB7FA2" w14:textId="77777777" w:rsidR="0064445C" w:rsidRPr="00296A6B" w:rsidRDefault="0064445C" w:rsidP="0064445C">
            <w:pPr>
              <w:rPr>
                <w:color w:val="000000"/>
              </w:rPr>
            </w:pPr>
            <w:r w:rsidRPr="00296A6B">
              <w:rPr>
                <w:color w:val="000000"/>
              </w:rPr>
              <w:t>Y</w:t>
            </w:r>
          </w:p>
        </w:tc>
        <w:tc>
          <w:tcPr>
            <w:tcW w:w="1254" w:type="dxa"/>
          </w:tcPr>
          <w:p w14:paraId="16EC2413" w14:textId="77777777" w:rsidR="0064445C" w:rsidRPr="00296A6B" w:rsidRDefault="005A6177" w:rsidP="0064445C">
            <w:pPr>
              <w:rPr>
                <w:color w:val="000000"/>
              </w:rPr>
            </w:pPr>
            <w:r>
              <w:rPr>
                <w:color w:val="000000"/>
              </w:rPr>
              <w:t>DateTime</w:t>
            </w:r>
          </w:p>
        </w:tc>
        <w:tc>
          <w:tcPr>
            <w:tcW w:w="2578" w:type="dxa"/>
          </w:tcPr>
          <w:p w14:paraId="7C30A58B" w14:textId="77777777" w:rsidR="0064445C" w:rsidRPr="00296A6B" w:rsidRDefault="0064445C">
            <w:pPr>
              <w:rPr>
                <w:color w:val="000000"/>
              </w:rPr>
            </w:pPr>
            <w:r>
              <w:rPr>
                <w:color w:val="000000"/>
              </w:rPr>
              <w:t>Run timestamp of the process.</w:t>
            </w:r>
          </w:p>
        </w:tc>
      </w:tr>
      <w:tr w:rsidR="0064445C" w:rsidRPr="00FF1B81" w14:paraId="23CB73F3" w14:textId="77777777" w:rsidTr="0064445C">
        <w:tc>
          <w:tcPr>
            <w:tcW w:w="3255" w:type="dxa"/>
          </w:tcPr>
          <w:p w14:paraId="04C3A092" w14:textId="77777777" w:rsidR="0064445C" w:rsidRPr="00296A6B" w:rsidRDefault="0064445C" w:rsidP="0064445C">
            <w:pPr>
              <w:rPr>
                <w:color w:val="000000"/>
              </w:rPr>
            </w:pPr>
            <w:r>
              <w:rPr>
                <w:color w:val="000000"/>
              </w:rPr>
              <w:t>START_TS</w:t>
            </w:r>
          </w:p>
        </w:tc>
        <w:tc>
          <w:tcPr>
            <w:tcW w:w="1167" w:type="dxa"/>
          </w:tcPr>
          <w:p w14:paraId="5FF3A36E" w14:textId="77777777" w:rsidR="0064445C" w:rsidRPr="00296A6B" w:rsidRDefault="0064445C" w:rsidP="0064445C">
            <w:pPr>
              <w:rPr>
                <w:color w:val="000000"/>
              </w:rPr>
            </w:pPr>
          </w:p>
        </w:tc>
        <w:tc>
          <w:tcPr>
            <w:tcW w:w="1254" w:type="dxa"/>
          </w:tcPr>
          <w:p w14:paraId="20D19B1D" w14:textId="77777777" w:rsidR="0064445C" w:rsidRPr="00296A6B" w:rsidRDefault="005A6177" w:rsidP="0064445C">
            <w:pPr>
              <w:rPr>
                <w:color w:val="000000"/>
              </w:rPr>
            </w:pPr>
            <w:r>
              <w:rPr>
                <w:color w:val="000000"/>
              </w:rPr>
              <w:t>DateTime</w:t>
            </w:r>
          </w:p>
        </w:tc>
        <w:tc>
          <w:tcPr>
            <w:tcW w:w="2578" w:type="dxa"/>
          </w:tcPr>
          <w:p w14:paraId="24386D72" w14:textId="77777777" w:rsidR="0064445C" w:rsidRPr="00296A6B" w:rsidRDefault="0064445C" w:rsidP="0064445C">
            <w:pPr>
              <w:rPr>
                <w:color w:val="000000"/>
              </w:rPr>
            </w:pPr>
            <w:r>
              <w:rPr>
                <w:color w:val="000000"/>
              </w:rPr>
              <w:t>Start timestamp of the process</w:t>
            </w:r>
          </w:p>
        </w:tc>
      </w:tr>
      <w:tr w:rsidR="0064445C" w:rsidRPr="00FF1B81" w14:paraId="71C60188" w14:textId="77777777" w:rsidTr="0064445C">
        <w:tc>
          <w:tcPr>
            <w:tcW w:w="3255" w:type="dxa"/>
          </w:tcPr>
          <w:p w14:paraId="4F2BFA55" w14:textId="77777777" w:rsidR="0064445C" w:rsidRDefault="0064445C" w:rsidP="0064445C">
            <w:pPr>
              <w:rPr>
                <w:color w:val="000000"/>
              </w:rPr>
            </w:pPr>
            <w:r>
              <w:rPr>
                <w:color w:val="000000"/>
              </w:rPr>
              <w:t>END_TS</w:t>
            </w:r>
          </w:p>
        </w:tc>
        <w:tc>
          <w:tcPr>
            <w:tcW w:w="1167" w:type="dxa"/>
          </w:tcPr>
          <w:p w14:paraId="652F6C8A" w14:textId="77777777" w:rsidR="0064445C" w:rsidRPr="00296A6B" w:rsidRDefault="0064445C" w:rsidP="0064445C">
            <w:pPr>
              <w:rPr>
                <w:color w:val="000000"/>
              </w:rPr>
            </w:pPr>
          </w:p>
        </w:tc>
        <w:tc>
          <w:tcPr>
            <w:tcW w:w="1254" w:type="dxa"/>
          </w:tcPr>
          <w:p w14:paraId="6763C5EB" w14:textId="77777777" w:rsidR="0064445C" w:rsidRPr="00296A6B" w:rsidRDefault="005A6177" w:rsidP="0064445C">
            <w:pPr>
              <w:rPr>
                <w:color w:val="000000"/>
              </w:rPr>
            </w:pPr>
            <w:r>
              <w:rPr>
                <w:color w:val="000000"/>
              </w:rPr>
              <w:t>DateTime</w:t>
            </w:r>
          </w:p>
        </w:tc>
        <w:tc>
          <w:tcPr>
            <w:tcW w:w="2578" w:type="dxa"/>
          </w:tcPr>
          <w:p w14:paraId="79ACB5C3" w14:textId="77777777" w:rsidR="0064445C" w:rsidRDefault="0064445C" w:rsidP="0064445C">
            <w:pPr>
              <w:rPr>
                <w:color w:val="000000"/>
              </w:rPr>
            </w:pPr>
            <w:r>
              <w:rPr>
                <w:color w:val="000000"/>
              </w:rPr>
              <w:t>End timestamp of the process</w:t>
            </w:r>
          </w:p>
        </w:tc>
      </w:tr>
      <w:tr w:rsidR="00252493" w:rsidRPr="00FF1B81" w14:paraId="259DCF68" w14:textId="77777777" w:rsidTr="0064445C">
        <w:tc>
          <w:tcPr>
            <w:tcW w:w="3255" w:type="dxa"/>
          </w:tcPr>
          <w:p w14:paraId="5435BCCF" w14:textId="77777777" w:rsidR="00252493" w:rsidRDefault="00607710" w:rsidP="0064445C">
            <w:pPr>
              <w:rPr>
                <w:color w:val="000000"/>
              </w:rPr>
            </w:pPr>
            <w:r>
              <w:rPr>
                <w:color w:val="000000"/>
              </w:rPr>
              <w:t>ERROR_MSG</w:t>
            </w:r>
          </w:p>
        </w:tc>
        <w:tc>
          <w:tcPr>
            <w:tcW w:w="1167" w:type="dxa"/>
          </w:tcPr>
          <w:p w14:paraId="2C993B86" w14:textId="77777777" w:rsidR="00252493" w:rsidRDefault="00252493" w:rsidP="0064445C">
            <w:pPr>
              <w:rPr>
                <w:color w:val="000000"/>
              </w:rPr>
            </w:pPr>
          </w:p>
        </w:tc>
        <w:tc>
          <w:tcPr>
            <w:tcW w:w="1254" w:type="dxa"/>
          </w:tcPr>
          <w:p w14:paraId="0D8D53DB" w14:textId="77777777" w:rsidR="00252493" w:rsidRDefault="00252493" w:rsidP="0064445C">
            <w:pPr>
              <w:rPr>
                <w:color w:val="000000"/>
              </w:rPr>
            </w:pPr>
            <w:r>
              <w:rPr>
                <w:color w:val="000000"/>
              </w:rPr>
              <w:t>String</w:t>
            </w:r>
          </w:p>
        </w:tc>
        <w:tc>
          <w:tcPr>
            <w:tcW w:w="2578" w:type="dxa"/>
          </w:tcPr>
          <w:p w14:paraId="01D6B9AD" w14:textId="77777777" w:rsidR="00252493" w:rsidRDefault="00252493" w:rsidP="0064445C">
            <w:pPr>
              <w:rPr>
                <w:color w:val="000000"/>
              </w:rPr>
            </w:pPr>
            <w:r>
              <w:rPr>
                <w:color w:val="000000"/>
              </w:rPr>
              <w:t>Description of the error encountered during result posting in Govern</w:t>
            </w:r>
          </w:p>
        </w:tc>
      </w:tr>
      <w:tr w:rsidR="0064445C" w:rsidRPr="00FF1B81" w14:paraId="4782EF7C" w14:textId="77777777" w:rsidTr="0064445C">
        <w:tc>
          <w:tcPr>
            <w:tcW w:w="3255" w:type="dxa"/>
          </w:tcPr>
          <w:p w14:paraId="322A8D0B" w14:textId="77777777" w:rsidR="0064445C" w:rsidRDefault="0064445C" w:rsidP="0064445C">
            <w:pPr>
              <w:rPr>
                <w:color w:val="000000"/>
              </w:rPr>
            </w:pPr>
            <w:r>
              <w:rPr>
                <w:color w:val="000000"/>
              </w:rPr>
              <w:t>SCORING_RUN_TS</w:t>
            </w:r>
          </w:p>
        </w:tc>
        <w:tc>
          <w:tcPr>
            <w:tcW w:w="1167" w:type="dxa"/>
          </w:tcPr>
          <w:p w14:paraId="2571BBAF" w14:textId="77777777" w:rsidR="0064445C" w:rsidRDefault="0064445C" w:rsidP="0064445C">
            <w:pPr>
              <w:rPr>
                <w:color w:val="000000"/>
              </w:rPr>
            </w:pPr>
          </w:p>
        </w:tc>
        <w:tc>
          <w:tcPr>
            <w:tcW w:w="1254" w:type="dxa"/>
          </w:tcPr>
          <w:p w14:paraId="1739F681" w14:textId="77777777" w:rsidR="0064445C" w:rsidRDefault="005A6177" w:rsidP="0064445C">
            <w:pPr>
              <w:rPr>
                <w:color w:val="000000"/>
              </w:rPr>
            </w:pPr>
            <w:r>
              <w:rPr>
                <w:color w:val="000000"/>
              </w:rPr>
              <w:t>DateTime</w:t>
            </w:r>
          </w:p>
        </w:tc>
        <w:tc>
          <w:tcPr>
            <w:tcW w:w="2578" w:type="dxa"/>
          </w:tcPr>
          <w:p w14:paraId="25B262BF" w14:textId="77777777" w:rsidR="0064445C" w:rsidRDefault="0064445C" w:rsidP="0064445C">
            <w:pPr>
              <w:rPr>
                <w:color w:val="000000"/>
              </w:rPr>
            </w:pPr>
            <w:r>
              <w:rPr>
                <w:color w:val="000000"/>
              </w:rPr>
              <w:t>Scoring engine run timestamp upto which its results have been considered by Score Refresher</w:t>
            </w:r>
          </w:p>
        </w:tc>
      </w:tr>
      <w:tr w:rsidR="00537B9A" w14:paraId="38B4AF54" w14:textId="77777777" w:rsidTr="0064445C">
        <w:tc>
          <w:tcPr>
            <w:tcW w:w="3255" w:type="dxa"/>
          </w:tcPr>
          <w:p w14:paraId="052A476F" w14:textId="77777777" w:rsidR="00537B9A" w:rsidRDefault="00537B9A" w:rsidP="0064445C">
            <w:pPr>
              <w:rPr>
                <w:color w:val="000000"/>
              </w:rPr>
            </w:pPr>
            <w:r>
              <w:rPr>
                <w:color w:val="000000"/>
              </w:rPr>
              <w:t>IGX_SYSTEM_RECORD_VERSION</w:t>
            </w:r>
          </w:p>
        </w:tc>
        <w:tc>
          <w:tcPr>
            <w:tcW w:w="1167" w:type="dxa"/>
          </w:tcPr>
          <w:p w14:paraId="42032991" w14:textId="77777777" w:rsidR="00537B9A" w:rsidRPr="00296A6B" w:rsidRDefault="00537B9A" w:rsidP="0064445C">
            <w:pPr>
              <w:rPr>
                <w:color w:val="000000"/>
              </w:rPr>
            </w:pPr>
            <w:r>
              <w:rPr>
                <w:color w:val="000000"/>
              </w:rPr>
              <w:t>Y</w:t>
            </w:r>
          </w:p>
        </w:tc>
        <w:tc>
          <w:tcPr>
            <w:tcW w:w="1254" w:type="dxa"/>
          </w:tcPr>
          <w:p w14:paraId="0E5E7B04" w14:textId="77777777" w:rsidR="00537B9A" w:rsidRDefault="00537B9A" w:rsidP="0064445C">
            <w:pPr>
              <w:rPr>
                <w:color w:val="000000"/>
              </w:rPr>
            </w:pPr>
            <w:r>
              <w:rPr>
                <w:color w:val="000000"/>
              </w:rPr>
              <w:t>Integer</w:t>
            </w:r>
          </w:p>
        </w:tc>
        <w:tc>
          <w:tcPr>
            <w:tcW w:w="2578" w:type="dxa"/>
          </w:tcPr>
          <w:p w14:paraId="59A20C0A" w14:textId="77777777" w:rsidR="00537B9A" w:rsidRDefault="00537B9A" w:rsidP="0064445C">
            <w:pPr>
              <w:rPr>
                <w:color w:val="000000"/>
              </w:rPr>
            </w:pPr>
            <w:r>
              <w:rPr>
                <w:color w:val="000000"/>
              </w:rPr>
              <w:t>Version of the record</w:t>
            </w:r>
          </w:p>
        </w:tc>
      </w:tr>
      <w:tr w:rsidR="0064445C" w14:paraId="726963B1" w14:textId="77777777" w:rsidTr="0064445C">
        <w:tc>
          <w:tcPr>
            <w:tcW w:w="3255" w:type="dxa"/>
          </w:tcPr>
          <w:p w14:paraId="06B6FF3D" w14:textId="77777777" w:rsidR="0064445C" w:rsidRDefault="0064445C" w:rsidP="0064445C">
            <w:pPr>
              <w:rPr>
                <w:color w:val="000000"/>
              </w:rPr>
            </w:pPr>
            <w:r>
              <w:rPr>
                <w:color w:val="000000"/>
              </w:rPr>
              <w:t>IGX</w:t>
            </w:r>
            <w:r w:rsidRPr="00296A6B">
              <w:rPr>
                <w:color w:val="000000"/>
              </w:rPr>
              <w:t>_SYSTEM_CREATED_TS</w:t>
            </w:r>
          </w:p>
        </w:tc>
        <w:tc>
          <w:tcPr>
            <w:tcW w:w="1167" w:type="dxa"/>
          </w:tcPr>
          <w:p w14:paraId="356A72D8" w14:textId="77777777" w:rsidR="0064445C" w:rsidRPr="00296A6B" w:rsidRDefault="0064445C" w:rsidP="0064445C">
            <w:pPr>
              <w:rPr>
                <w:color w:val="000000"/>
              </w:rPr>
            </w:pPr>
          </w:p>
        </w:tc>
        <w:tc>
          <w:tcPr>
            <w:tcW w:w="1254" w:type="dxa"/>
          </w:tcPr>
          <w:p w14:paraId="4FC49E56" w14:textId="77777777" w:rsidR="0064445C" w:rsidRDefault="005A6177" w:rsidP="0064445C">
            <w:pPr>
              <w:rPr>
                <w:color w:val="000000"/>
              </w:rPr>
            </w:pPr>
            <w:r>
              <w:rPr>
                <w:color w:val="000000"/>
              </w:rPr>
              <w:t>DateTime</w:t>
            </w:r>
          </w:p>
        </w:tc>
        <w:tc>
          <w:tcPr>
            <w:tcW w:w="2578" w:type="dxa"/>
          </w:tcPr>
          <w:p w14:paraId="44FB293A" w14:textId="77777777" w:rsidR="0064445C" w:rsidRDefault="0064445C" w:rsidP="0064445C">
            <w:pPr>
              <w:rPr>
                <w:color w:val="000000"/>
              </w:rPr>
            </w:pPr>
            <w:r>
              <w:rPr>
                <w:color w:val="000000"/>
              </w:rPr>
              <w:t>Timestamp at which records inserted in store</w:t>
            </w:r>
          </w:p>
        </w:tc>
      </w:tr>
      <w:tr w:rsidR="0064445C" w14:paraId="5AB5622A" w14:textId="77777777" w:rsidTr="0064445C">
        <w:tc>
          <w:tcPr>
            <w:tcW w:w="3255" w:type="dxa"/>
          </w:tcPr>
          <w:p w14:paraId="50228465" w14:textId="77777777" w:rsidR="0064445C" w:rsidRPr="00296A6B" w:rsidRDefault="0064445C" w:rsidP="0064445C">
            <w:pPr>
              <w:rPr>
                <w:color w:val="000000"/>
              </w:rPr>
            </w:pPr>
            <w:r>
              <w:rPr>
                <w:color w:val="000000"/>
              </w:rPr>
              <w:lastRenderedPageBreak/>
              <w:t>IGX_PROCESS_ID</w:t>
            </w:r>
          </w:p>
        </w:tc>
        <w:tc>
          <w:tcPr>
            <w:tcW w:w="1167" w:type="dxa"/>
          </w:tcPr>
          <w:p w14:paraId="573E03B6" w14:textId="77777777" w:rsidR="0064445C" w:rsidRPr="00296A6B" w:rsidRDefault="0064445C" w:rsidP="0064445C">
            <w:pPr>
              <w:rPr>
                <w:color w:val="000000"/>
              </w:rPr>
            </w:pPr>
          </w:p>
        </w:tc>
        <w:tc>
          <w:tcPr>
            <w:tcW w:w="1254" w:type="dxa"/>
          </w:tcPr>
          <w:p w14:paraId="012141FA" w14:textId="77777777" w:rsidR="0064445C" w:rsidRDefault="0064445C" w:rsidP="0064445C">
            <w:pPr>
              <w:rPr>
                <w:color w:val="000000"/>
              </w:rPr>
            </w:pPr>
            <w:r>
              <w:rPr>
                <w:color w:val="000000"/>
              </w:rPr>
              <w:t>String</w:t>
            </w:r>
          </w:p>
        </w:tc>
        <w:tc>
          <w:tcPr>
            <w:tcW w:w="2578" w:type="dxa"/>
          </w:tcPr>
          <w:p w14:paraId="73ECB3A9" w14:textId="77777777" w:rsidR="0064445C" w:rsidRDefault="0064445C" w:rsidP="0064445C">
            <w:pPr>
              <w:rPr>
                <w:color w:val="000000"/>
              </w:rPr>
            </w:pPr>
            <w:r>
              <w:rPr>
                <w:color w:val="000000"/>
              </w:rPr>
              <w:t>Process id of the process which inserted the record</w:t>
            </w:r>
          </w:p>
        </w:tc>
      </w:tr>
      <w:tr w:rsidR="0064445C" w14:paraId="7FE12505" w14:textId="77777777" w:rsidTr="0064445C">
        <w:tc>
          <w:tcPr>
            <w:tcW w:w="3255" w:type="dxa"/>
          </w:tcPr>
          <w:p w14:paraId="7B83CFBA" w14:textId="77777777" w:rsidR="0064445C" w:rsidRDefault="0064445C" w:rsidP="0064445C">
            <w:pPr>
              <w:rPr>
                <w:color w:val="000000"/>
              </w:rPr>
            </w:pPr>
            <w:r>
              <w:rPr>
                <w:color w:val="000000"/>
              </w:rPr>
              <w:t>IGX_WORK_ID</w:t>
            </w:r>
          </w:p>
        </w:tc>
        <w:tc>
          <w:tcPr>
            <w:tcW w:w="1167" w:type="dxa"/>
          </w:tcPr>
          <w:p w14:paraId="0AC5170C" w14:textId="77777777" w:rsidR="0064445C" w:rsidRPr="00296A6B" w:rsidRDefault="0064445C" w:rsidP="0064445C">
            <w:pPr>
              <w:rPr>
                <w:color w:val="000000"/>
              </w:rPr>
            </w:pPr>
          </w:p>
        </w:tc>
        <w:tc>
          <w:tcPr>
            <w:tcW w:w="1254" w:type="dxa"/>
          </w:tcPr>
          <w:p w14:paraId="4611E03B" w14:textId="77777777" w:rsidR="0064445C" w:rsidRDefault="0064445C" w:rsidP="0064445C">
            <w:pPr>
              <w:rPr>
                <w:color w:val="000000"/>
              </w:rPr>
            </w:pPr>
            <w:r>
              <w:rPr>
                <w:color w:val="000000"/>
              </w:rPr>
              <w:t>String</w:t>
            </w:r>
          </w:p>
        </w:tc>
        <w:tc>
          <w:tcPr>
            <w:tcW w:w="2578" w:type="dxa"/>
          </w:tcPr>
          <w:p w14:paraId="36D40C1A" w14:textId="77777777" w:rsidR="0064445C" w:rsidRDefault="0064445C" w:rsidP="0064445C">
            <w:pPr>
              <w:rPr>
                <w:color w:val="000000"/>
              </w:rPr>
            </w:pPr>
            <w:r>
              <w:rPr>
                <w:color w:val="000000"/>
              </w:rPr>
              <w:t>Work id of the process which inserted the record</w:t>
            </w:r>
          </w:p>
        </w:tc>
      </w:tr>
    </w:tbl>
    <w:p w14:paraId="7B564060" w14:textId="77777777" w:rsidR="0064445C" w:rsidRDefault="0064445C" w:rsidP="0064445C"/>
    <w:p w14:paraId="36F0A3FA" w14:textId="000C7469" w:rsidR="0064445C" w:rsidRPr="00335429" w:rsidRDefault="00335429">
      <w:pPr>
        <w:pStyle w:val="Heading3"/>
        <w:numPr>
          <w:ilvl w:val="2"/>
          <w:numId w:val="23"/>
        </w:numPr>
        <w:rPr>
          <w:b/>
          <w:rPrChange w:id="207" w:author="Shiv Mangal Rahi" w:date="2019-12-18T14:01:00Z">
            <w:rPr/>
          </w:rPrChange>
        </w:rPr>
        <w:pPrChange w:id="208" w:author="Shiv Mangal Rahi" w:date="2019-12-18T14:01:00Z">
          <w:pPr/>
        </w:pPrChange>
      </w:pPr>
      <w:ins w:id="209" w:author="Shiv Mangal Rahi" w:date="2019-12-18T14:00:00Z">
        <w:r w:rsidRPr="00335429">
          <w:rPr>
            <w:b/>
            <w:rPrChange w:id="210" w:author="Shiv Mangal Rahi" w:date="2019-12-18T14:01:00Z">
              <w:rPr/>
            </w:rPrChange>
          </w:rPr>
          <w:t>IGX_DB_SCORE_REFRESHER_DTL_LOG</w:t>
        </w:r>
      </w:ins>
    </w:p>
    <w:p w14:paraId="48CF8676" w14:textId="77777777" w:rsidR="00962607" w:rsidRDefault="00962607" w:rsidP="00962607">
      <w:pPr>
        <w:rPr>
          <w:ins w:id="211" w:author="Shiv Mangal Rahi" w:date="2019-12-18T14:02:00Z"/>
        </w:rPr>
      </w:pPr>
    </w:p>
    <w:p w14:paraId="3198961E" w14:textId="45C3C85A" w:rsidR="00154E11" w:rsidRPr="00FF1B81" w:rsidRDefault="00154E11" w:rsidP="00154E11">
      <w:pPr>
        <w:ind w:left="360"/>
        <w:jc w:val="both"/>
        <w:rPr>
          <w:ins w:id="212" w:author="Shiv Mangal Rahi" w:date="2019-12-18T14:10:00Z"/>
          <w:rFonts w:asciiTheme="majorHAnsi" w:hAnsiTheme="majorHAnsi" w:cstheme="majorHAnsi"/>
        </w:rPr>
      </w:pPr>
      <w:ins w:id="213" w:author="Shiv Mangal Rahi" w:date="2019-12-18T14:10:00Z">
        <w:r>
          <w:rPr>
            <w:rFonts w:asciiTheme="majorHAnsi" w:hAnsiTheme="majorHAnsi" w:cstheme="majorHAnsi"/>
          </w:rPr>
          <w:t>This DB store stores detailed log of the Score Refresher</w:t>
        </w:r>
        <w:r w:rsidRPr="00FF1B81">
          <w:rPr>
            <w:rFonts w:asciiTheme="majorHAnsi" w:hAnsiTheme="majorHAnsi" w:cstheme="majorHAnsi"/>
          </w:rPr>
          <w:t xml:space="preserve"> process. This store will be </w:t>
        </w:r>
        <w:r>
          <w:rPr>
            <w:rFonts w:asciiTheme="majorHAnsi" w:hAnsiTheme="majorHAnsi" w:cstheme="majorHAnsi"/>
          </w:rPr>
          <w:t>of</w:t>
        </w:r>
        <w:r w:rsidRPr="00FF1B81">
          <w:rPr>
            <w:rFonts w:asciiTheme="majorHAnsi" w:hAnsiTheme="majorHAnsi" w:cstheme="majorHAnsi"/>
          </w:rPr>
          <w:t xml:space="preserve"> DB</w:t>
        </w:r>
        <w:r>
          <w:rPr>
            <w:rFonts w:asciiTheme="majorHAnsi" w:hAnsiTheme="majorHAnsi" w:cstheme="majorHAnsi"/>
          </w:rPr>
          <w:t xml:space="preserve"> type</w:t>
        </w:r>
        <w:r w:rsidRPr="00FF1B81">
          <w:rPr>
            <w:rFonts w:asciiTheme="majorHAnsi" w:hAnsiTheme="majorHAnsi" w:cstheme="majorHAnsi"/>
          </w:rPr>
          <w:t>.</w:t>
        </w:r>
      </w:ins>
    </w:p>
    <w:p w14:paraId="3281A371" w14:textId="77777777" w:rsidR="008F280A" w:rsidRDefault="008F280A" w:rsidP="00962607">
      <w:pPr>
        <w:rPr>
          <w:ins w:id="214" w:author="Shiv Mangal Rahi" w:date="2019-12-18T14:10:00Z"/>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1032D7" w:rsidRPr="00FF1B81" w14:paraId="28F46A7A" w14:textId="77777777" w:rsidTr="0097574E">
        <w:trPr>
          <w:ins w:id="215" w:author="Shiv Mangal Rahi" w:date="2019-12-18T14:10:00Z"/>
        </w:trPr>
        <w:tc>
          <w:tcPr>
            <w:tcW w:w="3024" w:type="dxa"/>
            <w:tcMar>
              <w:top w:w="0" w:type="dxa"/>
              <w:left w:w="108" w:type="dxa"/>
              <w:bottom w:w="0" w:type="dxa"/>
              <w:right w:w="108" w:type="dxa"/>
            </w:tcMar>
            <w:hideMark/>
          </w:tcPr>
          <w:p w14:paraId="0C297FF7" w14:textId="77777777" w:rsidR="001032D7" w:rsidRPr="00FF1B81" w:rsidRDefault="001032D7" w:rsidP="0097574E">
            <w:pPr>
              <w:rPr>
                <w:ins w:id="216" w:author="Shiv Mangal Rahi" w:date="2019-12-18T14:10:00Z"/>
                <w:rFonts w:asciiTheme="majorHAnsi" w:hAnsiTheme="majorHAnsi" w:cstheme="majorHAnsi"/>
                <w:b/>
                <w:sz w:val="22"/>
                <w:szCs w:val="22"/>
                <w:lang w:val="en-IN"/>
              </w:rPr>
            </w:pPr>
            <w:ins w:id="217" w:author="Shiv Mangal Rahi" w:date="2019-12-18T14:10:00Z">
              <w:r w:rsidRPr="00FF1B81">
                <w:rPr>
                  <w:rFonts w:asciiTheme="majorHAnsi" w:hAnsiTheme="majorHAnsi" w:cstheme="majorHAnsi"/>
                  <w:b/>
                  <w:sz w:val="22"/>
                  <w:szCs w:val="22"/>
                </w:rPr>
                <w:t>Partition number &amp; Type</w:t>
              </w:r>
            </w:ins>
          </w:p>
        </w:tc>
        <w:tc>
          <w:tcPr>
            <w:tcW w:w="1949" w:type="dxa"/>
            <w:tcMar>
              <w:top w:w="0" w:type="dxa"/>
              <w:left w:w="108" w:type="dxa"/>
              <w:bottom w:w="0" w:type="dxa"/>
              <w:right w:w="108" w:type="dxa"/>
            </w:tcMar>
            <w:hideMark/>
          </w:tcPr>
          <w:p w14:paraId="2F1ED663" w14:textId="77777777" w:rsidR="001032D7" w:rsidRPr="00FF1B81" w:rsidRDefault="001032D7" w:rsidP="0097574E">
            <w:pPr>
              <w:rPr>
                <w:ins w:id="218" w:author="Shiv Mangal Rahi" w:date="2019-12-18T14:10:00Z"/>
                <w:rFonts w:asciiTheme="majorHAnsi" w:hAnsiTheme="majorHAnsi" w:cstheme="majorHAnsi"/>
                <w:b/>
                <w:sz w:val="22"/>
                <w:szCs w:val="22"/>
                <w:lang w:val="en-IN"/>
              </w:rPr>
            </w:pPr>
            <w:ins w:id="219" w:author="Shiv Mangal Rahi" w:date="2019-12-18T14:10:00Z">
              <w:r w:rsidRPr="00FF1B81">
                <w:rPr>
                  <w:rFonts w:asciiTheme="majorHAnsi" w:hAnsiTheme="majorHAnsi" w:cstheme="majorHAnsi"/>
                  <w:b/>
                  <w:sz w:val="22"/>
                  <w:szCs w:val="22"/>
                </w:rPr>
                <w:t xml:space="preserve">Retention Policy </w:t>
              </w:r>
            </w:ins>
          </w:p>
        </w:tc>
        <w:tc>
          <w:tcPr>
            <w:tcW w:w="1800" w:type="dxa"/>
            <w:tcMar>
              <w:top w:w="0" w:type="dxa"/>
              <w:left w:w="108" w:type="dxa"/>
              <w:bottom w:w="0" w:type="dxa"/>
              <w:right w:w="108" w:type="dxa"/>
            </w:tcMar>
            <w:hideMark/>
          </w:tcPr>
          <w:p w14:paraId="4D136706" w14:textId="77777777" w:rsidR="001032D7" w:rsidRPr="00FF1B81" w:rsidRDefault="001032D7" w:rsidP="0097574E">
            <w:pPr>
              <w:rPr>
                <w:ins w:id="220" w:author="Shiv Mangal Rahi" w:date="2019-12-18T14:10:00Z"/>
                <w:rFonts w:asciiTheme="majorHAnsi" w:hAnsiTheme="majorHAnsi" w:cstheme="majorHAnsi"/>
                <w:b/>
                <w:sz w:val="22"/>
                <w:szCs w:val="22"/>
                <w:lang w:val="en-IN"/>
              </w:rPr>
            </w:pPr>
            <w:ins w:id="221" w:author="Shiv Mangal Rahi" w:date="2019-12-18T14:10:00Z">
              <w:r w:rsidRPr="00FF1B81">
                <w:rPr>
                  <w:rFonts w:asciiTheme="majorHAnsi" w:hAnsiTheme="majorHAnsi" w:cstheme="majorHAnsi"/>
                  <w:b/>
                  <w:sz w:val="22"/>
                  <w:szCs w:val="22"/>
                </w:rPr>
                <w:t>Index</w:t>
              </w:r>
            </w:ins>
          </w:p>
        </w:tc>
        <w:tc>
          <w:tcPr>
            <w:tcW w:w="1417" w:type="dxa"/>
            <w:tcMar>
              <w:top w:w="0" w:type="dxa"/>
              <w:left w:w="108" w:type="dxa"/>
              <w:bottom w:w="0" w:type="dxa"/>
              <w:right w:w="108" w:type="dxa"/>
            </w:tcMar>
            <w:hideMark/>
          </w:tcPr>
          <w:p w14:paraId="7C642535" w14:textId="77777777" w:rsidR="001032D7" w:rsidRPr="00FF1B81" w:rsidRDefault="001032D7" w:rsidP="0097574E">
            <w:pPr>
              <w:rPr>
                <w:ins w:id="222" w:author="Shiv Mangal Rahi" w:date="2019-12-18T14:10:00Z"/>
                <w:rFonts w:asciiTheme="majorHAnsi" w:hAnsiTheme="majorHAnsi" w:cstheme="majorHAnsi"/>
                <w:b/>
                <w:sz w:val="22"/>
                <w:szCs w:val="22"/>
                <w:lang w:val="en-IN"/>
              </w:rPr>
            </w:pPr>
            <w:ins w:id="223" w:author="Shiv Mangal Rahi" w:date="2019-12-18T14:10:00Z">
              <w:r w:rsidRPr="00FF1B81">
                <w:rPr>
                  <w:rFonts w:asciiTheme="majorHAnsi" w:hAnsiTheme="majorHAnsi" w:cstheme="majorHAnsi"/>
                  <w:b/>
                  <w:sz w:val="22"/>
                  <w:szCs w:val="22"/>
                </w:rPr>
                <w:t>Index type</w:t>
              </w:r>
            </w:ins>
          </w:p>
        </w:tc>
      </w:tr>
      <w:tr w:rsidR="001032D7" w:rsidRPr="00FF1B81" w14:paraId="306EAD0D" w14:textId="77777777" w:rsidTr="0097574E">
        <w:trPr>
          <w:ins w:id="224" w:author="Shiv Mangal Rahi" w:date="2019-12-18T14:10:00Z"/>
        </w:trPr>
        <w:tc>
          <w:tcPr>
            <w:tcW w:w="3024" w:type="dxa"/>
            <w:tcMar>
              <w:top w:w="0" w:type="dxa"/>
              <w:left w:w="108" w:type="dxa"/>
              <w:bottom w:w="0" w:type="dxa"/>
              <w:right w:w="108" w:type="dxa"/>
            </w:tcMar>
            <w:hideMark/>
          </w:tcPr>
          <w:p w14:paraId="43A5867D" w14:textId="77777777" w:rsidR="001032D7" w:rsidRPr="00FF1B81" w:rsidRDefault="001032D7" w:rsidP="0097574E">
            <w:pPr>
              <w:rPr>
                <w:ins w:id="225" w:author="Shiv Mangal Rahi" w:date="2019-12-18T14:10:00Z"/>
                <w:rFonts w:asciiTheme="majorHAnsi" w:hAnsiTheme="majorHAnsi" w:cstheme="majorHAnsi"/>
                <w:sz w:val="22"/>
                <w:szCs w:val="22"/>
                <w:lang w:val="en-IN"/>
              </w:rPr>
            </w:pPr>
            <w:ins w:id="226" w:author="Shiv Mangal Rahi" w:date="2019-12-18T14:10:00Z">
              <w:r>
                <w:rPr>
                  <w:rFonts w:asciiTheme="majorHAnsi" w:hAnsiTheme="majorHAnsi" w:cstheme="majorHAnsi"/>
                  <w:sz w:val="22"/>
                  <w:szCs w:val="22"/>
                </w:rPr>
                <w:t>NA</w:t>
              </w:r>
            </w:ins>
          </w:p>
        </w:tc>
        <w:tc>
          <w:tcPr>
            <w:tcW w:w="1949" w:type="dxa"/>
            <w:tcMar>
              <w:top w:w="0" w:type="dxa"/>
              <w:left w:w="108" w:type="dxa"/>
              <w:bottom w:w="0" w:type="dxa"/>
              <w:right w:w="108" w:type="dxa"/>
            </w:tcMar>
            <w:hideMark/>
          </w:tcPr>
          <w:p w14:paraId="40253DC8" w14:textId="77777777" w:rsidR="001032D7" w:rsidRPr="00FF1B81" w:rsidRDefault="001032D7" w:rsidP="0097574E">
            <w:pPr>
              <w:rPr>
                <w:ins w:id="227" w:author="Shiv Mangal Rahi" w:date="2019-12-18T14:10:00Z"/>
                <w:rFonts w:asciiTheme="majorHAnsi" w:hAnsiTheme="majorHAnsi" w:cstheme="majorHAnsi"/>
                <w:sz w:val="22"/>
                <w:szCs w:val="22"/>
                <w:lang w:val="en-IN"/>
              </w:rPr>
            </w:pPr>
            <w:ins w:id="228" w:author="Shiv Mangal Rahi" w:date="2019-12-18T14:10:00Z">
              <w:r>
                <w:rPr>
                  <w:rFonts w:asciiTheme="majorHAnsi" w:hAnsiTheme="majorHAnsi" w:cstheme="majorHAnsi"/>
                </w:rPr>
                <w:t>90 days</w:t>
              </w:r>
            </w:ins>
          </w:p>
        </w:tc>
        <w:tc>
          <w:tcPr>
            <w:tcW w:w="1800" w:type="dxa"/>
            <w:tcMar>
              <w:top w:w="0" w:type="dxa"/>
              <w:left w:w="108" w:type="dxa"/>
              <w:bottom w:w="0" w:type="dxa"/>
              <w:right w:w="108" w:type="dxa"/>
            </w:tcMar>
            <w:hideMark/>
          </w:tcPr>
          <w:p w14:paraId="6FBFE95C" w14:textId="77777777" w:rsidR="001032D7" w:rsidRPr="00FF1B81" w:rsidRDefault="001032D7" w:rsidP="0097574E">
            <w:pPr>
              <w:rPr>
                <w:ins w:id="229" w:author="Shiv Mangal Rahi" w:date="2019-12-18T14:10:00Z"/>
                <w:rFonts w:asciiTheme="majorHAnsi" w:hAnsiTheme="majorHAnsi" w:cstheme="majorHAnsi"/>
                <w:sz w:val="22"/>
                <w:szCs w:val="22"/>
                <w:lang w:val="en-IN"/>
              </w:rPr>
            </w:pPr>
            <w:ins w:id="230" w:author="Shiv Mangal Rahi" w:date="2019-12-18T14:10:00Z">
              <w:r w:rsidRPr="00FF1B81">
                <w:rPr>
                  <w:rFonts w:asciiTheme="majorHAnsi" w:hAnsiTheme="majorHAnsi" w:cstheme="majorHAnsi"/>
                  <w:sz w:val="22"/>
                  <w:szCs w:val="22"/>
                </w:rPr>
                <w:t>NA</w:t>
              </w:r>
            </w:ins>
          </w:p>
        </w:tc>
        <w:tc>
          <w:tcPr>
            <w:tcW w:w="1417" w:type="dxa"/>
            <w:tcMar>
              <w:top w:w="0" w:type="dxa"/>
              <w:left w:w="108" w:type="dxa"/>
              <w:bottom w:w="0" w:type="dxa"/>
              <w:right w:w="108" w:type="dxa"/>
            </w:tcMar>
            <w:hideMark/>
          </w:tcPr>
          <w:p w14:paraId="3068681B" w14:textId="77777777" w:rsidR="001032D7" w:rsidRPr="00FF1B81" w:rsidRDefault="001032D7" w:rsidP="0097574E">
            <w:pPr>
              <w:rPr>
                <w:ins w:id="231" w:author="Shiv Mangal Rahi" w:date="2019-12-18T14:10:00Z"/>
                <w:rFonts w:asciiTheme="majorHAnsi" w:hAnsiTheme="majorHAnsi" w:cstheme="majorHAnsi"/>
                <w:sz w:val="22"/>
                <w:szCs w:val="22"/>
                <w:lang w:val="en-IN"/>
              </w:rPr>
            </w:pPr>
            <w:ins w:id="232" w:author="Shiv Mangal Rahi" w:date="2019-12-18T14:10:00Z">
              <w:r w:rsidRPr="00FF1B81">
                <w:rPr>
                  <w:rFonts w:asciiTheme="majorHAnsi" w:hAnsiTheme="majorHAnsi" w:cstheme="majorHAnsi"/>
                  <w:sz w:val="22"/>
                  <w:szCs w:val="22"/>
                </w:rPr>
                <w:t>NA</w:t>
              </w:r>
            </w:ins>
          </w:p>
        </w:tc>
      </w:tr>
    </w:tbl>
    <w:p w14:paraId="2F24C6D5" w14:textId="77777777" w:rsidR="001032D7" w:rsidRDefault="001032D7" w:rsidP="00962607">
      <w:pPr>
        <w:rPr>
          <w:ins w:id="233" w:author="Shiv Mangal Rahi" w:date="2019-12-18T14:10:00Z"/>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3B2372" w:rsidRPr="00FF1B81" w14:paraId="55F9713F" w14:textId="77777777" w:rsidTr="0097574E">
        <w:trPr>
          <w:ins w:id="234" w:author="Shiv Mangal Rahi" w:date="2019-12-18T14:10:00Z"/>
        </w:trPr>
        <w:tc>
          <w:tcPr>
            <w:tcW w:w="3255" w:type="dxa"/>
          </w:tcPr>
          <w:p w14:paraId="17C08713" w14:textId="77777777" w:rsidR="003B2372" w:rsidRPr="00FF1B81" w:rsidRDefault="003B2372" w:rsidP="0097574E">
            <w:pPr>
              <w:rPr>
                <w:ins w:id="235" w:author="Shiv Mangal Rahi" w:date="2019-12-18T14:10:00Z"/>
                <w:rFonts w:asciiTheme="majorHAnsi" w:hAnsiTheme="majorHAnsi" w:cstheme="majorHAnsi"/>
                <w:b/>
                <w:bCs/>
                <w:sz w:val="22"/>
                <w:szCs w:val="22"/>
              </w:rPr>
            </w:pPr>
            <w:ins w:id="236" w:author="Shiv Mangal Rahi" w:date="2019-12-18T14:10:00Z">
              <w:r w:rsidRPr="00FF1B81">
                <w:rPr>
                  <w:rFonts w:asciiTheme="majorHAnsi" w:hAnsiTheme="majorHAnsi" w:cstheme="majorHAnsi"/>
                  <w:b/>
                  <w:bCs/>
                  <w:sz w:val="22"/>
                  <w:szCs w:val="22"/>
                </w:rPr>
                <w:t>Field</w:t>
              </w:r>
            </w:ins>
          </w:p>
        </w:tc>
        <w:tc>
          <w:tcPr>
            <w:tcW w:w="1167" w:type="dxa"/>
          </w:tcPr>
          <w:p w14:paraId="500AAD08" w14:textId="77777777" w:rsidR="003B2372" w:rsidRPr="00FF1B81" w:rsidRDefault="003B2372" w:rsidP="0097574E">
            <w:pPr>
              <w:rPr>
                <w:ins w:id="237" w:author="Shiv Mangal Rahi" w:date="2019-12-18T14:10:00Z"/>
                <w:rFonts w:asciiTheme="majorHAnsi" w:hAnsiTheme="majorHAnsi" w:cstheme="majorHAnsi"/>
                <w:b/>
                <w:bCs/>
                <w:sz w:val="22"/>
                <w:szCs w:val="22"/>
              </w:rPr>
            </w:pPr>
            <w:ins w:id="238" w:author="Shiv Mangal Rahi" w:date="2019-12-18T14:10:00Z">
              <w:r w:rsidRPr="00FF1B81">
                <w:rPr>
                  <w:rFonts w:asciiTheme="majorHAnsi" w:hAnsiTheme="majorHAnsi" w:cstheme="majorHAnsi"/>
                  <w:b/>
                  <w:bCs/>
                  <w:sz w:val="22"/>
                  <w:szCs w:val="22"/>
                </w:rPr>
                <w:t>Identifier?</w:t>
              </w:r>
            </w:ins>
          </w:p>
        </w:tc>
        <w:tc>
          <w:tcPr>
            <w:tcW w:w="1254" w:type="dxa"/>
          </w:tcPr>
          <w:p w14:paraId="449CFC09" w14:textId="77777777" w:rsidR="003B2372" w:rsidRPr="00FF1B81" w:rsidRDefault="003B2372" w:rsidP="0097574E">
            <w:pPr>
              <w:rPr>
                <w:ins w:id="239" w:author="Shiv Mangal Rahi" w:date="2019-12-18T14:10:00Z"/>
                <w:rFonts w:asciiTheme="majorHAnsi" w:hAnsiTheme="majorHAnsi" w:cstheme="majorHAnsi"/>
                <w:b/>
                <w:bCs/>
                <w:sz w:val="22"/>
                <w:szCs w:val="22"/>
              </w:rPr>
            </w:pPr>
            <w:ins w:id="240" w:author="Shiv Mangal Rahi" w:date="2019-12-18T14:10:00Z">
              <w:r w:rsidRPr="00FF1B81">
                <w:rPr>
                  <w:rFonts w:asciiTheme="majorHAnsi" w:hAnsiTheme="majorHAnsi" w:cstheme="majorHAnsi"/>
                  <w:b/>
                  <w:bCs/>
                  <w:sz w:val="22"/>
                  <w:szCs w:val="22"/>
                </w:rPr>
                <w:t>Data Type</w:t>
              </w:r>
            </w:ins>
          </w:p>
        </w:tc>
        <w:tc>
          <w:tcPr>
            <w:tcW w:w="2578" w:type="dxa"/>
          </w:tcPr>
          <w:p w14:paraId="557DCB9F" w14:textId="77777777" w:rsidR="003B2372" w:rsidRPr="00FF1B81" w:rsidRDefault="003B2372" w:rsidP="0097574E">
            <w:pPr>
              <w:rPr>
                <w:ins w:id="241" w:author="Shiv Mangal Rahi" w:date="2019-12-18T14:10:00Z"/>
                <w:rFonts w:asciiTheme="majorHAnsi" w:hAnsiTheme="majorHAnsi" w:cstheme="majorHAnsi"/>
                <w:b/>
                <w:bCs/>
                <w:sz w:val="22"/>
                <w:szCs w:val="22"/>
              </w:rPr>
            </w:pPr>
            <w:ins w:id="242" w:author="Shiv Mangal Rahi" w:date="2019-12-18T14:10:00Z">
              <w:r w:rsidRPr="00FF1B81">
                <w:rPr>
                  <w:rFonts w:asciiTheme="majorHAnsi" w:hAnsiTheme="majorHAnsi" w:cstheme="majorHAnsi"/>
                  <w:b/>
                  <w:bCs/>
                  <w:sz w:val="22"/>
                  <w:szCs w:val="22"/>
                </w:rPr>
                <w:t>Description</w:t>
              </w:r>
            </w:ins>
          </w:p>
        </w:tc>
      </w:tr>
      <w:tr w:rsidR="003B2372" w:rsidRPr="00FF1B81" w14:paraId="1476CBC7" w14:textId="77777777" w:rsidTr="0097574E">
        <w:trPr>
          <w:ins w:id="243" w:author="Shiv Mangal Rahi" w:date="2019-12-18T14:10:00Z"/>
        </w:trPr>
        <w:tc>
          <w:tcPr>
            <w:tcW w:w="3255" w:type="dxa"/>
          </w:tcPr>
          <w:p w14:paraId="5D7A5999" w14:textId="77777777" w:rsidR="003B2372" w:rsidRPr="00296A6B" w:rsidRDefault="003B2372" w:rsidP="0097574E">
            <w:pPr>
              <w:rPr>
                <w:ins w:id="244" w:author="Shiv Mangal Rahi" w:date="2019-12-18T14:10:00Z"/>
                <w:color w:val="000000"/>
              </w:rPr>
            </w:pPr>
            <w:ins w:id="245" w:author="Shiv Mangal Rahi" w:date="2019-12-18T14:10:00Z">
              <w:r>
                <w:rPr>
                  <w:color w:val="000000"/>
                </w:rPr>
                <w:t>RUN_DATE</w:t>
              </w:r>
            </w:ins>
          </w:p>
        </w:tc>
        <w:tc>
          <w:tcPr>
            <w:tcW w:w="1167" w:type="dxa"/>
          </w:tcPr>
          <w:p w14:paraId="39CC2902" w14:textId="77777777" w:rsidR="003B2372" w:rsidRPr="00296A6B" w:rsidRDefault="003B2372" w:rsidP="0097574E">
            <w:pPr>
              <w:rPr>
                <w:ins w:id="246" w:author="Shiv Mangal Rahi" w:date="2019-12-18T14:10:00Z"/>
                <w:color w:val="000000"/>
              </w:rPr>
            </w:pPr>
            <w:ins w:id="247" w:author="Shiv Mangal Rahi" w:date="2019-12-18T14:10:00Z">
              <w:r w:rsidRPr="00296A6B">
                <w:rPr>
                  <w:color w:val="000000"/>
                </w:rPr>
                <w:t>Y</w:t>
              </w:r>
            </w:ins>
          </w:p>
        </w:tc>
        <w:tc>
          <w:tcPr>
            <w:tcW w:w="1254" w:type="dxa"/>
          </w:tcPr>
          <w:p w14:paraId="684E172D" w14:textId="77777777" w:rsidR="003B2372" w:rsidRPr="00296A6B" w:rsidRDefault="003B2372" w:rsidP="0097574E">
            <w:pPr>
              <w:rPr>
                <w:ins w:id="248" w:author="Shiv Mangal Rahi" w:date="2019-12-18T14:10:00Z"/>
                <w:color w:val="000000"/>
              </w:rPr>
            </w:pPr>
            <w:ins w:id="249" w:author="Shiv Mangal Rahi" w:date="2019-12-18T14:10:00Z">
              <w:r>
                <w:rPr>
                  <w:color w:val="000000"/>
                </w:rPr>
                <w:t>DateTime</w:t>
              </w:r>
            </w:ins>
          </w:p>
        </w:tc>
        <w:tc>
          <w:tcPr>
            <w:tcW w:w="2578" w:type="dxa"/>
          </w:tcPr>
          <w:p w14:paraId="16DC174E" w14:textId="77777777" w:rsidR="003B2372" w:rsidRPr="00296A6B" w:rsidRDefault="003B2372" w:rsidP="0097574E">
            <w:pPr>
              <w:rPr>
                <w:ins w:id="250" w:author="Shiv Mangal Rahi" w:date="2019-12-18T14:10:00Z"/>
                <w:color w:val="000000"/>
              </w:rPr>
            </w:pPr>
            <w:ins w:id="251" w:author="Shiv Mangal Rahi" w:date="2019-12-18T14:10:00Z">
              <w:r>
                <w:rPr>
                  <w:color w:val="000000"/>
                </w:rPr>
                <w:t>Run timestamp of the process.</w:t>
              </w:r>
            </w:ins>
          </w:p>
        </w:tc>
      </w:tr>
      <w:tr w:rsidR="003B2372" w:rsidRPr="00FF1B81" w14:paraId="71E69261" w14:textId="77777777" w:rsidTr="0097574E">
        <w:trPr>
          <w:ins w:id="252" w:author="Shiv Mangal Rahi" w:date="2019-12-18T14:10:00Z"/>
        </w:trPr>
        <w:tc>
          <w:tcPr>
            <w:tcW w:w="3255" w:type="dxa"/>
          </w:tcPr>
          <w:p w14:paraId="2C744CDD" w14:textId="7158B09A" w:rsidR="003B2372" w:rsidRPr="00296A6B" w:rsidRDefault="005654C6" w:rsidP="0097574E">
            <w:pPr>
              <w:rPr>
                <w:ins w:id="253" w:author="Shiv Mangal Rahi" w:date="2019-12-18T14:10:00Z"/>
                <w:color w:val="000000"/>
              </w:rPr>
            </w:pPr>
            <w:ins w:id="254" w:author="Shiv Mangal Rahi" w:date="2019-12-18T14:11:00Z">
              <w:r>
                <w:rPr>
                  <w:color w:val="000000"/>
                </w:rPr>
                <w:t>ASSET_TYPE_NAME</w:t>
              </w:r>
            </w:ins>
          </w:p>
        </w:tc>
        <w:tc>
          <w:tcPr>
            <w:tcW w:w="1167" w:type="dxa"/>
          </w:tcPr>
          <w:p w14:paraId="04B57D46" w14:textId="77777777" w:rsidR="003B2372" w:rsidRPr="00296A6B" w:rsidRDefault="003B2372" w:rsidP="0097574E">
            <w:pPr>
              <w:rPr>
                <w:ins w:id="255" w:author="Shiv Mangal Rahi" w:date="2019-12-18T14:10:00Z"/>
                <w:color w:val="000000"/>
              </w:rPr>
            </w:pPr>
          </w:p>
        </w:tc>
        <w:tc>
          <w:tcPr>
            <w:tcW w:w="1254" w:type="dxa"/>
          </w:tcPr>
          <w:p w14:paraId="4193A8BE" w14:textId="2A783FF8" w:rsidR="003B2372" w:rsidRPr="00296A6B" w:rsidRDefault="00F774A5" w:rsidP="0097574E">
            <w:pPr>
              <w:rPr>
                <w:ins w:id="256" w:author="Shiv Mangal Rahi" w:date="2019-12-18T14:10:00Z"/>
                <w:color w:val="000000"/>
              </w:rPr>
            </w:pPr>
            <w:ins w:id="257" w:author="Shiv Mangal Rahi" w:date="2019-12-18T14:13:00Z">
              <w:r>
                <w:rPr>
                  <w:color w:val="000000"/>
                </w:rPr>
                <w:t>String</w:t>
              </w:r>
            </w:ins>
          </w:p>
        </w:tc>
        <w:tc>
          <w:tcPr>
            <w:tcW w:w="2578" w:type="dxa"/>
          </w:tcPr>
          <w:p w14:paraId="58BD5158" w14:textId="433F862C" w:rsidR="003B2372" w:rsidRPr="00296A6B" w:rsidRDefault="00444DE0" w:rsidP="0097574E">
            <w:pPr>
              <w:rPr>
                <w:ins w:id="258" w:author="Shiv Mangal Rahi" w:date="2019-12-18T14:10:00Z"/>
                <w:color w:val="000000"/>
              </w:rPr>
            </w:pPr>
            <w:ins w:id="259" w:author="Shiv Mangal Rahi" w:date="2019-12-18T14:15:00Z">
              <w:r>
                <w:rPr>
                  <w:color w:val="000000"/>
                </w:rPr>
                <w:t>Name of Asset Type</w:t>
              </w:r>
            </w:ins>
          </w:p>
        </w:tc>
      </w:tr>
      <w:tr w:rsidR="003B2372" w:rsidRPr="00FF1B81" w14:paraId="7842C4B0" w14:textId="77777777" w:rsidTr="0097574E">
        <w:trPr>
          <w:ins w:id="260" w:author="Shiv Mangal Rahi" w:date="2019-12-18T14:10:00Z"/>
        </w:trPr>
        <w:tc>
          <w:tcPr>
            <w:tcW w:w="3255" w:type="dxa"/>
          </w:tcPr>
          <w:p w14:paraId="358A8548" w14:textId="727BE86C" w:rsidR="003B2372" w:rsidRDefault="005654C6" w:rsidP="0097574E">
            <w:pPr>
              <w:rPr>
                <w:ins w:id="261" w:author="Shiv Mangal Rahi" w:date="2019-12-18T14:10:00Z"/>
                <w:color w:val="000000"/>
              </w:rPr>
            </w:pPr>
            <w:ins w:id="262" w:author="Shiv Mangal Rahi" w:date="2019-12-18T14:11:00Z">
              <w:r>
                <w:rPr>
                  <w:color w:val="000000"/>
                </w:rPr>
                <w:t>ASSET_TYPE_UID</w:t>
              </w:r>
            </w:ins>
          </w:p>
        </w:tc>
        <w:tc>
          <w:tcPr>
            <w:tcW w:w="1167" w:type="dxa"/>
          </w:tcPr>
          <w:p w14:paraId="1E27E051" w14:textId="58D0B7A0" w:rsidR="003B2372" w:rsidRPr="00296A6B" w:rsidRDefault="00ED50CF" w:rsidP="0097574E">
            <w:pPr>
              <w:rPr>
                <w:ins w:id="263" w:author="Shiv Mangal Rahi" w:date="2019-12-18T14:10:00Z"/>
                <w:color w:val="000000"/>
              </w:rPr>
            </w:pPr>
            <w:ins w:id="264" w:author="Shiv Mangal Rahi" w:date="2019-12-18T14:13:00Z">
              <w:r>
                <w:rPr>
                  <w:color w:val="000000"/>
                </w:rPr>
                <w:t>Y</w:t>
              </w:r>
            </w:ins>
          </w:p>
        </w:tc>
        <w:tc>
          <w:tcPr>
            <w:tcW w:w="1254" w:type="dxa"/>
          </w:tcPr>
          <w:p w14:paraId="7AD55000" w14:textId="06C04743" w:rsidR="003B2372" w:rsidRPr="00296A6B" w:rsidRDefault="00F774A5" w:rsidP="0097574E">
            <w:pPr>
              <w:rPr>
                <w:ins w:id="265" w:author="Shiv Mangal Rahi" w:date="2019-12-18T14:10:00Z"/>
                <w:color w:val="000000"/>
              </w:rPr>
            </w:pPr>
            <w:ins w:id="266" w:author="Shiv Mangal Rahi" w:date="2019-12-18T14:13:00Z">
              <w:r>
                <w:rPr>
                  <w:color w:val="000000"/>
                </w:rPr>
                <w:t>String</w:t>
              </w:r>
            </w:ins>
          </w:p>
        </w:tc>
        <w:tc>
          <w:tcPr>
            <w:tcW w:w="2578" w:type="dxa"/>
          </w:tcPr>
          <w:p w14:paraId="646B0244" w14:textId="770B15C8" w:rsidR="003B2372" w:rsidRDefault="00444DE0" w:rsidP="0097574E">
            <w:pPr>
              <w:rPr>
                <w:ins w:id="267" w:author="Shiv Mangal Rahi" w:date="2019-12-18T14:10:00Z"/>
                <w:color w:val="000000"/>
              </w:rPr>
            </w:pPr>
            <w:ins w:id="268" w:author="Shiv Mangal Rahi" w:date="2019-12-18T14:15:00Z">
              <w:r>
                <w:rPr>
                  <w:color w:val="000000"/>
                </w:rPr>
                <w:t>Asset Type Unique Id</w:t>
              </w:r>
            </w:ins>
          </w:p>
        </w:tc>
      </w:tr>
      <w:tr w:rsidR="003B2372" w:rsidRPr="00FF1B81" w14:paraId="2DC88381" w14:textId="77777777" w:rsidTr="0097574E">
        <w:trPr>
          <w:ins w:id="269" w:author="Shiv Mangal Rahi" w:date="2019-12-18T14:10:00Z"/>
        </w:trPr>
        <w:tc>
          <w:tcPr>
            <w:tcW w:w="3255" w:type="dxa"/>
          </w:tcPr>
          <w:p w14:paraId="348099E9" w14:textId="16906768" w:rsidR="003B2372" w:rsidRDefault="005654C6" w:rsidP="0097574E">
            <w:pPr>
              <w:rPr>
                <w:ins w:id="270" w:author="Shiv Mangal Rahi" w:date="2019-12-18T14:10:00Z"/>
                <w:color w:val="000000"/>
              </w:rPr>
            </w:pPr>
            <w:ins w:id="271" w:author="Shiv Mangal Rahi" w:date="2019-12-18T14:11:00Z">
              <w:r>
                <w:rPr>
                  <w:color w:val="000000"/>
                </w:rPr>
                <w:t>ASSET_NAME</w:t>
              </w:r>
            </w:ins>
          </w:p>
        </w:tc>
        <w:tc>
          <w:tcPr>
            <w:tcW w:w="1167" w:type="dxa"/>
          </w:tcPr>
          <w:p w14:paraId="449D50CB" w14:textId="77777777" w:rsidR="003B2372" w:rsidRDefault="003B2372" w:rsidP="0097574E">
            <w:pPr>
              <w:rPr>
                <w:ins w:id="272" w:author="Shiv Mangal Rahi" w:date="2019-12-18T14:10:00Z"/>
                <w:color w:val="000000"/>
              </w:rPr>
            </w:pPr>
          </w:p>
        </w:tc>
        <w:tc>
          <w:tcPr>
            <w:tcW w:w="1254" w:type="dxa"/>
          </w:tcPr>
          <w:p w14:paraId="62314AB8" w14:textId="197A84C6" w:rsidR="003B2372" w:rsidRDefault="00F774A5" w:rsidP="0097574E">
            <w:pPr>
              <w:rPr>
                <w:ins w:id="273" w:author="Shiv Mangal Rahi" w:date="2019-12-18T14:10:00Z"/>
                <w:color w:val="000000"/>
              </w:rPr>
            </w:pPr>
            <w:ins w:id="274" w:author="Shiv Mangal Rahi" w:date="2019-12-18T14:13:00Z">
              <w:r>
                <w:rPr>
                  <w:color w:val="000000"/>
                </w:rPr>
                <w:t>String</w:t>
              </w:r>
            </w:ins>
          </w:p>
        </w:tc>
        <w:tc>
          <w:tcPr>
            <w:tcW w:w="2578" w:type="dxa"/>
          </w:tcPr>
          <w:p w14:paraId="180C5FEB" w14:textId="7F4F84A6" w:rsidR="003B2372" w:rsidRDefault="00444DE0" w:rsidP="0097574E">
            <w:pPr>
              <w:rPr>
                <w:ins w:id="275" w:author="Shiv Mangal Rahi" w:date="2019-12-18T14:10:00Z"/>
                <w:color w:val="000000"/>
              </w:rPr>
            </w:pPr>
            <w:ins w:id="276" w:author="Shiv Mangal Rahi" w:date="2019-12-18T14:15:00Z">
              <w:r>
                <w:rPr>
                  <w:color w:val="000000"/>
                </w:rPr>
                <w:t>Name of Asset</w:t>
              </w:r>
            </w:ins>
          </w:p>
        </w:tc>
      </w:tr>
      <w:tr w:rsidR="003B2372" w:rsidRPr="00FF1B81" w14:paraId="70AF51E6" w14:textId="77777777" w:rsidTr="0097574E">
        <w:trPr>
          <w:ins w:id="277" w:author="Shiv Mangal Rahi" w:date="2019-12-18T14:10:00Z"/>
        </w:trPr>
        <w:tc>
          <w:tcPr>
            <w:tcW w:w="3255" w:type="dxa"/>
          </w:tcPr>
          <w:p w14:paraId="0069AA22" w14:textId="3CDBB11C" w:rsidR="003B2372" w:rsidRDefault="005654C6" w:rsidP="0097574E">
            <w:pPr>
              <w:rPr>
                <w:ins w:id="278" w:author="Shiv Mangal Rahi" w:date="2019-12-18T14:10:00Z"/>
                <w:color w:val="000000"/>
              </w:rPr>
            </w:pPr>
            <w:ins w:id="279" w:author="Shiv Mangal Rahi" w:date="2019-12-18T14:11:00Z">
              <w:r>
                <w:rPr>
                  <w:color w:val="000000"/>
                </w:rPr>
                <w:t>ASSET_UID</w:t>
              </w:r>
            </w:ins>
          </w:p>
        </w:tc>
        <w:tc>
          <w:tcPr>
            <w:tcW w:w="1167" w:type="dxa"/>
          </w:tcPr>
          <w:p w14:paraId="70B08BA7" w14:textId="5A2163B8" w:rsidR="003B2372" w:rsidRDefault="00ED50CF" w:rsidP="0097574E">
            <w:pPr>
              <w:rPr>
                <w:ins w:id="280" w:author="Shiv Mangal Rahi" w:date="2019-12-18T14:10:00Z"/>
                <w:color w:val="000000"/>
              </w:rPr>
            </w:pPr>
            <w:ins w:id="281" w:author="Shiv Mangal Rahi" w:date="2019-12-18T14:13:00Z">
              <w:r>
                <w:rPr>
                  <w:color w:val="000000"/>
                </w:rPr>
                <w:t>Y</w:t>
              </w:r>
            </w:ins>
          </w:p>
        </w:tc>
        <w:tc>
          <w:tcPr>
            <w:tcW w:w="1254" w:type="dxa"/>
          </w:tcPr>
          <w:p w14:paraId="3FEA7371" w14:textId="0C445296" w:rsidR="003B2372" w:rsidRDefault="00F774A5" w:rsidP="0097574E">
            <w:pPr>
              <w:rPr>
                <w:ins w:id="282" w:author="Shiv Mangal Rahi" w:date="2019-12-18T14:10:00Z"/>
                <w:color w:val="000000"/>
              </w:rPr>
            </w:pPr>
            <w:ins w:id="283" w:author="Shiv Mangal Rahi" w:date="2019-12-18T14:13:00Z">
              <w:r>
                <w:rPr>
                  <w:color w:val="000000"/>
                </w:rPr>
                <w:t>String</w:t>
              </w:r>
            </w:ins>
          </w:p>
        </w:tc>
        <w:tc>
          <w:tcPr>
            <w:tcW w:w="2578" w:type="dxa"/>
          </w:tcPr>
          <w:p w14:paraId="205B7BF6" w14:textId="28A0E332" w:rsidR="003B2372" w:rsidRDefault="00444DE0" w:rsidP="0097574E">
            <w:pPr>
              <w:rPr>
                <w:ins w:id="284" w:author="Shiv Mangal Rahi" w:date="2019-12-18T14:10:00Z"/>
                <w:color w:val="000000"/>
              </w:rPr>
            </w:pPr>
            <w:ins w:id="285" w:author="Shiv Mangal Rahi" w:date="2019-12-18T14:15:00Z">
              <w:r>
                <w:rPr>
                  <w:color w:val="000000"/>
                </w:rPr>
                <w:t>Asset Unique Id</w:t>
              </w:r>
            </w:ins>
          </w:p>
        </w:tc>
      </w:tr>
      <w:tr w:rsidR="003B2372" w14:paraId="4ADDFCA1" w14:textId="77777777" w:rsidTr="0097574E">
        <w:trPr>
          <w:ins w:id="286" w:author="Shiv Mangal Rahi" w:date="2019-12-18T14:10:00Z"/>
        </w:trPr>
        <w:tc>
          <w:tcPr>
            <w:tcW w:w="3255" w:type="dxa"/>
          </w:tcPr>
          <w:p w14:paraId="10E5D3FA" w14:textId="752C336D" w:rsidR="003B2372" w:rsidRDefault="00815FFB" w:rsidP="0097574E">
            <w:pPr>
              <w:rPr>
                <w:ins w:id="287" w:author="Shiv Mangal Rahi" w:date="2019-12-18T14:10:00Z"/>
                <w:color w:val="000000"/>
              </w:rPr>
            </w:pPr>
            <w:ins w:id="288" w:author="Shiv Mangal Rahi" w:date="2019-12-18T14:11:00Z">
              <w:r>
                <w:rPr>
                  <w:color w:val="000000"/>
                </w:rPr>
                <w:t>ASSET_NUMBER</w:t>
              </w:r>
            </w:ins>
          </w:p>
        </w:tc>
        <w:tc>
          <w:tcPr>
            <w:tcW w:w="1167" w:type="dxa"/>
          </w:tcPr>
          <w:p w14:paraId="5C01D531" w14:textId="3CB6E7BB" w:rsidR="003B2372" w:rsidRPr="00296A6B" w:rsidRDefault="003B2372" w:rsidP="0097574E">
            <w:pPr>
              <w:rPr>
                <w:ins w:id="289" w:author="Shiv Mangal Rahi" w:date="2019-12-18T14:10:00Z"/>
                <w:color w:val="000000"/>
              </w:rPr>
            </w:pPr>
          </w:p>
        </w:tc>
        <w:tc>
          <w:tcPr>
            <w:tcW w:w="1254" w:type="dxa"/>
          </w:tcPr>
          <w:p w14:paraId="4D5C9B8E" w14:textId="3420EFE0" w:rsidR="003B2372" w:rsidRDefault="00F774A5" w:rsidP="0097574E">
            <w:pPr>
              <w:rPr>
                <w:ins w:id="290" w:author="Shiv Mangal Rahi" w:date="2019-12-18T14:10:00Z"/>
                <w:color w:val="000000"/>
              </w:rPr>
            </w:pPr>
            <w:ins w:id="291" w:author="Shiv Mangal Rahi" w:date="2019-12-18T14:13:00Z">
              <w:r>
                <w:rPr>
                  <w:color w:val="000000"/>
                </w:rPr>
                <w:t>Integer</w:t>
              </w:r>
            </w:ins>
          </w:p>
        </w:tc>
        <w:tc>
          <w:tcPr>
            <w:tcW w:w="2578" w:type="dxa"/>
          </w:tcPr>
          <w:p w14:paraId="74C87FDB" w14:textId="7DE95362" w:rsidR="003B2372" w:rsidRDefault="00444DE0" w:rsidP="0097574E">
            <w:pPr>
              <w:rPr>
                <w:ins w:id="292" w:author="Shiv Mangal Rahi" w:date="2019-12-18T14:10:00Z"/>
                <w:color w:val="000000"/>
              </w:rPr>
            </w:pPr>
            <w:ins w:id="293" w:author="Shiv Mangal Rahi" w:date="2019-12-18T14:15:00Z">
              <w:r>
                <w:rPr>
                  <w:color w:val="000000"/>
                </w:rPr>
                <w:t xml:space="preserve">Incremental number generated for Asset of </w:t>
              </w:r>
            </w:ins>
            <w:ins w:id="294" w:author="Shiv Mangal Rahi" w:date="2019-12-18T14:16:00Z">
              <w:r>
                <w:rPr>
                  <w:color w:val="000000"/>
                </w:rPr>
                <w:t xml:space="preserve">a posting </w:t>
              </w:r>
            </w:ins>
            <w:ins w:id="295" w:author="Shiv Mangal Rahi" w:date="2019-12-18T14:15:00Z">
              <w:r>
                <w:rPr>
                  <w:color w:val="000000"/>
                </w:rPr>
                <w:t>batch</w:t>
              </w:r>
            </w:ins>
          </w:p>
        </w:tc>
      </w:tr>
      <w:tr w:rsidR="003B2372" w14:paraId="3E1232B5" w14:textId="77777777" w:rsidTr="0097574E">
        <w:trPr>
          <w:ins w:id="296" w:author="Shiv Mangal Rahi" w:date="2019-12-18T14:10:00Z"/>
        </w:trPr>
        <w:tc>
          <w:tcPr>
            <w:tcW w:w="3255" w:type="dxa"/>
          </w:tcPr>
          <w:p w14:paraId="413180EF" w14:textId="3BBDCDBD" w:rsidR="003B2372" w:rsidRDefault="00815FFB" w:rsidP="0097574E">
            <w:pPr>
              <w:rPr>
                <w:ins w:id="297" w:author="Shiv Mangal Rahi" w:date="2019-12-18T14:10:00Z"/>
                <w:color w:val="000000"/>
              </w:rPr>
            </w:pPr>
            <w:ins w:id="298" w:author="Shiv Mangal Rahi" w:date="2019-12-18T14:11:00Z">
              <w:r>
                <w:rPr>
                  <w:color w:val="000000"/>
                </w:rPr>
                <w:t>EXECUTION_ID</w:t>
              </w:r>
            </w:ins>
          </w:p>
        </w:tc>
        <w:tc>
          <w:tcPr>
            <w:tcW w:w="1167" w:type="dxa"/>
          </w:tcPr>
          <w:p w14:paraId="232C1F80" w14:textId="77777777" w:rsidR="003B2372" w:rsidRPr="00296A6B" w:rsidRDefault="003B2372" w:rsidP="0097574E">
            <w:pPr>
              <w:rPr>
                <w:ins w:id="299" w:author="Shiv Mangal Rahi" w:date="2019-12-18T14:10:00Z"/>
                <w:color w:val="000000"/>
              </w:rPr>
            </w:pPr>
          </w:p>
        </w:tc>
        <w:tc>
          <w:tcPr>
            <w:tcW w:w="1254" w:type="dxa"/>
          </w:tcPr>
          <w:p w14:paraId="6EC140B2" w14:textId="6E9F44BB" w:rsidR="003B2372" w:rsidRDefault="00F774A5" w:rsidP="0097574E">
            <w:pPr>
              <w:rPr>
                <w:ins w:id="300" w:author="Shiv Mangal Rahi" w:date="2019-12-18T14:10:00Z"/>
                <w:color w:val="000000"/>
              </w:rPr>
            </w:pPr>
            <w:ins w:id="301" w:author="Shiv Mangal Rahi" w:date="2019-12-18T14:13:00Z">
              <w:r>
                <w:rPr>
                  <w:color w:val="000000"/>
                </w:rPr>
                <w:t>String</w:t>
              </w:r>
            </w:ins>
          </w:p>
        </w:tc>
        <w:tc>
          <w:tcPr>
            <w:tcW w:w="2578" w:type="dxa"/>
          </w:tcPr>
          <w:p w14:paraId="06DBECA5" w14:textId="7B30C3C5" w:rsidR="003B2372" w:rsidRDefault="00444DE0" w:rsidP="0097574E">
            <w:pPr>
              <w:rPr>
                <w:ins w:id="302" w:author="Shiv Mangal Rahi" w:date="2019-12-18T14:10:00Z"/>
                <w:color w:val="000000"/>
              </w:rPr>
            </w:pPr>
            <w:ins w:id="303" w:author="Shiv Mangal Rahi" w:date="2019-12-18T14:16:00Z">
              <w:r>
                <w:rPr>
                  <w:color w:val="000000"/>
                </w:rPr>
                <w:t>Execution Id of batch</w:t>
              </w:r>
            </w:ins>
          </w:p>
        </w:tc>
      </w:tr>
      <w:tr w:rsidR="003B2372" w14:paraId="0DD9498A" w14:textId="77777777" w:rsidTr="0097574E">
        <w:trPr>
          <w:ins w:id="304" w:author="Shiv Mangal Rahi" w:date="2019-12-18T14:10:00Z"/>
        </w:trPr>
        <w:tc>
          <w:tcPr>
            <w:tcW w:w="3255" w:type="dxa"/>
          </w:tcPr>
          <w:p w14:paraId="5B302F81" w14:textId="44BFF9F0" w:rsidR="003B2372" w:rsidRPr="00296A6B" w:rsidRDefault="00614286" w:rsidP="0097574E">
            <w:pPr>
              <w:rPr>
                <w:ins w:id="305" w:author="Shiv Mangal Rahi" w:date="2019-12-18T14:10:00Z"/>
                <w:color w:val="000000"/>
              </w:rPr>
            </w:pPr>
            <w:ins w:id="306" w:author="Shiv Mangal Rahi" w:date="2019-12-18T14:12:00Z">
              <w:r>
                <w:rPr>
                  <w:color w:val="000000"/>
                </w:rPr>
                <w:t>STATUS</w:t>
              </w:r>
            </w:ins>
          </w:p>
        </w:tc>
        <w:tc>
          <w:tcPr>
            <w:tcW w:w="1167" w:type="dxa"/>
          </w:tcPr>
          <w:p w14:paraId="629B5B53" w14:textId="77777777" w:rsidR="003B2372" w:rsidRPr="00296A6B" w:rsidRDefault="003B2372" w:rsidP="0097574E">
            <w:pPr>
              <w:rPr>
                <w:ins w:id="307" w:author="Shiv Mangal Rahi" w:date="2019-12-18T14:10:00Z"/>
                <w:color w:val="000000"/>
              </w:rPr>
            </w:pPr>
          </w:p>
        </w:tc>
        <w:tc>
          <w:tcPr>
            <w:tcW w:w="1254" w:type="dxa"/>
          </w:tcPr>
          <w:p w14:paraId="7D0B7BD4" w14:textId="6F1CAA66" w:rsidR="003B2372" w:rsidRDefault="00F774A5" w:rsidP="0097574E">
            <w:pPr>
              <w:rPr>
                <w:ins w:id="308" w:author="Shiv Mangal Rahi" w:date="2019-12-18T14:10:00Z"/>
                <w:color w:val="000000"/>
              </w:rPr>
            </w:pPr>
            <w:ins w:id="309" w:author="Shiv Mangal Rahi" w:date="2019-12-18T14:13:00Z">
              <w:r>
                <w:rPr>
                  <w:color w:val="000000"/>
                </w:rPr>
                <w:t>String</w:t>
              </w:r>
            </w:ins>
          </w:p>
        </w:tc>
        <w:tc>
          <w:tcPr>
            <w:tcW w:w="2578" w:type="dxa"/>
          </w:tcPr>
          <w:p w14:paraId="3C9A7DCF" w14:textId="7D9B1A54" w:rsidR="003B2372" w:rsidRDefault="00444DE0" w:rsidP="0097574E">
            <w:pPr>
              <w:rPr>
                <w:ins w:id="310" w:author="Shiv Mangal Rahi" w:date="2019-12-18T14:10:00Z"/>
                <w:color w:val="000000"/>
              </w:rPr>
            </w:pPr>
            <w:ins w:id="311" w:author="Shiv Mangal Rahi" w:date="2019-12-18T14:16:00Z">
              <w:r>
                <w:rPr>
                  <w:color w:val="000000"/>
                </w:rPr>
                <w:t>Status of Asset posting.- SUBMITTED, PROCESSING, POSTED, ERROR</w:t>
              </w:r>
            </w:ins>
          </w:p>
        </w:tc>
      </w:tr>
      <w:tr w:rsidR="003B2372" w14:paraId="69343877" w14:textId="77777777" w:rsidTr="0097574E">
        <w:trPr>
          <w:ins w:id="312" w:author="Shiv Mangal Rahi" w:date="2019-12-18T14:10:00Z"/>
        </w:trPr>
        <w:tc>
          <w:tcPr>
            <w:tcW w:w="3255" w:type="dxa"/>
          </w:tcPr>
          <w:p w14:paraId="63E6F6B7" w14:textId="13E451B8" w:rsidR="003B2372" w:rsidRDefault="00614286" w:rsidP="0097574E">
            <w:pPr>
              <w:rPr>
                <w:ins w:id="313" w:author="Shiv Mangal Rahi" w:date="2019-12-18T14:10:00Z"/>
                <w:color w:val="000000"/>
              </w:rPr>
            </w:pPr>
            <w:ins w:id="314" w:author="Shiv Mangal Rahi" w:date="2019-12-18T14:12:00Z">
              <w:r>
                <w:rPr>
                  <w:color w:val="000000"/>
                </w:rPr>
                <w:t>STATUS_MSG</w:t>
              </w:r>
            </w:ins>
          </w:p>
        </w:tc>
        <w:tc>
          <w:tcPr>
            <w:tcW w:w="1167" w:type="dxa"/>
          </w:tcPr>
          <w:p w14:paraId="2E93C48A" w14:textId="77777777" w:rsidR="003B2372" w:rsidRPr="00296A6B" w:rsidRDefault="003B2372" w:rsidP="0097574E">
            <w:pPr>
              <w:rPr>
                <w:ins w:id="315" w:author="Shiv Mangal Rahi" w:date="2019-12-18T14:10:00Z"/>
                <w:color w:val="000000"/>
              </w:rPr>
            </w:pPr>
          </w:p>
        </w:tc>
        <w:tc>
          <w:tcPr>
            <w:tcW w:w="1254" w:type="dxa"/>
          </w:tcPr>
          <w:p w14:paraId="75E7B7D9" w14:textId="39C1FD9F" w:rsidR="003B2372" w:rsidRDefault="00F774A5" w:rsidP="0097574E">
            <w:pPr>
              <w:rPr>
                <w:ins w:id="316" w:author="Shiv Mangal Rahi" w:date="2019-12-18T14:10:00Z"/>
                <w:color w:val="000000"/>
              </w:rPr>
            </w:pPr>
            <w:ins w:id="317" w:author="Shiv Mangal Rahi" w:date="2019-12-18T14:13:00Z">
              <w:r>
                <w:rPr>
                  <w:color w:val="000000"/>
                </w:rPr>
                <w:t>String</w:t>
              </w:r>
            </w:ins>
          </w:p>
        </w:tc>
        <w:tc>
          <w:tcPr>
            <w:tcW w:w="2578" w:type="dxa"/>
          </w:tcPr>
          <w:p w14:paraId="5584F83E" w14:textId="424E13E2" w:rsidR="003B2372" w:rsidRDefault="00444DE0" w:rsidP="0097574E">
            <w:pPr>
              <w:rPr>
                <w:ins w:id="318" w:author="Shiv Mangal Rahi" w:date="2019-12-18T14:10:00Z"/>
                <w:color w:val="000000"/>
              </w:rPr>
            </w:pPr>
            <w:ins w:id="319" w:author="Shiv Mangal Rahi" w:date="2019-12-18T14:16:00Z">
              <w:r>
                <w:rPr>
                  <w:color w:val="000000"/>
                </w:rPr>
                <w:t>Status/Error message if any</w:t>
              </w:r>
            </w:ins>
          </w:p>
        </w:tc>
      </w:tr>
      <w:tr w:rsidR="00614286" w14:paraId="5EA64842" w14:textId="77777777" w:rsidTr="0097574E">
        <w:trPr>
          <w:ins w:id="320" w:author="Shiv Mangal Rahi" w:date="2019-12-18T14:12:00Z"/>
        </w:trPr>
        <w:tc>
          <w:tcPr>
            <w:tcW w:w="3255" w:type="dxa"/>
          </w:tcPr>
          <w:p w14:paraId="6930B2E3" w14:textId="2D4A5402" w:rsidR="00614286" w:rsidRDefault="008837E9" w:rsidP="0097574E">
            <w:pPr>
              <w:rPr>
                <w:ins w:id="321" w:author="Shiv Mangal Rahi" w:date="2019-12-18T14:12:00Z"/>
                <w:color w:val="000000"/>
              </w:rPr>
            </w:pPr>
            <w:ins w:id="322" w:author="Shiv Mangal Rahi" w:date="2019-12-18T14:12:00Z">
              <w:r>
                <w:rPr>
                  <w:color w:val="000000"/>
                </w:rPr>
                <w:t>IGX_SYSTEM_RECORD_VERSION</w:t>
              </w:r>
            </w:ins>
          </w:p>
        </w:tc>
        <w:tc>
          <w:tcPr>
            <w:tcW w:w="1167" w:type="dxa"/>
          </w:tcPr>
          <w:p w14:paraId="0C4BA707" w14:textId="4DFB6794" w:rsidR="00614286" w:rsidRPr="00296A6B" w:rsidRDefault="00ED50CF" w:rsidP="0097574E">
            <w:pPr>
              <w:rPr>
                <w:ins w:id="323" w:author="Shiv Mangal Rahi" w:date="2019-12-18T14:12:00Z"/>
                <w:color w:val="000000"/>
              </w:rPr>
            </w:pPr>
            <w:ins w:id="324" w:author="Shiv Mangal Rahi" w:date="2019-12-18T14:13:00Z">
              <w:r>
                <w:rPr>
                  <w:color w:val="000000"/>
                </w:rPr>
                <w:t>Y</w:t>
              </w:r>
            </w:ins>
          </w:p>
        </w:tc>
        <w:tc>
          <w:tcPr>
            <w:tcW w:w="1254" w:type="dxa"/>
          </w:tcPr>
          <w:p w14:paraId="4D5374FC" w14:textId="622B8C42" w:rsidR="00614286" w:rsidRDefault="00F774A5" w:rsidP="0097574E">
            <w:pPr>
              <w:rPr>
                <w:ins w:id="325" w:author="Shiv Mangal Rahi" w:date="2019-12-18T14:12:00Z"/>
                <w:color w:val="000000"/>
              </w:rPr>
            </w:pPr>
            <w:ins w:id="326" w:author="Shiv Mangal Rahi" w:date="2019-12-18T14:13:00Z">
              <w:r>
                <w:rPr>
                  <w:color w:val="000000"/>
                </w:rPr>
                <w:t>Big Integer</w:t>
              </w:r>
            </w:ins>
          </w:p>
        </w:tc>
        <w:tc>
          <w:tcPr>
            <w:tcW w:w="2578" w:type="dxa"/>
          </w:tcPr>
          <w:p w14:paraId="15BBBF4A" w14:textId="25E24F19" w:rsidR="00614286" w:rsidRDefault="003957B8" w:rsidP="0097574E">
            <w:pPr>
              <w:rPr>
                <w:ins w:id="327" w:author="Shiv Mangal Rahi" w:date="2019-12-18T14:12:00Z"/>
                <w:color w:val="000000"/>
              </w:rPr>
            </w:pPr>
            <w:ins w:id="328" w:author="Shiv Mangal Rahi" w:date="2019-12-18T14:14:00Z">
              <w:r>
                <w:rPr>
                  <w:color w:val="000000"/>
                </w:rPr>
                <w:t>Version of the record</w:t>
              </w:r>
            </w:ins>
          </w:p>
        </w:tc>
      </w:tr>
      <w:tr w:rsidR="008837E9" w14:paraId="250EC4D5" w14:textId="77777777" w:rsidTr="0097574E">
        <w:trPr>
          <w:ins w:id="329" w:author="Shiv Mangal Rahi" w:date="2019-12-18T14:12:00Z"/>
        </w:trPr>
        <w:tc>
          <w:tcPr>
            <w:tcW w:w="3255" w:type="dxa"/>
          </w:tcPr>
          <w:p w14:paraId="08287F65" w14:textId="42A1F2A0" w:rsidR="008837E9" w:rsidRDefault="008837E9" w:rsidP="0097574E">
            <w:pPr>
              <w:rPr>
                <w:ins w:id="330" w:author="Shiv Mangal Rahi" w:date="2019-12-18T14:12:00Z"/>
                <w:color w:val="000000"/>
              </w:rPr>
            </w:pPr>
            <w:ins w:id="331" w:author="Shiv Mangal Rahi" w:date="2019-12-18T14:12:00Z">
              <w:r>
                <w:rPr>
                  <w:color w:val="000000"/>
                </w:rPr>
                <w:t>IGX_SYSTEM_CREATED_TS</w:t>
              </w:r>
            </w:ins>
          </w:p>
        </w:tc>
        <w:tc>
          <w:tcPr>
            <w:tcW w:w="1167" w:type="dxa"/>
          </w:tcPr>
          <w:p w14:paraId="14ABE8B0" w14:textId="77777777" w:rsidR="008837E9" w:rsidRPr="00296A6B" w:rsidRDefault="008837E9" w:rsidP="0097574E">
            <w:pPr>
              <w:rPr>
                <w:ins w:id="332" w:author="Shiv Mangal Rahi" w:date="2019-12-18T14:12:00Z"/>
                <w:color w:val="000000"/>
              </w:rPr>
            </w:pPr>
          </w:p>
        </w:tc>
        <w:tc>
          <w:tcPr>
            <w:tcW w:w="1254" w:type="dxa"/>
          </w:tcPr>
          <w:p w14:paraId="220A54BF" w14:textId="3BB0B577" w:rsidR="008837E9" w:rsidRDefault="00F774A5" w:rsidP="0097574E">
            <w:pPr>
              <w:rPr>
                <w:ins w:id="333" w:author="Shiv Mangal Rahi" w:date="2019-12-18T14:12:00Z"/>
                <w:color w:val="000000"/>
              </w:rPr>
            </w:pPr>
            <w:ins w:id="334" w:author="Shiv Mangal Rahi" w:date="2019-12-18T14:13:00Z">
              <w:r>
                <w:rPr>
                  <w:color w:val="000000"/>
                </w:rPr>
                <w:t>DateTime</w:t>
              </w:r>
            </w:ins>
          </w:p>
        </w:tc>
        <w:tc>
          <w:tcPr>
            <w:tcW w:w="2578" w:type="dxa"/>
          </w:tcPr>
          <w:p w14:paraId="0161EEB2" w14:textId="06C52295" w:rsidR="008837E9" w:rsidRDefault="003957B8" w:rsidP="0097574E">
            <w:pPr>
              <w:rPr>
                <w:ins w:id="335" w:author="Shiv Mangal Rahi" w:date="2019-12-18T14:12:00Z"/>
                <w:color w:val="000000"/>
              </w:rPr>
            </w:pPr>
            <w:ins w:id="336" w:author="Shiv Mangal Rahi" w:date="2019-12-18T14:14:00Z">
              <w:r>
                <w:rPr>
                  <w:color w:val="000000"/>
                </w:rPr>
                <w:t>Timestamp at which records inserted in store</w:t>
              </w:r>
            </w:ins>
          </w:p>
        </w:tc>
      </w:tr>
      <w:tr w:rsidR="008837E9" w14:paraId="4EC988A7" w14:textId="77777777" w:rsidTr="0097574E">
        <w:trPr>
          <w:ins w:id="337" w:author="Shiv Mangal Rahi" w:date="2019-12-18T14:12:00Z"/>
        </w:trPr>
        <w:tc>
          <w:tcPr>
            <w:tcW w:w="3255" w:type="dxa"/>
          </w:tcPr>
          <w:p w14:paraId="7108C91E" w14:textId="248C4BCE" w:rsidR="008837E9" w:rsidRDefault="008837E9" w:rsidP="0097574E">
            <w:pPr>
              <w:rPr>
                <w:ins w:id="338" w:author="Shiv Mangal Rahi" w:date="2019-12-18T14:12:00Z"/>
                <w:color w:val="000000"/>
              </w:rPr>
            </w:pPr>
            <w:ins w:id="339" w:author="Shiv Mangal Rahi" w:date="2019-12-18T14:12:00Z">
              <w:r>
                <w:rPr>
                  <w:color w:val="000000"/>
                </w:rPr>
                <w:t>IGX_PROCESS_ID</w:t>
              </w:r>
            </w:ins>
          </w:p>
        </w:tc>
        <w:tc>
          <w:tcPr>
            <w:tcW w:w="1167" w:type="dxa"/>
          </w:tcPr>
          <w:p w14:paraId="791883A6" w14:textId="77777777" w:rsidR="008837E9" w:rsidRPr="00296A6B" w:rsidRDefault="008837E9" w:rsidP="0097574E">
            <w:pPr>
              <w:rPr>
                <w:ins w:id="340" w:author="Shiv Mangal Rahi" w:date="2019-12-18T14:12:00Z"/>
                <w:color w:val="000000"/>
              </w:rPr>
            </w:pPr>
          </w:p>
        </w:tc>
        <w:tc>
          <w:tcPr>
            <w:tcW w:w="1254" w:type="dxa"/>
          </w:tcPr>
          <w:p w14:paraId="3C7F6BF8" w14:textId="052E68E1" w:rsidR="008837E9" w:rsidRDefault="00F774A5" w:rsidP="0097574E">
            <w:pPr>
              <w:rPr>
                <w:ins w:id="341" w:author="Shiv Mangal Rahi" w:date="2019-12-18T14:12:00Z"/>
                <w:color w:val="000000"/>
              </w:rPr>
            </w:pPr>
            <w:ins w:id="342" w:author="Shiv Mangal Rahi" w:date="2019-12-18T14:13:00Z">
              <w:r>
                <w:rPr>
                  <w:color w:val="000000"/>
                </w:rPr>
                <w:t>String</w:t>
              </w:r>
            </w:ins>
          </w:p>
        </w:tc>
        <w:tc>
          <w:tcPr>
            <w:tcW w:w="2578" w:type="dxa"/>
          </w:tcPr>
          <w:p w14:paraId="7F5DDBE3" w14:textId="129D0B48" w:rsidR="008837E9" w:rsidRDefault="003957B8" w:rsidP="0097574E">
            <w:pPr>
              <w:rPr>
                <w:ins w:id="343" w:author="Shiv Mangal Rahi" w:date="2019-12-18T14:12:00Z"/>
                <w:color w:val="000000"/>
              </w:rPr>
            </w:pPr>
            <w:ins w:id="344" w:author="Shiv Mangal Rahi" w:date="2019-12-18T14:14:00Z">
              <w:r>
                <w:rPr>
                  <w:color w:val="000000"/>
                </w:rPr>
                <w:t>Process id of the process which inserted the record</w:t>
              </w:r>
            </w:ins>
          </w:p>
        </w:tc>
      </w:tr>
      <w:tr w:rsidR="008837E9" w14:paraId="5ACE7AF6" w14:textId="77777777" w:rsidTr="0097574E">
        <w:trPr>
          <w:ins w:id="345" w:author="Shiv Mangal Rahi" w:date="2019-12-18T14:12:00Z"/>
        </w:trPr>
        <w:tc>
          <w:tcPr>
            <w:tcW w:w="3255" w:type="dxa"/>
          </w:tcPr>
          <w:p w14:paraId="746A0D3D" w14:textId="3E500AA1" w:rsidR="008837E9" w:rsidRDefault="008837E9" w:rsidP="0097574E">
            <w:pPr>
              <w:rPr>
                <w:ins w:id="346" w:author="Shiv Mangal Rahi" w:date="2019-12-18T14:12:00Z"/>
                <w:color w:val="000000"/>
              </w:rPr>
            </w:pPr>
            <w:ins w:id="347" w:author="Shiv Mangal Rahi" w:date="2019-12-18T14:12:00Z">
              <w:r>
                <w:rPr>
                  <w:color w:val="000000"/>
                </w:rPr>
                <w:t>IGX_WORK_ID</w:t>
              </w:r>
            </w:ins>
          </w:p>
        </w:tc>
        <w:tc>
          <w:tcPr>
            <w:tcW w:w="1167" w:type="dxa"/>
          </w:tcPr>
          <w:p w14:paraId="238AC3BD" w14:textId="77777777" w:rsidR="008837E9" w:rsidRPr="00296A6B" w:rsidRDefault="008837E9" w:rsidP="0097574E">
            <w:pPr>
              <w:rPr>
                <w:ins w:id="348" w:author="Shiv Mangal Rahi" w:date="2019-12-18T14:12:00Z"/>
                <w:color w:val="000000"/>
              </w:rPr>
            </w:pPr>
          </w:p>
        </w:tc>
        <w:tc>
          <w:tcPr>
            <w:tcW w:w="1254" w:type="dxa"/>
          </w:tcPr>
          <w:p w14:paraId="1D83F6C4" w14:textId="607A40A0" w:rsidR="008837E9" w:rsidRDefault="00F774A5" w:rsidP="0097574E">
            <w:pPr>
              <w:rPr>
                <w:ins w:id="349" w:author="Shiv Mangal Rahi" w:date="2019-12-18T14:12:00Z"/>
                <w:color w:val="000000"/>
              </w:rPr>
            </w:pPr>
            <w:ins w:id="350" w:author="Shiv Mangal Rahi" w:date="2019-12-18T14:13:00Z">
              <w:r>
                <w:rPr>
                  <w:color w:val="000000"/>
                </w:rPr>
                <w:t>String</w:t>
              </w:r>
            </w:ins>
          </w:p>
        </w:tc>
        <w:tc>
          <w:tcPr>
            <w:tcW w:w="2578" w:type="dxa"/>
          </w:tcPr>
          <w:p w14:paraId="6A9E6D28" w14:textId="0E3BE680" w:rsidR="008837E9" w:rsidRDefault="003957B8" w:rsidP="0097574E">
            <w:pPr>
              <w:rPr>
                <w:ins w:id="351" w:author="Shiv Mangal Rahi" w:date="2019-12-18T14:12:00Z"/>
                <w:color w:val="000000"/>
              </w:rPr>
            </w:pPr>
            <w:ins w:id="352" w:author="Shiv Mangal Rahi" w:date="2019-12-18T14:14:00Z">
              <w:r>
                <w:rPr>
                  <w:color w:val="000000"/>
                </w:rPr>
                <w:t>Work id of the process which inserted the record</w:t>
              </w:r>
            </w:ins>
          </w:p>
        </w:tc>
      </w:tr>
    </w:tbl>
    <w:p w14:paraId="30ECA56F" w14:textId="77777777" w:rsidR="001032D7" w:rsidRDefault="001032D7" w:rsidP="00962607">
      <w:pPr>
        <w:rPr>
          <w:ins w:id="353" w:author="Shiv Mangal Rahi" w:date="2019-12-18T14:10:00Z"/>
        </w:rPr>
      </w:pPr>
    </w:p>
    <w:p w14:paraId="019354D1" w14:textId="77777777" w:rsidR="001032D7" w:rsidRDefault="001032D7" w:rsidP="00962607"/>
    <w:p w14:paraId="5C663222" w14:textId="77777777" w:rsidR="00962607" w:rsidRDefault="00962607" w:rsidP="00B327BA">
      <w:pPr>
        <w:pStyle w:val="Heading3"/>
        <w:numPr>
          <w:ilvl w:val="2"/>
          <w:numId w:val="23"/>
        </w:numPr>
        <w:rPr>
          <w:b/>
        </w:rPr>
      </w:pPr>
      <w:bookmarkStart w:id="354" w:name="_Toc23404833"/>
      <w:r w:rsidRPr="000078E7">
        <w:rPr>
          <w:b/>
        </w:rPr>
        <w:t>IGX_DS_DQ_</w:t>
      </w:r>
      <w:r>
        <w:rPr>
          <w:b/>
        </w:rPr>
        <w:t>HIERARCHICAL_SCORE</w:t>
      </w:r>
      <w:bookmarkEnd w:id="354"/>
    </w:p>
    <w:p w14:paraId="579E3750" w14:textId="77777777" w:rsidR="00962607" w:rsidRDefault="00962607" w:rsidP="00962607"/>
    <w:p w14:paraId="6BBCE6A8" w14:textId="77777777" w:rsidR="00962607" w:rsidRDefault="00962607" w:rsidP="00962607">
      <w:pPr>
        <w:ind w:left="360"/>
        <w:jc w:val="both"/>
        <w:rPr>
          <w:rFonts w:asciiTheme="majorHAnsi" w:hAnsiTheme="majorHAnsi" w:cstheme="majorHAnsi"/>
        </w:rPr>
      </w:pPr>
      <w:r>
        <w:rPr>
          <w:rFonts w:asciiTheme="majorHAnsi" w:hAnsiTheme="majorHAnsi" w:cstheme="majorHAnsi"/>
        </w:rPr>
        <w:t>This store is used store the hierarchical score to feed the Scoring dashboard.</w:t>
      </w:r>
    </w:p>
    <w:p w14:paraId="48E998C4" w14:textId="77777777" w:rsidR="00962607" w:rsidRDefault="00962607" w:rsidP="00962607">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962607" w:rsidRPr="00FF1B81" w14:paraId="70E6F9F5" w14:textId="77777777" w:rsidTr="00962607">
        <w:tc>
          <w:tcPr>
            <w:tcW w:w="3024" w:type="dxa"/>
            <w:tcMar>
              <w:top w:w="0" w:type="dxa"/>
              <w:left w:w="108" w:type="dxa"/>
              <w:bottom w:w="0" w:type="dxa"/>
              <w:right w:w="108" w:type="dxa"/>
            </w:tcMar>
            <w:hideMark/>
          </w:tcPr>
          <w:p w14:paraId="44967A09"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BD47526"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09F1065"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7144A125" w14:textId="77777777" w:rsidR="00962607" w:rsidRPr="00FF1B81" w:rsidRDefault="00962607" w:rsidP="0096260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962607" w:rsidRPr="00FF1B81" w14:paraId="6B219E7E" w14:textId="77777777" w:rsidTr="00962607">
        <w:tc>
          <w:tcPr>
            <w:tcW w:w="3024" w:type="dxa"/>
            <w:tcMar>
              <w:top w:w="0" w:type="dxa"/>
              <w:left w:w="108" w:type="dxa"/>
              <w:bottom w:w="0" w:type="dxa"/>
              <w:right w:w="108" w:type="dxa"/>
            </w:tcMar>
            <w:hideMark/>
          </w:tcPr>
          <w:p w14:paraId="68101893" w14:textId="77777777" w:rsidR="00962607" w:rsidRPr="00FF1B81" w:rsidRDefault="00962607" w:rsidP="00962607">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4C8BA0E2" w14:textId="77777777" w:rsidR="00962607" w:rsidRPr="00FF1B81" w:rsidRDefault="00962607" w:rsidP="00962607">
            <w:pPr>
              <w:rPr>
                <w:rFonts w:asciiTheme="majorHAnsi" w:hAnsiTheme="majorHAnsi" w:cstheme="majorHAnsi"/>
                <w:sz w:val="22"/>
                <w:szCs w:val="22"/>
                <w:lang w:val="en-IN"/>
              </w:rPr>
            </w:pPr>
            <w:r>
              <w:rPr>
                <w:rFonts w:asciiTheme="majorHAnsi" w:hAnsiTheme="majorHAnsi" w:cstheme="majorHAnsi"/>
              </w:rPr>
              <w:t>30 days</w:t>
            </w:r>
          </w:p>
        </w:tc>
        <w:tc>
          <w:tcPr>
            <w:tcW w:w="1800" w:type="dxa"/>
            <w:tcMar>
              <w:top w:w="0" w:type="dxa"/>
              <w:left w:w="108" w:type="dxa"/>
              <w:bottom w:w="0" w:type="dxa"/>
              <w:right w:w="108" w:type="dxa"/>
            </w:tcMar>
            <w:hideMark/>
          </w:tcPr>
          <w:p w14:paraId="23A7E402" w14:textId="77777777" w:rsidR="00962607" w:rsidRPr="00FF1B81" w:rsidRDefault="00962607" w:rsidP="0096260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AE2D566" w14:textId="77777777" w:rsidR="00962607" w:rsidRPr="00FF1B81" w:rsidRDefault="00962607" w:rsidP="0096260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03CA2C1B" w14:textId="77777777" w:rsidR="00962607" w:rsidRPr="00FF1B81" w:rsidRDefault="00962607" w:rsidP="00962607">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962607" w:rsidRPr="00FF1B81" w14:paraId="00FF8147" w14:textId="77777777" w:rsidTr="00962607">
        <w:tc>
          <w:tcPr>
            <w:tcW w:w="2879" w:type="dxa"/>
          </w:tcPr>
          <w:p w14:paraId="7E0AC3AC"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7E01A2B4"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1FCBD219"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6947C28D" w14:textId="77777777" w:rsidR="00962607" w:rsidRPr="00FF1B81" w:rsidRDefault="00962607" w:rsidP="0096260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962607" w:rsidRPr="00FF1B81" w14:paraId="05E4F7D8" w14:textId="77777777" w:rsidTr="00962607">
        <w:tc>
          <w:tcPr>
            <w:tcW w:w="2879" w:type="dxa"/>
          </w:tcPr>
          <w:p w14:paraId="650F4367" w14:textId="77777777" w:rsidR="00962607" w:rsidRPr="00296A6B" w:rsidRDefault="00962607" w:rsidP="00962607">
            <w:pPr>
              <w:rPr>
                <w:color w:val="000000"/>
              </w:rPr>
            </w:pPr>
            <w:r>
              <w:rPr>
                <w:color w:val="000000"/>
              </w:rPr>
              <w:t>RUN_TIMESTAMP</w:t>
            </w:r>
          </w:p>
        </w:tc>
        <w:tc>
          <w:tcPr>
            <w:tcW w:w="1167" w:type="dxa"/>
          </w:tcPr>
          <w:p w14:paraId="1599B29E" w14:textId="77777777" w:rsidR="00962607" w:rsidRPr="00296A6B" w:rsidRDefault="00962607" w:rsidP="00962607">
            <w:pPr>
              <w:rPr>
                <w:color w:val="000000"/>
              </w:rPr>
            </w:pPr>
            <w:r w:rsidRPr="00296A6B">
              <w:rPr>
                <w:color w:val="000000"/>
              </w:rPr>
              <w:t>Y</w:t>
            </w:r>
          </w:p>
        </w:tc>
        <w:tc>
          <w:tcPr>
            <w:tcW w:w="1125" w:type="dxa"/>
          </w:tcPr>
          <w:p w14:paraId="4466216D" w14:textId="77777777" w:rsidR="00962607" w:rsidRPr="00296A6B" w:rsidRDefault="00962607" w:rsidP="00962607">
            <w:pPr>
              <w:rPr>
                <w:color w:val="000000"/>
              </w:rPr>
            </w:pPr>
            <w:r>
              <w:rPr>
                <w:color w:val="000000"/>
              </w:rPr>
              <w:t>DateTime</w:t>
            </w:r>
          </w:p>
        </w:tc>
        <w:tc>
          <w:tcPr>
            <w:tcW w:w="3247" w:type="dxa"/>
          </w:tcPr>
          <w:p w14:paraId="1D1D3E1F" w14:textId="77777777" w:rsidR="00962607" w:rsidRPr="00296A6B" w:rsidRDefault="00962607" w:rsidP="00962607">
            <w:pPr>
              <w:rPr>
                <w:color w:val="000000"/>
              </w:rPr>
            </w:pPr>
            <w:r>
              <w:rPr>
                <w:color w:val="000000"/>
              </w:rPr>
              <w:t xml:space="preserve">Run timestamp of the process. Value will be same for all output records </w:t>
            </w:r>
          </w:p>
        </w:tc>
      </w:tr>
      <w:tr w:rsidR="00910C6E" w:rsidRPr="00FF1B81" w14:paraId="051883A4" w14:textId="77777777" w:rsidTr="00962607">
        <w:tc>
          <w:tcPr>
            <w:tcW w:w="2879" w:type="dxa"/>
          </w:tcPr>
          <w:p w14:paraId="3C04BF02" w14:textId="77777777" w:rsidR="00910C6E" w:rsidRDefault="00910C6E" w:rsidP="00962607">
            <w:pPr>
              <w:rPr>
                <w:color w:val="000000"/>
              </w:rPr>
            </w:pPr>
            <w:r>
              <w:rPr>
                <w:color w:val="000000"/>
              </w:rPr>
              <w:lastRenderedPageBreak/>
              <w:t>RULE_DIMENSION</w:t>
            </w:r>
          </w:p>
        </w:tc>
        <w:tc>
          <w:tcPr>
            <w:tcW w:w="1167" w:type="dxa"/>
          </w:tcPr>
          <w:p w14:paraId="1D2089A5" w14:textId="77777777" w:rsidR="00910C6E" w:rsidRDefault="00910C6E" w:rsidP="00962607">
            <w:pPr>
              <w:rPr>
                <w:color w:val="000000"/>
              </w:rPr>
            </w:pPr>
          </w:p>
        </w:tc>
        <w:tc>
          <w:tcPr>
            <w:tcW w:w="1125" w:type="dxa"/>
          </w:tcPr>
          <w:p w14:paraId="044D3139" w14:textId="77777777" w:rsidR="00910C6E" w:rsidRDefault="00910C6E" w:rsidP="00962607">
            <w:pPr>
              <w:rPr>
                <w:color w:val="000000"/>
              </w:rPr>
            </w:pPr>
            <w:r>
              <w:rPr>
                <w:color w:val="000000"/>
              </w:rPr>
              <w:t>String</w:t>
            </w:r>
          </w:p>
        </w:tc>
        <w:tc>
          <w:tcPr>
            <w:tcW w:w="3247" w:type="dxa"/>
          </w:tcPr>
          <w:p w14:paraId="2066069D" w14:textId="77777777" w:rsidR="00910C6E" w:rsidRDefault="00910C6E" w:rsidP="00962607">
            <w:pPr>
              <w:rPr>
                <w:color w:val="000000"/>
              </w:rPr>
            </w:pPr>
            <w:r>
              <w:rPr>
                <w:color w:val="000000"/>
              </w:rPr>
              <w:t>Dimension of the Rule</w:t>
            </w:r>
          </w:p>
        </w:tc>
      </w:tr>
      <w:tr w:rsidR="00962607" w:rsidRPr="00FF1B81" w14:paraId="2E59867D" w14:textId="77777777" w:rsidTr="00962607">
        <w:tc>
          <w:tcPr>
            <w:tcW w:w="2879" w:type="dxa"/>
          </w:tcPr>
          <w:p w14:paraId="187ECC73" w14:textId="77777777" w:rsidR="00962607" w:rsidRDefault="00962607" w:rsidP="00962607">
            <w:pPr>
              <w:rPr>
                <w:color w:val="000000"/>
              </w:rPr>
            </w:pPr>
            <w:r>
              <w:rPr>
                <w:color w:val="000000"/>
              </w:rPr>
              <w:t>RULE_NAME</w:t>
            </w:r>
          </w:p>
        </w:tc>
        <w:tc>
          <w:tcPr>
            <w:tcW w:w="1167" w:type="dxa"/>
          </w:tcPr>
          <w:p w14:paraId="53760F26" w14:textId="77777777" w:rsidR="00962607" w:rsidRDefault="00962607" w:rsidP="00962607">
            <w:pPr>
              <w:rPr>
                <w:color w:val="000000"/>
              </w:rPr>
            </w:pPr>
          </w:p>
        </w:tc>
        <w:tc>
          <w:tcPr>
            <w:tcW w:w="1125" w:type="dxa"/>
          </w:tcPr>
          <w:p w14:paraId="7330078F" w14:textId="77777777" w:rsidR="00962607" w:rsidRDefault="00962607" w:rsidP="00962607">
            <w:pPr>
              <w:rPr>
                <w:color w:val="000000"/>
              </w:rPr>
            </w:pPr>
            <w:r>
              <w:rPr>
                <w:color w:val="000000"/>
              </w:rPr>
              <w:t>String</w:t>
            </w:r>
          </w:p>
        </w:tc>
        <w:tc>
          <w:tcPr>
            <w:tcW w:w="3247" w:type="dxa"/>
          </w:tcPr>
          <w:p w14:paraId="149EE23A" w14:textId="77777777" w:rsidR="00962607" w:rsidRDefault="00962607" w:rsidP="00962607">
            <w:pPr>
              <w:rPr>
                <w:color w:val="000000"/>
              </w:rPr>
            </w:pPr>
            <w:r>
              <w:rPr>
                <w:color w:val="000000"/>
              </w:rPr>
              <w:t xml:space="preserve">Rule name </w:t>
            </w:r>
            <w:r w:rsidRPr="007975A7">
              <w:rPr>
                <w:color w:val="000000"/>
              </w:rPr>
              <w:t>e.g. IGX000002</w:t>
            </w:r>
          </w:p>
        </w:tc>
      </w:tr>
      <w:tr w:rsidR="00962607" w:rsidRPr="00FF1B81" w14:paraId="08A4A0B3" w14:textId="77777777" w:rsidTr="00962607">
        <w:tc>
          <w:tcPr>
            <w:tcW w:w="2879" w:type="dxa"/>
          </w:tcPr>
          <w:p w14:paraId="3B8944D3" w14:textId="77777777" w:rsidR="00962607" w:rsidRDefault="00962607" w:rsidP="00962607">
            <w:pPr>
              <w:rPr>
                <w:color w:val="000000"/>
              </w:rPr>
            </w:pPr>
            <w:r>
              <w:rPr>
                <w:color w:val="000000"/>
              </w:rPr>
              <w:t>RULE_UID</w:t>
            </w:r>
          </w:p>
        </w:tc>
        <w:tc>
          <w:tcPr>
            <w:tcW w:w="1167" w:type="dxa"/>
          </w:tcPr>
          <w:p w14:paraId="1C221D35" w14:textId="77777777" w:rsidR="00962607" w:rsidRPr="00296A6B" w:rsidRDefault="00962607" w:rsidP="00962607">
            <w:pPr>
              <w:rPr>
                <w:color w:val="000000"/>
              </w:rPr>
            </w:pPr>
            <w:r>
              <w:rPr>
                <w:color w:val="000000"/>
              </w:rPr>
              <w:t>Y</w:t>
            </w:r>
          </w:p>
        </w:tc>
        <w:tc>
          <w:tcPr>
            <w:tcW w:w="1125" w:type="dxa"/>
          </w:tcPr>
          <w:p w14:paraId="63C749D3" w14:textId="77777777" w:rsidR="00962607" w:rsidRPr="00296A6B" w:rsidRDefault="00962607" w:rsidP="00962607">
            <w:pPr>
              <w:rPr>
                <w:color w:val="000000"/>
              </w:rPr>
            </w:pPr>
            <w:r>
              <w:rPr>
                <w:color w:val="000000"/>
              </w:rPr>
              <w:t>String</w:t>
            </w:r>
          </w:p>
        </w:tc>
        <w:tc>
          <w:tcPr>
            <w:tcW w:w="3247" w:type="dxa"/>
          </w:tcPr>
          <w:p w14:paraId="6F68201B" w14:textId="77777777" w:rsidR="00962607" w:rsidRDefault="00962607" w:rsidP="00962607">
            <w:pPr>
              <w:rPr>
                <w:color w:val="000000"/>
              </w:rPr>
            </w:pPr>
            <w:r>
              <w:rPr>
                <w:color w:val="000000"/>
              </w:rPr>
              <w:t>Rule UID</w:t>
            </w:r>
          </w:p>
        </w:tc>
      </w:tr>
      <w:tr w:rsidR="00962607" w:rsidRPr="00FF1B81" w14:paraId="44D9F0E9" w14:textId="77777777" w:rsidTr="00962607">
        <w:tc>
          <w:tcPr>
            <w:tcW w:w="2879" w:type="dxa"/>
          </w:tcPr>
          <w:p w14:paraId="2EB5B44B" w14:textId="77777777" w:rsidR="00962607" w:rsidRDefault="00962607" w:rsidP="00962607">
            <w:pPr>
              <w:rPr>
                <w:color w:val="000000"/>
              </w:rPr>
            </w:pPr>
            <w:r>
              <w:rPr>
                <w:color w:val="000000"/>
              </w:rPr>
              <w:t>DATA_ELEMENT_NAME</w:t>
            </w:r>
          </w:p>
        </w:tc>
        <w:tc>
          <w:tcPr>
            <w:tcW w:w="1167" w:type="dxa"/>
          </w:tcPr>
          <w:p w14:paraId="0BD25CBE" w14:textId="77777777" w:rsidR="00962607" w:rsidRDefault="00962607" w:rsidP="00962607">
            <w:pPr>
              <w:rPr>
                <w:color w:val="000000"/>
              </w:rPr>
            </w:pPr>
          </w:p>
        </w:tc>
        <w:tc>
          <w:tcPr>
            <w:tcW w:w="1125" w:type="dxa"/>
          </w:tcPr>
          <w:p w14:paraId="203CA10B" w14:textId="77777777" w:rsidR="00962607" w:rsidRDefault="00962607" w:rsidP="00962607">
            <w:pPr>
              <w:rPr>
                <w:color w:val="000000"/>
              </w:rPr>
            </w:pPr>
            <w:r>
              <w:rPr>
                <w:color w:val="000000"/>
              </w:rPr>
              <w:t>String</w:t>
            </w:r>
          </w:p>
        </w:tc>
        <w:tc>
          <w:tcPr>
            <w:tcW w:w="3247" w:type="dxa"/>
          </w:tcPr>
          <w:p w14:paraId="50FAE96E" w14:textId="77777777" w:rsidR="00962607" w:rsidRDefault="00962607" w:rsidP="00962607">
            <w:pPr>
              <w:rPr>
                <w:color w:val="000000"/>
              </w:rPr>
            </w:pPr>
            <w:r>
              <w:rPr>
                <w:color w:val="000000"/>
              </w:rPr>
              <w:t>Attribute name</w:t>
            </w:r>
          </w:p>
        </w:tc>
      </w:tr>
      <w:tr w:rsidR="00962607" w:rsidRPr="00FF1B81" w14:paraId="4D399B08" w14:textId="77777777" w:rsidTr="00962607">
        <w:tc>
          <w:tcPr>
            <w:tcW w:w="2879" w:type="dxa"/>
          </w:tcPr>
          <w:p w14:paraId="77FBED36" w14:textId="77777777" w:rsidR="00962607" w:rsidRDefault="00962607" w:rsidP="00962607">
            <w:pPr>
              <w:rPr>
                <w:color w:val="000000"/>
              </w:rPr>
            </w:pPr>
            <w:r>
              <w:rPr>
                <w:color w:val="000000"/>
              </w:rPr>
              <w:t>DATA_ELEMENT_UID</w:t>
            </w:r>
          </w:p>
        </w:tc>
        <w:tc>
          <w:tcPr>
            <w:tcW w:w="1167" w:type="dxa"/>
          </w:tcPr>
          <w:p w14:paraId="16C83744" w14:textId="77777777" w:rsidR="00962607" w:rsidRPr="00296A6B" w:rsidRDefault="00962607" w:rsidP="00962607">
            <w:pPr>
              <w:rPr>
                <w:color w:val="000000"/>
              </w:rPr>
            </w:pPr>
            <w:r>
              <w:rPr>
                <w:color w:val="000000"/>
              </w:rPr>
              <w:t>Y</w:t>
            </w:r>
          </w:p>
        </w:tc>
        <w:tc>
          <w:tcPr>
            <w:tcW w:w="1125" w:type="dxa"/>
          </w:tcPr>
          <w:p w14:paraId="19FCEEEB" w14:textId="77777777" w:rsidR="00962607" w:rsidRPr="00296A6B" w:rsidRDefault="00962607" w:rsidP="00962607">
            <w:pPr>
              <w:rPr>
                <w:color w:val="000000"/>
              </w:rPr>
            </w:pPr>
            <w:r>
              <w:rPr>
                <w:color w:val="000000"/>
              </w:rPr>
              <w:t>String</w:t>
            </w:r>
          </w:p>
        </w:tc>
        <w:tc>
          <w:tcPr>
            <w:tcW w:w="3247" w:type="dxa"/>
          </w:tcPr>
          <w:p w14:paraId="17665E3A" w14:textId="77777777" w:rsidR="00962607" w:rsidRDefault="00962607" w:rsidP="00962607">
            <w:pPr>
              <w:rPr>
                <w:color w:val="000000"/>
              </w:rPr>
            </w:pPr>
            <w:r>
              <w:rPr>
                <w:color w:val="000000"/>
              </w:rPr>
              <w:t>Attribute uid</w:t>
            </w:r>
          </w:p>
        </w:tc>
      </w:tr>
      <w:tr w:rsidR="00962607" w:rsidRPr="00FF1B81" w14:paraId="0C698809" w14:textId="77777777" w:rsidTr="00962607">
        <w:tc>
          <w:tcPr>
            <w:tcW w:w="2879" w:type="dxa"/>
          </w:tcPr>
          <w:p w14:paraId="35FD5215" w14:textId="77777777" w:rsidR="00962607" w:rsidRPr="00296A6B" w:rsidRDefault="00962607" w:rsidP="00962607">
            <w:pPr>
              <w:rPr>
                <w:color w:val="000000"/>
              </w:rPr>
            </w:pPr>
            <w:r>
              <w:rPr>
                <w:color w:val="000000"/>
              </w:rPr>
              <w:t>DATA_ENTITY_NAME</w:t>
            </w:r>
          </w:p>
        </w:tc>
        <w:tc>
          <w:tcPr>
            <w:tcW w:w="1167" w:type="dxa"/>
          </w:tcPr>
          <w:p w14:paraId="5242B0BE" w14:textId="77777777" w:rsidR="00962607" w:rsidRPr="00296A6B" w:rsidRDefault="00962607" w:rsidP="00962607">
            <w:pPr>
              <w:rPr>
                <w:color w:val="000000"/>
              </w:rPr>
            </w:pPr>
          </w:p>
        </w:tc>
        <w:tc>
          <w:tcPr>
            <w:tcW w:w="1125" w:type="dxa"/>
          </w:tcPr>
          <w:p w14:paraId="63833CF1" w14:textId="77777777" w:rsidR="00962607" w:rsidRPr="00296A6B" w:rsidRDefault="00962607" w:rsidP="00962607">
            <w:pPr>
              <w:rPr>
                <w:color w:val="000000"/>
              </w:rPr>
            </w:pPr>
            <w:r w:rsidRPr="00296A6B">
              <w:rPr>
                <w:color w:val="000000"/>
              </w:rPr>
              <w:t>String</w:t>
            </w:r>
          </w:p>
        </w:tc>
        <w:tc>
          <w:tcPr>
            <w:tcW w:w="3247" w:type="dxa"/>
          </w:tcPr>
          <w:p w14:paraId="3CC5D42D" w14:textId="77777777" w:rsidR="00962607" w:rsidRPr="00296A6B" w:rsidRDefault="00962607" w:rsidP="00962607">
            <w:pPr>
              <w:rPr>
                <w:color w:val="000000"/>
              </w:rPr>
            </w:pPr>
            <w:r>
              <w:rPr>
                <w:color w:val="000000"/>
              </w:rPr>
              <w:t>Data entity to which result belongs to</w:t>
            </w:r>
          </w:p>
        </w:tc>
      </w:tr>
      <w:tr w:rsidR="00962607" w:rsidRPr="00FF1B81" w14:paraId="2F007F9C" w14:textId="77777777" w:rsidTr="00962607">
        <w:tc>
          <w:tcPr>
            <w:tcW w:w="2879" w:type="dxa"/>
          </w:tcPr>
          <w:p w14:paraId="479471E6" w14:textId="77777777" w:rsidR="00962607" w:rsidRDefault="00962607" w:rsidP="00962607">
            <w:pPr>
              <w:rPr>
                <w:color w:val="000000"/>
              </w:rPr>
            </w:pPr>
            <w:r>
              <w:rPr>
                <w:color w:val="000000"/>
              </w:rPr>
              <w:t>DATA_ENTITY_UID</w:t>
            </w:r>
          </w:p>
        </w:tc>
        <w:tc>
          <w:tcPr>
            <w:tcW w:w="1167" w:type="dxa"/>
          </w:tcPr>
          <w:p w14:paraId="24E259FA" w14:textId="77777777" w:rsidR="00962607" w:rsidRPr="00296A6B" w:rsidRDefault="00962607" w:rsidP="00962607">
            <w:pPr>
              <w:rPr>
                <w:color w:val="000000"/>
              </w:rPr>
            </w:pPr>
            <w:r>
              <w:rPr>
                <w:color w:val="000000"/>
              </w:rPr>
              <w:t>Y</w:t>
            </w:r>
          </w:p>
        </w:tc>
        <w:tc>
          <w:tcPr>
            <w:tcW w:w="1125" w:type="dxa"/>
          </w:tcPr>
          <w:p w14:paraId="1AA281FF" w14:textId="77777777" w:rsidR="00962607" w:rsidRPr="00296A6B" w:rsidRDefault="00962607" w:rsidP="00962607">
            <w:pPr>
              <w:rPr>
                <w:color w:val="000000"/>
              </w:rPr>
            </w:pPr>
            <w:r>
              <w:rPr>
                <w:color w:val="000000"/>
              </w:rPr>
              <w:t>String</w:t>
            </w:r>
          </w:p>
        </w:tc>
        <w:tc>
          <w:tcPr>
            <w:tcW w:w="3247" w:type="dxa"/>
          </w:tcPr>
          <w:p w14:paraId="6761D3A0" w14:textId="77777777" w:rsidR="00962607" w:rsidRDefault="00962607" w:rsidP="00962607">
            <w:pPr>
              <w:rPr>
                <w:color w:val="000000"/>
              </w:rPr>
            </w:pPr>
            <w:r>
              <w:rPr>
                <w:color w:val="000000"/>
              </w:rPr>
              <w:t xml:space="preserve">Data entity uid </w:t>
            </w:r>
          </w:p>
        </w:tc>
      </w:tr>
      <w:tr w:rsidR="00962607" w:rsidRPr="00FF1B81" w14:paraId="0EC163E0" w14:textId="77777777" w:rsidTr="00962607">
        <w:tc>
          <w:tcPr>
            <w:tcW w:w="2879" w:type="dxa"/>
          </w:tcPr>
          <w:p w14:paraId="412C5F62" w14:textId="77777777" w:rsidR="00962607" w:rsidRDefault="00962607" w:rsidP="00962607">
            <w:pPr>
              <w:rPr>
                <w:color w:val="000000"/>
              </w:rPr>
            </w:pPr>
            <w:r>
              <w:rPr>
                <w:color w:val="000000"/>
              </w:rPr>
              <w:t>BUSINESS_TERM</w:t>
            </w:r>
          </w:p>
        </w:tc>
        <w:tc>
          <w:tcPr>
            <w:tcW w:w="1167" w:type="dxa"/>
          </w:tcPr>
          <w:p w14:paraId="5E541907" w14:textId="77777777" w:rsidR="00962607" w:rsidRPr="00296A6B" w:rsidRDefault="00962607" w:rsidP="00962607">
            <w:pPr>
              <w:rPr>
                <w:color w:val="000000"/>
              </w:rPr>
            </w:pPr>
          </w:p>
        </w:tc>
        <w:tc>
          <w:tcPr>
            <w:tcW w:w="1125" w:type="dxa"/>
          </w:tcPr>
          <w:p w14:paraId="5B5106FF" w14:textId="77777777" w:rsidR="00962607" w:rsidRDefault="00962607" w:rsidP="00962607">
            <w:pPr>
              <w:rPr>
                <w:color w:val="000000"/>
              </w:rPr>
            </w:pPr>
            <w:r w:rsidRPr="00296A6B">
              <w:rPr>
                <w:color w:val="000000"/>
              </w:rPr>
              <w:t>String</w:t>
            </w:r>
          </w:p>
        </w:tc>
        <w:tc>
          <w:tcPr>
            <w:tcW w:w="3247" w:type="dxa"/>
          </w:tcPr>
          <w:p w14:paraId="4E863C3A" w14:textId="77777777" w:rsidR="00962607" w:rsidRDefault="00962607" w:rsidP="00962607">
            <w:pPr>
              <w:rPr>
                <w:color w:val="000000"/>
              </w:rPr>
            </w:pPr>
            <w:r>
              <w:rPr>
                <w:color w:val="000000"/>
              </w:rPr>
              <w:t>Business Term to which result belongs to</w:t>
            </w:r>
          </w:p>
        </w:tc>
      </w:tr>
      <w:tr w:rsidR="00962607" w:rsidRPr="00FF1B81" w14:paraId="2AA5BD87" w14:textId="77777777" w:rsidTr="00962607">
        <w:tc>
          <w:tcPr>
            <w:tcW w:w="2879" w:type="dxa"/>
          </w:tcPr>
          <w:p w14:paraId="2C2143F2" w14:textId="77777777" w:rsidR="00962607" w:rsidRDefault="00962607" w:rsidP="00962607">
            <w:pPr>
              <w:rPr>
                <w:color w:val="000000"/>
              </w:rPr>
            </w:pPr>
            <w:r>
              <w:rPr>
                <w:color w:val="000000"/>
              </w:rPr>
              <w:t>BUSINESS_TERM</w:t>
            </w:r>
            <w:r w:rsidR="00E575C7">
              <w:rPr>
                <w:color w:val="000000"/>
              </w:rPr>
              <w:t>_UID</w:t>
            </w:r>
          </w:p>
        </w:tc>
        <w:tc>
          <w:tcPr>
            <w:tcW w:w="1167" w:type="dxa"/>
          </w:tcPr>
          <w:p w14:paraId="13385DE7" w14:textId="77777777" w:rsidR="00962607" w:rsidRPr="00296A6B" w:rsidRDefault="00962607" w:rsidP="00962607">
            <w:pPr>
              <w:rPr>
                <w:color w:val="000000"/>
              </w:rPr>
            </w:pPr>
            <w:r>
              <w:rPr>
                <w:color w:val="000000"/>
              </w:rPr>
              <w:t>Y</w:t>
            </w:r>
          </w:p>
        </w:tc>
        <w:tc>
          <w:tcPr>
            <w:tcW w:w="1125" w:type="dxa"/>
          </w:tcPr>
          <w:p w14:paraId="7477293A" w14:textId="77777777" w:rsidR="00962607" w:rsidRDefault="00962607" w:rsidP="00962607">
            <w:pPr>
              <w:rPr>
                <w:color w:val="000000"/>
              </w:rPr>
            </w:pPr>
            <w:r>
              <w:rPr>
                <w:color w:val="000000"/>
              </w:rPr>
              <w:t>String</w:t>
            </w:r>
          </w:p>
        </w:tc>
        <w:tc>
          <w:tcPr>
            <w:tcW w:w="3247" w:type="dxa"/>
          </w:tcPr>
          <w:p w14:paraId="1A758CC2" w14:textId="77777777" w:rsidR="00962607" w:rsidRDefault="00962607" w:rsidP="00962607">
            <w:pPr>
              <w:rPr>
                <w:color w:val="000000"/>
              </w:rPr>
            </w:pPr>
            <w:r>
              <w:rPr>
                <w:color w:val="000000"/>
              </w:rPr>
              <w:t xml:space="preserve">Business Term uid </w:t>
            </w:r>
          </w:p>
        </w:tc>
      </w:tr>
      <w:tr w:rsidR="00962607" w14:paraId="167A4178" w14:textId="77777777" w:rsidTr="00962607">
        <w:tc>
          <w:tcPr>
            <w:tcW w:w="2879" w:type="dxa"/>
          </w:tcPr>
          <w:p w14:paraId="3364AFB9" w14:textId="77777777" w:rsidR="00962607" w:rsidRDefault="00962607" w:rsidP="00962607">
            <w:pPr>
              <w:rPr>
                <w:color w:val="000000"/>
              </w:rPr>
            </w:pPr>
            <w:r>
              <w:rPr>
                <w:color w:val="000000"/>
              </w:rPr>
              <w:t>MODEL_NAME</w:t>
            </w:r>
          </w:p>
        </w:tc>
        <w:tc>
          <w:tcPr>
            <w:tcW w:w="1167" w:type="dxa"/>
          </w:tcPr>
          <w:p w14:paraId="38B61137" w14:textId="77777777" w:rsidR="00962607" w:rsidRPr="00296A6B" w:rsidRDefault="00962607" w:rsidP="00962607">
            <w:pPr>
              <w:rPr>
                <w:color w:val="000000"/>
              </w:rPr>
            </w:pPr>
          </w:p>
        </w:tc>
        <w:tc>
          <w:tcPr>
            <w:tcW w:w="1125" w:type="dxa"/>
          </w:tcPr>
          <w:p w14:paraId="3BBF4FFC" w14:textId="77777777" w:rsidR="00962607" w:rsidRDefault="00962607" w:rsidP="00962607">
            <w:pPr>
              <w:rPr>
                <w:color w:val="000000"/>
              </w:rPr>
            </w:pPr>
            <w:r w:rsidRPr="00296A6B">
              <w:rPr>
                <w:color w:val="000000"/>
              </w:rPr>
              <w:t>String</w:t>
            </w:r>
          </w:p>
        </w:tc>
        <w:tc>
          <w:tcPr>
            <w:tcW w:w="3247" w:type="dxa"/>
          </w:tcPr>
          <w:p w14:paraId="356C4AB1" w14:textId="77777777" w:rsidR="00962607" w:rsidRDefault="00962607" w:rsidP="00962607">
            <w:pPr>
              <w:rPr>
                <w:color w:val="000000"/>
              </w:rPr>
            </w:pPr>
            <w:r>
              <w:rPr>
                <w:color w:val="000000"/>
              </w:rPr>
              <w:t>Model to which result belongs to</w:t>
            </w:r>
          </w:p>
        </w:tc>
      </w:tr>
      <w:tr w:rsidR="00962607" w14:paraId="0200260D" w14:textId="77777777" w:rsidTr="00962607">
        <w:tc>
          <w:tcPr>
            <w:tcW w:w="2879" w:type="dxa"/>
          </w:tcPr>
          <w:p w14:paraId="6B2E51E9" w14:textId="77777777" w:rsidR="00962607" w:rsidRDefault="00962607" w:rsidP="00962607">
            <w:pPr>
              <w:rPr>
                <w:color w:val="000000"/>
              </w:rPr>
            </w:pPr>
            <w:r>
              <w:rPr>
                <w:color w:val="000000"/>
              </w:rPr>
              <w:t>MODEL_UID</w:t>
            </w:r>
          </w:p>
        </w:tc>
        <w:tc>
          <w:tcPr>
            <w:tcW w:w="1167" w:type="dxa"/>
          </w:tcPr>
          <w:p w14:paraId="6B09561F" w14:textId="77777777" w:rsidR="00962607" w:rsidRPr="00296A6B" w:rsidRDefault="00962607" w:rsidP="00962607">
            <w:pPr>
              <w:rPr>
                <w:color w:val="000000"/>
              </w:rPr>
            </w:pPr>
            <w:r>
              <w:rPr>
                <w:color w:val="000000"/>
              </w:rPr>
              <w:t>Y</w:t>
            </w:r>
          </w:p>
        </w:tc>
        <w:tc>
          <w:tcPr>
            <w:tcW w:w="1125" w:type="dxa"/>
          </w:tcPr>
          <w:p w14:paraId="6039D47A" w14:textId="77777777" w:rsidR="00962607" w:rsidRDefault="00962607" w:rsidP="00962607">
            <w:pPr>
              <w:rPr>
                <w:color w:val="000000"/>
              </w:rPr>
            </w:pPr>
            <w:r>
              <w:rPr>
                <w:color w:val="000000"/>
              </w:rPr>
              <w:t>String</w:t>
            </w:r>
          </w:p>
        </w:tc>
        <w:tc>
          <w:tcPr>
            <w:tcW w:w="3247" w:type="dxa"/>
          </w:tcPr>
          <w:p w14:paraId="259937D8" w14:textId="77777777" w:rsidR="00962607" w:rsidRDefault="00962607" w:rsidP="00962607">
            <w:pPr>
              <w:rPr>
                <w:color w:val="000000"/>
              </w:rPr>
            </w:pPr>
            <w:r>
              <w:rPr>
                <w:color w:val="000000"/>
              </w:rPr>
              <w:t xml:space="preserve">Model uid </w:t>
            </w:r>
          </w:p>
        </w:tc>
      </w:tr>
      <w:tr w:rsidR="00962607" w14:paraId="7BA83322" w14:textId="77777777" w:rsidTr="00962607">
        <w:tc>
          <w:tcPr>
            <w:tcW w:w="2879" w:type="dxa"/>
          </w:tcPr>
          <w:p w14:paraId="5AC06643" w14:textId="77777777" w:rsidR="00962607" w:rsidRDefault="00962607" w:rsidP="00962607">
            <w:pPr>
              <w:rPr>
                <w:color w:val="000000"/>
              </w:rPr>
            </w:pPr>
            <w:r>
              <w:rPr>
                <w:color w:val="000000"/>
              </w:rPr>
              <w:t>OWNER</w:t>
            </w:r>
          </w:p>
        </w:tc>
        <w:tc>
          <w:tcPr>
            <w:tcW w:w="1167" w:type="dxa"/>
          </w:tcPr>
          <w:p w14:paraId="221FF242" w14:textId="77777777" w:rsidR="00962607" w:rsidRPr="00296A6B" w:rsidRDefault="00962607" w:rsidP="00962607">
            <w:pPr>
              <w:rPr>
                <w:color w:val="000000"/>
              </w:rPr>
            </w:pPr>
          </w:p>
        </w:tc>
        <w:tc>
          <w:tcPr>
            <w:tcW w:w="1125" w:type="dxa"/>
          </w:tcPr>
          <w:p w14:paraId="3E9D9742" w14:textId="77777777" w:rsidR="00962607" w:rsidRDefault="00962607" w:rsidP="00962607">
            <w:pPr>
              <w:rPr>
                <w:color w:val="000000"/>
              </w:rPr>
            </w:pPr>
            <w:r w:rsidRPr="00296A6B">
              <w:rPr>
                <w:color w:val="000000"/>
              </w:rPr>
              <w:t>String</w:t>
            </w:r>
          </w:p>
        </w:tc>
        <w:tc>
          <w:tcPr>
            <w:tcW w:w="3247" w:type="dxa"/>
          </w:tcPr>
          <w:p w14:paraId="3EC08B2E" w14:textId="77777777" w:rsidR="00962607" w:rsidRDefault="00962607" w:rsidP="00962607">
            <w:pPr>
              <w:rPr>
                <w:color w:val="000000"/>
              </w:rPr>
            </w:pPr>
            <w:r>
              <w:rPr>
                <w:color w:val="000000"/>
              </w:rPr>
              <w:t>Data entity to which result belongs to</w:t>
            </w:r>
          </w:p>
        </w:tc>
      </w:tr>
      <w:tr w:rsidR="00962607" w14:paraId="2A35C283" w14:textId="77777777" w:rsidTr="00962607">
        <w:tc>
          <w:tcPr>
            <w:tcW w:w="2879" w:type="dxa"/>
          </w:tcPr>
          <w:p w14:paraId="7EBE8DDE" w14:textId="77777777" w:rsidR="00962607" w:rsidRDefault="00962607" w:rsidP="00962607">
            <w:pPr>
              <w:rPr>
                <w:color w:val="000000"/>
              </w:rPr>
            </w:pPr>
            <w:r>
              <w:rPr>
                <w:color w:val="000000"/>
              </w:rPr>
              <w:t>OWNER_UID</w:t>
            </w:r>
          </w:p>
        </w:tc>
        <w:tc>
          <w:tcPr>
            <w:tcW w:w="1167" w:type="dxa"/>
          </w:tcPr>
          <w:p w14:paraId="6F557ADA" w14:textId="77777777" w:rsidR="00962607" w:rsidRPr="00296A6B" w:rsidRDefault="00962607" w:rsidP="00962607">
            <w:pPr>
              <w:rPr>
                <w:color w:val="000000"/>
              </w:rPr>
            </w:pPr>
            <w:r>
              <w:rPr>
                <w:color w:val="000000"/>
              </w:rPr>
              <w:t>Y</w:t>
            </w:r>
          </w:p>
        </w:tc>
        <w:tc>
          <w:tcPr>
            <w:tcW w:w="1125" w:type="dxa"/>
          </w:tcPr>
          <w:p w14:paraId="3D56EB1E" w14:textId="77777777" w:rsidR="00962607" w:rsidRDefault="00962607" w:rsidP="00962607">
            <w:pPr>
              <w:rPr>
                <w:color w:val="000000"/>
              </w:rPr>
            </w:pPr>
            <w:r>
              <w:rPr>
                <w:color w:val="000000"/>
              </w:rPr>
              <w:t>String</w:t>
            </w:r>
          </w:p>
        </w:tc>
        <w:tc>
          <w:tcPr>
            <w:tcW w:w="3247" w:type="dxa"/>
          </w:tcPr>
          <w:p w14:paraId="4A86A35B" w14:textId="77777777" w:rsidR="00962607" w:rsidRDefault="00962607" w:rsidP="00962607">
            <w:pPr>
              <w:rPr>
                <w:color w:val="000000"/>
              </w:rPr>
            </w:pPr>
            <w:r>
              <w:rPr>
                <w:color w:val="000000"/>
              </w:rPr>
              <w:t xml:space="preserve">Data entity uid </w:t>
            </w:r>
          </w:p>
        </w:tc>
      </w:tr>
      <w:tr w:rsidR="00962607" w:rsidRPr="00FF1B81" w14:paraId="33695FB1" w14:textId="77777777" w:rsidTr="00962607">
        <w:tc>
          <w:tcPr>
            <w:tcW w:w="2879" w:type="dxa"/>
          </w:tcPr>
          <w:p w14:paraId="6B73D701" w14:textId="77777777" w:rsidR="00962607" w:rsidRDefault="00962607" w:rsidP="00962607">
            <w:pPr>
              <w:rPr>
                <w:color w:val="000000"/>
              </w:rPr>
            </w:pPr>
            <w:r>
              <w:rPr>
                <w:color w:val="000000"/>
              </w:rPr>
              <w:t>ROW_COUNT</w:t>
            </w:r>
          </w:p>
        </w:tc>
        <w:tc>
          <w:tcPr>
            <w:tcW w:w="1167" w:type="dxa"/>
          </w:tcPr>
          <w:p w14:paraId="560C4323" w14:textId="77777777" w:rsidR="00962607" w:rsidRPr="00296A6B" w:rsidRDefault="00962607" w:rsidP="00962607">
            <w:pPr>
              <w:rPr>
                <w:color w:val="000000"/>
              </w:rPr>
            </w:pPr>
          </w:p>
        </w:tc>
        <w:tc>
          <w:tcPr>
            <w:tcW w:w="1125" w:type="dxa"/>
          </w:tcPr>
          <w:p w14:paraId="2F7886A2" w14:textId="77777777" w:rsidR="00962607" w:rsidRDefault="00962607" w:rsidP="00962607">
            <w:pPr>
              <w:rPr>
                <w:color w:val="000000"/>
              </w:rPr>
            </w:pPr>
            <w:r>
              <w:rPr>
                <w:color w:val="000000"/>
              </w:rPr>
              <w:t>Integer</w:t>
            </w:r>
          </w:p>
        </w:tc>
        <w:tc>
          <w:tcPr>
            <w:tcW w:w="3247" w:type="dxa"/>
          </w:tcPr>
          <w:p w14:paraId="3DD1C46D" w14:textId="77777777" w:rsidR="00962607" w:rsidRDefault="00962607" w:rsidP="00962607">
            <w:pPr>
              <w:rPr>
                <w:color w:val="000000"/>
              </w:rPr>
            </w:pPr>
            <w:r>
              <w:rPr>
                <w:color w:val="000000"/>
              </w:rPr>
              <w:t>No. of records in which rule got validated</w:t>
            </w:r>
          </w:p>
        </w:tc>
      </w:tr>
      <w:tr w:rsidR="00962607" w:rsidRPr="00FF1B81" w14:paraId="2B609C43" w14:textId="77777777" w:rsidTr="00962607">
        <w:tc>
          <w:tcPr>
            <w:tcW w:w="2879" w:type="dxa"/>
          </w:tcPr>
          <w:p w14:paraId="6C88D7D3" w14:textId="77777777" w:rsidR="00962607" w:rsidRDefault="00962607" w:rsidP="00962607">
            <w:pPr>
              <w:rPr>
                <w:color w:val="000000"/>
              </w:rPr>
            </w:pPr>
            <w:r>
              <w:rPr>
                <w:color w:val="000000"/>
              </w:rPr>
              <w:t>PASS_COUNT</w:t>
            </w:r>
          </w:p>
        </w:tc>
        <w:tc>
          <w:tcPr>
            <w:tcW w:w="1167" w:type="dxa"/>
          </w:tcPr>
          <w:p w14:paraId="58CCA147" w14:textId="77777777" w:rsidR="00962607" w:rsidRPr="00296A6B" w:rsidRDefault="00962607" w:rsidP="00962607">
            <w:pPr>
              <w:rPr>
                <w:color w:val="000000"/>
              </w:rPr>
            </w:pPr>
          </w:p>
        </w:tc>
        <w:tc>
          <w:tcPr>
            <w:tcW w:w="1125" w:type="dxa"/>
          </w:tcPr>
          <w:p w14:paraId="3D5402BA" w14:textId="77777777" w:rsidR="00962607" w:rsidRDefault="00962607" w:rsidP="00962607">
            <w:pPr>
              <w:rPr>
                <w:color w:val="000000"/>
              </w:rPr>
            </w:pPr>
            <w:r>
              <w:rPr>
                <w:color w:val="000000"/>
              </w:rPr>
              <w:t>Integer</w:t>
            </w:r>
          </w:p>
        </w:tc>
        <w:tc>
          <w:tcPr>
            <w:tcW w:w="3247" w:type="dxa"/>
          </w:tcPr>
          <w:p w14:paraId="5AF95C8E" w14:textId="77777777" w:rsidR="00962607" w:rsidRDefault="00962607" w:rsidP="00962607">
            <w:pPr>
              <w:rPr>
                <w:color w:val="000000"/>
              </w:rPr>
            </w:pPr>
            <w:r>
              <w:rPr>
                <w:color w:val="000000"/>
              </w:rPr>
              <w:t>No. of records in which rule got passed</w:t>
            </w:r>
          </w:p>
        </w:tc>
      </w:tr>
      <w:tr w:rsidR="00962607" w:rsidRPr="00FF1B81" w14:paraId="39C8AE64" w14:textId="77777777" w:rsidTr="00962607">
        <w:tc>
          <w:tcPr>
            <w:tcW w:w="2879" w:type="dxa"/>
          </w:tcPr>
          <w:p w14:paraId="345786AA" w14:textId="77777777" w:rsidR="00962607" w:rsidRDefault="00962607" w:rsidP="00962607">
            <w:pPr>
              <w:rPr>
                <w:color w:val="000000"/>
              </w:rPr>
            </w:pPr>
            <w:r>
              <w:rPr>
                <w:color w:val="000000"/>
              </w:rPr>
              <w:t>FAIL_COUNT</w:t>
            </w:r>
          </w:p>
        </w:tc>
        <w:tc>
          <w:tcPr>
            <w:tcW w:w="1167" w:type="dxa"/>
          </w:tcPr>
          <w:p w14:paraId="1CD5F6CF" w14:textId="77777777" w:rsidR="00962607" w:rsidRPr="00296A6B" w:rsidRDefault="00962607" w:rsidP="00962607">
            <w:pPr>
              <w:rPr>
                <w:color w:val="000000"/>
              </w:rPr>
            </w:pPr>
          </w:p>
        </w:tc>
        <w:tc>
          <w:tcPr>
            <w:tcW w:w="1125" w:type="dxa"/>
          </w:tcPr>
          <w:p w14:paraId="576A2EE0" w14:textId="77777777" w:rsidR="00962607" w:rsidRDefault="00962607" w:rsidP="00962607">
            <w:pPr>
              <w:rPr>
                <w:color w:val="000000"/>
              </w:rPr>
            </w:pPr>
            <w:r>
              <w:rPr>
                <w:color w:val="000000"/>
              </w:rPr>
              <w:t>Integer</w:t>
            </w:r>
          </w:p>
        </w:tc>
        <w:tc>
          <w:tcPr>
            <w:tcW w:w="3247" w:type="dxa"/>
          </w:tcPr>
          <w:p w14:paraId="1F9532C0" w14:textId="77777777" w:rsidR="00962607" w:rsidRDefault="00962607" w:rsidP="00962607">
            <w:pPr>
              <w:rPr>
                <w:color w:val="000000"/>
              </w:rPr>
            </w:pPr>
            <w:r>
              <w:rPr>
                <w:color w:val="000000"/>
              </w:rPr>
              <w:t>No. of records in which rule got failed</w:t>
            </w:r>
          </w:p>
        </w:tc>
      </w:tr>
      <w:tr w:rsidR="00962607" w:rsidRPr="00FF1B81" w14:paraId="02ED7AA2" w14:textId="77777777" w:rsidTr="00962607">
        <w:tc>
          <w:tcPr>
            <w:tcW w:w="2879" w:type="dxa"/>
          </w:tcPr>
          <w:p w14:paraId="62D70679" w14:textId="77777777" w:rsidR="00962607" w:rsidRDefault="00962607" w:rsidP="00962607">
            <w:pPr>
              <w:rPr>
                <w:color w:val="000000"/>
              </w:rPr>
            </w:pPr>
            <w:r>
              <w:rPr>
                <w:color w:val="000000"/>
              </w:rPr>
              <w:t>SKIP_COUNT</w:t>
            </w:r>
          </w:p>
        </w:tc>
        <w:tc>
          <w:tcPr>
            <w:tcW w:w="1167" w:type="dxa"/>
          </w:tcPr>
          <w:p w14:paraId="6E20291F" w14:textId="77777777" w:rsidR="00962607" w:rsidRPr="00296A6B" w:rsidRDefault="00962607" w:rsidP="00962607">
            <w:pPr>
              <w:rPr>
                <w:color w:val="000000"/>
              </w:rPr>
            </w:pPr>
          </w:p>
        </w:tc>
        <w:tc>
          <w:tcPr>
            <w:tcW w:w="1125" w:type="dxa"/>
          </w:tcPr>
          <w:p w14:paraId="62D669F1" w14:textId="77777777" w:rsidR="00962607" w:rsidRDefault="00962607" w:rsidP="00962607">
            <w:pPr>
              <w:rPr>
                <w:color w:val="000000"/>
              </w:rPr>
            </w:pPr>
            <w:r>
              <w:rPr>
                <w:color w:val="000000"/>
              </w:rPr>
              <w:t>Integer</w:t>
            </w:r>
          </w:p>
        </w:tc>
        <w:tc>
          <w:tcPr>
            <w:tcW w:w="3247" w:type="dxa"/>
          </w:tcPr>
          <w:p w14:paraId="56AB411B" w14:textId="77777777" w:rsidR="00962607" w:rsidRDefault="00962607" w:rsidP="00962607">
            <w:pPr>
              <w:rPr>
                <w:color w:val="000000"/>
              </w:rPr>
            </w:pPr>
            <w:r>
              <w:rPr>
                <w:color w:val="000000"/>
              </w:rPr>
              <w:t>No. of record values skipped because rule could not be evaluated</w:t>
            </w:r>
          </w:p>
        </w:tc>
      </w:tr>
      <w:tr w:rsidR="00962607" w:rsidRPr="00FF1B81" w14:paraId="5BFD4005" w14:textId="77777777" w:rsidTr="00962607">
        <w:tc>
          <w:tcPr>
            <w:tcW w:w="2879" w:type="dxa"/>
          </w:tcPr>
          <w:p w14:paraId="6B8659D0" w14:textId="77777777" w:rsidR="00962607" w:rsidRDefault="00962607" w:rsidP="00962607">
            <w:pPr>
              <w:rPr>
                <w:color w:val="000000"/>
              </w:rPr>
            </w:pPr>
            <w:r>
              <w:rPr>
                <w:color w:val="000000"/>
              </w:rPr>
              <w:t>ERROR_COUNT</w:t>
            </w:r>
          </w:p>
        </w:tc>
        <w:tc>
          <w:tcPr>
            <w:tcW w:w="1167" w:type="dxa"/>
          </w:tcPr>
          <w:p w14:paraId="1C306CEA" w14:textId="77777777" w:rsidR="00962607" w:rsidRPr="00296A6B" w:rsidRDefault="00962607" w:rsidP="00962607">
            <w:pPr>
              <w:rPr>
                <w:color w:val="000000"/>
              </w:rPr>
            </w:pPr>
          </w:p>
        </w:tc>
        <w:tc>
          <w:tcPr>
            <w:tcW w:w="1125" w:type="dxa"/>
          </w:tcPr>
          <w:p w14:paraId="08CF0A3A" w14:textId="77777777" w:rsidR="00962607" w:rsidRDefault="00962607" w:rsidP="00962607">
            <w:pPr>
              <w:rPr>
                <w:color w:val="000000"/>
              </w:rPr>
            </w:pPr>
            <w:r>
              <w:rPr>
                <w:color w:val="000000"/>
              </w:rPr>
              <w:t>Integer</w:t>
            </w:r>
          </w:p>
        </w:tc>
        <w:tc>
          <w:tcPr>
            <w:tcW w:w="3247" w:type="dxa"/>
          </w:tcPr>
          <w:p w14:paraId="09C815E9" w14:textId="77777777" w:rsidR="00962607" w:rsidRDefault="00962607" w:rsidP="00962607">
            <w:pPr>
              <w:rPr>
                <w:color w:val="000000"/>
              </w:rPr>
            </w:pPr>
            <w:r>
              <w:rPr>
                <w:color w:val="000000"/>
              </w:rPr>
              <w:t>No. of records errored out</w:t>
            </w:r>
          </w:p>
        </w:tc>
      </w:tr>
      <w:tr w:rsidR="00962607" w:rsidRPr="00FF1B81" w14:paraId="2C074B95" w14:textId="77777777" w:rsidTr="00962607">
        <w:tc>
          <w:tcPr>
            <w:tcW w:w="2879" w:type="dxa"/>
          </w:tcPr>
          <w:p w14:paraId="1D8DD862" w14:textId="77777777" w:rsidR="00962607" w:rsidRPr="002855FE" w:rsidRDefault="00962607" w:rsidP="00962607">
            <w:pPr>
              <w:rPr>
                <w:color w:val="000000"/>
              </w:rPr>
            </w:pPr>
            <w:r>
              <w:rPr>
                <w:color w:val="000000"/>
              </w:rPr>
              <w:t>SC</w:t>
            </w:r>
            <w:r w:rsidRPr="002855FE">
              <w:rPr>
                <w:color w:val="000000"/>
              </w:rPr>
              <w:t>_WORKID</w:t>
            </w:r>
          </w:p>
        </w:tc>
        <w:tc>
          <w:tcPr>
            <w:tcW w:w="1167" w:type="dxa"/>
          </w:tcPr>
          <w:p w14:paraId="65B2F5E6" w14:textId="77777777" w:rsidR="00962607" w:rsidRPr="00296A6B" w:rsidRDefault="00962607" w:rsidP="00962607">
            <w:pPr>
              <w:rPr>
                <w:color w:val="000000"/>
              </w:rPr>
            </w:pPr>
          </w:p>
        </w:tc>
        <w:tc>
          <w:tcPr>
            <w:tcW w:w="1125" w:type="dxa"/>
          </w:tcPr>
          <w:p w14:paraId="1D9071A4" w14:textId="77777777" w:rsidR="00962607" w:rsidRDefault="00962607" w:rsidP="00962607">
            <w:pPr>
              <w:rPr>
                <w:color w:val="000000"/>
              </w:rPr>
            </w:pPr>
            <w:r>
              <w:rPr>
                <w:color w:val="000000"/>
              </w:rPr>
              <w:t>String</w:t>
            </w:r>
          </w:p>
        </w:tc>
        <w:tc>
          <w:tcPr>
            <w:tcW w:w="3247" w:type="dxa"/>
          </w:tcPr>
          <w:p w14:paraId="4964686F" w14:textId="77777777" w:rsidR="00962607" w:rsidRDefault="00962607" w:rsidP="00962607">
            <w:pPr>
              <w:rPr>
                <w:color w:val="000000"/>
              </w:rPr>
            </w:pPr>
            <w:r>
              <w:rPr>
                <w:color w:val="000000"/>
              </w:rPr>
              <w:t>Scorer work id whose data was used to populate this record</w:t>
            </w:r>
          </w:p>
        </w:tc>
      </w:tr>
      <w:tr w:rsidR="00962607" w:rsidRPr="00BD0BEE" w14:paraId="743CC79F" w14:textId="77777777" w:rsidTr="00962607">
        <w:tc>
          <w:tcPr>
            <w:tcW w:w="2879" w:type="dxa"/>
          </w:tcPr>
          <w:p w14:paraId="2EEB6421" w14:textId="77777777" w:rsidR="00962607" w:rsidRPr="0061408C" w:rsidRDefault="00962607" w:rsidP="00962607">
            <w:pPr>
              <w:rPr>
                <w:color w:val="000000"/>
              </w:rPr>
            </w:pPr>
            <w:r>
              <w:rPr>
                <w:color w:val="000000"/>
              </w:rPr>
              <w:t>IGX</w:t>
            </w:r>
            <w:r w:rsidRPr="0061408C">
              <w:rPr>
                <w:color w:val="000000"/>
              </w:rPr>
              <w:t>_PROCESS_ID</w:t>
            </w:r>
          </w:p>
        </w:tc>
        <w:tc>
          <w:tcPr>
            <w:tcW w:w="1167" w:type="dxa"/>
          </w:tcPr>
          <w:p w14:paraId="176D0707" w14:textId="77777777" w:rsidR="00962607" w:rsidRPr="0061408C" w:rsidRDefault="00962607" w:rsidP="00962607">
            <w:pPr>
              <w:rPr>
                <w:color w:val="000000"/>
              </w:rPr>
            </w:pPr>
          </w:p>
        </w:tc>
        <w:tc>
          <w:tcPr>
            <w:tcW w:w="1125" w:type="dxa"/>
          </w:tcPr>
          <w:p w14:paraId="4CB3647E" w14:textId="77777777" w:rsidR="00962607" w:rsidRPr="0061408C" w:rsidRDefault="00962607" w:rsidP="00962607">
            <w:pPr>
              <w:rPr>
                <w:color w:val="000000"/>
              </w:rPr>
            </w:pPr>
            <w:r w:rsidRPr="0061408C">
              <w:rPr>
                <w:color w:val="000000"/>
              </w:rPr>
              <w:t>String</w:t>
            </w:r>
          </w:p>
        </w:tc>
        <w:tc>
          <w:tcPr>
            <w:tcW w:w="3247" w:type="dxa"/>
          </w:tcPr>
          <w:p w14:paraId="19232485" w14:textId="77777777" w:rsidR="00962607" w:rsidRPr="0061408C" w:rsidRDefault="00962607" w:rsidP="00962607">
            <w:pPr>
              <w:rPr>
                <w:color w:val="000000"/>
              </w:rPr>
            </w:pPr>
            <w:r w:rsidRPr="0061408C">
              <w:rPr>
                <w:color w:val="000000"/>
              </w:rPr>
              <w:t>Populate runtime PM Process Id</w:t>
            </w:r>
          </w:p>
        </w:tc>
      </w:tr>
      <w:tr w:rsidR="00962607" w:rsidRPr="00FF1B81" w14:paraId="791D89BE" w14:textId="77777777" w:rsidTr="00962607">
        <w:tc>
          <w:tcPr>
            <w:tcW w:w="2879" w:type="dxa"/>
          </w:tcPr>
          <w:p w14:paraId="5AC31FA3" w14:textId="77777777" w:rsidR="00962607" w:rsidRPr="0061408C" w:rsidRDefault="00962607" w:rsidP="00962607">
            <w:pPr>
              <w:rPr>
                <w:color w:val="000000"/>
              </w:rPr>
            </w:pPr>
            <w:r>
              <w:rPr>
                <w:color w:val="000000"/>
              </w:rPr>
              <w:t>IGX</w:t>
            </w:r>
            <w:r w:rsidRPr="0061408C">
              <w:rPr>
                <w:color w:val="000000"/>
              </w:rPr>
              <w:t>_WORK_ID</w:t>
            </w:r>
          </w:p>
        </w:tc>
        <w:tc>
          <w:tcPr>
            <w:tcW w:w="1167" w:type="dxa"/>
          </w:tcPr>
          <w:p w14:paraId="0AA19A3E" w14:textId="77777777" w:rsidR="00962607" w:rsidRPr="0061408C" w:rsidRDefault="00962607" w:rsidP="00962607">
            <w:pPr>
              <w:rPr>
                <w:color w:val="000000"/>
              </w:rPr>
            </w:pPr>
          </w:p>
        </w:tc>
        <w:tc>
          <w:tcPr>
            <w:tcW w:w="1125" w:type="dxa"/>
          </w:tcPr>
          <w:p w14:paraId="74A6F0D2" w14:textId="77777777" w:rsidR="00962607" w:rsidRPr="0061408C" w:rsidRDefault="00962607" w:rsidP="00962607">
            <w:pPr>
              <w:rPr>
                <w:color w:val="000000"/>
              </w:rPr>
            </w:pPr>
            <w:r w:rsidRPr="0061408C">
              <w:rPr>
                <w:color w:val="000000"/>
              </w:rPr>
              <w:t>String</w:t>
            </w:r>
          </w:p>
        </w:tc>
        <w:tc>
          <w:tcPr>
            <w:tcW w:w="3247" w:type="dxa"/>
          </w:tcPr>
          <w:p w14:paraId="4371A040" w14:textId="77777777" w:rsidR="00962607" w:rsidRPr="0061408C" w:rsidRDefault="00962607" w:rsidP="00962607">
            <w:pPr>
              <w:rPr>
                <w:color w:val="000000"/>
              </w:rPr>
            </w:pPr>
            <w:r w:rsidRPr="0061408C">
              <w:rPr>
                <w:color w:val="000000"/>
              </w:rPr>
              <w:t>For each execution, Work Id will be same for all records</w:t>
            </w:r>
          </w:p>
        </w:tc>
      </w:tr>
      <w:tr w:rsidR="00962607" w:rsidRPr="00BD0BEE" w14:paraId="600AF85B" w14:textId="77777777" w:rsidTr="00962607">
        <w:tc>
          <w:tcPr>
            <w:tcW w:w="2879" w:type="dxa"/>
          </w:tcPr>
          <w:p w14:paraId="7D3A3DB3" w14:textId="77777777" w:rsidR="00962607" w:rsidRPr="0061408C" w:rsidRDefault="00962607" w:rsidP="00962607">
            <w:pPr>
              <w:rPr>
                <w:color w:val="000000"/>
              </w:rPr>
            </w:pPr>
            <w:r>
              <w:rPr>
                <w:color w:val="000000"/>
              </w:rPr>
              <w:t>IGX</w:t>
            </w:r>
            <w:r w:rsidRPr="0061408C">
              <w:rPr>
                <w:color w:val="000000"/>
              </w:rPr>
              <w:t>_SYSTEM_CREATED_TS</w:t>
            </w:r>
          </w:p>
        </w:tc>
        <w:tc>
          <w:tcPr>
            <w:tcW w:w="1167" w:type="dxa"/>
          </w:tcPr>
          <w:p w14:paraId="3E5DE9A6" w14:textId="77777777" w:rsidR="00962607" w:rsidRPr="0061408C" w:rsidRDefault="00962607" w:rsidP="00962607">
            <w:pPr>
              <w:rPr>
                <w:color w:val="000000"/>
              </w:rPr>
            </w:pPr>
          </w:p>
        </w:tc>
        <w:tc>
          <w:tcPr>
            <w:tcW w:w="1125" w:type="dxa"/>
          </w:tcPr>
          <w:p w14:paraId="33D95541" w14:textId="77777777" w:rsidR="00962607" w:rsidRPr="0061408C" w:rsidRDefault="00962607" w:rsidP="00962607">
            <w:pPr>
              <w:rPr>
                <w:color w:val="000000"/>
              </w:rPr>
            </w:pPr>
            <w:r w:rsidRPr="0061408C">
              <w:rPr>
                <w:color w:val="000000"/>
              </w:rPr>
              <w:t>DateTime</w:t>
            </w:r>
          </w:p>
        </w:tc>
        <w:tc>
          <w:tcPr>
            <w:tcW w:w="3247" w:type="dxa"/>
          </w:tcPr>
          <w:p w14:paraId="33A8712F" w14:textId="77777777" w:rsidR="00962607" w:rsidRPr="0061408C" w:rsidRDefault="00962607" w:rsidP="00962607">
            <w:pPr>
              <w:rPr>
                <w:color w:val="000000"/>
              </w:rPr>
            </w:pPr>
            <w:r w:rsidRPr="0061408C">
              <w:rPr>
                <w:color w:val="000000"/>
              </w:rPr>
              <w:t>Date/Time at which record inserted into data store</w:t>
            </w:r>
          </w:p>
        </w:tc>
      </w:tr>
    </w:tbl>
    <w:p w14:paraId="1FE6A48F" w14:textId="77777777" w:rsidR="00962607" w:rsidRDefault="00962607" w:rsidP="000078E7"/>
    <w:p w14:paraId="1517D4F4" w14:textId="77777777" w:rsidR="00B639E9" w:rsidRDefault="00B639E9" w:rsidP="000078E7"/>
    <w:p w14:paraId="596F4217" w14:textId="7715C5E4" w:rsidR="00B639E9" w:rsidRDefault="00B639E9" w:rsidP="00B327BA">
      <w:pPr>
        <w:pStyle w:val="Heading3"/>
        <w:numPr>
          <w:ilvl w:val="2"/>
          <w:numId w:val="23"/>
        </w:numPr>
        <w:rPr>
          <w:b/>
        </w:rPr>
      </w:pPr>
      <w:bookmarkStart w:id="355" w:name="_Toc23404834"/>
      <w:r w:rsidRPr="00B639E9">
        <w:rPr>
          <w:b/>
        </w:rPr>
        <w:t>IGX_DS_L</w:t>
      </w:r>
      <w:r w:rsidR="006027FB">
        <w:rPr>
          <w:b/>
        </w:rPr>
        <w:t>ATEST</w:t>
      </w:r>
      <w:r w:rsidRPr="00B639E9">
        <w:rPr>
          <w:b/>
        </w:rPr>
        <w:t>_DS_DQ_D</w:t>
      </w:r>
      <w:r w:rsidR="006027FB">
        <w:rPr>
          <w:b/>
        </w:rPr>
        <w:t>ETAIL_SCORE</w:t>
      </w:r>
      <w:bookmarkEnd w:id="355"/>
    </w:p>
    <w:p w14:paraId="1C4759E7" w14:textId="77777777" w:rsidR="00B639E9" w:rsidRDefault="00B639E9" w:rsidP="00B639E9"/>
    <w:p w14:paraId="7850BBD2" w14:textId="01D62A64" w:rsidR="00B639E9" w:rsidRDefault="00B639E9" w:rsidP="00B639E9">
      <w:pPr>
        <w:ind w:left="360"/>
        <w:jc w:val="both"/>
        <w:rPr>
          <w:rFonts w:asciiTheme="majorHAnsi" w:hAnsiTheme="majorHAnsi" w:cstheme="majorHAnsi"/>
        </w:rPr>
      </w:pPr>
      <w:r>
        <w:rPr>
          <w:rFonts w:asciiTheme="majorHAnsi" w:hAnsiTheme="majorHAnsi" w:cstheme="majorHAnsi"/>
        </w:rPr>
        <w:t>Contains scores from IGX_DS_DQ_DETAIL_SCORE for latest run for each data entity. It will be used for building the dataview for dashboard.</w:t>
      </w:r>
    </w:p>
    <w:p w14:paraId="4C425D60" w14:textId="77777777" w:rsidR="00B639E9" w:rsidRDefault="00B639E9" w:rsidP="00B639E9">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B639E9" w:rsidRPr="00FF1B81" w14:paraId="628D0448" w14:textId="77777777" w:rsidTr="00E1089A">
        <w:tc>
          <w:tcPr>
            <w:tcW w:w="3024" w:type="dxa"/>
            <w:tcMar>
              <w:top w:w="0" w:type="dxa"/>
              <w:left w:w="108" w:type="dxa"/>
              <w:bottom w:w="0" w:type="dxa"/>
              <w:right w:w="108" w:type="dxa"/>
            </w:tcMar>
            <w:hideMark/>
          </w:tcPr>
          <w:p w14:paraId="29050FE8"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423FFD90"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2BEF65B0"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A1CEBC1" w14:textId="77777777" w:rsidR="00B639E9" w:rsidRPr="00FF1B81" w:rsidRDefault="00B639E9"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B639E9" w:rsidRPr="00FF1B81" w14:paraId="04D867B1" w14:textId="77777777" w:rsidTr="00E1089A">
        <w:tc>
          <w:tcPr>
            <w:tcW w:w="3024" w:type="dxa"/>
            <w:tcMar>
              <w:top w:w="0" w:type="dxa"/>
              <w:left w:w="108" w:type="dxa"/>
              <w:bottom w:w="0" w:type="dxa"/>
              <w:right w:w="108" w:type="dxa"/>
            </w:tcMar>
            <w:hideMark/>
          </w:tcPr>
          <w:p w14:paraId="56EA2EB3" w14:textId="77777777" w:rsidR="00B639E9" w:rsidRPr="00FF1B81" w:rsidRDefault="00B639E9" w:rsidP="00E1089A">
            <w:pPr>
              <w:rPr>
                <w:rFonts w:asciiTheme="majorHAnsi" w:hAnsiTheme="majorHAnsi" w:cstheme="majorHAnsi"/>
                <w:sz w:val="22"/>
                <w:szCs w:val="22"/>
                <w:lang w:val="en-IN"/>
              </w:rPr>
            </w:pPr>
            <w:r>
              <w:rPr>
                <w:rFonts w:asciiTheme="majorHAnsi" w:hAnsiTheme="majorHAnsi" w:cstheme="majorHAnsi"/>
                <w:sz w:val="22"/>
                <w:szCs w:val="22"/>
              </w:rPr>
              <w:t>NA</w:t>
            </w:r>
          </w:p>
        </w:tc>
        <w:tc>
          <w:tcPr>
            <w:tcW w:w="1949" w:type="dxa"/>
            <w:tcMar>
              <w:top w:w="0" w:type="dxa"/>
              <w:left w:w="108" w:type="dxa"/>
              <w:bottom w:w="0" w:type="dxa"/>
              <w:right w:w="108" w:type="dxa"/>
            </w:tcMar>
            <w:hideMark/>
          </w:tcPr>
          <w:p w14:paraId="710E5C1F" w14:textId="736328C2" w:rsidR="00B639E9" w:rsidRPr="00FF1B81" w:rsidRDefault="00B639E9" w:rsidP="00E1089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4EF0FBF6" w14:textId="77777777" w:rsidR="00B639E9" w:rsidRPr="00FF1B81" w:rsidRDefault="00B639E9"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0DFED906" w14:textId="77777777" w:rsidR="00B639E9" w:rsidRPr="00FF1B81" w:rsidRDefault="00B639E9"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7D0EA0BA" w14:textId="77777777" w:rsidR="00B639E9" w:rsidRPr="00FF1B81" w:rsidRDefault="00B639E9" w:rsidP="00B639E9">
      <w:pPr>
        <w:rPr>
          <w:rFonts w:asciiTheme="majorHAnsi" w:hAnsiTheme="majorHAnsi" w:cstheme="majorHAnsi"/>
        </w:rPr>
      </w:pPr>
    </w:p>
    <w:tbl>
      <w:tblPr>
        <w:tblStyle w:val="TableGrid"/>
        <w:tblW w:w="8418" w:type="dxa"/>
        <w:tblInd w:w="411" w:type="dxa"/>
        <w:tblLook w:val="04A0" w:firstRow="1" w:lastRow="0" w:firstColumn="1" w:lastColumn="0" w:noHBand="0" w:noVBand="1"/>
      </w:tblPr>
      <w:tblGrid>
        <w:gridCol w:w="2879"/>
        <w:gridCol w:w="1167"/>
        <w:gridCol w:w="1125"/>
        <w:gridCol w:w="3247"/>
      </w:tblGrid>
      <w:tr w:rsidR="00B639E9" w:rsidRPr="00FF1B81" w14:paraId="259C884A" w14:textId="77777777" w:rsidTr="00E1089A">
        <w:tc>
          <w:tcPr>
            <w:tcW w:w="2879" w:type="dxa"/>
          </w:tcPr>
          <w:p w14:paraId="3538FEF3"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66998206"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125" w:type="dxa"/>
          </w:tcPr>
          <w:p w14:paraId="2A1E008A"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3247" w:type="dxa"/>
          </w:tcPr>
          <w:p w14:paraId="5C07783C" w14:textId="77777777" w:rsidR="00B639E9" w:rsidRPr="00FF1B81" w:rsidRDefault="00B639E9" w:rsidP="00E1089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B639E9" w:rsidRPr="00FF1B81" w14:paraId="621A3B46" w14:textId="77777777" w:rsidTr="00E1089A">
        <w:tc>
          <w:tcPr>
            <w:tcW w:w="2879" w:type="dxa"/>
          </w:tcPr>
          <w:p w14:paraId="01254758" w14:textId="77777777" w:rsidR="00B639E9" w:rsidRPr="00296A6B" w:rsidRDefault="00B639E9" w:rsidP="00E1089A">
            <w:pPr>
              <w:rPr>
                <w:color w:val="000000"/>
              </w:rPr>
            </w:pPr>
            <w:r>
              <w:rPr>
                <w:color w:val="000000"/>
              </w:rPr>
              <w:t>RUN_TIMESTAMP</w:t>
            </w:r>
          </w:p>
        </w:tc>
        <w:tc>
          <w:tcPr>
            <w:tcW w:w="1167" w:type="dxa"/>
          </w:tcPr>
          <w:p w14:paraId="0E2EA0E3" w14:textId="77777777" w:rsidR="00B639E9" w:rsidRPr="00296A6B" w:rsidRDefault="00B639E9" w:rsidP="00E1089A">
            <w:pPr>
              <w:rPr>
                <w:color w:val="000000"/>
              </w:rPr>
            </w:pPr>
            <w:r w:rsidRPr="00296A6B">
              <w:rPr>
                <w:color w:val="000000"/>
              </w:rPr>
              <w:t>Y</w:t>
            </w:r>
          </w:p>
        </w:tc>
        <w:tc>
          <w:tcPr>
            <w:tcW w:w="1125" w:type="dxa"/>
          </w:tcPr>
          <w:p w14:paraId="2DDED47F" w14:textId="77777777" w:rsidR="00B639E9" w:rsidRPr="00296A6B" w:rsidRDefault="00B639E9" w:rsidP="00E1089A">
            <w:pPr>
              <w:rPr>
                <w:color w:val="000000"/>
              </w:rPr>
            </w:pPr>
            <w:r>
              <w:rPr>
                <w:color w:val="000000"/>
              </w:rPr>
              <w:t>DateTime</w:t>
            </w:r>
          </w:p>
        </w:tc>
        <w:tc>
          <w:tcPr>
            <w:tcW w:w="3247" w:type="dxa"/>
          </w:tcPr>
          <w:p w14:paraId="588ADBAC" w14:textId="3E1F9822" w:rsidR="00B639E9" w:rsidRPr="00296A6B" w:rsidRDefault="00B639E9" w:rsidP="00E1089A">
            <w:pPr>
              <w:rPr>
                <w:color w:val="000000"/>
              </w:rPr>
            </w:pPr>
          </w:p>
        </w:tc>
      </w:tr>
      <w:tr w:rsidR="00B639E9" w:rsidRPr="00FF1B81" w14:paraId="46CBD41B" w14:textId="77777777" w:rsidTr="00E1089A">
        <w:tc>
          <w:tcPr>
            <w:tcW w:w="2879" w:type="dxa"/>
          </w:tcPr>
          <w:p w14:paraId="2360D03C" w14:textId="77777777" w:rsidR="00B639E9" w:rsidRPr="00296A6B" w:rsidRDefault="00B639E9" w:rsidP="00E1089A">
            <w:pPr>
              <w:rPr>
                <w:color w:val="000000"/>
              </w:rPr>
            </w:pPr>
            <w:r>
              <w:rPr>
                <w:color w:val="000000"/>
              </w:rPr>
              <w:t>RR_RECORD_ID</w:t>
            </w:r>
          </w:p>
        </w:tc>
        <w:tc>
          <w:tcPr>
            <w:tcW w:w="1167" w:type="dxa"/>
          </w:tcPr>
          <w:p w14:paraId="54216589" w14:textId="77777777" w:rsidR="00B639E9" w:rsidRPr="00296A6B" w:rsidRDefault="00B639E9" w:rsidP="00E1089A">
            <w:pPr>
              <w:rPr>
                <w:color w:val="000000"/>
              </w:rPr>
            </w:pPr>
            <w:r w:rsidRPr="00296A6B">
              <w:rPr>
                <w:color w:val="000000"/>
              </w:rPr>
              <w:t>Y</w:t>
            </w:r>
          </w:p>
        </w:tc>
        <w:tc>
          <w:tcPr>
            <w:tcW w:w="1125" w:type="dxa"/>
          </w:tcPr>
          <w:p w14:paraId="20412D83" w14:textId="77777777" w:rsidR="00B639E9" w:rsidRPr="00296A6B" w:rsidRDefault="00B639E9" w:rsidP="00E1089A">
            <w:pPr>
              <w:rPr>
                <w:color w:val="000000"/>
              </w:rPr>
            </w:pPr>
            <w:r>
              <w:rPr>
                <w:color w:val="000000"/>
              </w:rPr>
              <w:t>String</w:t>
            </w:r>
          </w:p>
        </w:tc>
        <w:tc>
          <w:tcPr>
            <w:tcW w:w="3247" w:type="dxa"/>
          </w:tcPr>
          <w:p w14:paraId="7F7BADEA" w14:textId="77777777" w:rsidR="00B639E9" w:rsidRPr="00296A6B" w:rsidRDefault="00B639E9" w:rsidP="00E1089A">
            <w:pPr>
              <w:rPr>
                <w:color w:val="000000"/>
              </w:rPr>
            </w:pPr>
            <w:r>
              <w:rPr>
                <w:color w:val="000000"/>
              </w:rPr>
              <w:t>IGX_DS_DG_DATA_ELEMENT_RULES. D3S_RECORD_ID</w:t>
            </w:r>
          </w:p>
        </w:tc>
      </w:tr>
      <w:tr w:rsidR="00B639E9" w:rsidRPr="00FF1B81" w14:paraId="21005799" w14:textId="77777777" w:rsidTr="00E1089A">
        <w:tc>
          <w:tcPr>
            <w:tcW w:w="2879" w:type="dxa"/>
          </w:tcPr>
          <w:p w14:paraId="1494F171" w14:textId="77777777" w:rsidR="00B639E9" w:rsidRPr="00296A6B" w:rsidRDefault="00B639E9" w:rsidP="00E1089A">
            <w:pPr>
              <w:rPr>
                <w:color w:val="000000"/>
              </w:rPr>
            </w:pPr>
            <w:r>
              <w:rPr>
                <w:color w:val="000000"/>
              </w:rPr>
              <w:t>DATA_ENTITY_NAME</w:t>
            </w:r>
          </w:p>
        </w:tc>
        <w:tc>
          <w:tcPr>
            <w:tcW w:w="1167" w:type="dxa"/>
          </w:tcPr>
          <w:p w14:paraId="30FF4987" w14:textId="77777777" w:rsidR="00B639E9" w:rsidRPr="00296A6B" w:rsidRDefault="00B639E9" w:rsidP="00E1089A">
            <w:pPr>
              <w:rPr>
                <w:color w:val="000000"/>
              </w:rPr>
            </w:pPr>
          </w:p>
        </w:tc>
        <w:tc>
          <w:tcPr>
            <w:tcW w:w="1125" w:type="dxa"/>
          </w:tcPr>
          <w:p w14:paraId="4CB492D7" w14:textId="77777777" w:rsidR="00B639E9" w:rsidRPr="00296A6B" w:rsidRDefault="00B639E9" w:rsidP="00E1089A">
            <w:pPr>
              <w:rPr>
                <w:color w:val="000000"/>
              </w:rPr>
            </w:pPr>
            <w:r w:rsidRPr="00296A6B">
              <w:rPr>
                <w:color w:val="000000"/>
              </w:rPr>
              <w:t>String</w:t>
            </w:r>
          </w:p>
        </w:tc>
        <w:tc>
          <w:tcPr>
            <w:tcW w:w="3247" w:type="dxa"/>
          </w:tcPr>
          <w:p w14:paraId="467210EE" w14:textId="77777777" w:rsidR="00B639E9" w:rsidRPr="00296A6B" w:rsidRDefault="00B639E9" w:rsidP="00E1089A">
            <w:pPr>
              <w:rPr>
                <w:color w:val="000000"/>
              </w:rPr>
            </w:pPr>
            <w:r>
              <w:rPr>
                <w:color w:val="000000"/>
              </w:rPr>
              <w:t>Data entity to which result belongs to</w:t>
            </w:r>
          </w:p>
        </w:tc>
      </w:tr>
      <w:tr w:rsidR="00B639E9" w:rsidRPr="00FF1B81" w14:paraId="737C0C2C" w14:textId="77777777" w:rsidTr="00E1089A">
        <w:tc>
          <w:tcPr>
            <w:tcW w:w="2879" w:type="dxa"/>
          </w:tcPr>
          <w:p w14:paraId="252D59F5" w14:textId="77777777" w:rsidR="00B639E9" w:rsidRDefault="00B639E9" w:rsidP="00E1089A">
            <w:pPr>
              <w:rPr>
                <w:color w:val="000000"/>
              </w:rPr>
            </w:pPr>
            <w:r>
              <w:rPr>
                <w:color w:val="000000"/>
              </w:rPr>
              <w:t>DATA_ENTITY_UID</w:t>
            </w:r>
          </w:p>
        </w:tc>
        <w:tc>
          <w:tcPr>
            <w:tcW w:w="1167" w:type="dxa"/>
          </w:tcPr>
          <w:p w14:paraId="57E0C985" w14:textId="77777777" w:rsidR="00B639E9" w:rsidRPr="00296A6B" w:rsidRDefault="00B639E9" w:rsidP="00E1089A">
            <w:pPr>
              <w:rPr>
                <w:color w:val="000000"/>
              </w:rPr>
            </w:pPr>
            <w:r>
              <w:rPr>
                <w:color w:val="000000"/>
              </w:rPr>
              <w:t>Y</w:t>
            </w:r>
          </w:p>
        </w:tc>
        <w:tc>
          <w:tcPr>
            <w:tcW w:w="1125" w:type="dxa"/>
          </w:tcPr>
          <w:p w14:paraId="659FD206" w14:textId="77777777" w:rsidR="00B639E9" w:rsidRPr="00296A6B" w:rsidRDefault="00B639E9" w:rsidP="00E1089A">
            <w:pPr>
              <w:rPr>
                <w:color w:val="000000"/>
              </w:rPr>
            </w:pPr>
            <w:r>
              <w:rPr>
                <w:color w:val="000000"/>
              </w:rPr>
              <w:t>String</w:t>
            </w:r>
          </w:p>
        </w:tc>
        <w:tc>
          <w:tcPr>
            <w:tcW w:w="3247" w:type="dxa"/>
          </w:tcPr>
          <w:p w14:paraId="3F4920CC" w14:textId="77777777" w:rsidR="00B639E9" w:rsidRDefault="00B639E9" w:rsidP="00E1089A">
            <w:pPr>
              <w:rPr>
                <w:color w:val="000000"/>
              </w:rPr>
            </w:pPr>
            <w:r>
              <w:rPr>
                <w:color w:val="000000"/>
              </w:rPr>
              <w:t xml:space="preserve">Data entity uid </w:t>
            </w:r>
          </w:p>
        </w:tc>
      </w:tr>
      <w:tr w:rsidR="00B639E9" w:rsidRPr="00FF1B81" w14:paraId="7CE8FBC7" w14:textId="77777777" w:rsidTr="00E1089A">
        <w:tc>
          <w:tcPr>
            <w:tcW w:w="2879" w:type="dxa"/>
          </w:tcPr>
          <w:p w14:paraId="78EBDA8F" w14:textId="77777777" w:rsidR="00B639E9" w:rsidRDefault="00B639E9" w:rsidP="00E1089A">
            <w:pPr>
              <w:rPr>
                <w:color w:val="000000"/>
              </w:rPr>
            </w:pPr>
            <w:r>
              <w:rPr>
                <w:color w:val="000000"/>
              </w:rPr>
              <w:lastRenderedPageBreak/>
              <w:t>DATA_ELEMENT_NAME</w:t>
            </w:r>
          </w:p>
        </w:tc>
        <w:tc>
          <w:tcPr>
            <w:tcW w:w="1167" w:type="dxa"/>
          </w:tcPr>
          <w:p w14:paraId="0B2C936B" w14:textId="77777777" w:rsidR="00B639E9" w:rsidRDefault="00B639E9" w:rsidP="00E1089A">
            <w:pPr>
              <w:rPr>
                <w:color w:val="000000"/>
              </w:rPr>
            </w:pPr>
          </w:p>
        </w:tc>
        <w:tc>
          <w:tcPr>
            <w:tcW w:w="1125" w:type="dxa"/>
          </w:tcPr>
          <w:p w14:paraId="48201FE6" w14:textId="77777777" w:rsidR="00B639E9" w:rsidRDefault="00B639E9" w:rsidP="00E1089A">
            <w:pPr>
              <w:rPr>
                <w:color w:val="000000"/>
              </w:rPr>
            </w:pPr>
            <w:r>
              <w:rPr>
                <w:color w:val="000000"/>
              </w:rPr>
              <w:t>String</w:t>
            </w:r>
          </w:p>
        </w:tc>
        <w:tc>
          <w:tcPr>
            <w:tcW w:w="3247" w:type="dxa"/>
          </w:tcPr>
          <w:p w14:paraId="1374A4F5" w14:textId="77777777" w:rsidR="00B639E9" w:rsidRDefault="00B639E9" w:rsidP="00E1089A">
            <w:pPr>
              <w:rPr>
                <w:color w:val="000000"/>
              </w:rPr>
            </w:pPr>
            <w:r>
              <w:rPr>
                <w:color w:val="000000"/>
              </w:rPr>
              <w:t>Attribute name</w:t>
            </w:r>
          </w:p>
        </w:tc>
      </w:tr>
      <w:tr w:rsidR="00B639E9" w:rsidRPr="00FF1B81" w14:paraId="26C318A7" w14:textId="77777777" w:rsidTr="00E1089A">
        <w:tc>
          <w:tcPr>
            <w:tcW w:w="2879" w:type="dxa"/>
          </w:tcPr>
          <w:p w14:paraId="11100B04" w14:textId="77777777" w:rsidR="00B639E9" w:rsidRDefault="00B639E9" w:rsidP="00E1089A">
            <w:pPr>
              <w:rPr>
                <w:color w:val="000000"/>
              </w:rPr>
            </w:pPr>
            <w:r>
              <w:rPr>
                <w:color w:val="000000"/>
              </w:rPr>
              <w:t>DATA_ELEMENT_UID</w:t>
            </w:r>
          </w:p>
        </w:tc>
        <w:tc>
          <w:tcPr>
            <w:tcW w:w="1167" w:type="dxa"/>
          </w:tcPr>
          <w:p w14:paraId="2F834689" w14:textId="77777777" w:rsidR="00B639E9" w:rsidRPr="00296A6B" w:rsidRDefault="00B639E9" w:rsidP="00E1089A">
            <w:pPr>
              <w:rPr>
                <w:color w:val="000000"/>
              </w:rPr>
            </w:pPr>
            <w:r>
              <w:rPr>
                <w:color w:val="000000"/>
              </w:rPr>
              <w:t>Y</w:t>
            </w:r>
          </w:p>
        </w:tc>
        <w:tc>
          <w:tcPr>
            <w:tcW w:w="1125" w:type="dxa"/>
          </w:tcPr>
          <w:p w14:paraId="5A35C471" w14:textId="77777777" w:rsidR="00B639E9" w:rsidRPr="00296A6B" w:rsidRDefault="00B639E9" w:rsidP="00E1089A">
            <w:pPr>
              <w:rPr>
                <w:color w:val="000000"/>
              </w:rPr>
            </w:pPr>
            <w:r>
              <w:rPr>
                <w:color w:val="000000"/>
              </w:rPr>
              <w:t>String</w:t>
            </w:r>
          </w:p>
        </w:tc>
        <w:tc>
          <w:tcPr>
            <w:tcW w:w="3247" w:type="dxa"/>
          </w:tcPr>
          <w:p w14:paraId="5BBE189D" w14:textId="77777777" w:rsidR="00B639E9" w:rsidRDefault="00B639E9" w:rsidP="00E1089A">
            <w:pPr>
              <w:rPr>
                <w:color w:val="000000"/>
              </w:rPr>
            </w:pPr>
            <w:r>
              <w:rPr>
                <w:color w:val="000000"/>
              </w:rPr>
              <w:t>Attribute uid</w:t>
            </w:r>
          </w:p>
        </w:tc>
      </w:tr>
      <w:tr w:rsidR="00B639E9" w:rsidRPr="00FF1B81" w14:paraId="754E939A" w14:textId="77777777" w:rsidTr="00E1089A">
        <w:tc>
          <w:tcPr>
            <w:tcW w:w="2879" w:type="dxa"/>
          </w:tcPr>
          <w:p w14:paraId="25957B70" w14:textId="77777777" w:rsidR="00B639E9" w:rsidRDefault="00B639E9" w:rsidP="00E1089A">
            <w:pPr>
              <w:rPr>
                <w:color w:val="000000"/>
              </w:rPr>
            </w:pPr>
            <w:r>
              <w:rPr>
                <w:color w:val="000000"/>
              </w:rPr>
              <w:t>RULE_NAME</w:t>
            </w:r>
          </w:p>
        </w:tc>
        <w:tc>
          <w:tcPr>
            <w:tcW w:w="1167" w:type="dxa"/>
          </w:tcPr>
          <w:p w14:paraId="72AD3713" w14:textId="77777777" w:rsidR="00B639E9" w:rsidRDefault="00B639E9" w:rsidP="00E1089A">
            <w:pPr>
              <w:rPr>
                <w:color w:val="000000"/>
              </w:rPr>
            </w:pPr>
          </w:p>
        </w:tc>
        <w:tc>
          <w:tcPr>
            <w:tcW w:w="1125" w:type="dxa"/>
          </w:tcPr>
          <w:p w14:paraId="7A26C75D" w14:textId="77777777" w:rsidR="00B639E9" w:rsidRDefault="00B639E9" w:rsidP="00E1089A">
            <w:pPr>
              <w:rPr>
                <w:color w:val="000000"/>
              </w:rPr>
            </w:pPr>
            <w:r>
              <w:rPr>
                <w:color w:val="000000"/>
              </w:rPr>
              <w:t>String</w:t>
            </w:r>
          </w:p>
        </w:tc>
        <w:tc>
          <w:tcPr>
            <w:tcW w:w="3247" w:type="dxa"/>
          </w:tcPr>
          <w:p w14:paraId="3CBB378B" w14:textId="77777777" w:rsidR="00B639E9" w:rsidRDefault="00B639E9" w:rsidP="00E1089A">
            <w:pPr>
              <w:rPr>
                <w:color w:val="000000"/>
              </w:rPr>
            </w:pPr>
            <w:r>
              <w:rPr>
                <w:color w:val="000000"/>
              </w:rPr>
              <w:t xml:space="preserve">Rule name </w:t>
            </w:r>
            <w:r w:rsidRPr="007975A7">
              <w:rPr>
                <w:color w:val="000000"/>
              </w:rPr>
              <w:t>e.g. IGX000002</w:t>
            </w:r>
          </w:p>
        </w:tc>
      </w:tr>
      <w:tr w:rsidR="00B639E9" w:rsidRPr="00FF1B81" w14:paraId="262616D5" w14:textId="77777777" w:rsidTr="00E1089A">
        <w:tc>
          <w:tcPr>
            <w:tcW w:w="2879" w:type="dxa"/>
          </w:tcPr>
          <w:p w14:paraId="62817F6B" w14:textId="77777777" w:rsidR="00B639E9" w:rsidRDefault="00B639E9" w:rsidP="00E1089A">
            <w:pPr>
              <w:rPr>
                <w:color w:val="000000"/>
              </w:rPr>
            </w:pPr>
            <w:r>
              <w:rPr>
                <w:color w:val="000000"/>
              </w:rPr>
              <w:t>RULE_UID</w:t>
            </w:r>
          </w:p>
        </w:tc>
        <w:tc>
          <w:tcPr>
            <w:tcW w:w="1167" w:type="dxa"/>
          </w:tcPr>
          <w:p w14:paraId="1D020B1B" w14:textId="77777777" w:rsidR="00B639E9" w:rsidRPr="00296A6B" w:rsidRDefault="00B639E9" w:rsidP="00E1089A">
            <w:pPr>
              <w:rPr>
                <w:color w:val="000000"/>
              </w:rPr>
            </w:pPr>
            <w:r>
              <w:rPr>
                <w:color w:val="000000"/>
              </w:rPr>
              <w:t>Y</w:t>
            </w:r>
          </w:p>
        </w:tc>
        <w:tc>
          <w:tcPr>
            <w:tcW w:w="1125" w:type="dxa"/>
          </w:tcPr>
          <w:p w14:paraId="7270DF7A" w14:textId="77777777" w:rsidR="00B639E9" w:rsidRPr="00296A6B" w:rsidRDefault="00B639E9" w:rsidP="00E1089A">
            <w:pPr>
              <w:rPr>
                <w:color w:val="000000"/>
              </w:rPr>
            </w:pPr>
            <w:r>
              <w:rPr>
                <w:color w:val="000000"/>
              </w:rPr>
              <w:t>String</w:t>
            </w:r>
          </w:p>
        </w:tc>
        <w:tc>
          <w:tcPr>
            <w:tcW w:w="3247" w:type="dxa"/>
          </w:tcPr>
          <w:p w14:paraId="6F3A2EE6" w14:textId="77777777" w:rsidR="00B639E9" w:rsidRDefault="00B639E9" w:rsidP="00E1089A">
            <w:pPr>
              <w:rPr>
                <w:color w:val="000000"/>
              </w:rPr>
            </w:pPr>
            <w:r>
              <w:rPr>
                <w:color w:val="000000"/>
              </w:rPr>
              <w:t>Rule UID</w:t>
            </w:r>
          </w:p>
        </w:tc>
      </w:tr>
      <w:tr w:rsidR="00B639E9" w:rsidRPr="00FF1B81" w14:paraId="108FA79C" w14:textId="77777777" w:rsidTr="00E1089A">
        <w:tc>
          <w:tcPr>
            <w:tcW w:w="2879" w:type="dxa"/>
          </w:tcPr>
          <w:p w14:paraId="1E46A4CD" w14:textId="77777777" w:rsidR="00B639E9" w:rsidRDefault="00B639E9" w:rsidP="00E1089A">
            <w:pPr>
              <w:rPr>
                <w:color w:val="000000"/>
              </w:rPr>
            </w:pPr>
            <w:r>
              <w:rPr>
                <w:color w:val="000000"/>
              </w:rPr>
              <w:t>ROW_COUNT</w:t>
            </w:r>
          </w:p>
        </w:tc>
        <w:tc>
          <w:tcPr>
            <w:tcW w:w="1167" w:type="dxa"/>
          </w:tcPr>
          <w:p w14:paraId="172D0186" w14:textId="77777777" w:rsidR="00B639E9" w:rsidRPr="00296A6B" w:rsidRDefault="00B639E9" w:rsidP="00E1089A">
            <w:pPr>
              <w:rPr>
                <w:color w:val="000000"/>
              </w:rPr>
            </w:pPr>
          </w:p>
        </w:tc>
        <w:tc>
          <w:tcPr>
            <w:tcW w:w="1125" w:type="dxa"/>
          </w:tcPr>
          <w:p w14:paraId="34A03C3C" w14:textId="77777777" w:rsidR="00B639E9" w:rsidRDefault="00B639E9" w:rsidP="00E1089A">
            <w:pPr>
              <w:rPr>
                <w:color w:val="000000"/>
              </w:rPr>
            </w:pPr>
            <w:r>
              <w:rPr>
                <w:color w:val="000000"/>
              </w:rPr>
              <w:t>Integer</w:t>
            </w:r>
          </w:p>
        </w:tc>
        <w:tc>
          <w:tcPr>
            <w:tcW w:w="3247" w:type="dxa"/>
          </w:tcPr>
          <w:p w14:paraId="02339960" w14:textId="77777777" w:rsidR="00B639E9" w:rsidRDefault="00B639E9" w:rsidP="00E1089A">
            <w:pPr>
              <w:rPr>
                <w:color w:val="000000"/>
              </w:rPr>
            </w:pPr>
            <w:r>
              <w:rPr>
                <w:color w:val="000000"/>
              </w:rPr>
              <w:t>No. of records in which rule got validated</w:t>
            </w:r>
          </w:p>
        </w:tc>
      </w:tr>
      <w:tr w:rsidR="00B639E9" w:rsidRPr="00FF1B81" w14:paraId="327A7FE8" w14:textId="77777777" w:rsidTr="00E1089A">
        <w:tc>
          <w:tcPr>
            <w:tcW w:w="2879" w:type="dxa"/>
          </w:tcPr>
          <w:p w14:paraId="721DB3D5" w14:textId="77777777" w:rsidR="00B639E9" w:rsidRDefault="00B639E9" w:rsidP="00E1089A">
            <w:pPr>
              <w:rPr>
                <w:color w:val="000000"/>
              </w:rPr>
            </w:pPr>
            <w:r>
              <w:rPr>
                <w:color w:val="000000"/>
              </w:rPr>
              <w:t>PASS_COUNT</w:t>
            </w:r>
          </w:p>
        </w:tc>
        <w:tc>
          <w:tcPr>
            <w:tcW w:w="1167" w:type="dxa"/>
          </w:tcPr>
          <w:p w14:paraId="7888F101" w14:textId="77777777" w:rsidR="00B639E9" w:rsidRPr="00296A6B" w:rsidRDefault="00B639E9" w:rsidP="00E1089A">
            <w:pPr>
              <w:rPr>
                <w:color w:val="000000"/>
              </w:rPr>
            </w:pPr>
          </w:p>
        </w:tc>
        <w:tc>
          <w:tcPr>
            <w:tcW w:w="1125" w:type="dxa"/>
          </w:tcPr>
          <w:p w14:paraId="3892B2AB" w14:textId="77777777" w:rsidR="00B639E9" w:rsidRDefault="00B639E9" w:rsidP="00E1089A">
            <w:pPr>
              <w:rPr>
                <w:color w:val="000000"/>
              </w:rPr>
            </w:pPr>
            <w:r>
              <w:rPr>
                <w:color w:val="000000"/>
              </w:rPr>
              <w:t>Integer</w:t>
            </w:r>
          </w:p>
        </w:tc>
        <w:tc>
          <w:tcPr>
            <w:tcW w:w="3247" w:type="dxa"/>
          </w:tcPr>
          <w:p w14:paraId="6EDD14F9" w14:textId="77777777" w:rsidR="00B639E9" w:rsidRDefault="00B639E9" w:rsidP="00E1089A">
            <w:pPr>
              <w:rPr>
                <w:color w:val="000000"/>
              </w:rPr>
            </w:pPr>
            <w:r>
              <w:rPr>
                <w:color w:val="000000"/>
              </w:rPr>
              <w:t>No. of records in which rule got passed</w:t>
            </w:r>
          </w:p>
        </w:tc>
      </w:tr>
      <w:tr w:rsidR="00B639E9" w:rsidRPr="00FF1B81" w14:paraId="487CFB1E" w14:textId="77777777" w:rsidTr="00E1089A">
        <w:tc>
          <w:tcPr>
            <w:tcW w:w="2879" w:type="dxa"/>
          </w:tcPr>
          <w:p w14:paraId="2089AD0B" w14:textId="77777777" w:rsidR="00B639E9" w:rsidRDefault="00B639E9" w:rsidP="00E1089A">
            <w:pPr>
              <w:rPr>
                <w:color w:val="000000"/>
              </w:rPr>
            </w:pPr>
            <w:r>
              <w:rPr>
                <w:color w:val="000000"/>
              </w:rPr>
              <w:t>FAIL_COUNT</w:t>
            </w:r>
          </w:p>
        </w:tc>
        <w:tc>
          <w:tcPr>
            <w:tcW w:w="1167" w:type="dxa"/>
          </w:tcPr>
          <w:p w14:paraId="5CC03697" w14:textId="77777777" w:rsidR="00B639E9" w:rsidRPr="00296A6B" w:rsidRDefault="00B639E9" w:rsidP="00E1089A">
            <w:pPr>
              <w:rPr>
                <w:color w:val="000000"/>
              </w:rPr>
            </w:pPr>
          </w:p>
        </w:tc>
        <w:tc>
          <w:tcPr>
            <w:tcW w:w="1125" w:type="dxa"/>
          </w:tcPr>
          <w:p w14:paraId="54FB3684" w14:textId="77777777" w:rsidR="00B639E9" w:rsidRDefault="00B639E9" w:rsidP="00E1089A">
            <w:pPr>
              <w:rPr>
                <w:color w:val="000000"/>
              </w:rPr>
            </w:pPr>
            <w:r>
              <w:rPr>
                <w:color w:val="000000"/>
              </w:rPr>
              <w:t>Integer</w:t>
            </w:r>
          </w:p>
        </w:tc>
        <w:tc>
          <w:tcPr>
            <w:tcW w:w="3247" w:type="dxa"/>
          </w:tcPr>
          <w:p w14:paraId="446742DD" w14:textId="77777777" w:rsidR="00B639E9" w:rsidRDefault="00B639E9" w:rsidP="00E1089A">
            <w:pPr>
              <w:rPr>
                <w:color w:val="000000"/>
              </w:rPr>
            </w:pPr>
            <w:r>
              <w:rPr>
                <w:color w:val="000000"/>
              </w:rPr>
              <w:t>No. of records in which rule got failed</w:t>
            </w:r>
          </w:p>
        </w:tc>
      </w:tr>
      <w:tr w:rsidR="00B639E9" w:rsidRPr="00FF1B81" w14:paraId="4AD0433D" w14:textId="77777777" w:rsidTr="00E1089A">
        <w:tc>
          <w:tcPr>
            <w:tcW w:w="2879" w:type="dxa"/>
          </w:tcPr>
          <w:p w14:paraId="7DBA77C6" w14:textId="77777777" w:rsidR="00B639E9" w:rsidRDefault="00B639E9" w:rsidP="00E1089A">
            <w:pPr>
              <w:rPr>
                <w:color w:val="000000"/>
              </w:rPr>
            </w:pPr>
            <w:r>
              <w:rPr>
                <w:color w:val="000000"/>
              </w:rPr>
              <w:t>SKIP_COUNT</w:t>
            </w:r>
          </w:p>
        </w:tc>
        <w:tc>
          <w:tcPr>
            <w:tcW w:w="1167" w:type="dxa"/>
          </w:tcPr>
          <w:p w14:paraId="7591EAE0" w14:textId="77777777" w:rsidR="00B639E9" w:rsidRPr="00296A6B" w:rsidRDefault="00B639E9" w:rsidP="00E1089A">
            <w:pPr>
              <w:rPr>
                <w:color w:val="000000"/>
              </w:rPr>
            </w:pPr>
          </w:p>
        </w:tc>
        <w:tc>
          <w:tcPr>
            <w:tcW w:w="1125" w:type="dxa"/>
          </w:tcPr>
          <w:p w14:paraId="79EC8EA1" w14:textId="77777777" w:rsidR="00B639E9" w:rsidRDefault="00B639E9" w:rsidP="00E1089A">
            <w:pPr>
              <w:rPr>
                <w:color w:val="000000"/>
              </w:rPr>
            </w:pPr>
            <w:r>
              <w:rPr>
                <w:color w:val="000000"/>
              </w:rPr>
              <w:t>Integer</w:t>
            </w:r>
          </w:p>
        </w:tc>
        <w:tc>
          <w:tcPr>
            <w:tcW w:w="3247" w:type="dxa"/>
          </w:tcPr>
          <w:p w14:paraId="0328AF0D" w14:textId="77777777" w:rsidR="00B639E9" w:rsidRDefault="00B639E9" w:rsidP="00E1089A">
            <w:pPr>
              <w:rPr>
                <w:color w:val="000000"/>
              </w:rPr>
            </w:pPr>
            <w:r>
              <w:rPr>
                <w:color w:val="000000"/>
              </w:rPr>
              <w:t>No. of record values skipped because rule could not be evaluated</w:t>
            </w:r>
          </w:p>
        </w:tc>
      </w:tr>
      <w:tr w:rsidR="00B639E9" w:rsidRPr="00FF1B81" w14:paraId="37D790EF" w14:textId="77777777" w:rsidTr="00E1089A">
        <w:tc>
          <w:tcPr>
            <w:tcW w:w="2879" w:type="dxa"/>
          </w:tcPr>
          <w:p w14:paraId="32B059DF" w14:textId="77777777" w:rsidR="00B639E9" w:rsidRDefault="00B639E9" w:rsidP="00E1089A">
            <w:pPr>
              <w:rPr>
                <w:color w:val="000000"/>
              </w:rPr>
            </w:pPr>
            <w:r>
              <w:rPr>
                <w:color w:val="000000"/>
              </w:rPr>
              <w:t>ERROR_COUNT</w:t>
            </w:r>
          </w:p>
        </w:tc>
        <w:tc>
          <w:tcPr>
            <w:tcW w:w="1167" w:type="dxa"/>
          </w:tcPr>
          <w:p w14:paraId="3274A145" w14:textId="77777777" w:rsidR="00B639E9" w:rsidRPr="00296A6B" w:rsidRDefault="00B639E9" w:rsidP="00E1089A">
            <w:pPr>
              <w:rPr>
                <w:color w:val="000000"/>
              </w:rPr>
            </w:pPr>
          </w:p>
        </w:tc>
        <w:tc>
          <w:tcPr>
            <w:tcW w:w="1125" w:type="dxa"/>
          </w:tcPr>
          <w:p w14:paraId="3F5BA510" w14:textId="77777777" w:rsidR="00B639E9" w:rsidRDefault="00B639E9" w:rsidP="00E1089A">
            <w:pPr>
              <w:rPr>
                <w:color w:val="000000"/>
              </w:rPr>
            </w:pPr>
            <w:r>
              <w:rPr>
                <w:color w:val="000000"/>
              </w:rPr>
              <w:t>Integer</w:t>
            </w:r>
          </w:p>
        </w:tc>
        <w:tc>
          <w:tcPr>
            <w:tcW w:w="3247" w:type="dxa"/>
          </w:tcPr>
          <w:p w14:paraId="39D83E37" w14:textId="77777777" w:rsidR="00B639E9" w:rsidRDefault="00B639E9" w:rsidP="00E1089A">
            <w:pPr>
              <w:rPr>
                <w:color w:val="000000"/>
              </w:rPr>
            </w:pPr>
            <w:r>
              <w:rPr>
                <w:color w:val="000000"/>
              </w:rPr>
              <w:t>No. of records errored out</w:t>
            </w:r>
          </w:p>
        </w:tc>
      </w:tr>
      <w:tr w:rsidR="00B639E9" w:rsidRPr="00FF1B81" w14:paraId="59E65482" w14:textId="77777777" w:rsidTr="00E1089A">
        <w:tc>
          <w:tcPr>
            <w:tcW w:w="2879" w:type="dxa"/>
          </w:tcPr>
          <w:p w14:paraId="63DFE934" w14:textId="77777777" w:rsidR="00B639E9" w:rsidRDefault="00B639E9" w:rsidP="00E1089A">
            <w:pPr>
              <w:rPr>
                <w:color w:val="000000"/>
              </w:rPr>
            </w:pPr>
            <w:r>
              <w:rPr>
                <w:color w:val="000000"/>
              </w:rPr>
              <w:t>SCORE</w:t>
            </w:r>
          </w:p>
        </w:tc>
        <w:tc>
          <w:tcPr>
            <w:tcW w:w="1167" w:type="dxa"/>
          </w:tcPr>
          <w:p w14:paraId="20025B91" w14:textId="77777777" w:rsidR="00B639E9" w:rsidRPr="00296A6B" w:rsidRDefault="00B639E9" w:rsidP="00E1089A">
            <w:pPr>
              <w:rPr>
                <w:color w:val="000000"/>
              </w:rPr>
            </w:pPr>
          </w:p>
        </w:tc>
        <w:tc>
          <w:tcPr>
            <w:tcW w:w="1125" w:type="dxa"/>
          </w:tcPr>
          <w:p w14:paraId="157F7DD4" w14:textId="77777777" w:rsidR="00B639E9" w:rsidRDefault="00B639E9" w:rsidP="00E1089A">
            <w:pPr>
              <w:rPr>
                <w:color w:val="000000"/>
              </w:rPr>
            </w:pPr>
            <w:r>
              <w:rPr>
                <w:color w:val="000000"/>
              </w:rPr>
              <w:t>Float</w:t>
            </w:r>
          </w:p>
        </w:tc>
        <w:tc>
          <w:tcPr>
            <w:tcW w:w="3247" w:type="dxa"/>
          </w:tcPr>
          <w:p w14:paraId="570AF1AD" w14:textId="77777777" w:rsidR="00B639E9" w:rsidRDefault="00B639E9" w:rsidP="00E1089A">
            <w:pPr>
              <w:rPr>
                <w:color w:val="000000"/>
              </w:rPr>
            </w:pPr>
            <w:r>
              <w:rPr>
                <w:color w:val="000000"/>
              </w:rPr>
              <w:t>Lowest level Attribute + Rule level score generated</w:t>
            </w:r>
          </w:p>
        </w:tc>
      </w:tr>
      <w:tr w:rsidR="00B639E9" w:rsidRPr="00BD0BEE" w14:paraId="0D408118" w14:textId="77777777" w:rsidTr="00E1089A">
        <w:tc>
          <w:tcPr>
            <w:tcW w:w="2879" w:type="dxa"/>
          </w:tcPr>
          <w:p w14:paraId="1BA47622" w14:textId="77777777" w:rsidR="00B639E9" w:rsidRPr="0061408C" w:rsidRDefault="00B639E9" w:rsidP="00E1089A">
            <w:pPr>
              <w:rPr>
                <w:color w:val="000000"/>
              </w:rPr>
            </w:pPr>
            <w:r w:rsidRPr="0061408C">
              <w:rPr>
                <w:color w:val="000000"/>
              </w:rPr>
              <w:t>D3S_PROCESS_ID</w:t>
            </w:r>
          </w:p>
        </w:tc>
        <w:tc>
          <w:tcPr>
            <w:tcW w:w="1167" w:type="dxa"/>
          </w:tcPr>
          <w:p w14:paraId="0F54C900" w14:textId="77777777" w:rsidR="00B639E9" w:rsidRPr="0061408C" w:rsidRDefault="00B639E9" w:rsidP="00E1089A">
            <w:pPr>
              <w:rPr>
                <w:color w:val="000000"/>
              </w:rPr>
            </w:pPr>
          </w:p>
        </w:tc>
        <w:tc>
          <w:tcPr>
            <w:tcW w:w="1125" w:type="dxa"/>
          </w:tcPr>
          <w:p w14:paraId="42AFC5E3" w14:textId="77777777" w:rsidR="00B639E9" w:rsidRPr="0061408C" w:rsidRDefault="00B639E9" w:rsidP="00E1089A">
            <w:pPr>
              <w:rPr>
                <w:color w:val="000000"/>
              </w:rPr>
            </w:pPr>
            <w:r w:rsidRPr="0061408C">
              <w:rPr>
                <w:color w:val="000000"/>
              </w:rPr>
              <w:t>String</w:t>
            </w:r>
          </w:p>
        </w:tc>
        <w:tc>
          <w:tcPr>
            <w:tcW w:w="3247" w:type="dxa"/>
          </w:tcPr>
          <w:p w14:paraId="6C477AD7" w14:textId="77777777" w:rsidR="00B639E9" w:rsidRPr="0061408C" w:rsidRDefault="00B639E9" w:rsidP="00E1089A">
            <w:pPr>
              <w:rPr>
                <w:color w:val="000000"/>
              </w:rPr>
            </w:pPr>
            <w:r w:rsidRPr="0061408C">
              <w:rPr>
                <w:color w:val="000000"/>
              </w:rPr>
              <w:t>Populate runtime PM Process Id</w:t>
            </w:r>
          </w:p>
        </w:tc>
      </w:tr>
      <w:tr w:rsidR="00B639E9" w:rsidRPr="00FF1B81" w14:paraId="2BCAB26F" w14:textId="77777777" w:rsidTr="00E1089A">
        <w:tc>
          <w:tcPr>
            <w:tcW w:w="2879" w:type="dxa"/>
          </w:tcPr>
          <w:p w14:paraId="7EA53A46" w14:textId="77777777" w:rsidR="00B639E9" w:rsidRPr="0061408C" w:rsidRDefault="00B639E9" w:rsidP="00E1089A">
            <w:pPr>
              <w:rPr>
                <w:color w:val="000000"/>
              </w:rPr>
            </w:pPr>
            <w:r w:rsidRPr="0061408C">
              <w:rPr>
                <w:color w:val="000000"/>
              </w:rPr>
              <w:t>D3S_WORK_ID</w:t>
            </w:r>
          </w:p>
        </w:tc>
        <w:tc>
          <w:tcPr>
            <w:tcW w:w="1167" w:type="dxa"/>
          </w:tcPr>
          <w:p w14:paraId="23B9975A" w14:textId="77777777" w:rsidR="00B639E9" w:rsidRPr="0061408C" w:rsidRDefault="00B639E9" w:rsidP="00E1089A">
            <w:pPr>
              <w:rPr>
                <w:color w:val="000000"/>
              </w:rPr>
            </w:pPr>
          </w:p>
        </w:tc>
        <w:tc>
          <w:tcPr>
            <w:tcW w:w="1125" w:type="dxa"/>
          </w:tcPr>
          <w:p w14:paraId="21F01E5B" w14:textId="77777777" w:rsidR="00B639E9" w:rsidRPr="0061408C" w:rsidRDefault="00B639E9" w:rsidP="00E1089A">
            <w:pPr>
              <w:rPr>
                <w:color w:val="000000"/>
              </w:rPr>
            </w:pPr>
            <w:r w:rsidRPr="0061408C">
              <w:rPr>
                <w:color w:val="000000"/>
              </w:rPr>
              <w:t>String</w:t>
            </w:r>
          </w:p>
        </w:tc>
        <w:tc>
          <w:tcPr>
            <w:tcW w:w="3247" w:type="dxa"/>
          </w:tcPr>
          <w:p w14:paraId="13C9478D" w14:textId="77777777" w:rsidR="00B639E9" w:rsidRPr="0061408C" w:rsidRDefault="00B639E9" w:rsidP="00E1089A">
            <w:pPr>
              <w:rPr>
                <w:color w:val="000000"/>
              </w:rPr>
            </w:pPr>
            <w:r w:rsidRPr="0061408C">
              <w:rPr>
                <w:color w:val="000000"/>
              </w:rPr>
              <w:t>For each execution, Work Id will be same for all records</w:t>
            </w:r>
          </w:p>
        </w:tc>
      </w:tr>
      <w:tr w:rsidR="00B639E9" w:rsidRPr="00BD0BEE" w14:paraId="67C09854" w14:textId="77777777" w:rsidTr="00E1089A">
        <w:tc>
          <w:tcPr>
            <w:tcW w:w="2879" w:type="dxa"/>
          </w:tcPr>
          <w:p w14:paraId="1A2C075F" w14:textId="77777777" w:rsidR="00B639E9" w:rsidRPr="0061408C" w:rsidRDefault="00B639E9" w:rsidP="00E1089A">
            <w:pPr>
              <w:rPr>
                <w:color w:val="000000"/>
              </w:rPr>
            </w:pPr>
            <w:r w:rsidRPr="0061408C">
              <w:rPr>
                <w:color w:val="000000"/>
              </w:rPr>
              <w:t>D3S_RECORD_ID</w:t>
            </w:r>
          </w:p>
        </w:tc>
        <w:tc>
          <w:tcPr>
            <w:tcW w:w="1167" w:type="dxa"/>
          </w:tcPr>
          <w:p w14:paraId="26238016" w14:textId="77777777" w:rsidR="00B639E9" w:rsidRPr="0061408C" w:rsidRDefault="00B639E9" w:rsidP="00E1089A">
            <w:pPr>
              <w:rPr>
                <w:color w:val="000000"/>
              </w:rPr>
            </w:pPr>
          </w:p>
        </w:tc>
        <w:tc>
          <w:tcPr>
            <w:tcW w:w="1125" w:type="dxa"/>
          </w:tcPr>
          <w:p w14:paraId="3AF584CA" w14:textId="77777777" w:rsidR="00B639E9" w:rsidRPr="0061408C" w:rsidRDefault="00B639E9" w:rsidP="00E1089A">
            <w:pPr>
              <w:rPr>
                <w:color w:val="000000"/>
              </w:rPr>
            </w:pPr>
            <w:r w:rsidRPr="0061408C">
              <w:rPr>
                <w:color w:val="000000"/>
              </w:rPr>
              <w:t>String</w:t>
            </w:r>
          </w:p>
        </w:tc>
        <w:tc>
          <w:tcPr>
            <w:tcW w:w="3247" w:type="dxa"/>
          </w:tcPr>
          <w:p w14:paraId="77F40715" w14:textId="77777777" w:rsidR="00B639E9" w:rsidRPr="0061408C" w:rsidRDefault="00B639E9" w:rsidP="00E1089A">
            <w:pPr>
              <w:rPr>
                <w:color w:val="000000"/>
              </w:rPr>
            </w:pPr>
            <w:r w:rsidRPr="0061408C">
              <w:rPr>
                <w:color w:val="000000"/>
              </w:rPr>
              <w:t>UUID; Unique for each record</w:t>
            </w:r>
          </w:p>
        </w:tc>
      </w:tr>
      <w:tr w:rsidR="00B639E9" w:rsidRPr="00BD0BEE" w14:paraId="37C29FCA" w14:textId="77777777" w:rsidTr="00E1089A">
        <w:tc>
          <w:tcPr>
            <w:tcW w:w="2879" w:type="dxa"/>
          </w:tcPr>
          <w:p w14:paraId="62A0B757" w14:textId="77777777" w:rsidR="00B639E9" w:rsidRPr="0061408C" w:rsidRDefault="00B639E9" w:rsidP="00E1089A">
            <w:pPr>
              <w:rPr>
                <w:color w:val="000000"/>
              </w:rPr>
            </w:pPr>
            <w:r w:rsidRPr="0061408C">
              <w:rPr>
                <w:color w:val="000000"/>
              </w:rPr>
              <w:t>D3S_SYSTEM_CREATED_TS</w:t>
            </w:r>
          </w:p>
        </w:tc>
        <w:tc>
          <w:tcPr>
            <w:tcW w:w="1167" w:type="dxa"/>
          </w:tcPr>
          <w:p w14:paraId="4AA662DD" w14:textId="77777777" w:rsidR="00B639E9" w:rsidRPr="0061408C" w:rsidRDefault="00B639E9" w:rsidP="00E1089A">
            <w:pPr>
              <w:rPr>
                <w:color w:val="000000"/>
              </w:rPr>
            </w:pPr>
          </w:p>
        </w:tc>
        <w:tc>
          <w:tcPr>
            <w:tcW w:w="1125" w:type="dxa"/>
          </w:tcPr>
          <w:p w14:paraId="6C2BA574" w14:textId="77777777" w:rsidR="00B639E9" w:rsidRPr="0061408C" w:rsidRDefault="00B639E9" w:rsidP="00E1089A">
            <w:pPr>
              <w:rPr>
                <w:color w:val="000000"/>
              </w:rPr>
            </w:pPr>
            <w:r w:rsidRPr="0061408C">
              <w:rPr>
                <w:color w:val="000000"/>
              </w:rPr>
              <w:t>DateTime</w:t>
            </w:r>
          </w:p>
        </w:tc>
        <w:tc>
          <w:tcPr>
            <w:tcW w:w="3247" w:type="dxa"/>
          </w:tcPr>
          <w:p w14:paraId="617745EE" w14:textId="77777777" w:rsidR="00B639E9" w:rsidRPr="0061408C" w:rsidRDefault="00B639E9" w:rsidP="00E1089A">
            <w:pPr>
              <w:rPr>
                <w:color w:val="000000"/>
              </w:rPr>
            </w:pPr>
            <w:r w:rsidRPr="0061408C">
              <w:rPr>
                <w:color w:val="000000"/>
              </w:rPr>
              <w:t>Date/Time at which record inserted into data store</w:t>
            </w:r>
          </w:p>
        </w:tc>
      </w:tr>
    </w:tbl>
    <w:p w14:paraId="29E0F10F" w14:textId="77777777" w:rsidR="00B639E9" w:rsidRDefault="00B639E9" w:rsidP="00B639E9"/>
    <w:p w14:paraId="4E51560D" w14:textId="77777777" w:rsidR="00B639E9" w:rsidRDefault="00B639E9" w:rsidP="000078E7"/>
    <w:p w14:paraId="7D6B8048" w14:textId="7165C52D" w:rsidR="006027FB" w:rsidRPr="00C529B0" w:rsidRDefault="006027FB" w:rsidP="00B327BA">
      <w:pPr>
        <w:pStyle w:val="Heading3"/>
        <w:numPr>
          <w:ilvl w:val="2"/>
          <w:numId w:val="23"/>
        </w:numPr>
        <w:rPr>
          <w:b/>
        </w:rPr>
      </w:pPr>
      <w:bookmarkStart w:id="356" w:name="_Toc23404835"/>
      <w:r w:rsidRPr="006027FB">
        <w:rPr>
          <w:b/>
        </w:rPr>
        <w:t>IGX_DS_L</w:t>
      </w:r>
      <w:r>
        <w:rPr>
          <w:b/>
        </w:rPr>
        <w:t>ATEST</w:t>
      </w:r>
      <w:r w:rsidRPr="006027FB">
        <w:rPr>
          <w:b/>
        </w:rPr>
        <w:t>_DS_DQ_R</w:t>
      </w:r>
      <w:r>
        <w:rPr>
          <w:b/>
        </w:rPr>
        <w:t>ESULTS</w:t>
      </w:r>
      <w:bookmarkEnd w:id="356"/>
    </w:p>
    <w:p w14:paraId="20253ADA" w14:textId="77777777" w:rsidR="006027FB" w:rsidRDefault="006027FB" w:rsidP="006027FB">
      <w:pPr>
        <w:ind w:left="360"/>
        <w:rPr>
          <w:sz w:val="22"/>
          <w:szCs w:val="22"/>
        </w:rPr>
      </w:pPr>
    </w:p>
    <w:p w14:paraId="4F4F77DD" w14:textId="2569922E" w:rsidR="006027FB" w:rsidRDefault="00697D22" w:rsidP="006027FB">
      <w:pPr>
        <w:ind w:left="360"/>
        <w:jc w:val="both"/>
        <w:rPr>
          <w:rFonts w:asciiTheme="majorHAnsi" w:hAnsiTheme="majorHAnsi" w:cstheme="majorHAnsi"/>
        </w:rPr>
      </w:pPr>
      <w:r>
        <w:rPr>
          <w:rFonts w:asciiTheme="majorHAnsi" w:hAnsiTheme="majorHAnsi" w:cstheme="majorHAnsi"/>
        </w:rPr>
        <w:t>Contains scores from IGX_DS_DQ_RESULTS for latest run for each data entity. It will pick the latest record(to get the transformed status) for the rule evaluation. It will be used for building the dataview for dashboard.</w:t>
      </w:r>
    </w:p>
    <w:p w14:paraId="36B63BBE" w14:textId="77777777" w:rsidR="006027FB" w:rsidRDefault="006027FB" w:rsidP="006027FB">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6027FB" w:rsidRPr="00FF1B81" w14:paraId="3744D7DF" w14:textId="77777777" w:rsidTr="00E1089A">
        <w:tc>
          <w:tcPr>
            <w:tcW w:w="3024" w:type="dxa"/>
            <w:tcMar>
              <w:top w:w="0" w:type="dxa"/>
              <w:left w:w="108" w:type="dxa"/>
              <w:bottom w:w="0" w:type="dxa"/>
              <w:right w:w="108" w:type="dxa"/>
            </w:tcMar>
            <w:hideMark/>
          </w:tcPr>
          <w:p w14:paraId="081EB56E"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1D22E26D"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E55428B"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07E6AB43" w14:textId="77777777" w:rsidR="006027FB" w:rsidRPr="00FF1B81" w:rsidRDefault="006027FB" w:rsidP="00E1089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6027FB" w:rsidRPr="00FF1B81" w14:paraId="16FC5E69" w14:textId="77777777" w:rsidTr="00E1089A">
        <w:tc>
          <w:tcPr>
            <w:tcW w:w="3024" w:type="dxa"/>
            <w:tcMar>
              <w:top w:w="0" w:type="dxa"/>
              <w:left w:w="108" w:type="dxa"/>
              <w:bottom w:w="0" w:type="dxa"/>
              <w:right w:w="108" w:type="dxa"/>
            </w:tcMar>
            <w:hideMark/>
          </w:tcPr>
          <w:p w14:paraId="671A5822" w14:textId="77777777" w:rsidR="006027FB" w:rsidRPr="00FF1B81" w:rsidRDefault="006027FB" w:rsidP="00E1089A">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8B3ED2F" w14:textId="1DD39F09" w:rsidR="006027FB" w:rsidRPr="00FF1B81" w:rsidRDefault="00697D22" w:rsidP="00E1089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299F264D" w14:textId="77777777" w:rsidR="006027FB" w:rsidRPr="00FF1B81" w:rsidRDefault="006027FB"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598D261F" w14:textId="77777777" w:rsidR="006027FB" w:rsidRPr="00FF1B81" w:rsidRDefault="006027FB" w:rsidP="00E1089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6ABEB23E" w14:textId="77777777" w:rsidR="006027FB" w:rsidRPr="00FF1B81" w:rsidRDefault="006027FB" w:rsidP="006027FB">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6027FB" w:rsidRPr="00FF1B81" w14:paraId="3F571378" w14:textId="77777777" w:rsidTr="00E1089A">
        <w:tc>
          <w:tcPr>
            <w:tcW w:w="3255" w:type="dxa"/>
          </w:tcPr>
          <w:p w14:paraId="30C8D508"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23A16BF3"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02B70D2B"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4380CD76" w14:textId="77777777" w:rsidR="006027FB" w:rsidRPr="00FF1B81" w:rsidRDefault="006027FB" w:rsidP="00E1089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6027FB" w:rsidRPr="00FF1B81" w14:paraId="7DBDACAD" w14:textId="77777777" w:rsidTr="00E1089A">
        <w:tc>
          <w:tcPr>
            <w:tcW w:w="3255" w:type="dxa"/>
          </w:tcPr>
          <w:p w14:paraId="0A92A6C8"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DATA_KEY</w:t>
            </w:r>
          </w:p>
        </w:tc>
        <w:tc>
          <w:tcPr>
            <w:tcW w:w="1167" w:type="dxa"/>
          </w:tcPr>
          <w:p w14:paraId="3715055F"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3C7BE8A0"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tcPr>
          <w:p w14:paraId="7898172A" w14:textId="77777777" w:rsidR="006027FB" w:rsidRPr="004D1180" w:rsidRDefault="006027FB" w:rsidP="00E1089A">
            <w:pPr>
              <w:rPr>
                <w:rFonts w:asciiTheme="majorHAnsi" w:hAnsiTheme="majorHAnsi" w:cstheme="majorHAnsi"/>
                <w:bCs/>
                <w:sz w:val="22"/>
                <w:szCs w:val="22"/>
              </w:rPr>
            </w:pPr>
            <w:r w:rsidRPr="004D1180">
              <w:rPr>
                <w:rFonts w:asciiTheme="majorHAnsi" w:hAnsiTheme="majorHAnsi" w:cstheme="majorHAnsi"/>
                <w:bCs/>
                <w:sz w:val="22"/>
                <w:szCs w:val="22"/>
              </w:rPr>
              <w:t>Concatenated value of the identifier fields’ value.</w:t>
            </w:r>
          </w:p>
        </w:tc>
      </w:tr>
      <w:tr w:rsidR="006027FB" w:rsidRPr="00FF1B81" w14:paraId="1E5DD251" w14:textId="77777777" w:rsidTr="00E1089A">
        <w:tc>
          <w:tcPr>
            <w:tcW w:w="3255" w:type="dxa"/>
          </w:tcPr>
          <w:p w14:paraId="709663F4" w14:textId="77777777" w:rsidR="006027FB" w:rsidRPr="00296A6B" w:rsidRDefault="006027FB" w:rsidP="00E1089A">
            <w:pPr>
              <w:rPr>
                <w:color w:val="000000"/>
              </w:rPr>
            </w:pPr>
            <w:r>
              <w:rPr>
                <w:color w:val="000000"/>
              </w:rPr>
              <w:t>RUN_TIMESTAMP</w:t>
            </w:r>
          </w:p>
        </w:tc>
        <w:tc>
          <w:tcPr>
            <w:tcW w:w="1167" w:type="dxa"/>
          </w:tcPr>
          <w:p w14:paraId="54857243" w14:textId="77777777" w:rsidR="006027FB" w:rsidRPr="00296A6B" w:rsidRDefault="006027FB" w:rsidP="00E1089A">
            <w:pPr>
              <w:rPr>
                <w:color w:val="000000"/>
              </w:rPr>
            </w:pPr>
            <w:r w:rsidRPr="00296A6B">
              <w:rPr>
                <w:color w:val="000000"/>
              </w:rPr>
              <w:t>Y</w:t>
            </w:r>
          </w:p>
        </w:tc>
        <w:tc>
          <w:tcPr>
            <w:tcW w:w="1254" w:type="dxa"/>
          </w:tcPr>
          <w:p w14:paraId="1E7D6077" w14:textId="77777777" w:rsidR="006027FB" w:rsidRPr="00296A6B" w:rsidRDefault="006027FB" w:rsidP="00E1089A">
            <w:pPr>
              <w:rPr>
                <w:color w:val="000000"/>
              </w:rPr>
            </w:pPr>
            <w:r>
              <w:rPr>
                <w:color w:val="000000"/>
              </w:rPr>
              <w:t>DateTime</w:t>
            </w:r>
          </w:p>
        </w:tc>
        <w:tc>
          <w:tcPr>
            <w:tcW w:w="2578" w:type="dxa"/>
          </w:tcPr>
          <w:p w14:paraId="4AEA6CD4" w14:textId="5389984E" w:rsidR="006027FB" w:rsidRPr="00296A6B" w:rsidRDefault="006027FB" w:rsidP="00E1089A">
            <w:pPr>
              <w:rPr>
                <w:color w:val="000000"/>
              </w:rPr>
            </w:pPr>
          </w:p>
        </w:tc>
      </w:tr>
      <w:tr w:rsidR="006027FB" w:rsidRPr="00FF1B81" w14:paraId="054E5A3D" w14:textId="77777777" w:rsidTr="00E1089A">
        <w:tc>
          <w:tcPr>
            <w:tcW w:w="3255" w:type="dxa"/>
          </w:tcPr>
          <w:p w14:paraId="105A23FA" w14:textId="77777777" w:rsidR="006027FB" w:rsidRPr="00296A6B" w:rsidRDefault="006027FB" w:rsidP="00E1089A">
            <w:pPr>
              <w:rPr>
                <w:color w:val="000000"/>
              </w:rPr>
            </w:pPr>
            <w:r>
              <w:rPr>
                <w:color w:val="000000"/>
              </w:rPr>
              <w:t>DATA_ENTITY_NAME</w:t>
            </w:r>
          </w:p>
        </w:tc>
        <w:tc>
          <w:tcPr>
            <w:tcW w:w="1167" w:type="dxa"/>
          </w:tcPr>
          <w:p w14:paraId="6D22EA49" w14:textId="77777777" w:rsidR="006027FB" w:rsidRPr="00296A6B" w:rsidRDefault="006027FB" w:rsidP="00E1089A">
            <w:pPr>
              <w:rPr>
                <w:color w:val="000000"/>
              </w:rPr>
            </w:pPr>
          </w:p>
        </w:tc>
        <w:tc>
          <w:tcPr>
            <w:tcW w:w="1254" w:type="dxa"/>
          </w:tcPr>
          <w:p w14:paraId="6F82E2C2" w14:textId="77777777" w:rsidR="006027FB" w:rsidRPr="00296A6B" w:rsidRDefault="006027FB" w:rsidP="00E1089A">
            <w:pPr>
              <w:rPr>
                <w:color w:val="000000"/>
              </w:rPr>
            </w:pPr>
            <w:r w:rsidRPr="00296A6B">
              <w:rPr>
                <w:color w:val="000000"/>
              </w:rPr>
              <w:t>String</w:t>
            </w:r>
          </w:p>
        </w:tc>
        <w:tc>
          <w:tcPr>
            <w:tcW w:w="2578" w:type="dxa"/>
          </w:tcPr>
          <w:p w14:paraId="0B423094" w14:textId="77777777" w:rsidR="006027FB" w:rsidRPr="00296A6B" w:rsidRDefault="006027FB" w:rsidP="00E1089A">
            <w:pPr>
              <w:rPr>
                <w:color w:val="000000"/>
              </w:rPr>
            </w:pPr>
            <w:r>
              <w:rPr>
                <w:color w:val="000000"/>
              </w:rPr>
              <w:t>Data entity to which result belongs to</w:t>
            </w:r>
          </w:p>
        </w:tc>
      </w:tr>
      <w:tr w:rsidR="006027FB" w:rsidRPr="00FF1B81" w14:paraId="309A102D" w14:textId="77777777" w:rsidTr="00E1089A">
        <w:tc>
          <w:tcPr>
            <w:tcW w:w="3255" w:type="dxa"/>
          </w:tcPr>
          <w:p w14:paraId="29E879AE" w14:textId="77777777" w:rsidR="006027FB" w:rsidRDefault="006027FB" w:rsidP="00E1089A">
            <w:pPr>
              <w:rPr>
                <w:color w:val="000000"/>
              </w:rPr>
            </w:pPr>
            <w:r>
              <w:rPr>
                <w:color w:val="000000"/>
              </w:rPr>
              <w:t>DATA_ENTITY_UID</w:t>
            </w:r>
          </w:p>
        </w:tc>
        <w:tc>
          <w:tcPr>
            <w:tcW w:w="1167" w:type="dxa"/>
          </w:tcPr>
          <w:p w14:paraId="5690BF6F" w14:textId="77777777" w:rsidR="006027FB" w:rsidRPr="00296A6B" w:rsidRDefault="006027FB" w:rsidP="00E1089A">
            <w:pPr>
              <w:rPr>
                <w:color w:val="000000"/>
              </w:rPr>
            </w:pPr>
            <w:r>
              <w:rPr>
                <w:color w:val="000000"/>
              </w:rPr>
              <w:t>Y</w:t>
            </w:r>
          </w:p>
        </w:tc>
        <w:tc>
          <w:tcPr>
            <w:tcW w:w="1254" w:type="dxa"/>
          </w:tcPr>
          <w:p w14:paraId="0A0CDA26" w14:textId="77777777" w:rsidR="006027FB" w:rsidRPr="00296A6B" w:rsidRDefault="006027FB" w:rsidP="00E1089A">
            <w:pPr>
              <w:rPr>
                <w:color w:val="000000"/>
              </w:rPr>
            </w:pPr>
            <w:r>
              <w:rPr>
                <w:color w:val="000000"/>
              </w:rPr>
              <w:t>String</w:t>
            </w:r>
          </w:p>
        </w:tc>
        <w:tc>
          <w:tcPr>
            <w:tcW w:w="2578" w:type="dxa"/>
          </w:tcPr>
          <w:p w14:paraId="2A198899" w14:textId="77777777" w:rsidR="006027FB" w:rsidRDefault="006027FB" w:rsidP="00E1089A">
            <w:pPr>
              <w:rPr>
                <w:color w:val="000000"/>
              </w:rPr>
            </w:pPr>
            <w:r>
              <w:rPr>
                <w:color w:val="000000"/>
              </w:rPr>
              <w:t xml:space="preserve">Data entity uid </w:t>
            </w:r>
          </w:p>
        </w:tc>
      </w:tr>
      <w:tr w:rsidR="006027FB" w:rsidRPr="00FF1B81" w14:paraId="4FC23001" w14:textId="77777777" w:rsidTr="00E1089A">
        <w:tc>
          <w:tcPr>
            <w:tcW w:w="3255" w:type="dxa"/>
          </w:tcPr>
          <w:p w14:paraId="216B69D6" w14:textId="77777777" w:rsidR="006027FB" w:rsidRDefault="006027FB" w:rsidP="00E1089A">
            <w:pPr>
              <w:rPr>
                <w:color w:val="000000"/>
              </w:rPr>
            </w:pPr>
            <w:r>
              <w:rPr>
                <w:color w:val="000000"/>
              </w:rPr>
              <w:t>DATA_ELEMENT_NAME</w:t>
            </w:r>
          </w:p>
        </w:tc>
        <w:tc>
          <w:tcPr>
            <w:tcW w:w="1167" w:type="dxa"/>
          </w:tcPr>
          <w:p w14:paraId="30C80844" w14:textId="77777777" w:rsidR="006027FB" w:rsidRDefault="006027FB" w:rsidP="00E1089A">
            <w:pPr>
              <w:rPr>
                <w:color w:val="000000"/>
              </w:rPr>
            </w:pPr>
          </w:p>
        </w:tc>
        <w:tc>
          <w:tcPr>
            <w:tcW w:w="1254" w:type="dxa"/>
          </w:tcPr>
          <w:p w14:paraId="04F1E429" w14:textId="77777777" w:rsidR="006027FB" w:rsidRDefault="006027FB" w:rsidP="00E1089A">
            <w:pPr>
              <w:rPr>
                <w:color w:val="000000"/>
              </w:rPr>
            </w:pPr>
            <w:r>
              <w:rPr>
                <w:color w:val="000000"/>
              </w:rPr>
              <w:t>String</w:t>
            </w:r>
          </w:p>
        </w:tc>
        <w:tc>
          <w:tcPr>
            <w:tcW w:w="2578" w:type="dxa"/>
          </w:tcPr>
          <w:p w14:paraId="4ECAA8FF" w14:textId="77777777" w:rsidR="006027FB" w:rsidRDefault="006027FB" w:rsidP="00E1089A">
            <w:pPr>
              <w:rPr>
                <w:color w:val="000000"/>
              </w:rPr>
            </w:pPr>
            <w:r>
              <w:rPr>
                <w:color w:val="000000"/>
              </w:rPr>
              <w:t>Attribute name</w:t>
            </w:r>
          </w:p>
        </w:tc>
      </w:tr>
      <w:tr w:rsidR="006027FB" w:rsidRPr="00FF1B81" w14:paraId="286046A6" w14:textId="77777777" w:rsidTr="00E1089A">
        <w:tc>
          <w:tcPr>
            <w:tcW w:w="3255" w:type="dxa"/>
          </w:tcPr>
          <w:p w14:paraId="67B86962" w14:textId="77777777" w:rsidR="006027FB" w:rsidRDefault="006027FB" w:rsidP="00E1089A">
            <w:pPr>
              <w:rPr>
                <w:color w:val="000000"/>
              </w:rPr>
            </w:pPr>
            <w:r>
              <w:rPr>
                <w:color w:val="000000"/>
              </w:rPr>
              <w:t>DATA_ELEMENT_UID</w:t>
            </w:r>
          </w:p>
        </w:tc>
        <w:tc>
          <w:tcPr>
            <w:tcW w:w="1167" w:type="dxa"/>
          </w:tcPr>
          <w:p w14:paraId="28AFB855" w14:textId="77777777" w:rsidR="006027FB" w:rsidRPr="00296A6B" w:rsidRDefault="006027FB" w:rsidP="00E1089A">
            <w:pPr>
              <w:rPr>
                <w:color w:val="000000"/>
              </w:rPr>
            </w:pPr>
            <w:r>
              <w:rPr>
                <w:color w:val="000000"/>
              </w:rPr>
              <w:t>Y</w:t>
            </w:r>
          </w:p>
        </w:tc>
        <w:tc>
          <w:tcPr>
            <w:tcW w:w="1254" w:type="dxa"/>
          </w:tcPr>
          <w:p w14:paraId="783F65A6" w14:textId="77777777" w:rsidR="006027FB" w:rsidRPr="00296A6B" w:rsidRDefault="006027FB" w:rsidP="00E1089A">
            <w:pPr>
              <w:rPr>
                <w:color w:val="000000"/>
              </w:rPr>
            </w:pPr>
            <w:r>
              <w:rPr>
                <w:color w:val="000000"/>
              </w:rPr>
              <w:t>String</w:t>
            </w:r>
          </w:p>
        </w:tc>
        <w:tc>
          <w:tcPr>
            <w:tcW w:w="2578" w:type="dxa"/>
          </w:tcPr>
          <w:p w14:paraId="332B8A2A" w14:textId="77777777" w:rsidR="006027FB" w:rsidRDefault="006027FB" w:rsidP="00E1089A">
            <w:pPr>
              <w:rPr>
                <w:color w:val="000000"/>
              </w:rPr>
            </w:pPr>
            <w:r>
              <w:rPr>
                <w:color w:val="000000"/>
              </w:rPr>
              <w:t>Attribute uid</w:t>
            </w:r>
          </w:p>
        </w:tc>
      </w:tr>
      <w:tr w:rsidR="006027FB" w:rsidRPr="00FF1B81" w14:paraId="6C4C91B5" w14:textId="77777777" w:rsidTr="00E1089A">
        <w:tc>
          <w:tcPr>
            <w:tcW w:w="3255" w:type="dxa"/>
          </w:tcPr>
          <w:p w14:paraId="10831C88" w14:textId="77777777" w:rsidR="006027FB" w:rsidRDefault="006027FB" w:rsidP="00E1089A">
            <w:pPr>
              <w:rPr>
                <w:color w:val="000000"/>
              </w:rPr>
            </w:pPr>
            <w:r>
              <w:rPr>
                <w:color w:val="000000"/>
              </w:rPr>
              <w:t>DATA_ELEMENT_GROUP</w:t>
            </w:r>
          </w:p>
        </w:tc>
        <w:tc>
          <w:tcPr>
            <w:tcW w:w="1167" w:type="dxa"/>
          </w:tcPr>
          <w:p w14:paraId="10EA5929" w14:textId="77777777" w:rsidR="006027FB" w:rsidRDefault="006027FB" w:rsidP="00E1089A">
            <w:pPr>
              <w:rPr>
                <w:color w:val="000000"/>
              </w:rPr>
            </w:pPr>
          </w:p>
        </w:tc>
        <w:tc>
          <w:tcPr>
            <w:tcW w:w="1254" w:type="dxa"/>
          </w:tcPr>
          <w:p w14:paraId="096B45E0" w14:textId="77777777" w:rsidR="006027FB" w:rsidRDefault="006027FB" w:rsidP="00E1089A">
            <w:pPr>
              <w:rPr>
                <w:color w:val="000000"/>
              </w:rPr>
            </w:pPr>
            <w:r>
              <w:rPr>
                <w:color w:val="000000"/>
              </w:rPr>
              <w:t>String</w:t>
            </w:r>
          </w:p>
        </w:tc>
        <w:tc>
          <w:tcPr>
            <w:tcW w:w="2578" w:type="dxa"/>
          </w:tcPr>
          <w:p w14:paraId="73645CE4" w14:textId="77777777" w:rsidR="006027FB" w:rsidRDefault="006027FB" w:rsidP="00E1089A">
            <w:pPr>
              <w:rPr>
                <w:color w:val="000000"/>
              </w:rPr>
            </w:pPr>
            <w:r>
              <w:rPr>
                <w:color w:val="000000"/>
              </w:rPr>
              <w:t>Group of the data element</w:t>
            </w:r>
          </w:p>
        </w:tc>
      </w:tr>
      <w:tr w:rsidR="006027FB" w:rsidRPr="00FF1B81" w14:paraId="7D8D6941" w14:textId="77777777" w:rsidTr="00E1089A">
        <w:tc>
          <w:tcPr>
            <w:tcW w:w="3255" w:type="dxa"/>
          </w:tcPr>
          <w:p w14:paraId="507EC8C2" w14:textId="77777777" w:rsidR="006027FB" w:rsidRDefault="006027FB" w:rsidP="00E1089A">
            <w:pPr>
              <w:rPr>
                <w:color w:val="000000"/>
              </w:rPr>
            </w:pPr>
            <w:r>
              <w:rPr>
                <w:color w:val="000000"/>
              </w:rPr>
              <w:t>DATA_ELEMENT_GROUP_RULE_TYPE</w:t>
            </w:r>
          </w:p>
        </w:tc>
        <w:tc>
          <w:tcPr>
            <w:tcW w:w="1167" w:type="dxa"/>
          </w:tcPr>
          <w:p w14:paraId="2AE8ABFF" w14:textId="77777777" w:rsidR="006027FB" w:rsidRDefault="006027FB" w:rsidP="00E1089A">
            <w:pPr>
              <w:rPr>
                <w:color w:val="000000"/>
              </w:rPr>
            </w:pPr>
          </w:p>
        </w:tc>
        <w:tc>
          <w:tcPr>
            <w:tcW w:w="1254" w:type="dxa"/>
          </w:tcPr>
          <w:p w14:paraId="3B1B103B" w14:textId="77777777" w:rsidR="006027FB" w:rsidRDefault="006027FB" w:rsidP="00E1089A">
            <w:pPr>
              <w:rPr>
                <w:color w:val="000000"/>
              </w:rPr>
            </w:pPr>
            <w:r>
              <w:rPr>
                <w:color w:val="000000"/>
              </w:rPr>
              <w:t>String</w:t>
            </w:r>
          </w:p>
        </w:tc>
        <w:tc>
          <w:tcPr>
            <w:tcW w:w="2578" w:type="dxa"/>
          </w:tcPr>
          <w:p w14:paraId="184A82EC" w14:textId="77777777" w:rsidR="006027FB" w:rsidRDefault="006027FB" w:rsidP="00E1089A">
            <w:pPr>
              <w:rPr>
                <w:color w:val="000000"/>
              </w:rPr>
            </w:pPr>
            <w:r>
              <w:rPr>
                <w:color w:val="000000"/>
              </w:rPr>
              <w:t>Whether one of the field should pass or all source pass</w:t>
            </w:r>
          </w:p>
        </w:tc>
      </w:tr>
      <w:tr w:rsidR="006027FB" w:rsidRPr="00FF1B81" w14:paraId="1C955BAF" w14:textId="77777777" w:rsidTr="00E1089A">
        <w:tc>
          <w:tcPr>
            <w:tcW w:w="3255" w:type="dxa"/>
          </w:tcPr>
          <w:p w14:paraId="350BD46E" w14:textId="77777777" w:rsidR="006027FB" w:rsidRDefault="006027FB" w:rsidP="00E1089A">
            <w:pPr>
              <w:rPr>
                <w:color w:val="000000"/>
              </w:rPr>
            </w:pPr>
            <w:r>
              <w:rPr>
                <w:color w:val="000000"/>
              </w:rPr>
              <w:t>RULE_NAME</w:t>
            </w:r>
          </w:p>
        </w:tc>
        <w:tc>
          <w:tcPr>
            <w:tcW w:w="1167" w:type="dxa"/>
          </w:tcPr>
          <w:p w14:paraId="21E15681" w14:textId="77777777" w:rsidR="006027FB" w:rsidRDefault="006027FB" w:rsidP="00E1089A">
            <w:pPr>
              <w:rPr>
                <w:color w:val="000000"/>
              </w:rPr>
            </w:pPr>
          </w:p>
        </w:tc>
        <w:tc>
          <w:tcPr>
            <w:tcW w:w="1254" w:type="dxa"/>
          </w:tcPr>
          <w:p w14:paraId="5CC064D5" w14:textId="77777777" w:rsidR="006027FB" w:rsidRDefault="006027FB" w:rsidP="00E1089A">
            <w:pPr>
              <w:rPr>
                <w:color w:val="000000"/>
              </w:rPr>
            </w:pPr>
            <w:r>
              <w:rPr>
                <w:color w:val="000000"/>
              </w:rPr>
              <w:t>String</w:t>
            </w:r>
          </w:p>
        </w:tc>
        <w:tc>
          <w:tcPr>
            <w:tcW w:w="2578" w:type="dxa"/>
          </w:tcPr>
          <w:p w14:paraId="5BE934A4" w14:textId="77777777" w:rsidR="006027FB" w:rsidRDefault="006027FB" w:rsidP="00E1089A">
            <w:pPr>
              <w:rPr>
                <w:color w:val="000000"/>
              </w:rPr>
            </w:pPr>
            <w:r>
              <w:rPr>
                <w:color w:val="000000"/>
              </w:rPr>
              <w:t>Rule name</w:t>
            </w:r>
          </w:p>
        </w:tc>
      </w:tr>
      <w:tr w:rsidR="006027FB" w:rsidRPr="00FF1B81" w14:paraId="3BD6B73F" w14:textId="77777777" w:rsidTr="00E1089A">
        <w:tc>
          <w:tcPr>
            <w:tcW w:w="3255" w:type="dxa"/>
          </w:tcPr>
          <w:p w14:paraId="28EB15D4" w14:textId="77777777" w:rsidR="006027FB" w:rsidRDefault="006027FB" w:rsidP="00E1089A">
            <w:pPr>
              <w:rPr>
                <w:color w:val="000000"/>
              </w:rPr>
            </w:pPr>
            <w:r>
              <w:rPr>
                <w:color w:val="000000"/>
              </w:rPr>
              <w:t>RULE_UID</w:t>
            </w:r>
          </w:p>
        </w:tc>
        <w:tc>
          <w:tcPr>
            <w:tcW w:w="1167" w:type="dxa"/>
          </w:tcPr>
          <w:p w14:paraId="5DB123E8" w14:textId="77777777" w:rsidR="006027FB" w:rsidRPr="00296A6B" w:rsidRDefault="006027FB" w:rsidP="00E1089A">
            <w:pPr>
              <w:rPr>
                <w:color w:val="000000"/>
              </w:rPr>
            </w:pPr>
            <w:r>
              <w:rPr>
                <w:color w:val="000000"/>
              </w:rPr>
              <w:t>Y</w:t>
            </w:r>
          </w:p>
        </w:tc>
        <w:tc>
          <w:tcPr>
            <w:tcW w:w="1254" w:type="dxa"/>
          </w:tcPr>
          <w:p w14:paraId="6FBB5677" w14:textId="77777777" w:rsidR="006027FB" w:rsidRPr="00296A6B" w:rsidRDefault="006027FB" w:rsidP="00E1089A">
            <w:pPr>
              <w:rPr>
                <w:color w:val="000000"/>
              </w:rPr>
            </w:pPr>
            <w:r>
              <w:rPr>
                <w:color w:val="000000"/>
              </w:rPr>
              <w:t>String</w:t>
            </w:r>
          </w:p>
        </w:tc>
        <w:tc>
          <w:tcPr>
            <w:tcW w:w="2578" w:type="dxa"/>
          </w:tcPr>
          <w:p w14:paraId="00F1159C" w14:textId="77777777" w:rsidR="006027FB" w:rsidRDefault="006027FB" w:rsidP="00E1089A">
            <w:pPr>
              <w:rPr>
                <w:color w:val="000000"/>
              </w:rPr>
            </w:pPr>
            <w:r>
              <w:rPr>
                <w:color w:val="000000"/>
              </w:rPr>
              <w:t>Rule uid</w:t>
            </w:r>
          </w:p>
        </w:tc>
      </w:tr>
      <w:tr w:rsidR="006027FB" w:rsidRPr="00FF1B81" w14:paraId="19C8D197" w14:textId="77777777" w:rsidTr="00E1089A">
        <w:tc>
          <w:tcPr>
            <w:tcW w:w="3255" w:type="dxa"/>
          </w:tcPr>
          <w:p w14:paraId="3740C0DC" w14:textId="77777777" w:rsidR="006027FB" w:rsidRDefault="006027FB" w:rsidP="00E1089A">
            <w:pPr>
              <w:rPr>
                <w:color w:val="000000"/>
              </w:rPr>
            </w:pPr>
            <w:r>
              <w:rPr>
                <w:color w:val="000000"/>
              </w:rPr>
              <w:t>DIMENSION</w:t>
            </w:r>
          </w:p>
        </w:tc>
        <w:tc>
          <w:tcPr>
            <w:tcW w:w="1167" w:type="dxa"/>
          </w:tcPr>
          <w:p w14:paraId="4A33761D" w14:textId="77777777" w:rsidR="006027FB" w:rsidRDefault="006027FB" w:rsidP="00E1089A">
            <w:pPr>
              <w:rPr>
                <w:color w:val="000000"/>
              </w:rPr>
            </w:pPr>
          </w:p>
        </w:tc>
        <w:tc>
          <w:tcPr>
            <w:tcW w:w="1254" w:type="dxa"/>
          </w:tcPr>
          <w:p w14:paraId="3347073C" w14:textId="77777777" w:rsidR="006027FB" w:rsidRDefault="006027FB" w:rsidP="00E1089A">
            <w:pPr>
              <w:rPr>
                <w:color w:val="000000"/>
              </w:rPr>
            </w:pPr>
            <w:r>
              <w:rPr>
                <w:color w:val="000000"/>
              </w:rPr>
              <w:t>String</w:t>
            </w:r>
          </w:p>
        </w:tc>
        <w:tc>
          <w:tcPr>
            <w:tcW w:w="2578" w:type="dxa"/>
          </w:tcPr>
          <w:p w14:paraId="46ED5453" w14:textId="77777777" w:rsidR="006027FB" w:rsidRDefault="006027FB" w:rsidP="00E1089A">
            <w:pPr>
              <w:rPr>
                <w:color w:val="000000"/>
              </w:rPr>
            </w:pPr>
            <w:r>
              <w:rPr>
                <w:color w:val="000000"/>
              </w:rPr>
              <w:t>Dimension of the rule</w:t>
            </w:r>
          </w:p>
        </w:tc>
      </w:tr>
      <w:tr w:rsidR="006027FB" w:rsidRPr="00FF1B81" w14:paraId="4759BCA9" w14:textId="77777777" w:rsidTr="00E1089A">
        <w:tc>
          <w:tcPr>
            <w:tcW w:w="3255" w:type="dxa"/>
          </w:tcPr>
          <w:p w14:paraId="481D54BD" w14:textId="77777777" w:rsidR="006027FB" w:rsidRDefault="006027FB" w:rsidP="00E1089A">
            <w:pPr>
              <w:rPr>
                <w:color w:val="000000"/>
              </w:rPr>
            </w:pPr>
            <w:r>
              <w:rPr>
                <w:color w:val="000000"/>
              </w:rPr>
              <w:t>RULE_RESULT</w:t>
            </w:r>
          </w:p>
        </w:tc>
        <w:tc>
          <w:tcPr>
            <w:tcW w:w="1167" w:type="dxa"/>
          </w:tcPr>
          <w:p w14:paraId="2848AA0F" w14:textId="77777777" w:rsidR="006027FB" w:rsidRPr="00296A6B" w:rsidRDefault="006027FB" w:rsidP="00E1089A">
            <w:pPr>
              <w:rPr>
                <w:color w:val="000000"/>
              </w:rPr>
            </w:pPr>
          </w:p>
        </w:tc>
        <w:tc>
          <w:tcPr>
            <w:tcW w:w="1254" w:type="dxa"/>
          </w:tcPr>
          <w:p w14:paraId="06B0BB4C" w14:textId="77777777" w:rsidR="006027FB" w:rsidRDefault="006027FB" w:rsidP="00E1089A">
            <w:pPr>
              <w:rPr>
                <w:color w:val="000000"/>
              </w:rPr>
            </w:pPr>
            <w:r>
              <w:rPr>
                <w:color w:val="000000"/>
              </w:rPr>
              <w:t>String</w:t>
            </w:r>
          </w:p>
        </w:tc>
        <w:tc>
          <w:tcPr>
            <w:tcW w:w="2578" w:type="dxa"/>
          </w:tcPr>
          <w:p w14:paraId="450E0EC7" w14:textId="77777777" w:rsidR="006027FB" w:rsidRDefault="006027FB" w:rsidP="00E1089A">
            <w:pPr>
              <w:rPr>
                <w:color w:val="000000"/>
              </w:rPr>
            </w:pPr>
            <w:r>
              <w:rPr>
                <w:color w:val="000000"/>
              </w:rPr>
              <w:t xml:space="preserve">Rule result – Pass, Fail, Skip, </w:t>
            </w:r>
            <w:r>
              <w:rPr>
                <w:color w:val="000000"/>
              </w:rPr>
              <w:lastRenderedPageBreak/>
              <w:t>Error</w:t>
            </w:r>
          </w:p>
        </w:tc>
      </w:tr>
      <w:tr w:rsidR="006027FB" w:rsidRPr="00FF1B81" w14:paraId="45F89250" w14:textId="77777777" w:rsidTr="00E1089A">
        <w:tc>
          <w:tcPr>
            <w:tcW w:w="3255" w:type="dxa"/>
          </w:tcPr>
          <w:p w14:paraId="58A78D77" w14:textId="77777777" w:rsidR="006027FB" w:rsidRDefault="006027FB" w:rsidP="00E1089A">
            <w:pPr>
              <w:rPr>
                <w:color w:val="000000"/>
              </w:rPr>
            </w:pPr>
            <w:r>
              <w:rPr>
                <w:color w:val="000000"/>
              </w:rPr>
              <w:lastRenderedPageBreak/>
              <w:t>RULE_RESULT_TRANSFORMED</w:t>
            </w:r>
          </w:p>
        </w:tc>
        <w:tc>
          <w:tcPr>
            <w:tcW w:w="1167" w:type="dxa"/>
          </w:tcPr>
          <w:p w14:paraId="2EEAE18D" w14:textId="77777777" w:rsidR="006027FB" w:rsidRPr="00296A6B" w:rsidRDefault="006027FB" w:rsidP="00E1089A">
            <w:pPr>
              <w:rPr>
                <w:color w:val="000000"/>
              </w:rPr>
            </w:pPr>
          </w:p>
        </w:tc>
        <w:tc>
          <w:tcPr>
            <w:tcW w:w="1254" w:type="dxa"/>
          </w:tcPr>
          <w:p w14:paraId="03DBB777" w14:textId="77777777" w:rsidR="006027FB" w:rsidRDefault="006027FB" w:rsidP="00E1089A">
            <w:pPr>
              <w:rPr>
                <w:color w:val="000000"/>
              </w:rPr>
            </w:pPr>
            <w:r>
              <w:rPr>
                <w:color w:val="000000"/>
              </w:rPr>
              <w:t>String</w:t>
            </w:r>
          </w:p>
        </w:tc>
        <w:tc>
          <w:tcPr>
            <w:tcW w:w="2578" w:type="dxa"/>
          </w:tcPr>
          <w:p w14:paraId="1F1A1085" w14:textId="77777777" w:rsidR="006027FB" w:rsidRDefault="006027FB" w:rsidP="00E1089A">
            <w:pPr>
              <w:rPr>
                <w:color w:val="000000"/>
              </w:rPr>
            </w:pPr>
            <w:r>
              <w:rPr>
                <w:color w:val="000000"/>
              </w:rPr>
              <w:t>Transformed rule result considering Group field – Pass, Fail, Skip, Error</w:t>
            </w:r>
          </w:p>
        </w:tc>
      </w:tr>
      <w:tr w:rsidR="006027FB" w:rsidRPr="00FF1B81" w14:paraId="6FEEA09A" w14:textId="77777777" w:rsidTr="00E1089A">
        <w:tc>
          <w:tcPr>
            <w:tcW w:w="3255" w:type="dxa"/>
          </w:tcPr>
          <w:p w14:paraId="6C11D24A" w14:textId="4E548502" w:rsidR="006027FB" w:rsidRPr="002855FE" w:rsidRDefault="0097185A" w:rsidP="00E1089A">
            <w:pPr>
              <w:rPr>
                <w:color w:val="000000"/>
              </w:rPr>
            </w:pPr>
            <w:r>
              <w:rPr>
                <w:color w:val="000000"/>
              </w:rPr>
              <w:t>RULE_INPUT_VALUES</w:t>
            </w:r>
          </w:p>
        </w:tc>
        <w:tc>
          <w:tcPr>
            <w:tcW w:w="1167" w:type="dxa"/>
          </w:tcPr>
          <w:p w14:paraId="02BD48D0" w14:textId="77777777" w:rsidR="006027FB" w:rsidRPr="00296A6B" w:rsidRDefault="006027FB" w:rsidP="00E1089A">
            <w:pPr>
              <w:rPr>
                <w:color w:val="000000"/>
              </w:rPr>
            </w:pPr>
          </w:p>
        </w:tc>
        <w:tc>
          <w:tcPr>
            <w:tcW w:w="1254" w:type="dxa"/>
          </w:tcPr>
          <w:p w14:paraId="329F04A4" w14:textId="77777777" w:rsidR="006027FB" w:rsidRDefault="006027FB" w:rsidP="00E1089A">
            <w:pPr>
              <w:rPr>
                <w:color w:val="000000"/>
              </w:rPr>
            </w:pPr>
            <w:r>
              <w:rPr>
                <w:color w:val="000000"/>
              </w:rPr>
              <w:t>String</w:t>
            </w:r>
          </w:p>
        </w:tc>
        <w:tc>
          <w:tcPr>
            <w:tcW w:w="2578" w:type="dxa"/>
          </w:tcPr>
          <w:p w14:paraId="1981E073" w14:textId="77777777" w:rsidR="006027FB" w:rsidRDefault="006027FB" w:rsidP="00E1089A">
            <w:pPr>
              <w:rPr>
                <w:color w:val="000000"/>
              </w:rPr>
            </w:pPr>
            <w:r>
              <w:rPr>
                <w:color w:val="000000"/>
              </w:rPr>
              <w:t>List of Column Name and their values, used for evaluation of Rule.</w:t>
            </w:r>
          </w:p>
          <w:p w14:paraId="268C503B" w14:textId="77777777" w:rsidR="006027FB" w:rsidRDefault="006027FB" w:rsidP="00E1089A">
            <w:pPr>
              <w:rPr>
                <w:color w:val="000000"/>
              </w:rPr>
            </w:pPr>
            <w:r>
              <w:rPr>
                <w:color w:val="000000"/>
              </w:rPr>
              <w:t>&lt;Column1 Name&gt;: &lt;Column1 Value&gt;; &lt;Column2 Name&gt;: &lt;Column2 Value&gt;</w:t>
            </w:r>
          </w:p>
        </w:tc>
      </w:tr>
      <w:tr w:rsidR="006027FB" w:rsidRPr="00FF1B81" w14:paraId="2F56F802" w14:textId="77777777" w:rsidTr="00E1089A">
        <w:tc>
          <w:tcPr>
            <w:tcW w:w="3255" w:type="dxa"/>
          </w:tcPr>
          <w:p w14:paraId="3094247D" w14:textId="77777777" w:rsidR="006027FB" w:rsidRPr="002855FE" w:rsidRDefault="006027FB" w:rsidP="00E1089A">
            <w:pPr>
              <w:rPr>
                <w:color w:val="000000"/>
              </w:rPr>
            </w:pPr>
            <w:r w:rsidRPr="002855FE">
              <w:rPr>
                <w:color w:val="000000"/>
              </w:rPr>
              <w:t>DATA_BATCH_IDENTIFIER</w:t>
            </w:r>
          </w:p>
        </w:tc>
        <w:tc>
          <w:tcPr>
            <w:tcW w:w="1167" w:type="dxa"/>
          </w:tcPr>
          <w:p w14:paraId="3E48A2A8" w14:textId="77777777" w:rsidR="006027FB" w:rsidRPr="00296A6B" w:rsidRDefault="006027FB" w:rsidP="00E1089A">
            <w:pPr>
              <w:rPr>
                <w:color w:val="000000"/>
              </w:rPr>
            </w:pPr>
          </w:p>
        </w:tc>
        <w:tc>
          <w:tcPr>
            <w:tcW w:w="1254" w:type="dxa"/>
          </w:tcPr>
          <w:p w14:paraId="0394D94E" w14:textId="77777777" w:rsidR="006027FB" w:rsidRDefault="006027FB" w:rsidP="00E1089A">
            <w:pPr>
              <w:rPr>
                <w:color w:val="000000"/>
              </w:rPr>
            </w:pPr>
            <w:r>
              <w:rPr>
                <w:color w:val="000000"/>
              </w:rPr>
              <w:t>String</w:t>
            </w:r>
          </w:p>
        </w:tc>
        <w:tc>
          <w:tcPr>
            <w:tcW w:w="2578" w:type="dxa"/>
          </w:tcPr>
          <w:p w14:paraId="006149C0" w14:textId="77777777" w:rsidR="006027FB" w:rsidRDefault="006027FB" w:rsidP="00E1089A">
            <w:pPr>
              <w:rPr>
                <w:color w:val="000000"/>
              </w:rPr>
            </w:pPr>
            <w:r>
              <w:rPr>
                <w:color w:val="000000"/>
              </w:rPr>
              <w:t>Data batch identifier available from source</w:t>
            </w:r>
          </w:p>
        </w:tc>
      </w:tr>
      <w:tr w:rsidR="006027FB" w:rsidRPr="00FF1B81" w14:paraId="19185E66" w14:textId="77777777" w:rsidTr="00E1089A">
        <w:tc>
          <w:tcPr>
            <w:tcW w:w="3255" w:type="dxa"/>
          </w:tcPr>
          <w:p w14:paraId="3675337B" w14:textId="77777777" w:rsidR="006027FB" w:rsidRDefault="006027FB" w:rsidP="00E1089A">
            <w:pPr>
              <w:rPr>
                <w:color w:val="000000"/>
              </w:rPr>
            </w:pPr>
            <w:r>
              <w:rPr>
                <w:color w:val="000000"/>
              </w:rPr>
              <w:t>IGX</w:t>
            </w:r>
            <w:r w:rsidRPr="00296A6B">
              <w:rPr>
                <w:color w:val="000000"/>
              </w:rPr>
              <w:t>_SYSTEM_CREATED_TS</w:t>
            </w:r>
          </w:p>
        </w:tc>
        <w:tc>
          <w:tcPr>
            <w:tcW w:w="1167" w:type="dxa"/>
          </w:tcPr>
          <w:p w14:paraId="4944B3E0" w14:textId="77777777" w:rsidR="006027FB" w:rsidRPr="00296A6B" w:rsidRDefault="006027FB" w:rsidP="00E1089A">
            <w:pPr>
              <w:rPr>
                <w:color w:val="000000"/>
              </w:rPr>
            </w:pPr>
          </w:p>
        </w:tc>
        <w:tc>
          <w:tcPr>
            <w:tcW w:w="1254" w:type="dxa"/>
          </w:tcPr>
          <w:p w14:paraId="6BB56912" w14:textId="77777777" w:rsidR="006027FB" w:rsidRDefault="006027FB" w:rsidP="00E1089A">
            <w:pPr>
              <w:rPr>
                <w:color w:val="000000"/>
              </w:rPr>
            </w:pPr>
            <w:r>
              <w:rPr>
                <w:color w:val="000000"/>
              </w:rPr>
              <w:t>DateTime</w:t>
            </w:r>
          </w:p>
        </w:tc>
        <w:tc>
          <w:tcPr>
            <w:tcW w:w="2578" w:type="dxa"/>
          </w:tcPr>
          <w:p w14:paraId="298CC96F" w14:textId="77777777" w:rsidR="006027FB" w:rsidRDefault="006027FB" w:rsidP="00E1089A">
            <w:pPr>
              <w:rPr>
                <w:color w:val="000000"/>
              </w:rPr>
            </w:pPr>
            <w:r>
              <w:rPr>
                <w:color w:val="000000"/>
              </w:rPr>
              <w:t>Timestamp at which records inserted in store</w:t>
            </w:r>
          </w:p>
        </w:tc>
      </w:tr>
      <w:tr w:rsidR="006027FB" w:rsidRPr="00FF1B81" w14:paraId="53191C5F" w14:textId="77777777" w:rsidTr="00E1089A">
        <w:tc>
          <w:tcPr>
            <w:tcW w:w="3255" w:type="dxa"/>
          </w:tcPr>
          <w:p w14:paraId="56EA35F0" w14:textId="77777777" w:rsidR="006027FB" w:rsidRDefault="006027FB" w:rsidP="00E1089A">
            <w:pPr>
              <w:rPr>
                <w:color w:val="000000"/>
              </w:rPr>
            </w:pPr>
            <w:r>
              <w:rPr>
                <w:rFonts w:asciiTheme="majorHAnsi" w:hAnsiTheme="majorHAnsi" w:cstheme="majorHAnsi"/>
                <w:sz w:val="22"/>
                <w:szCs w:val="22"/>
              </w:rPr>
              <w:t>IGX</w:t>
            </w:r>
            <w:r w:rsidRPr="00C10253">
              <w:rPr>
                <w:rFonts w:asciiTheme="majorHAnsi" w:hAnsiTheme="majorHAnsi" w:cstheme="majorHAnsi"/>
                <w:sz w:val="22"/>
                <w:szCs w:val="22"/>
              </w:rPr>
              <w:t>_SYSTEM_RECORD_VERSION</w:t>
            </w:r>
          </w:p>
        </w:tc>
        <w:tc>
          <w:tcPr>
            <w:tcW w:w="1167" w:type="dxa"/>
          </w:tcPr>
          <w:p w14:paraId="72240B94" w14:textId="77777777" w:rsidR="006027FB" w:rsidRPr="00296A6B" w:rsidRDefault="006027FB" w:rsidP="00E1089A">
            <w:pPr>
              <w:rPr>
                <w:color w:val="000000"/>
              </w:rPr>
            </w:pPr>
            <w:r>
              <w:rPr>
                <w:color w:val="000000"/>
              </w:rPr>
              <w:t>Y</w:t>
            </w:r>
          </w:p>
        </w:tc>
        <w:tc>
          <w:tcPr>
            <w:tcW w:w="1254" w:type="dxa"/>
          </w:tcPr>
          <w:p w14:paraId="6BDD3356" w14:textId="77777777" w:rsidR="006027FB" w:rsidRDefault="006027FB" w:rsidP="00E1089A">
            <w:pPr>
              <w:rPr>
                <w:color w:val="000000"/>
              </w:rPr>
            </w:pPr>
            <w:r>
              <w:rPr>
                <w:color w:val="000000"/>
              </w:rPr>
              <w:t>Integer</w:t>
            </w:r>
          </w:p>
        </w:tc>
        <w:tc>
          <w:tcPr>
            <w:tcW w:w="2578" w:type="dxa"/>
          </w:tcPr>
          <w:p w14:paraId="20074CC6" w14:textId="77777777" w:rsidR="006027FB" w:rsidRDefault="006027FB" w:rsidP="00E1089A">
            <w:pPr>
              <w:rPr>
                <w:color w:val="000000"/>
              </w:rPr>
            </w:pPr>
            <w:r>
              <w:rPr>
                <w:color w:val="000000"/>
              </w:rPr>
              <w:t>Version no. of the record for handling logical updates. Scoring engine may update the rule_result for Group fields</w:t>
            </w:r>
          </w:p>
        </w:tc>
      </w:tr>
      <w:tr w:rsidR="006027FB" w:rsidRPr="00FF1B81" w14:paraId="5C90131E" w14:textId="77777777" w:rsidTr="00E1089A">
        <w:tc>
          <w:tcPr>
            <w:tcW w:w="3255" w:type="dxa"/>
          </w:tcPr>
          <w:p w14:paraId="05625D8E" w14:textId="77777777" w:rsidR="006027FB" w:rsidRPr="00296A6B" w:rsidRDefault="006027FB" w:rsidP="00E1089A">
            <w:pPr>
              <w:rPr>
                <w:color w:val="000000"/>
              </w:rPr>
            </w:pPr>
            <w:r>
              <w:rPr>
                <w:color w:val="000000"/>
              </w:rPr>
              <w:t>IGX_PROCESS_ID</w:t>
            </w:r>
          </w:p>
        </w:tc>
        <w:tc>
          <w:tcPr>
            <w:tcW w:w="1167" w:type="dxa"/>
          </w:tcPr>
          <w:p w14:paraId="29ABB96C" w14:textId="77777777" w:rsidR="006027FB" w:rsidRPr="00296A6B" w:rsidRDefault="006027FB" w:rsidP="00E1089A">
            <w:pPr>
              <w:rPr>
                <w:color w:val="000000"/>
              </w:rPr>
            </w:pPr>
          </w:p>
        </w:tc>
        <w:tc>
          <w:tcPr>
            <w:tcW w:w="1254" w:type="dxa"/>
          </w:tcPr>
          <w:p w14:paraId="3BF53DD9" w14:textId="77777777" w:rsidR="006027FB" w:rsidRDefault="006027FB" w:rsidP="00E1089A">
            <w:pPr>
              <w:rPr>
                <w:color w:val="000000"/>
              </w:rPr>
            </w:pPr>
            <w:r>
              <w:rPr>
                <w:color w:val="000000"/>
              </w:rPr>
              <w:t>String</w:t>
            </w:r>
          </w:p>
        </w:tc>
        <w:tc>
          <w:tcPr>
            <w:tcW w:w="2578" w:type="dxa"/>
          </w:tcPr>
          <w:p w14:paraId="4A5290F6" w14:textId="77777777" w:rsidR="006027FB" w:rsidRDefault="006027FB" w:rsidP="00E1089A">
            <w:pPr>
              <w:rPr>
                <w:color w:val="000000"/>
              </w:rPr>
            </w:pPr>
            <w:r>
              <w:rPr>
                <w:color w:val="000000"/>
              </w:rPr>
              <w:t>Process id of the process which inserted the record</w:t>
            </w:r>
          </w:p>
        </w:tc>
      </w:tr>
      <w:tr w:rsidR="006027FB" w:rsidRPr="00FF1B81" w14:paraId="26871B32" w14:textId="77777777" w:rsidTr="00E1089A">
        <w:tc>
          <w:tcPr>
            <w:tcW w:w="3255" w:type="dxa"/>
          </w:tcPr>
          <w:p w14:paraId="1E3A595E" w14:textId="77777777" w:rsidR="006027FB" w:rsidRDefault="006027FB" w:rsidP="00E1089A">
            <w:pPr>
              <w:rPr>
                <w:color w:val="000000"/>
              </w:rPr>
            </w:pPr>
            <w:r>
              <w:rPr>
                <w:color w:val="000000"/>
              </w:rPr>
              <w:t>IGX_WORK_ID</w:t>
            </w:r>
          </w:p>
        </w:tc>
        <w:tc>
          <w:tcPr>
            <w:tcW w:w="1167" w:type="dxa"/>
          </w:tcPr>
          <w:p w14:paraId="3F831B1A" w14:textId="77777777" w:rsidR="006027FB" w:rsidRPr="00296A6B" w:rsidRDefault="006027FB" w:rsidP="00E1089A">
            <w:pPr>
              <w:rPr>
                <w:color w:val="000000"/>
              </w:rPr>
            </w:pPr>
          </w:p>
        </w:tc>
        <w:tc>
          <w:tcPr>
            <w:tcW w:w="1254" w:type="dxa"/>
          </w:tcPr>
          <w:p w14:paraId="23B397E1" w14:textId="77777777" w:rsidR="006027FB" w:rsidRDefault="006027FB" w:rsidP="00E1089A">
            <w:pPr>
              <w:rPr>
                <w:color w:val="000000"/>
              </w:rPr>
            </w:pPr>
            <w:r>
              <w:rPr>
                <w:color w:val="000000"/>
              </w:rPr>
              <w:t>String</w:t>
            </w:r>
          </w:p>
        </w:tc>
        <w:tc>
          <w:tcPr>
            <w:tcW w:w="2578" w:type="dxa"/>
          </w:tcPr>
          <w:p w14:paraId="3BD647A3" w14:textId="77777777" w:rsidR="006027FB" w:rsidRDefault="006027FB" w:rsidP="00E1089A">
            <w:pPr>
              <w:rPr>
                <w:color w:val="000000"/>
              </w:rPr>
            </w:pPr>
            <w:r>
              <w:rPr>
                <w:color w:val="000000"/>
              </w:rPr>
              <w:t>Work id of the process which inserted the record</w:t>
            </w:r>
          </w:p>
        </w:tc>
      </w:tr>
    </w:tbl>
    <w:p w14:paraId="282B24FB" w14:textId="77777777" w:rsidR="006027FB" w:rsidRDefault="006027FB" w:rsidP="006027FB">
      <w:pPr>
        <w:spacing w:line="259" w:lineRule="auto"/>
        <w:ind w:left="360"/>
        <w:rPr>
          <w:rFonts w:ascii="Avenir LT Pro 45 Book" w:eastAsia="Verdana" w:hAnsi="Avenir LT Pro 45 Book" w:cs="Verdana"/>
          <w:color w:val="000000"/>
          <w:sz w:val="22"/>
          <w:szCs w:val="22"/>
          <w:lang w:val="en-IN" w:eastAsia="en-IN"/>
        </w:rPr>
      </w:pPr>
    </w:p>
    <w:p w14:paraId="2469799F" w14:textId="55B1B9C3" w:rsidR="00D57A78" w:rsidRDefault="00D57A78">
      <w:r>
        <w:br w:type="page"/>
      </w:r>
    </w:p>
    <w:p w14:paraId="2C0B1D1F" w14:textId="5F9F99A1" w:rsidR="00D57A78" w:rsidRPr="00C529B0" w:rsidRDefault="00D57A78" w:rsidP="00B327BA">
      <w:pPr>
        <w:pStyle w:val="Heading3"/>
        <w:numPr>
          <w:ilvl w:val="2"/>
          <w:numId w:val="23"/>
        </w:numPr>
        <w:rPr>
          <w:b/>
        </w:rPr>
      </w:pPr>
      <w:bookmarkStart w:id="357" w:name="_Toc23404836"/>
      <w:r w:rsidRPr="006027FB">
        <w:rPr>
          <w:b/>
        </w:rPr>
        <w:lastRenderedPageBreak/>
        <w:t>IGX_D</w:t>
      </w:r>
      <w:r>
        <w:rPr>
          <w:b/>
        </w:rPr>
        <w:t>B</w:t>
      </w:r>
      <w:r w:rsidRPr="006027FB">
        <w:rPr>
          <w:b/>
        </w:rPr>
        <w:t>_</w:t>
      </w:r>
      <w:r>
        <w:rPr>
          <w:b/>
        </w:rPr>
        <w:t>DG_</w:t>
      </w:r>
      <w:r w:rsidR="008804CC">
        <w:rPr>
          <w:b/>
        </w:rPr>
        <w:t>DATA_ENTITY</w:t>
      </w:r>
      <w:r>
        <w:rPr>
          <w:b/>
        </w:rPr>
        <w:t>_CONFIG</w:t>
      </w:r>
      <w:bookmarkEnd w:id="357"/>
    </w:p>
    <w:p w14:paraId="416903FB" w14:textId="77777777" w:rsidR="00D57A78" w:rsidRDefault="00D57A78" w:rsidP="00D57A78">
      <w:pPr>
        <w:ind w:left="360"/>
        <w:rPr>
          <w:sz w:val="22"/>
          <w:szCs w:val="22"/>
        </w:rPr>
      </w:pPr>
    </w:p>
    <w:p w14:paraId="74CA863A" w14:textId="36A8026C" w:rsidR="00D57A78" w:rsidRDefault="00D57A78" w:rsidP="00D57A78">
      <w:pPr>
        <w:ind w:left="360"/>
        <w:jc w:val="both"/>
        <w:rPr>
          <w:rFonts w:asciiTheme="majorHAnsi" w:hAnsiTheme="majorHAnsi" w:cstheme="majorHAnsi"/>
        </w:rPr>
      </w:pPr>
      <w:r>
        <w:rPr>
          <w:rFonts w:asciiTheme="majorHAnsi" w:hAnsiTheme="majorHAnsi" w:cstheme="majorHAnsi"/>
        </w:rPr>
        <w:t xml:space="preserve">This store will be refreshed by Rule Refresher by sourcing data from “IGX </w:t>
      </w:r>
      <w:r w:rsidR="008804CC">
        <w:rPr>
          <w:rFonts w:asciiTheme="majorHAnsi" w:hAnsiTheme="majorHAnsi" w:cstheme="majorHAnsi"/>
        </w:rPr>
        <w:t>Data Entity</w:t>
      </w:r>
      <w:r>
        <w:rPr>
          <w:rFonts w:asciiTheme="majorHAnsi" w:hAnsiTheme="majorHAnsi" w:cstheme="majorHAnsi"/>
        </w:rPr>
        <w:t xml:space="preserve"> Config” reference list. It will be full refresh so existing data will be purged before loading new data. It will be a database store</w:t>
      </w:r>
    </w:p>
    <w:p w14:paraId="188C5B4E" w14:textId="77777777" w:rsidR="00D57A78" w:rsidRDefault="00D57A78" w:rsidP="00D57A78">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57A78" w:rsidRPr="00FF1B81" w14:paraId="44F16582" w14:textId="77777777" w:rsidTr="00DB197A">
        <w:tc>
          <w:tcPr>
            <w:tcW w:w="3024" w:type="dxa"/>
            <w:tcMar>
              <w:top w:w="0" w:type="dxa"/>
              <w:left w:w="108" w:type="dxa"/>
              <w:bottom w:w="0" w:type="dxa"/>
              <w:right w:w="108" w:type="dxa"/>
            </w:tcMar>
            <w:hideMark/>
          </w:tcPr>
          <w:p w14:paraId="5B97791B"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5D0DDC5F"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7CC0100"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684F4AB1"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57A78" w:rsidRPr="00FF1B81" w14:paraId="60954602" w14:textId="77777777" w:rsidTr="00DB197A">
        <w:tc>
          <w:tcPr>
            <w:tcW w:w="3024" w:type="dxa"/>
            <w:tcMar>
              <w:top w:w="0" w:type="dxa"/>
              <w:left w:w="108" w:type="dxa"/>
              <w:bottom w:w="0" w:type="dxa"/>
              <w:right w:w="108" w:type="dxa"/>
            </w:tcMar>
            <w:hideMark/>
          </w:tcPr>
          <w:p w14:paraId="7BCFF3B4" w14:textId="77777777" w:rsidR="00D57A78" w:rsidRPr="00FF1B81" w:rsidRDefault="00D57A78" w:rsidP="00DB197A">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73C54B88" w14:textId="77777777" w:rsidR="00D57A78" w:rsidRPr="00FF1B81" w:rsidRDefault="00D57A78" w:rsidP="00DB197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72EF8615"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69F7C033"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59ABA0A1" w14:textId="77777777" w:rsidR="00D57A78" w:rsidRPr="00FF1B81" w:rsidRDefault="00D57A78" w:rsidP="00D57A78">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D57A78" w:rsidRPr="00FF1B81" w14:paraId="362FEF20" w14:textId="77777777" w:rsidTr="00DB197A">
        <w:tc>
          <w:tcPr>
            <w:tcW w:w="3255" w:type="dxa"/>
          </w:tcPr>
          <w:p w14:paraId="283E1B87"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71B2D81E"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7519DB13"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7BF6628E"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D57A78" w:rsidRPr="00FF1B81" w14:paraId="5087B1BA" w14:textId="77777777" w:rsidTr="004409E0">
        <w:tc>
          <w:tcPr>
            <w:tcW w:w="3255" w:type="dxa"/>
            <w:vAlign w:val="center"/>
          </w:tcPr>
          <w:p w14:paraId="67F57D1C" w14:textId="432830C8" w:rsidR="00D57A78" w:rsidRPr="004D1180" w:rsidRDefault="008804CC" w:rsidP="00D57A78">
            <w:pPr>
              <w:rPr>
                <w:rFonts w:asciiTheme="majorHAnsi" w:hAnsiTheme="majorHAnsi" w:cstheme="majorHAnsi"/>
                <w:bCs/>
                <w:sz w:val="22"/>
                <w:szCs w:val="22"/>
              </w:rPr>
            </w:pPr>
            <w:r>
              <w:rPr>
                <w:color w:val="000000"/>
              </w:rPr>
              <w:t>DATA_ENTITY_NAME</w:t>
            </w:r>
          </w:p>
        </w:tc>
        <w:tc>
          <w:tcPr>
            <w:tcW w:w="1167" w:type="dxa"/>
          </w:tcPr>
          <w:p w14:paraId="4FCD76E2" w14:textId="77777777" w:rsidR="00D57A78" w:rsidRPr="004D1180" w:rsidRDefault="00D57A78" w:rsidP="00D57A78">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1856A288" w14:textId="77777777" w:rsidR="00D57A78" w:rsidRPr="004D1180" w:rsidRDefault="00D57A78" w:rsidP="00D57A78">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4EA5FA7F" w14:textId="773E6809" w:rsidR="00D57A78" w:rsidRPr="004D1180" w:rsidRDefault="00D57A78" w:rsidP="00F339A1">
            <w:pPr>
              <w:rPr>
                <w:rFonts w:asciiTheme="majorHAnsi" w:hAnsiTheme="majorHAnsi" w:cstheme="majorHAnsi"/>
                <w:bCs/>
                <w:sz w:val="22"/>
                <w:szCs w:val="22"/>
              </w:rPr>
            </w:pPr>
            <w:r>
              <w:rPr>
                <w:color w:val="000000"/>
              </w:rPr>
              <w:t xml:space="preserve">Name </w:t>
            </w:r>
            <w:r w:rsidR="008804CC">
              <w:rPr>
                <w:color w:val="000000"/>
              </w:rPr>
              <w:t>o</w:t>
            </w:r>
            <w:r>
              <w:rPr>
                <w:color w:val="000000"/>
              </w:rPr>
              <w:t>f the source</w:t>
            </w:r>
            <w:r w:rsidR="008804CC">
              <w:rPr>
                <w:color w:val="000000"/>
              </w:rPr>
              <w:t xml:space="preserve"> or data entity</w:t>
            </w:r>
          </w:p>
        </w:tc>
      </w:tr>
      <w:tr w:rsidR="00D57A78" w:rsidRPr="00FF1B81" w14:paraId="66D40057" w14:textId="77777777" w:rsidTr="004409E0">
        <w:tc>
          <w:tcPr>
            <w:tcW w:w="3255" w:type="dxa"/>
            <w:vAlign w:val="center"/>
          </w:tcPr>
          <w:p w14:paraId="00BA1360" w14:textId="2409A199" w:rsidR="00D57A78" w:rsidRPr="00296A6B" w:rsidRDefault="00D57A78" w:rsidP="00D57A78">
            <w:pPr>
              <w:rPr>
                <w:color w:val="000000"/>
              </w:rPr>
            </w:pPr>
            <w:r>
              <w:rPr>
                <w:color w:val="000000"/>
              </w:rPr>
              <w:t xml:space="preserve">INGESTION_MODE </w:t>
            </w:r>
          </w:p>
        </w:tc>
        <w:tc>
          <w:tcPr>
            <w:tcW w:w="1167" w:type="dxa"/>
          </w:tcPr>
          <w:p w14:paraId="7D860571" w14:textId="39E5FBC0" w:rsidR="00D57A78" w:rsidRPr="00296A6B" w:rsidRDefault="00D57A78" w:rsidP="00D57A78">
            <w:pPr>
              <w:rPr>
                <w:color w:val="000000"/>
              </w:rPr>
            </w:pPr>
          </w:p>
        </w:tc>
        <w:tc>
          <w:tcPr>
            <w:tcW w:w="1254" w:type="dxa"/>
          </w:tcPr>
          <w:p w14:paraId="198BA967" w14:textId="6E59A567" w:rsidR="00D57A78" w:rsidRPr="00296A6B" w:rsidRDefault="00D57A78" w:rsidP="00D57A78">
            <w:pPr>
              <w:rPr>
                <w:color w:val="000000"/>
              </w:rPr>
            </w:pPr>
            <w:r>
              <w:rPr>
                <w:color w:val="000000"/>
              </w:rPr>
              <w:t>String</w:t>
            </w:r>
          </w:p>
        </w:tc>
        <w:tc>
          <w:tcPr>
            <w:tcW w:w="2578" w:type="dxa"/>
            <w:vAlign w:val="center"/>
          </w:tcPr>
          <w:p w14:paraId="7C6876A7" w14:textId="77777777" w:rsidR="00D57A78" w:rsidRDefault="00D57A78" w:rsidP="00D57A78">
            <w:pPr>
              <w:rPr>
                <w:color w:val="000000"/>
              </w:rPr>
            </w:pPr>
            <w:r>
              <w:rPr>
                <w:color w:val="000000"/>
              </w:rPr>
              <w:t>D – Direct i.e. Source is always up to date</w:t>
            </w:r>
          </w:p>
          <w:p w14:paraId="68EFA88E" w14:textId="77777777" w:rsidR="00D57A78" w:rsidRDefault="00D57A78" w:rsidP="00D57A78">
            <w:pPr>
              <w:rPr>
                <w:color w:val="000000"/>
              </w:rPr>
            </w:pPr>
            <w:r>
              <w:rPr>
                <w:color w:val="000000"/>
              </w:rPr>
              <w:t>T – Time based loading; no log of data load is available</w:t>
            </w:r>
          </w:p>
          <w:p w14:paraId="1DEEA245" w14:textId="6955139C" w:rsidR="004D17A6" w:rsidRPr="00296A6B" w:rsidRDefault="004D17A6" w:rsidP="00F339A1">
            <w:pPr>
              <w:rPr>
                <w:color w:val="000000"/>
              </w:rPr>
            </w:pPr>
            <w:r>
              <w:rPr>
                <w:color w:val="000000"/>
              </w:rPr>
              <w:t>L – Load log is available to indicate the load</w:t>
            </w:r>
          </w:p>
        </w:tc>
      </w:tr>
      <w:tr w:rsidR="00D57A78" w:rsidRPr="00FF1B81" w14:paraId="14E0F816" w14:textId="77777777" w:rsidTr="004409E0">
        <w:tc>
          <w:tcPr>
            <w:tcW w:w="3255" w:type="dxa"/>
            <w:vAlign w:val="center"/>
          </w:tcPr>
          <w:p w14:paraId="717CE2AE" w14:textId="159A0E1B" w:rsidR="00D57A78" w:rsidRDefault="00D57A78" w:rsidP="00D57A78">
            <w:pPr>
              <w:rPr>
                <w:color w:val="000000"/>
              </w:rPr>
            </w:pPr>
            <w:r>
              <w:rPr>
                <w:color w:val="000000"/>
              </w:rPr>
              <w:t>FREQ</w:t>
            </w:r>
          </w:p>
        </w:tc>
        <w:tc>
          <w:tcPr>
            <w:tcW w:w="1167" w:type="dxa"/>
          </w:tcPr>
          <w:p w14:paraId="5F113236" w14:textId="77777777" w:rsidR="00D57A78" w:rsidRPr="00296A6B" w:rsidRDefault="00D57A78" w:rsidP="00D57A78">
            <w:pPr>
              <w:rPr>
                <w:color w:val="000000"/>
              </w:rPr>
            </w:pPr>
          </w:p>
        </w:tc>
        <w:tc>
          <w:tcPr>
            <w:tcW w:w="1254" w:type="dxa"/>
          </w:tcPr>
          <w:p w14:paraId="31C01BE8" w14:textId="4AF415CC" w:rsidR="00D57A78" w:rsidRDefault="00D57A78" w:rsidP="00D57A78">
            <w:pPr>
              <w:rPr>
                <w:color w:val="000000"/>
              </w:rPr>
            </w:pPr>
            <w:r>
              <w:rPr>
                <w:color w:val="000000"/>
              </w:rPr>
              <w:t>String</w:t>
            </w:r>
          </w:p>
        </w:tc>
        <w:tc>
          <w:tcPr>
            <w:tcW w:w="2578" w:type="dxa"/>
            <w:vAlign w:val="center"/>
          </w:tcPr>
          <w:p w14:paraId="07D01DAC" w14:textId="77777777" w:rsidR="00D57A78" w:rsidRDefault="00D57A78" w:rsidP="00D57A78">
            <w:r>
              <w:t>D – Daily</w:t>
            </w:r>
          </w:p>
          <w:p w14:paraId="560EFCAA" w14:textId="77777777" w:rsidR="00D57A78" w:rsidRDefault="00D57A78" w:rsidP="00D57A78">
            <w:r>
              <w:t>W – Weekly</w:t>
            </w:r>
          </w:p>
          <w:p w14:paraId="31FB6867" w14:textId="17FFF3E8" w:rsidR="00D57A78" w:rsidRPr="00296A6B" w:rsidRDefault="00D57A78" w:rsidP="00D57A78">
            <w:pPr>
              <w:rPr>
                <w:color w:val="000000"/>
              </w:rPr>
            </w:pPr>
            <w:r>
              <w:t>M – Monthly</w:t>
            </w:r>
          </w:p>
        </w:tc>
      </w:tr>
      <w:tr w:rsidR="00D57A78" w:rsidRPr="00FF1B81" w14:paraId="06A8AA0E" w14:textId="77777777" w:rsidTr="004409E0">
        <w:tc>
          <w:tcPr>
            <w:tcW w:w="3255" w:type="dxa"/>
            <w:vAlign w:val="center"/>
          </w:tcPr>
          <w:p w14:paraId="17E123CC" w14:textId="0F909B74" w:rsidR="00D57A78" w:rsidRDefault="00D57A78" w:rsidP="00D57A78">
            <w:pPr>
              <w:rPr>
                <w:color w:val="000000"/>
              </w:rPr>
            </w:pPr>
            <w:r>
              <w:rPr>
                <w:color w:val="000000"/>
              </w:rPr>
              <w:t>DAYS</w:t>
            </w:r>
          </w:p>
        </w:tc>
        <w:tc>
          <w:tcPr>
            <w:tcW w:w="1167" w:type="dxa"/>
          </w:tcPr>
          <w:p w14:paraId="33270E1F" w14:textId="77777777" w:rsidR="00D57A78" w:rsidRPr="00296A6B" w:rsidRDefault="00D57A78" w:rsidP="00D57A78">
            <w:pPr>
              <w:rPr>
                <w:color w:val="000000"/>
              </w:rPr>
            </w:pPr>
          </w:p>
        </w:tc>
        <w:tc>
          <w:tcPr>
            <w:tcW w:w="1254" w:type="dxa"/>
          </w:tcPr>
          <w:p w14:paraId="7C5579E6" w14:textId="1D30DCB4" w:rsidR="00D57A78" w:rsidRDefault="00D57A78" w:rsidP="00D57A78">
            <w:pPr>
              <w:rPr>
                <w:color w:val="000000"/>
              </w:rPr>
            </w:pPr>
            <w:r>
              <w:rPr>
                <w:color w:val="000000"/>
              </w:rPr>
              <w:t>String</w:t>
            </w:r>
          </w:p>
        </w:tc>
        <w:tc>
          <w:tcPr>
            <w:tcW w:w="2578" w:type="dxa"/>
            <w:vAlign w:val="center"/>
          </w:tcPr>
          <w:p w14:paraId="513CBF35" w14:textId="77777777" w:rsidR="00D57A78" w:rsidRDefault="00D57A78" w:rsidP="00D57A78">
            <w:r>
              <w:t>It is the days on which file is expected e.g.</w:t>
            </w:r>
          </w:p>
          <w:p w14:paraId="22802960" w14:textId="77777777" w:rsidR="00D57A78" w:rsidRDefault="00D57A78" w:rsidP="00D57A78">
            <w:r>
              <w:t>If Freq is ‘W’</w:t>
            </w:r>
          </w:p>
          <w:p w14:paraId="29C0088A" w14:textId="77777777" w:rsidR="00D57A78" w:rsidRDefault="00D57A78" w:rsidP="00D57A78">
            <w:r>
              <w:t>1,3,5 – represents Monday, Wednesday and Friday</w:t>
            </w:r>
          </w:p>
          <w:p w14:paraId="4714669B" w14:textId="77777777" w:rsidR="00D57A78" w:rsidRDefault="00D57A78" w:rsidP="00D57A78">
            <w:r>
              <w:t>If Freq is ‘M</w:t>
            </w:r>
          </w:p>
          <w:p w14:paraId="7632670F" w14:textId="74B1254B" w:rsidR="00D57A78" w:rsidRPr="00296A6B" w:rsidRDefault="00D57A78" w:rsidP="00D57A78">
            <w:pPr>
              <w:rPr>
                <w:color w:val="000000"/>
              </w:rPr>
            </w:pPr>
            <w:r>
              <w:t>10,20 – 10</w:t>
            </w:r>
            <w:r w:rsidRPr="00D06C2A">
              <w:rPr>
                <w:vertAlign w:val="superscript"/>
              </w:rPr>
              <w:t>th</w:t>
            </w:r>
            <w:r>
              <w:t xml:space="preserve"> and 20</w:t>
            </w:r>
            <w:r w:rsidRPr="00D06C2A">
              <w:rPr>
                <w:vertAlign w:val="superscript"/>
              </w:rPr>
              <w:t>th</w:t>
            </w:r>
            <w:r>
              <w:t xml:space="preserve"> of the month</w:t>
            </w:r>
          </w:p>
        </w:tc>
      </w:tr>
      <w:tr w:rsidR="00D57A78" w:rsidRPr="00FF1B81" w14:paraId="5036D2C3" w14:textId="77777777" w:rsidTr="004409E0">
        <w:tc>
          <w:tcPr>
            <w:tcW w:w="3255" w:type="dxa"/>
            <w:vAlign w:val="center"/>
          </w:tcPr>
          <w:p w14:paraId="0976A43B" w14:textId="624057F5" w:rsidR="00D57A78" w:rsidRDefault="00D57A78" w:rsidP="00D57A78">
            <w:pPr>
              <w:rPr>
                <w:color w:val="000000"/>
              </w:rPr>
            </w:pPr>
            <w:r>
              <w:rPr>
                <w:color w:val="000000"/>
              </w:rPr>
              <w:t>DATA_LOAD_TIME</w:t>
            </w:r>
          </w:p>
        </w:tc>
        <w:tc>
          <w:tcPr>
            <w:tcW w:w="1167" w:type="dxa"/>
          </w:tcPr>
          <w:p w14:paraId="27870EE0" w14:textId="77777777" w:rsidR="00D57A78" w:rsidRPr="00296A6B" w:rsidRDefault="00D57A78" w:rsidP="00D57A78">
            <w:pPr>
              <w:rPr>
                <w:color w:val="000000"/>
              </w:rPr>
            </w:pPr>
          </w:p>
        </w:tc>
        <w:tc>
          <w:tcPr>
            <w:tcW w:w="1254" w:type="dxa"/>
          </w:tcPr>
          <w:p w14:paraId="03527DFF" w14:textId="555342D6" w:rsidR="00D57A78" w:rsidRDefault="00D57A78" w:rsidP="00D57A78">
            <w:pPr>
              <w:rPr>
                <w:color w:val="000000"/>
              </w:rPr>
            </w:pPr>
            <w:r>
              <w:rPr>
                <w:color w:val="000000"/>
              </w:rPr>
              <w:t>String</w:t>
            </w:r>
          </w:p>
        </w:tc>
        <w:tc>
          <w:tcPr>
            <w:tcW w:w="2578" w:type="dxa"/>
            <w:vAlign w:val="center"/>
          </w:tcPr>
          <w:p w14:paraId="6B92BA76" w14:textId="732BF24A" w:rsidR="00C96A6C" w:rsidRPr="00F339A1" w:rsidRDefault="00C96A6C" w:rsidP="00F339A1">
            <w:r>
              <w:t>This field is applicable when ingestion_mode is ‘L’ or ‘T’</w:t>
            </w:r>
          </w:p>
          <w:p w14:paraId="4AF0980B" w14:textId="3E7D64D9" w:rsidR="00D57A78" w:rsidRPr="00F339A1" w:rsidRDefault="00D57A78" w:rsidP="00B327BA">
            <w:pPr>
              <w:pStyle w:val="ListParagraph"/>
              <w:numPr>
                <w:ilvl w:val="0"/>
                <w:numId w:val="44"/>
              </w:numPr>
            </w:pPr>
            <w:r w:rsidRPr="00F339A1">
              <w:t>Time by which data is assumed to get loaded in case Ingestion_mode is ‘T’</w:t>
            </w:r>
          </w:p>
          <w:p w14:paraId="6F262D5B" w14:textId="3C483A58" w:rsidR="00C96A6C" w:rsidRPr="00F339A1" w:rsidRDefault="00C96A6C" w:rsidP="00B327BA">
            <w:pPr>
              <w:pStyle w:val="ListParagraph"/>
              <w:numPr>
                <w:ilvl w:val="0"/>
                <w:numId w:val="44"/>
              </w:numPr>
            </w:pPr>
            <w:r w:rsidRPr="00F339A1">
              <w:t>Maximum time by which to wait for data load when ingestion_mode = ‘L’. If data is not loaded by this time, data entity will be skipped by Rule Evaluator</w:t>
            </w:r>
          </w:p>
          <w:p w14:paraId="0EB85237" w14:textId="0B05CA1F" w:rsidR="00D57A78" w:rsidRPr="00296A6B" w:rsidRDefault="00D57A78" w:rsidP="00D57A78">
            <w:pPr>
              <w:rPr>
                <w:color w:val="000000"/>
              </w:rPr>
            </w:pPr>
            <w:r>
              <w:t>Format: HH24:MI</w:t>
            </w:r>
          </w:p>
        </w:tc>
      </w:tr>
      <w:tr w:rsidR="00D57A78" w:rsidRPr="00FF1B81" w14:paraId="3CB3004A" w14:textId="77777777" w:rsidTr="004409E0">
        <w:tc>
          <w:tcPr>
            <w:tcW w:w="3255" w:type="dxa"/>
          </w:tcPr>
          <w:p w14:paraId="2D3AE30B" w14:textId="6BACD312" w:rsidR="00D57A78" w:rsidRDefault="00D57A78" w:rsidP="00D57A78">
            <w:pPr>
              <w:rPr>
                <w:color w:val="000000"/>
              </w:rPr>
            </w:pPr>
            <w:r>
              <w:rPr>
                <w:color w:val="000000"/>
              </w:rPr>
              <w:t>IGX</w:t>
            </w:r>
            <w:r w:rsidRPr="00296A6B">
              <w:rPr>
                <w:color w:val="000000"/>
              </w:rPr>
              <w:t>_SYSTEM_CREATED_TS</w:t>
            </w:r>
          </w:p>
        </w:tc>
        <w:tc>
          <w:tcPr>
            <w:tcW w:w="1167" w:type="dxa"/>
          </w:tcPr>
          <w:p w14:paraId="4724F7BC" w14:textId="77777777" w:rsidR="00D57A78" w:rsidRPr="00296A6B" w:rsidRDefault="00D57A78" w:rsidP="00D57A78">
            <w:pPr>
              <w:rPr>
                <w:color w:val="000000"/>
              </w:rPr>
            </w:pPr>
          </w:p>
        </w:tc>
        <w:tc>
          <w:tcPr>
            <w:tcW w:w="1254" w:type="dxa"/>
          </w:tcPr>
          <w:p w14:paraId="7040BFDC" w14:textId="602A5612" w:rsidR="00D57A78" w:rsidRDefault="00D57A78" w:rsidP="00D57A78">
            <w:pPr>
              <w:rPr>
                <w:color w:val="000000"/>
              </w:rPr>
            </w:pPr>
            <w:r>
              <w:rPr>
                <w:color w:val="000000"/>
              </w:rPr>
              <w:t>DateTime</w:t>
            </w:r>
          </w:p>
        </w:tc>
        <w:tc>
          <w:tcPr>
            <w:tcW w:w="2578" w:type="dxa"/>
          </w:tcPr>
          <w:p w14:paraId="7F0D4F95" w14:textId="5334DD1C" w:rsidR="00D57A78" w:rsidRDefault="00D57A78" w:rsidP="00D57A78">
            <w:r>
              <w:rPr>
                <w:color w:val="000000"/>
              </w:rPr>
              <w:t>Timestamp at which records inserted in store</w:t>
            </w:r>
          </w:p>
        </w:tc>
      </w:tr>
      <w:tr w:rsidR="00D57A78" w:rsidRPr="00FF1B81" w14:paraId="0510AA50" w14:textId="77777777" w:rsidTr="00DB197A">
        <w:tc>
          <w:tcPr>
            <w:tcW w:w="3255" w:type="dxa"/>
          </w:tcPr>
          <w:p w14:paraId="48E79A07" w14:textId="6B6261E7" w:rsidR="00D57A78" w:rsidRDefault="00D57A78" w:rsidP="00D57A78">
            <w:pPr>
              <w:rPr>
                <w:rFonts w:asciiTheme="majorHAnsi" w:hAnsiTheme="majorHAnsi" w:cstheme="majorHAnsi"/>
                <w:sz w:val="22"/>
                <w:szCs w:val="22"/>
              </w:rPr>
            </w:pPr>
            <w:r>
              <w:rPr>
                <w:color w:val="000000"/>
              </w:rPr>
              <w:t>IGX_PROCESS_ID</w:t>
            </w:r>
          </w:p>
        </w:tc>
        <w:tc>
          <w:tcPr>
            <w:tcW w:w="1167" w:type="dxa"/>
          </w:tcPr>
          <w:p w14:paraId="780CEBEF" w14:textId="77777777" w:rsidR="00D57A78" w:rsidRDefault="00D57A78" w:rsidP="00D57A78">
            <w:pPr>
              <w:rPr>
                <w:color w:val="000000"/>
              </w:rPr>
            </w:pPr>
          </w:p>
        </w:tc>
        <w:tc>
          <w:tcPr>
            <w:tcW w:w="1254" w:type="dxa"/>
          </w:tcPr>
          <w:p w14:paraId="22C43785" w14:textId="3852C684" w:rsidR="00D57A78" w:rsidRDefault="00D57A78" w:rsidP="00D57A78">
            <w:pPr>
              <w:rPr>
                <w:color w:val="000000"/>
              </w:rPr>
            </w:pPr>
            <w:r>
              <w:rPr>
                <w:color w:val="000000"/>
              </w:rPr>
              <w:t>String</w:t>
            </w:r>
          </w:p>
        </w:tc>
        <w:tc>
          <w:tcPr>
            <w:tcW w:w="2578" w:type="dxa"/>
          </w:tcPr>
          <w:p w14:paraId="5C92C15B" w14:textId="5A96897F" w:rsidR="00D57A78" w:rsidRDefault="00D57A78" w:rsidP="00D57A78">
            <w:pPr>
              <w:rPr>
                <w:color w:val="000000"/>
              </w:rPr>
            </w:pPr>
            <w:r>
              <w:rPr>
                <w:color w:val="000000"/>
              </w:rPr>
              <w:t>Process id of the process which inserted the record</w:t>
            </w:r>
          </w:p>
        </w:tc>
      </w:tr>
      <w:tr w:rsidR="00D57A78" w:rsidRPr="00FF1B81" w14:paraId="43DCFADD" w14:textId="77777777" w:rsidTr="00DB197A">
        <w:tc>
          <w:tcPr>
            <w:tcW w:w="3255" w:type="dxa"/>
          </w:tcPr>
          <w:p w14:paraId="51C433CC" w14:textId="0F90C196" w:rsidR="00D57A78" w:rsidRDefault="00D57A78" w:rsidP="00D57A78">
            <w:pPr>
              <w:rPr>
                <w:color w:val="000000"/>
              </w:rPr>
            </w:pPr>
            <w:r>
              <w:rPr>
                <w:color w:val="000000"/>
              </w:rPr>
              <w:t>IGX_WORK_ID</w:t>
            </w:r>
          </w:p>
        </w:tc>
        <w:tc>
          <w:tcPr>
            <w:tcW w:w="1167" w:type="dxa"/>
          </w:tcPr>
          <w:p w14:paraId="6F03F618" w14:textId="77777777" w:rsidR="00D57A78" w:rsidRDefault="00D57A78" w:rsidP="00D57A78">
            <w:pPr>
              <w:rPr>
                <w:color w:val="000000"/>
              </w:rPr>
            </w:pPr>
          </w:p>
        </w:tc>
        <w:tc>
          <w:tcPr>
            <w:tcW w:w="1254" w:type="dxa"/>
          </w:tcPr>
          <w:p w14:paraId="0604E085" w14:textId="3F5F4E0A" w:rsidR="00D57A78" w:rsidRDefault="00D57A78" w:rsidP="00D57A78">
            <w:pPr>
              <w:rPr>
                <w:color w:val="000000"/>
              </w:rPr>
            </w:pPr>
            <w:r>
              <w:rPr>
                <w:color w:val="000000"/>
              </w:rPr>
              <w:t>String</w:t>
            </w:r>
          </w:p>
        </w:tc>
        <w:tc>
          <w:tcPr>
            <w:tcW w:w="2578" w:type="dxa"/>
          </w:tcPr>
          <w:p w14:paraId="04261414" w14:textId="4641B877" w:rsidR="00D57A78" w:rsidRDefault="00D57A78" w:rsidP="00D57A78">
            <w:pPr>
              <w:rPr>
                <w:color w:val="000000"/>
              </w:rPr>
            </w:pPr>
            <w:r>
              <w:rPr>
                <w:color w:val="000000"/>
              </w:rPr>
              <w:t>Work id of the process which inserted the record</w:t>
            </w:r>
          </w:p>
        </w:tc>
      </w:tr>
    </w:tbl>
    <w:p w14:paraId="1E306368" w14:textId="77777777" w:rsidR="006027FB" w:rsidRDefault="006027FB" w:rsidP="000078E7"/>
    <w:p w14:paraId="748BBB76" w14:textId="28CBD95D" w:rsidR="00D57A78" w:rsidRPr="00C529B0" w:rsidRDefault="00D57A78" w:rsidP="00B327BA">
      <w:pPr>
        <w:pStyle w:val="Heading3"/>
        <w:numPr>
          <w:ilvl w:val="2"/>
          <w:numId w:val="23"/>
        </w:numPr>
        <w:rPr>
          <w:b/>
        </w:rPr>
      </w:pPr>
      <w:bookmarkStart w:id="358" w:name="_Toc23404837"/>
      <w:r w:rsidRPr="006027FB">
        <w:rPr>
          <w:b/>
        </w:rPr>
        <w:lastRenderedPageBreak/>
        <w:t>IGX_D</w:t>
      </w:r>
      <w:r>
        <w:rPr>
          <w:b/>
        </w:rPr>
        <w:t>B</w:t>
      </w:r>
      <w:r w:rsidRPr="006027FB">
        <w:rPr>
          <w:b/>
        </w:rPr>
        <w:t>_</w:t>
      </w:r>
      <w:r>
        <w:rPr>
          <w:b/>
        </w:rPr>
        <w:t>RULE_EVALUATOR_LOG</w:t>
      </w:r>
      <w:bookmarkEnd w:id="358"/>
    </w:p>
    <w:p w14:paraId="2FA39AB3" w14:textId="77777777" w:rsidR="00D57A78" w:rsidRDefault="00D57A78" w:rsidP="00D57A78">
      <w:pPr>
        <w:ind w:left="360"/>
        <w:rPr>
          <w:sz w:val="22"/>
          <w:szCs w:val="22"/>
        </w:rPr>
      </w:pPr>
    </w:p>
    <w:p w14:paraId="3272902E" w14:textId="2BF59168" w:rsidR="00D57A78" w:rsidRDefault="00D57A78" w:rsidP="00D57A78">
      <w:pPr>
        <w:ind w:left="360"/>
        <w:jc w:val="both"/>
        <w:rPr>
          <w:rFonts w:asciiTheme="majorHAnsi" w:hAnsiTheme="majorHAnsi" w:cstheme="majorHAnsi"/>
        </w:rPr>
      </w:pPr>
      <w:r>
        <w:rPr>
          <w:rFonts w:asciiTheme="majorHAnsi" w:hAnsiTheme="majorHAnsi" w:cstheme="majorHAnsi"/>
        </w:rPr>
        <w:t xml:space="preserve">This store contains the logs of Rule Evaluator </w:t>
      </w:r>
      <w:r w:rsidR="008804CC">
        <w:rPr>
          <w:rFonts w:asciiTheme="majorHAnsi" w:hAnsiTheme="majorHAnsi" w:cstheme="majorHAnsi"/>
        </w:rPr>
        <w:t>process. A new record will be inserted in this store for every execution of each source</w:t>
      </w:r>
      <w:r w:rsidR="00B11484">
        <w:rPr>
          <w:rFonts w:asciiTheme="majorHAnsi" w:hAnsiTheme="majorHAnsi" w:cstheme="majorHAnsi"/>
        </w:rPr>
        <w:t>.</w:t>
      </w:r>
      <w:r w:rsidR="008804CC">
        <w:rPr>
          <w:rFonts w:asciiTheme="majorHAnsi" w:hAnsiTheme="majorHAnsi" w:cstheme="majorHAnsi"/>
        </w:rPr>
        <w:t xml:space="preserve"> It is to be created</w:t>
      </w:r>
      <w:r>
        <w:rPr>
          <w:rFonts w:asciiTheme="majorHAnsi" w:hAnsiTheme="majorHAnsi" w:cstheme="majorHAnsi"/>
        </w:rPr>
        <w:t xml:space="preserve"> a</w:t>
      </w:r>
      <w:r w:rsidR="008804CC">
        <w:rPr>
          <w:rFonts w:asciiTheme="majorHAnsi" w:hAnsiTheme="majorHAnsi" w:cstheme="majorHAnsi"/>
        </w:rPr>
        <w:t>s a</w:t>
      </w:r>
      <w:r>
        <w:rPr>
          <w:rFonts w:asciiTheme="majorHAnsi" w:hAnsiTheme="majorHAnsi" w:cstheme="majorHAnsi"/>
        </w:rPr>
        <w:t xml:space="preserve"> database store</w:t>
      </w:r>
    </w:p>
    <w:p w14:paraId="701215AA" w14:textId="77777777" w:rsidR="00D57A78" w:rsidRDefault="00D57A78" w:rsidP="00D57A78">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D57A78" w:rsidRPr="00FF1B81" w14:paraId="74915A1D" w14:textId="77777777" w:rsidTr="00DB197A">
        <w:tc>
          <w:tcPr>
            <w:tcW w:w="3024" w:type="dxa"/>
            <w:tcMar>
              <w:top w:w="0" w:type="dxa"/>
              <w:left w:w="108" w:type="dxa"/>
              <w:bottom w:w="0" w:type="dxa"/>
              <w:right w:w="108" w:type="dxa"/>
            </w:tcMar>
            <w:hideMark/>
          </w:tcPr>
          <w:p w14:paraId="00D61C9D"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31145E45"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75714F7C"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7034C43" w14:textId="77777777" w:rsidR="00D57A78" w:rsidRPr="00FF1B81" w:rsidRDefault="00D57A78" w:rsidP="00DB197A">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D57A78" w:rsidRPr="00FF1B81" w14:paraId="4B270344" w14:textId="77777777" w:rsidTr="00DB197A">
        <w:tc>
          <w:tcPr>
            <w:tcW w:w="3024" w:type="dxa"/>
            <w:tcMar>
              <w:top w:w="0" w:type="dxa"/>
              <w:left w:w="108" w:type="dxa"/>
              <w:bottom w:w="0" w:type="dxa"/>
              <w:right w:w="108" w:type="dxa"/>
            </w:tcMar>
            <w:hideMark/>
          </w:tcPr>
          <w:p w14:paraId="073AF816" w14:textId="681A550B" w:rsidR="00D57A78" w:rsidRPr="00FF1B81" w:rsidRDefault="008804CC" w:rsidP="00DB197A">
            <w:pPr>
              <w:rPr>
                <w:rFonts w:asciiTheme="majorHAnsi" w:hAnsiTheme="majorHAnsi" w:cstheme="majorHAnsi"/>
                <w:sz w:val="22"/>
                <w:szCs w:val="22"/>
                <w:lang w:val="en-IN"/>
              </w:rPr>
            </w:pPr>
            <w:r>
              <w:rPr>
                <w:rFonts w:asciiTheme="majorHAnsi" w:hAnsiTheme="majorHAnsi" w:cstheme="majorHAnsi"/>
                <w:sz w:val="22"/>
                <w:szCs w:val="22"/>
                <w:lang w:val="en-IN"/>
              </w:rPr>
              <w:t>NA</w:t>
            </w:r>
          </w:p>
        </w:tc>
        <w:tc>
          <w:tcPr>
            <w:tcW w:w="1949" w:type="dxa"/>
            <w:tcMar>
              <w:top w:w="0" w:type="dxa"/>
              <w:left w:w="108" w:type="dxa"/>
              <w:bottom w:w="0" w:type="dxa"/>
              <w:right w:w="108" w:type="dxa"/>
            </w:tcMar>
            <w:hideMark/>
          </w:tcPr>
          <w:p w14:paraId="7C4C06AE" w14:textId="77777777" w:rsidR="00D57A78" w:rsidRPr="00FF1B81" w:rsidRDefault="00D57A78" w:rsidP="00DB197A">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0BA9453D"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7D1EABB" w14:textId="77777777" w:rsidR="00D57A78" w:rsidRPr="00FF1B81" w:rsidRDefault="00D57A78" w:rsidP="00DB197A">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2B520F2" w14:textId="77777777" w:rsidR="00D57A78" w:rsidRPr="00FF1B81" w:rsidRDefault="00D57A78" w:rsidP="00D57A78">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D57A78" w:rsidRPr="00FF1B81" w14:paraId="27F5FF70" w14:textId="77777777" w:rsidTr="00DB197A">
        <w:tc>
          <w:tcPr>
            <w:tcW w:w="3255" w:type="dxa"/>
          </w:tcPr>
          <w:p w14:paraId="69BDA433"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2B5132E3"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6519F9B1"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308CE33A" w14:textId="77777777" w:rsidR="00D57A78" w:rsidRPr="00FF1B81" w:rsidRDefault="00D57A78" w:rsidP="00DB197A">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D57A78" w:rsidRPr="00FF1B81" w14:paraId="25B235CD" w14:textId="77777777" w:rsidTr="00DB197A">
        <w:tc>
          <w:tcPr>
            <w:tcW w:w="3255" w:type="dxa"/>
            <w:vAlign w:val="center"/>
          </w:tcPr>
          <w:p w14:paraId="23553D96" w14:textId="454AF550" w:rsidR="00D57A78" w:rsidRPr="004D1180" w:rsidRDefault="008804CC" w:rsidP="00DB197A">
            <w:pPr>
              <w:rPr>
                <w:rFonts w:asciiTheme="majorHAnsi" w:hAnsiTheme="majorHAnsi" w:cstheme="majorHAnsi"/>
                <w:bCs/>
                <w:sz w:val="22"/>
                <w:szCs w:val="22"/>
              </w:rPr>
            </w:pPr>
            <w:r>
              <w:rPr>
                <w:color w:val="000000"/>
              </w:rPr>
              <w:t>DATA_ENTITY_NAME</w:t>
            </w:r>
          </w:p>
        </w:tc>
        <w:tc>
          <w:tcPr>
            <w:tcW w:w="1167" w:type="dxa"/>
          </w:tcPr>
          <w:p w14:paraId="18286B6D" w14:textId="77777777" w:rsidR="00D57A78" w:rsidRPr="004D1180" w:rsidRDefault="00D57A78" w:rsidP="00DB197A">
            <w:pPr>
              <w:rPr>
                <w:rFonts w:asciiTheme="majorHAnsi" w:hAnsiTheme="majorHAnsi" w:cstheme="majorHAnsi"/>
                <w:bCs/>
                <w:sz w:val="22"/>
                <w:szCs w:val="22"/>
              </w:rPr>
            </w:pPr>
            <w:r w:rsidRPr="004D1180">
              <w:rPr>
                <w:rFonts w:asciiTheme="majorHAnsi" w:hAnsiTheme="majorHAnsi" w:cstheme="majorHAnsi"/>
                <w:bCs/>
                <w:sz w:val="22"/>
                <w:szCs w:val="22"/>
              </w:rPr>
              <w:t>Y</w:t>
            </w:r>
          </w:p>
        </w:tc>
        <w:tc>
          <w:tcPr>
            <w:tcW w:w="1254" w:type="dxa"/>
          </w:tcPr>
          <w:p w14:paraId="61ADF675" w14:textId="77777777" w:rsidR="00D57A78" w:rsidRPr="004D1180" w:rsidRDefault="00D57A78" w:rsidP="00DB197A">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69D4D9BE" w14:textId="77777777" w:rsidR="00D57A78" w:rsidRPr="004D1180" w:rsidRDefault="00D57A78" w:rsidP="00DB197A">
            <w:pPr>
              <w:rPr>
                <w:rFonts w:asciiTheme="majorHAnsi" w:hAnsiTheme="majorHAnsi" w:cstheme="majorHAnsi"/>
                <w:bCs/>
                <w:sz w:val="22"/>
                <w:szCs w:val="22"/>
              </w:rPr>
            </w:pPr>
            <w:r>
              <w:rPr>
                <w:color w:val="000000"/>
              </w:rPr>
              <w:t>Name or short name of the source</w:t>
            </w:r>
          </w:p>
        </w:tc>
      </w:tr>
      <w:tr w:rsidR="008804CC" w:rsidRPr="00FF1B81" w14:paraId="2D110814" w14:textId="77777777" w:rsidTr="00DB197A">
        <w:tc>
          <w:tcPr>
            <w:tcW w:w="3255" w:type="dxa"/>
            <w:vAlign w:val="center"/>
          </w:tcPr>
          <w:p w14:paraId="0D1EB571" w14:textId="5207609D" w:rsidR="008804CC" w:rsidRDefault="008804CC" w:rsidP="00DB197A">
            <w:pPr>
              <w:rPr>
                <w:color w:val="000000"/>
              </w:rPr>
            </w:pPr>
            <w:r>
              <w:rPr>
                <w:color w:val="000000"/>
              </w:rPr>
              <w:t>RUN_DATE</w:t>
            </w:r>
          </w:p>
        </w:tc>
        <w:tc>
          <w:tcPr>
            <w:tcW w:w="1167" w:type="dxa"/>
          </w:tcPr>
          <w:p w14:paraId="6E236493" w14:textId="2E32AEF6" w:rsidR="008804CC" w:rsidRPr="004D1180" w:rsidRDefault="008804CC" w:rsidP="00DB197A">
            <w:pPr>
              <w:rPr>
                <w:rFonts w:asciiTheme="majorHAnsi" w:hAnsiTheme="majorHAnsi" w:cstheme="majorHAnsi"/>
                <w:bCs/>
                <w:sz w:val="22"/>
                <w:szCs w:val="22"/>
              </w:rPr>
            </w:pPr>
            <w:r>
              <w:rPr>
                <w:rFonts w:asciiTheme="majorHAnsi" w:hAnsiTheme="majorHAnsi" w:cstheme="majorHAnsi"/>
                <w:bCs/>
                <w:sz w:val="22"/>
                <w:szCs w:val="22"/>
              </w:rPr>
              <w:t>Y</w:t>
            </w:r>
          </w:p>
        </w:tc>
        <w:tc>
          <w:tcPr>
            <w:tcW w:w="1254" w:type="dxa"/>
          </w:tcPr>
          <w:p w14:paraId="5ED641E7" w14:textId="77777777" w:rsidR="008804CC" w:rsidRPr="004D1180" w:rsidRDefault="008804CC" w:rsidP="00DB197A">
            <w:pPr>
              <w:rPr>
                <w:rFonts w:asciiTheme="majorHAnsi" w:hAnsiTheme="majorHAnsi" w:cstheme="majorHAnsi"/>
                <w:bCs/>
                <w:sz w:val="22"/>
                <w:szCs w:val="22"/>
              </w:rPr>
            </w:pPr>
          </w:p>
        </w:tc>
        <w:tc>
          <w:tcPr>
            <w:tcW w:w="2578" w:type="dxa"/>
            <w:vAlign w:val="center"/>
          </w:tcPr>
          <w:p w14:paraId="5CAB2756" w14:textId="77777777" w:rsidR="008804CC" w:rsidRDefault="008804CC" w:rsidP="00DB197A">
            <w:pPr>
              <w:rPr>
                <w:color w:val="000000"/>
              </w:rPr>
            </w:pPr>
          </w:p>
        </w:tc>
      </w:tr>
      <w:tr w:rsidR="008804CC" w:rsidRPr="00FF1B81" w14:paraId="52632B41" w14:textId="77777777" w:rsidTr="004409E0">
        <w:tc>
          <w:tcPr>
            <w:tcW w:w="3255" w:type="dxa"/>
          </w:tcPr>
          <w:p w14:paraId="291CB036" w14:textId="0A65B93B" w:rsidR="008804CC" w:rsidRDefault="008804CC" w:rsidP="008804CC">
            <w:pPr>
              <w:rPr>
                <w:color w:val="000000"/>
              </w:rPr>
            </w:pPr>
            <w:r>
              <w:rPr>
                <w:color w:val="000000"/>
              </w:rPr>
              <w:t>START_TS</w:t>
            </w:r>
          </w:p>
        </w:tc>
        <w:tc>
          <w:tcPr>
            <w:tcW w:w="1167" w:type="dxa"/>
          </w:tcPr>
          <w:p w14:paraId="4CA0D5C4" w14:textId="77777777" w:rsidR="008804CC" w:rsidRPr="004D1180" w:rsidRDefault="008804CC" w:rsidP="008804CC">
            <w:pPr>
              <w:rPr>
                <w:rFonts w:asciiTheme="majorHAnsi" w:hAnsiTheme="majorHAnsi" w:cstheme="majorHAnsi"/>
                <w:bCs/>
                <w:sz w:val="22"/>
                <w:szCs w:val="22"/>
              </w:rPr>
            </w:pPr>
          </w:p>
        </w:tc>
        <w:tc>
          <w:tcPr>
            <w:tcW w:w="1254" w:type="dxa"/>
          </w:tcPr>
          <w:p w14:paraId="5135AB5A" w14:textId="7B7FBA70" w:rsidR="008804CC" w:rsidRPr="004D1180" w:rsidRDefault="008804CC" w:rsidP="008804CC">
            <w:pPr>
              <w:rPr>
                <w:rFonts w:asciiTheme="majorHAnsi" w:hAnsiTheme="majorHAnsi" w:cstheme="majorHAnsi"/>
                <w:bCs/>
                <w:sz w:val="22"/>
                <w:szCs w:val="22"/>
              </w:rPr>
            </w:pPr>
            <w:r>
              <w:rPr>
                <w:color w:val="000000"/>
              </w:rPr>
              <w:t>DateTime</w:t>
            </w:r>
          </w:p>
        </w:tc>
        <w:tc>
          <w:tcPr>
            <w:tcW w:w="2578" w:type="dxa"/>
          </w:tcPr>
          <w:p w14:paraId="12FB6BCC" w14:textId="6E2048C1" w:rsidR="008804CC" w:rsidRDefault="008804CC" w:rsidP="008804CC">
            <w:pPr>
              <w:rPr>
                <w:color w:val="000000"/>
              </w:rPr>
            </w:pPr>
            <w:r>
              <w:rPr>
                <w:color w:val="000000"/>
              </w:rPr>
              <w:t>Start timestamp of the process</w:t>
            </w:r>
          </w:p>
        </w:tc>
      </w:tr>
      <w:tr w:rsidR="008804CC" w:rsidRPr="00FF1B81" w14:paraId="7E535DAC" w14:textId="77777777" w:rsidTr="00DB197A">
        <w:tc>
          <w:tcPr>
            <w:tcW w:w="3255" w:type="dxa"/>
          </w:tcPr>
          <w:p w14:paraId="5849724B" w14:textId="5F3D8D4A" w:rsidR="008804CC" w:rsidRDefault="008804CC" w:rsidP="008804CC">
            <w:pPr>
              <w:rPr>
                <w:color w:val="000000"/>
              </w:rPr>
            </w:pPr>
            <w:r>
              <w:rPr>
                <w:color w:val="000000"/>
              </w:rPr>
              <w:t>END_TS</w:t>
            </w:r>
          </w:p>
        </w:tc>
        <w:tc>
          <w:tcPr>
            <w:tcW w:w="1167" w:type="dxa"/>
          </w:tcPr>
          <w:p w14:paraId="14B29D69" w14:textId="77777777" w:rsidR="008804CC" w:rsidRPr="004D1180" w:rsidRDefault="008804CC" w:rsidP="008804CC">
            <w:pPr>
              <w:rPr>
                <w:rFonts w:asciiTheme="majorHAnsi" w:hAnsiTheme="majorHAnsi" w:cstheme="majorHAnsi"/>
                <w:bCs/>
                <w:sz w:val="22"/>
                <w:szCs w:val="22"/>
              </w:rPr>
            </w:pPr>
          </w:p>
        </w:tc>
        <w:tc>
          <w:tcPr>
            <w:tcW w:w="1254" w:type="dxa"/>
          </w:tcPr>
          <w:p w14:paraId="234D89C8" w14:textId="576228D2" w:rsidR="008804CC" w:rsidRDefault="008804CC" w:rsidP="008804CC">
            <w:pPr>
              <w:rPr>
                <w:color w:val="000000"/>
              </w:rPr>
            </w:pPr>
            <w:r>
              <w:rPr>
                <w:color w:val="000000"/>
              </w:rPr>
              <w:t>DateTime</w:t>
            </w:r>
          </w:p>
        </w:tc>
        <w:tc>
          <w:tcPr>
            <w:tcW w:w="2578" w:type="dxa"/>
          </w:tcPr>
          <w:p w14:paraId="70AB7FD1" w14:textId="6BC4F16E" w:rsidR="008804CC" w:rsidRDefault="008804CC" w:rsidP="008804CC">
            <w:pPr>
              <w:rPr>
                <w:color w:val="000000"/>
              </w:rPr>
            </w:pPr>
            <w:r>
              <w:rPr>
                <w:color w:val="000000"/>
              </w:rPr>
              <w:t>End timestamp of the process</w:t>
            </w:r>
          </w:p>
        </w:tc>
      </w:tr>
      <w:tr w:rsidR="008804CC" w:rsidRPr="00FF1B81" w14:paraId="786B382A" w14:textId="77777777" w:rsidTr="00DB197A">
        <w:tc>
          <w:tcPr>
            <w:tcW w:w="3255" w:type="dxa"/>
          </w:tcPr>
          <w:p w14:paraId="2436750E" w14:textId="4456AA6E" w:rsidR="008804CC" w:rsidRDefault="008804CC" w:rsidP="008804CC">
            <w:pPr>
              <w:rPr>
                <w:color w:val="000000"/>
              </w:rPr>
            </w:pPr>
            <w:r>
              <w:rPr>
                <w:color w:val="000000"/>
              </w:rPr>
              <w:t>IGX</w:t>
            </w:r>
            <w:r w:rsidRPr="00296A6B">
              <w:rPr>
                <w:color w:val="000000"/>
              </w:rPr>
              <w:t>_SYSTEM_CREATED_TS</w:t>
            </w:r>
          </w:p>
        </w:tc>
        <w:tc>
          <w:tcPr>
            <w:tcW w:w="1167" w:type="dxa"/>
          </w:tcPr>
          <w:p w14:paraId="58355C9F" w14:textId="77777777" w:rsidR="008804CC" w:rsidRDefault="008804CC" w:rsidP="008804CC">
            <w:pPr>
              <w:rPr>
                <w:color w:val="000000"/>
              </w:rPr>
            </w:pPr>
          </w:p>
        </w:tc>
        <w:tc>
          <w:tcPr>
            <w:tcW w:w="1254" w:type="dxa"/>
          </w:tcPr>
          <w:p w14:paraId="122F24FE" w14:textId="4BD50B83" w:rsidR="008804CC" w:rsidRDefault="008804CC" w:rsidP="008804CC">
            <w:pPr>
              <w:rPr>
                <w:color w:val="000000"/>
              </w:rPr>
            </w:pPr>
            <w:r>
              <w:rPr>
                <w:color w:val="000000"/>
              </w:rPr>
              <w:t>DateTime</w:t>
            </w:r>
          </w:p>
        </w:tc>
        <w:tc>
          <w:tcPr>
            <w:tcW w:w="2578" w:type="dxa"/>
          </w:tcPr>
          <w:p w14:paraId="35AAE6F6" w14:textId="47277A5B" w:rsidR="008804CC" w:rsidRDefault="008804CC" w:rsidP="008804CC">
            <w:pPr>
              <w:rPr>
                <w:color w:val="000000"/>
              </w:rPr>
            </w:pPr>
            <w:r>
              <w:rPr>
                <w:color w:val="000000"/>
              </w:rPr>
              <w:t>Timestamp at which records inserted in store</w:t>
            </w:r>
          </w:p>
        </w:tc>
      </w:tr>
      <w:tr w:rsidR="008804CC" w:rsidRPr="00FF1B81" w14:paraId="4C777FC8" w14:textId="77777777" w:rsidTr="00DB197A">
        <w:tc>
          <w:tcPr>
            <w:tcW w:w="3255" w:type="dxa"/>
          </w:tcPr>
          <w:p w14:paraId="172ED1F0" w14:textId="1F6DFCD7" w:rsidR="008804CC" w:rsidRDefault="008804CC" w:rsidP="008804CC">
            <w:pPr>
              <w:rPr>
                <w:color w:val="000000"/>
              </w:rPr>
            </w:pPr>
            <w:r>
              <w:rPr>
                <w:color w:val="000000"/>
              </w:rPr>
              <w:t>IGX_PROCESS_ID</w:t>
            </w:r>
          </w:p>
        </w:tc>
        <w:tc>
          <w:tcPr>
            <w:tcW w:w="1167" w:type="dxa"/>
          </w:tcPr>
          <w:p w14:paraId="7A389CD4" w14:textId="77777777" w:rsidR="008804CC" w:rsidRDefault="008804CC" w:rsidP="008804CC">
            <w:pPr>
              <w:rPr>
                <w:color w:val="000000"/>
              </w:rPr>
            </w:pPr>
          </w:p>
        </w:tc>
        <w:tc>
          <w:tcPr>
            <w:tcW w:w="1254" w:type="dxa"/>
          </w:tcPr>
          <w:p w14:paraId="68E57D81" w14:textId="59898E22" w:rsidR="008804CC" w:rsidRDefault="008804CC" w:rsidP="008804CC">
            <w:pPr>
              <w:rPr>
                <w:color w:val="000000"/>
              </w:rPr>
            </w:pPr>
            <w:r>
              <w:rPr>
                <w:color w:val="000000"/>
              </w:rPr>
              <w:t>String</w:t>
            </w:r>
          </w:p>
        </w:tc>
        <w:tc>
          <w:tcPr>
            <w:tcW w:w="2578" w:type="dxa"/>
          </w:tcPr>
          <w:p w14:paraId="470CADE2" w14:textId="0D1E99E1" w:rsidR="008804CC" w:rsidRDefault="008804CC" w:rsidP="008804CC">
            <w:pPr>
              <w:rPr>
                <w:color w:val="000000"/>
              </w:rPr>
            </w:pPr>
            <w:r>
              <w:rPr>
                <w:color w:val="000000"/>
              </w:rPr>
              <w:t>Process id of the process which inserted the record</w:t>
            </w:r>
          </w:p>
        </w:tc>
      </w:tr>
      <w:tr w:rsidR="008804CC" w:rsidRPr="00FF1B81" w14:paraId="33F80D48" w14:textId="77777777" w:rsidTr="00DB197A">
        <w:tc>
          <w:tcPr>
            <w:tcW w:w="3255" w:type="dxa"/>
          </w:tcPr>
          <w:p w14:paraId="2F37B44A" w14:textId="4E2245FE" w:rsidR="008804CC" w:rsidRDefault="008804CC" w:rsidP="008804CC">
            <w:pPr>
              <w:rPr>
                <w:color w:val="000000"/>
              </w:rPr>
            </w:pPr>
            <w:r>
              <w:rPr>
                <w:color w:val="000000"/>
              </w:rPr>
              <w:t>IGX_WORK_ID</w:t>
            </w:r>
          </w:p>
        </w:tc>
        <w:tc>
          <w:tcPr>
            <w:tcW w:w="1167" w:type="dxa"/>
          </w:tcPr>
          <w:p w14:paraId="070C49A3" w14:textId="77777777" w:rsidR="008804CC" w:rsidRDefault="008804CC" w:rsidP="008804CC">
            <w:pPr>
              <w:rPr>
                <w:color w:val="000000"/>
              </w:rPr>
            </w:pPr>
          </w:p>
        </w:tc>
        <w:tc>
          <w:tcPr>
            <w:tcW w:w="1254" w:type="dxa"/>
          </w:tcPr>
          <w:p w14:paraId="7D71A204" w14:textId="13E3FC04" w:rsidR="008804CC" w:rsidRDefault="008804CC" w:rsidP="008804CC">
            <w:pPr>
              <w:rPr>
                <w:color w:val="000000"/>
              </w:rPr>
            </w:pPr>
            <w:r>
              <w:rPr>
                <w:color w:val="000000"/>
              </w:rPr>
              <w:t>String</w:t>
            </w:r>
          </w:p>
        </w:tc>
        <w:tc>
          <w:tcPr>
            <w:tcW w:w="2578" w:type="dxa"/>
          </w:tcPr>
          <w:p w14:paraId="0B616F50" w14:textId="2C47D7A8" w:rsidR="008804CC" w:rsidRDefault="008804CC" w:rsidP="008804CC">
            <w:pPr>
              <w:rPr>
                <w:color w:val="000000"/>
              </w:rPr>
            </w:pPr>
            <w:r>
              <w:rPr>
                <w:color w:val="000000"/>
              </w:rPr>
              <w:t>Work id of the process which inserted the record</w:t>
            </w:r>
          </w:p>
        </w:tc>
      </w:tr>
    </w:tbl>
    <w:p w14:paraId="215F2085" w14:textId="77777777" w:rsidR="00B639E9" w:rsidRDefault="00B639E9" w:rsidP="000078E7"/>
    <w:p w14:paraId="23CD9DE4" w14:textId="77777777" w:rsidR="00EF247B" w:rsidRDefault="00EF247B" w:rsidP="000078E7"/>
    <w:p w14:paraId="003AE12C" w14:textId="0AF39B4A" w:rsidR="00EF247B" w:rsidRPr="00C529B0" w:rsidRDefault="00EF247B" w:rsidP="00B327BA">
      <w:pPr>
        <w:pStyle w:val="Heading3"/>
        <w:numPr>
          <w:ilvl w:val="2"/>
          <w:numId w:val="23"/>
        </w:numPr>
        <w:rPr>
          <w:b/>
        </w:rPr>
      </w:pPr>
      <w:r w:rsidRPr="006027FB">
        <w:rPr>
          <w:b/>
        </w:rPr>
        <w:t>IGX_D</w:t>
      </w:r>
      <w:r>
        <w:rPr>
          <w:b/>
        </w:rPr>
        <w:t>S</w:t>
      </w:r>
      <w:r w:rsidRPr="006027FB">
        <w:rPr>
          <w:b/>
        </w:rPr>
        <w:t>_</w:t>
      </w:r>
      <w:r>
        <w:rPr>
          <w:b/>
        </w:rPr>
        <w:t>ASSET_VERSION</w:t>
      </w:r>
    </w:p>
    <w:p w14:paraId="6DDCF80C" w14:textId="77777777" w:rsidR="00EF247B" w:rsidRDefault="00EF247B" w:rsidP="00EF247B">
      <w:pPr>
        <w:ind w:left="360"/>
        <w:rPr>
          <w:sz w:val="22"/>
          <w:szCs w:val="22"/>
        </w:rPr>
      </w:pPr>
    </w:p>
    <w:p w14:paraId="5124E4DD" w14:textId="3F63497F" w:rsidR="00EF247B" w:rsidRDefault="00EF247B" w:rsidP="00EF247B">
      <w:pPr>
        <w:ind w:left="360"/>
        <w:jc w:val="both"/>
        <w:rPr>
          <w:rFonts w:asciiTheme="majorHAnsi" w:hAnsiTheme="majorHAnsi" w:cstheme="majorHAnsi"/>
        </w:rPr>
      </w:pPr>
      <w:r>
        <w:rPr>
          <w:rFonts w:asciiTheme="majorHAnsi" w:hAnsiTheme="majorHAnsi" w:cstheme="majorHAnsi"/>
        </w:rPr>
        <w:t>This store contains the latest version(rolled-up) for each ASSET. This store will be refreshed everytime the process populates it.</w:t>
      </w:r>
    </w:p>
    <w:p w14:paraId="0F6CC7EE" w14:textId="77777777" w:rsidR="00EF247B" w:rsidRDefault="00EF247B" w:rsidP="00EF247B">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EF247B" w:rsidRPr="00FF1B81" w14:paraId="125DCBDF" w14:textId="77777777" w:rsidTr="00D77617">
        <w:tc>
          <w:tcPr>
            <w:tcW w:w="3024" w:type="dxa"/>
            <w:tcMar>
              <w:top w:w="0" w:type="dxa"/>
              <w:left w:w="108" w:type="dxa"/>
              <w:bottom w:w="0" w:type="dxa"/>
              <w:right w:w="108" w:type="dxa"/>
            </w:tcMar>
            <w:hideMark/>
          </w:tcPr>
          <w:p w14:paraId="5B3EC08A"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116D4820"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2874ACDF"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1F18B829" w14:textId="77777777" w:rsidR="00EF247B" w:rsidRPr="00FF1B81" w:rsidRDefault="00EF247B"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EF247B" w:rsidRPr="00FF1B81" w14:paraId="75CCCB8F" w14:textId="77777777" w:rsidTr="00D77617">
        <w:tc>
          <w:tcPr>
            <w:tcW w:w="3024" w:type="dxa"/>
            <w:tcMar>
              <w:top w:w="0" w:type="dxa"/>
              <w:left w:w="108" w:type="dxa"/>
              <w:bottom w:w="0" w:type="dxa"/>
              <w:right w:w="108" w:type="dxa"/>
            </w:tcMar>
            <w:hideMark/>
          </w:tcPr>
          <w:p w14:paraId="3362EEB9" w14:textId="77777777" w:rsidR="00EF247B" w:rsidRPr="00FF1B81" w:rsidRDefault="00EF247B" w:rsidP="00D77617">
            <w:pPr>
              <w:rPr>
                <w:rFonts w:asciiTheme="majorHAnsi" w:hAnsiTheme="majorHAnsi" w:cstheme="majorHAnsi"/>
                <w:sz w:val="22"/>
                <w:szCs w:val="22"/>
                <w:lang w:val="en-IN"/>
              </w:rPr>
            </w:pPr>
            <w:r>
              <w:rPr>
                <w:rFonts w:asciiTheme="majorHAnsi" w:hAnsiTheme="majorHAnsi" w:cstheme="majorHAnsi"/>
                <w:sz w:val="22"/>
                <w:szCs w:val="22"/>
                <w:lang w:val="en-IN"/>
              </w:rPr>
              <w:t>NA</w:t>
            </w:r>
          </w:p>
        </w:tc>
        <w:tc>
          <w:tcPr>
            <w:tcW w:w="1949" w:type="dxa"/>
            <w:tcMar>
              <w:top w:w="0" w:type="dxa"/>
              <w:left w:w="108" w:type="dxa"/>
              <w:bottom w:w="0" w:type="dxa"/>
              <w:right w:w="108" w:type="dxa"/>
            </w:tcMar>
            <w:hideMark/>
          </w:tcPr>
          <w:p w14:paraId="756CF856" w14:textId="77777777" w:rsidR="00EF247B" w:rsidRPr="00FF1B81" w:rsidRDefault="00EF247B" w:rsidP="00D77617">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707FDFDE" w14:textId="77777777" w:rsidR="00EF247B" w:rsidRPr="00FF1B81" w:rsidRDefault="00EF247B"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74BC45C0" w14:textId="77777777" w:rsidR="00EF247B" w:rsidRPr="00FF1B81" w:rsidRDefault="00EF247B"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4CAA340B" w14:textId="77777777" w:rsidR="00EF247B" w:rsidRPr="00FF1B81" w:rsidRDefault="00EF247B" w:rsidP="00EF247B">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EF247B" w:rsidRPr="00FF1B81" w14:paraId="72F348DE" w14:textId="77777777" w:rsidTr="00D77617">
        <w:tc>
          <w:tcPr>
            <w:tcW w:w="3255" w:type="dxa"/>
          </w:tcPr>
          <w:p w14:paraId="389B7704"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3F31B94F"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719ED1E8"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74E792AF" w14:textId="77777777" w:rsidR="00EF247B" w:rsidRPr="00FF1B81" w:rsidRDefault="00EF247B" w:rsidP="00D7761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EF247B" w:rsidRPr="00FF1B81" w14:paraId="39FA0F35" w14:textId="77777777" w:rsidTr="00D77617">
        <w:tc>
          <w:tcPr>
            <w:tcW w:w="3255" w:type="dxa"/>
            <w:vAlign w:val="center"/>
          </w:tcPr>
          <w:p w14:paraId="7A3F723E" w14:textId="37F84E29" w:rsidR="00EF247B" w:rsidRPr="004D1180" w:rsidRDefault="00EF247B" w:rsidP="00D77617">
            <w:pPr>
              <w:rPr>
                <w:rFonts w:asciiTheme="majorHAnsi" w:hAnsiTheme="majorHAnsi" w:cstheme="majorHAnsi"/>
                <w:bCs/>
                <w:sz w:val="22"/>
                <w:szCs w:val="22"/>
              </w:rPr>
            </w:pPr>
            <w:r>
              <w:rPr>
                <w:color w:val="000000"/>
              </w:rPr>
              <w:t>ASSET_NAME</w:t>
            </w:r>
          </w:p>
        </w:tc>
        <w:tc>
          <w:tcPr>
            <w:tcW w:w="1167" w:type="dxa"/>
          </w:tcPr>
          <w:p w14:paraId="6F0EAFA1" w14:textId="56DCF087" w:rsidR="00EF247B" w:rsidRPr="004D1180" w:rsidRDefault="00EF247B" w:rsidP="00D77617">
            <w:pPr>
              <w:rPr>
                <w:rFonts w:asciiTheme="majorHAnsi" w:hAnsiTheme="majorHAnsi" w:cstheme="majorHAnsi"/>
                <w:bCs/>
                <w:sz w:val="22"/>
                <w:szCs w:val="22"/>
              </w:rPr>
            </w:pPr>
          </w:p>
        </w:tc>
        <w:tc>
          <w:tcPr>
            <w:tcW w:w="1254" w:type="dxa"/>
          </w:tcPr>
          <w:p w14:paraId="21749E1D" w14:textId="77777777" w:rsidR="00EF247B" w:rsidRPr="004D1180" w:rsidRDefault="00EF247B" w:rsidP="00D77617">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11E2844C" w14:textId="28660868" w:rsidR="00EF247B" w:rsidRPr="004D1180" w:rsidRDefault="00EF247B" w:rsidP="00D77617">
            <w:pPr>
              <w:rPr>
                <w:rFonts w:asciiTheme="majorHAnsi" w:hAnsiTheme="majorHAnsi" w:cstheme="majorHAnsi"/>
                <w:bCs/>
                <w:sz w:val="22"/>
                <w:szCs w:val="22"/>
              </w:rPr>
            </w:pPr>
          </w:p>
        </w:tc>
      </w:tr>
      <w:tr w:rsidR="00EF247B" w:rsidRPr="00FF1B81" w14:paraId="56E8C03A" w14:textId="77777777" w:rsidTr="00D77617">
        <w:tc>
          <w:tcPr>
            <w:tcW w:w="3255" w:type="dxa"/>
            <w:vAlign w:val="center"/>
          </w:tcPr>
          <w:p w14:paraId="4926358D" w14:textId="36463961" w:rsidR="00EF247B" w:rsidRDefault="00EF247B" w:rsidP="00D77617">
            <w:pPr>
              <w:rPr>
                <w:color w:val="000000"/>
              </w:rPr>
            </w:pPr>
            <w:r>
              <w:rPr>
                <w:color w:val="000000"/>
              </w:rPr>
              <w:t>ASSET_UID</w:t>
            </w:r>
          </w:p>
        </w:tc>
        <w:tc>
          <w:tcPr>
            <w:tcW w:w="1167" w:type="dxa"/>
          </w:tcPr>
          <w:p w14:paraId="59E13F22" w14:textId="77777777" w:rsidR="00EF247B" w:rsidRPr="004D1180" w:rsidRDefault="00EF247B" w:rsidP="00D77617">
            <w:pPr>
              <w:rPr>
                <w:rFonts w:asciiTheme="majorHAnsi" w:hAnsiTheme="majorHAnsi" w:cstheme="majorHAnsi"/>
                <w:bCs/>
                <w:sz w:val="22"/>
                <w:szCs w:val="22"/>
              </w:rPr>
            </w:pPr>
            <w:r>
              <w:rPr>
                <w:rFonts w:asciiTheme="majorHAnsi" w:hAnsiTheme="majorHAnsi" w:cstheme="majorHAnsi"/>
                <w:bCs/>
                <w:sz w:val="22"/>
                <w:szCs w:val="22"/>
              </w:rPr>
              <w:t>Y</w:t>
            </w:r>
          </w:p>
        </w:tc>
        <w:tc>
          <w:tcPr>
            <w:tcW w:w="1254" w:type="dxa"/>
          </w:tcPr>
          <w:p w14:paraId="313FDE2F" w14:textId="191CF264" w:rsidR="00EF247B" w:rsidRPr="004D1180" w:rsidRDefault="00EF247B" w:rsidP="00D77617">
            <w:pPr>
              <w:rPr>
                <w:rFonts w:asciiTheme="majorHAnsi" w:hAnsiTheme="majorHAnsi" w:cstheme="majorHAnsi"/>
                <w:bCs/>
                <w:sz w:val="22"/>
                <w:szCs w:val="22"/>
              </w:rPr>
            </w:pPr>
            <w:r>
              <w:rPr>
                <w:rFonts w:asciiTheme="majorHAnsi" w:hAnsiTheme="majorHAnsi" w:cstheme="majorHAnsi"/>
                <w:bCs/>
                <w:sz w:val="22"/>
                <w:szCs w:val="22"/>
              </w:rPr>
              <w:t>String</w:t>
            </w:r>
          </w:p>
        </w:tc>
        <w:tc>
          <w:tcPr>
            <w:tcW w:w="2578" w:type="dxa"/>
            <w:vAlign w:val="center"/>
          </w:tcPr>
          <w:p w14:paraId="7A3B7AF3" w14:textId="77777777" w:rsidR="00EF247B" w:rsidRDefault="00EF247B" w:rsidP="00D77617">
            <w:pPr>
              <w:rPr>
                <w:color w:val="000000"/>
              </w:rPr>
            </w:pPr>
          </w:p>
        </w:tc>
      </w:tr>
      <w:tr w:rsidR="00EF247B" w:rsidRPr="00FF1B81" w14:paraId="3E738F70" w14:textId="77777777" w:rsidTr="00D77617">
        <w:tc>
          <w:tcPr>
            <w:tcW w:w="3255" w:type="dxa"/>
          </w:tcPr>
          <w:p w14:paraId="3A2345F7" w14:textId="7DA80E91" w:rsidR="00EF247B" w:rsidRDefault="00EF247B" w:rsidP="00D77617">
            <w:pPr>
              <w:rPr>
                <w:color w:val="000000"/>
              </w:rPr>
            </w:pPr>
            <w:r>
              <w:rPr>
                <w:color w:val="000000"/>
              </w:rPr>
              <w:t>ASSET_TYPE</w:t>
            </w:r>
          </w:p>
        </w:tc>
        <w:tc>
          <w:tcPr>
            <w:tcW w:w="1167" w:type="dxa"/>
          </w:tcPr>
          <w:p w14:paraId="763FE6D9" w14:textId="77777777" w:rsidR="00EF247B" w:rsidRPr="004D1180" w:rsidRDefault="00EF247B" w:rsidP="00D77617">
            <w:pPr>
              <w:rPr>
                <w:rFonts w:asciiTheme="majorHAnsi" w:hAnsiTheme="majorHAnsi" w:cstheme="majorHAnsi"/>
                <w:bCs/>
                <w:sz w:val="22"/>
                <w:szCs w:val="22"/>
              </w:rPr>
            </w:pPr>
          </w:p>
        </w:tc>
        <w:tc>
          <w:tcPr>
            <w:tcW w:w="1254" w:type="dxa"/>
          </w:tcPr>
          <w:p w14:paraId="0C881609" w14:textId="38BFD5A8" w:rsidR="00EF247B" w:rsidRPr="004D1180" w:rsidRDefault="00EF247B" w:rsidP="00D77617">
            <w:pPr>
              <w:rPr>
                <w:rFonts w:asciiTheme="majorHAnsi" w:hAnsiTheme="majorHAnsi" w:cstheme="majorHAnsi"/>
                <w:bCs/>
                <w:sz w:val="22"/>
                <w:szCs w:val="22"/>
              </w:rPr>
            </w:pPr>
            <w:r>
              <w:rPr>
                <w:color w:val="000000"/>
              </w:rPr>
              <w:t>String</w:t>
            </w:r>
          </w:p>
        </w:tc>
        <w:tc>
          <w:tcPr>
            <w:tcW w:w="2578" w:type="dxa"/>
          </w:tcPr>
          <w:p w14:paraId="5BC20CD8" w14:textId="6D5D5419" w:rsidR="00EF247B" w:rsidRDefault="00EF247B" w:rsidP="00D77617">
            <w:pPr>
              <w:rPr>
                <w:color w:val="000000"/>
              </w:rPr>
            </w:pPr>
          </w:p>
        </w:tc>
      </w:tr>
      <w:tr w:rsidR="00122CCD" w:rsidRPr="00FF1B81" w14:paraId="5E7C8034" w14:textId="77777777" w:rsidTr="00D77617">
        <w:tc>
          <w:tcPr>
            <w:tcW w:w="3255" w:type="dxa"/>
          </w:tcPr>
          <w:p w14:paraId="155F1398" w14:textId="694F3D01" w:rsidR="00122CCD" w:rsidRDefault="00122CCD" w:rsidP="00D77617">
            <w:pPr>
              <w:rPr>
                <w:color w:val="000000"/>
              </w:rPr>
            </w:pPr>
            <w:r>
              <w:rPr>
                <w:color w:val="000000"/>
              </w:rPr>
              <w:t>ASSET_TYPE_UID</w:t>
            </w:r>
          </w:p>
        </w:tc>
        <w:tc>
          <w:tcPr>
            <w:tcW w:w="1167" w:type="dxa"/>
          </w:tcPr>
          <w:p w14:paraId="7B7F5A59" w14:textId="77777777" w:rsidR="00122CCD" w:rsidRPr="004D1180" w:rsidRDefault="00122CCD" w:rsidP="00D77617">
            <w:pPr>
              <w:rPr>
                <w:rFonts w:asciiTheme="majorHAnsi" w:hAnsiTheme="majorHAnsi" w:cstheme="majorHAnsi"/>
                <w:bCs/>
                <w:sz w:val="22"/>
                <w:szCs w:val="22"/>
              </w:rPr>
            </w:pPr>
          </w:p>
        </w:tc>
        <w:tc>
          <w:tcPr>
            <w:tcW w:w="1254" w:type="dxa"/>
          </w:tcPr>
          <w:p w14:paraId="5FBA0802" w14:textId="1FE441B5" w:rsidR="00122CCD" w:rsidRDefault="00122CCD" w:rsidP="00D77617">
            <w:pPr>
              <w:rPr>
                <w:color w:val="000000"/>
              </w:rPr>
            </w:pPr>
            <w:r>
              <w:rPr>
                <w:color w:val="000000"/>
              </w:rPr>
              <w:t>String</w:t>
            </w:r>
          </w:p>
        </w:tc>
        <w:tc>
          <w:tcPr>
            <w:tcW w:w="2578" w:type="dxa"/>
          </w:tcPr>
          <w:p w14:paraId="7ED22258" w14:textId="77777777" w:rsidR="00122CCD" w:rsidRDefault="00122CCD" w:rsidP="00D77617">
            <w:pPr>
              <w:rPr>
                <w:color w:val="000000"/>
              </w:rPr>
            </w:pPr>
          </w:p>
        </w:tc>
      </w:tr>
      <w:tr w:rsidR="00EF247B" w:rsidRPr="00FF1B81" w14:paraId="0A014960" w14:textId="77777777" w:rsidTr="00D77617">
        <w:tc>
          <w:tcPr>
            <w:tcW w:w="3255" w:type="dxa"/>
          </w:tcPr>
          <w:p w14:paraId="725294C6" w14:textId="4D1E2923" w:rsidR="00EF247B" w:rsidRDefault="00EF247B" w:rsidP="00D77617">
            <w:pPr>
              <w:rPr>
                <w:color w:val="000000"/>
              </w:rPr>
            </w:pPr>
            <w:r>
              <w:rPr>
                <w:color w:val="000000"/>
              </w:rPr>
              <w:t>ASSET_CLASS</w:t>
            </w:r>
          </w:p>
        </w:tc>
        <w:tc>
          <w:tcPr>
            <w:tcW w:w="1167" w:type="dxa"/>
          </w:tcPr>
          <w:p w14:paraId="65226F02" w14:textId="77777777" w:rsidR="00EF247B" w:rsidRPr="004D1180" w:rsidRDefault="00EF247B" w:rsidP="00D77617">
            <w:pPr>
              <w:rPr>
                <w:rFonts w:asciiTheme="majorHAnsi" w:hAnsiTheme="majorHAnsi" w:cstheme="majorHAnsi"/>
                <w:bCs/>
                <w:sz w:val="22"/>
                <w:szCs w:val="22"/>
              </w:rPr>
            </w:pPr>
          </w:p>
        </w:tc>
        <w:tc>
          <w:tcPr>
            <w:tcW w:w="1254" w:type="dxa"/>
          </w:tcPr>
          <w:p w14:paraId="75097BF6" w14:textId="382617A6" w:rsidR="00EF247B" w:rsidRDefault="00EF247B" w:rsidP="00D77617">
            <w:pPr>
              <w:rPr>
                <w:color w:val="000000"/>
              </w:rPr>
            </w:pPr>
            <w:r>
              <w:rPr>
                <w:color w:val="000000"/>
              </w:rPr>
              <w:t>String</w:t>
            </w:r>
          </w:p>
        </w:tc>
        <w:tc>
          <w:tcPr>
            <w:tcW w:w="2578" w:type="dxa"/>
          </w:tcPr>
          <w:p w14:paraId="07E57D37" w14:textId="59824AED" w:rsidR="00EF247B" w:rsidRDefault="00EF247B" w:rsidP="00D77617">
            <w:pPr>
              <w:rPr>
                <w:color w:val="000000"/>
              </w:rPr>
            </w:pPr>
          </w:p>
        </w:tc>
      </w:tr>
      <w:tr w:rsidR="00EF247B" w:rsidRPr="00FF1B81" w14:paraId="43D84694" w14:textId="77777777" w:rsidTr="00D77617">
        <w:tc>
          <w:tcPr>
            <w:tcW w:w="3255" w:type="dxa"/>
          </w:tcPr>
          <w:p w14:paraId="249FBF79" w14:textId="5B188616" w:rsidR="00EF247B" w:rsidRDefault="00EF247B" w:rsidP="00D77617">
            <w:pPr>
              <w:rPr>
                <w:color w:val="000000"/>
              </w:rPr>
            </w:pPr>
            <w:r>
              <w:rPr>
                <w:color w:val="000000"/>
              </w:rPr>
              <w:t>Level</w:t>
            </w:r>
          </w:p>
        </w:tc>
        <w:tc>
          <w:tcPr>
            <w:tcW w:w="1167" w:type="dxa"/>
          </w:tcPr>
          <w:p w14:paraId="1F815941" w14:textId="77777777" w:rsidR="00EF247B" w:rsidRDefault="00EF247B" w:rsidP="00D77617">
            <w:pPr>
              <w:rPr>
                <w:color w:val="000000"/>
              </w:rPr>
            </w:pPr>
          </w:p>
        </w:tc>
        <w:tc>
          <w:tcPr>
            <w:tcW w:w="1254" w:type="dxa"/>
          </w:tcPr>
          <w:p w14:paraId="4049D35A" w14:textId="75045284" w:rsidR="00EF247B" w:rsidRDefault="00EF247B" w:rsidP="00D77617">
            <w:pPr>
              <w:rPr>
                <w:color w:val="000000"/>
              </w:rPr>
            </w:pPr>
            <w:r>
              <w:rPr>
                <w:color w:val="000000"/>
              </w:rPr>
              <w:t>Integer</w:t>
            </w:r>
          </w:p>
        </w:tc>
        <w:tc>
          <w:tcPr>
            <w:tcW w:w="2578" w:type="dxa"/>
          </w:tcPr>
          <w:p w14:paraId="6B3DFB22" w14:textId="77777777" w:rsidR="00EF247B" w:rsidRDefault="00EF247B" w:rsidP="00D77617">
            <w:pPr>
              <w:rPr>
                <w:color w:val="000000"/>
              </w:rPr>
            </w:pPr>
          </w:p>
        </w:tc>
      </w:tr>
      <w:tr w:rsidR="00EF247B" w:rsidRPr="00FF1B81" w14:paraId="3ED0390D" w14:textId="77777777" w:rsidTr="00D77617">
        <w:tc>
          <w:tcPr>
            <w:tcW w:w="3255" w:type="dxa"/>
          </w:tcPr>
          <w:p w14:paraId="55EE5BDC" w14:textId="11B6C46C" w:rsidR="00EF247B" w:rsidRDefault="00EF247B" w:rsidP="00D77617">
            <w:pPr>
              <w:rPr>
                <w:color w:val="000000"/>
              </w:rPr>
            </w:pPr>
            <w:r>
              <w:rPr>
                <w:color w:val="000000"/>
              </w:rPr>
              <w:t>ASSET_CREATE_DATE</w:t>
            </w:r>
          </w:p>
        </w:tc>
        <w:tc>
          <w:tcPr>
            <w:tcW w:w="1167" w:type="dxa"/>
          </w:tcPr>
          <w:p w14:paraId="3446E748" w14:textId="77777777" w:rsidR="00EF247B" w:rsidRDefault="00EF247B" w:rsidP="00D77617">
            <w:pPr>
              <w:rPr>
                <w:color w:val="000000"/>
              </w:rPr>
            </w:pPr>
          </w:p>
        </w:tc>
        <w:tc>
          <w:tcPr>
            <w:tcW w:w="1254" w:type="dxa"/>
          </w:tcPr>
          <w:p w14:paraId="1F237F43" w14:textId="2B9A28EB" w:rsidR="00EF247B" w:rsidRDefault="00EF247B" w:rsidP="00D77617">
            <w:pPr>
              <w:rPr>
                <w:color w:val="000000"/>
              </w:rPr>
            </w:pPr>
            <w:r>
              <w:rPr>
                <w:color w:val="000000"/>
              </w:rPr>
              <w:t>DateTime</w:t>
            </w:r>
          </w:p>
        </w:tc>
        <w:tc>
          <w:tcPr>
            <w:tcW w:w="2578" w:type="dxa"/>
          </w:tcPr>
          <w:p w14:paraId="2FD5F978" w14:textId="77777777" w:rsidR="00EF247B" w:rsidRDefault="00EF247B" w:rsidP="00D77617">
            <w:pPr>
              <w:rPr>
                <w:color w:val="000000"/>
              </w:rPr>
            </w:pPr>
          </w:p>
        </w:tc>
      </w:tr>
      <w:tr w:rsidR="00EF247B" w:rsidRPr="00FF1B81" w14:paraId="0DF0FD80" w14:textId="77777777" w:rsidTr="00D77617">
        <w:tc>
          <w:tcPr>
            <w:tcW w:w="3255" w:type="dxa"/>
          </w:tcPr>
          <w:p w14:paraId="77B4D716" w14:textId="7139C607" w:rsidR="00EF247B" w:rsidRDefault="00EF247B" w:rsidP="00D77617">
            <w:pPr>
              <w:rPr>
                <w:color w:val="000000"/>
              </w:rPr>
            </w:pPr>
            <w:r>
              <w:rPr>
                <w:color w:val="000000"/>
              </w:rPr>
              <w:t>ASSET_UPDATE_DATE</w:t>
            </w:r>
          </w:p>
        </w:tc>
        <w:tc>
          <w:tcPr>
            <w:tcW w:w="1167" w:type="dxa"/>
          </w:tcPr>
          <w:p w14:paraId="6FAC5356" w14:textId="77777777" w:rsidR="00EF247B" w:rsidRDefault="00EF247B" w:rsidP="00D77617">
            <w:pPr>
              <w:rPr>
                <w:color w:val="000000"/>
              </w:rPr>
            </w:pPr>
          </w:p>
        </w:tc>
        <w:tc>
          <w:tcPr>
            <w:tcW w:w="1254" w:type="dxa"/>
          </w:tcPr>
          <w:p w14:paraId="4105FD42" w14:textId="506EF307" w:rsidR="00EF247B" w:rsidRDefault="00EF247B" w:rsidP="00D77617">
            <w:pPr>
              <w:rPr>
                <w:color w:val="000000"/>
              </w:rPr>
            </w:pPr>
            <w:r>
              <w:rPr>
                <w:color w:val="000000"/>
              </w:rPr>
              <w:t>DateTime</w:t>
            </w:r>
          </w:p>
        </w:tc>
        <w:tc>
          <w:tcPr>
            <w:tcW w:w="2578" w:type="dxa"/>
          </w:tcPr>
          <w:p w14:paraId="1DD19FED" w14:textId="77777777" w:rsidR="00EF247B" w:rsidRDefault="00EF247B" w:rsidP="00D77617">
            <w:pPr>
              <w:rPr>
                <w:color w:val="000000"/>
              </w:rPr>
            </w:pPr>
          </w:p>
        </w:tc>
      </w:tr>
      <w:tr w:rsidR="00EF247B" w:rsidRPr="00FF1B81" w14:paraId="048E21E6" w14:textId="77777777" w:rsidTr="00D77617">
        <w:tc>
          <w:tcPr>
            <w:tcW w:w="3255" w:type="dxa"/>
          </w:tcPr>
          <w:p w14:paraId="4276314D" w14:textId="4B6E3061" w:rsidR="00EF247B" w:rsidRDefault="00EF247B" w:rsidP="00D77617">
            <w:pPr>
              <w:rPr>
                <w:color w:val="000000"/>
              </w:rPr>
            </w:pPr>
            <w:r>
              <w:rPr>
                <w:color w:val="000000"/>
              </w:rPr>
              <w:t>ASSET_VERSION</w:t>
            </w:r>
          </w:p>
        </w:tc>
        <w:tc>
          <w:tcPr>
            <w:tcW w:w="1167" w:type="dxa"/>
          </w:tcPr>
          <w:p w14:paraId="4B4E31A3" w14:textId="77777777" w:rsidR="00EF247B" w:rsidRDefault="00EF247B" w:rsidP="00D77617">
            <w:pPr>
              <w:rPr>
                <w:color w:val="000000"/>
              </w:rPr>
            </w:pPr>
          </w:p>
        </w:tc>
        <w:tc>
          <w:tcPr>
            <w:tcW w:w="1254" w:type="dxa"/>
          </w:tcPr>
          <w:p w14:paraId="11D30BD1" w14:textId="5D42D519" w:rsidR="00EF247B" w:rsidRDefault="00EF247B" w:rsidP="00D77617">
            <w:pPr>
              <w:rPr>
                <w:color w:val="000000"/>
              </w:rPr>
            </w:pPr>
            <w:r>
              <w:rPr>
                <w:color w:val="000000"/>
              </w:rPr>
              <w:t>Integer</w:t>
            </w:r>
          </w:p>
        </w:tc>
        <w:tc>
          <w:tcPr>
            <w:tcW w:w="2578" w:type="dxa"/>
          </w:tcPr>
          <w:p w14:paraId="6878FCFB" w14:textId="77777777" w:rsidR="00EF247B" w:rsidRDefault="00EF247B" w:rsidP="00D77617">
            <w:pPr>
              <w:rPr>
                <w:color w:val="000000"/>
              </w:rPr>
            </w:pPr>
          </w:p>
        </w:tc>
      </w:tr>
      <w:tr w:rsidR="00EF247B" w:rsidRPr="00FF1B81" w14:paraId="42C3728B" w14:textId="77777777" w:rsidTr="00D77617">
        <w:tc>
          <w:tcPr>
            <w:tcW w:w="3255" w:type="dxa"/>
          </w:tcPr>
          <w:p w14:paraId="6E68A9A9" w14:textId="77777777" w:rsidR="00EF247B" w:rsidRDefault="00EF247B" w:rsidP="00D77617">
            <w:pPr>
              <w:rPr>
                <w:color w:val="000000"/>
              </w:rPr>
            </w:pPr>
            <w:r>
              <w:rPr>
                <w:color w:val="000000"/>
              </w:rPr>
              <w:t>IGX</w:t>
            </w:r>
            <w:r w:rsidRPr="00296A6B">
              <w:rPr>
                <w:color w:val="000000"/>
              </w:rPr>
              <w:t>_SYSTEM_CREATED_TS</w:t>
            </w:r>
          </w:p>
        </w:tc>
        <w:tc>
          <w:tcPr>
            <w:tcW w:w="1167" w:type="dxa"/>
          </w:tcPr>
          <w:p w14:paraId="4041A4AB" w14:textId="77777777" w:rsidR="00EF247B" w:rsidRDefault="00EF247B" w:rsidP="00D77617">
            <w:pPr>
              <w:rPr>
                <w:color w:val="000000"/>
              </w:rPr>
            </w:pPr>
          </w:p>
        </w:tc>
        <w:tc>
          <w:tcPr>
            <w:tcW w:w="1254" w:type="dxa"/>
          </w:tcPr>
          <w:p w14:paraId="3156F9BB" w14:textId="77777777" w:rsidR="00EF247B" w:rsidRDefault="00EF247B" w:rsidP="00D77617">
            <w:pPr>
              <w:rPr>
                <w:color w:val="000000"/>
              </w:rPr>
            </w:pPr>
            <w:r>
              <w:rPr>
                <w:color w:val="000000"/>
              </w:rPr>
              <w:t>DateTime</w:t>
            </w:r>
          </w:p>
        </w:tc>
        <w:tc>
          <w:tcPr>
            <w:tcW w:w="2578" w:type="dxa"/>
          </w:tcPr>
          <w:p w14:paraId="70B74AF4" w14:textId="77777777" w:rsidR="00EF247B" w:rsidRDefault="00EF247B" w:rsidP="00D77617">
            <w:pPr>
              <w:rPr>
                <w:color w:val="000000"/>
              </w:rPr>
            </w:pPr>
            <w:r>
              <w:rPr>
                <w:color w:val="000000"/>
              </w:rPr>
              <w:t>Timestamp at which records inserted in store</w:t>
            </w:r>
          </w:p>
        </w:tc>
      </w:tr>
      <w:tr w:rsidR="00EF247B" w:rsidRPr="00FF1B81" w14:paraId="007BB2B9" w14:textId="77777777" w:rsidTr="00D77617">
        <w:tc>
          <w:tcPr>
            <w:tcW w:w="3255" w:type="dxa"/>
          </w:tcPr>
          <w:p w14:paraId="5F0E1ABB" w14:textId="77777777" w:rsidR="00EF247B" w:rsidRDefault="00EF247B" w:rsidP="00D77617">
            <w:pPr>
              <w:rPr>
                <w:color w:val="000000"/>
              </w:rPr>
            </w:pPr>
            <w:r>
              <w:rPr>
                <w:color w:val="000000"/>
              </w:rPr>
              <w:t>IGX_PROCESS_ID</w:t>
            </w:r>
          </w:p>
        </w:tc>
        <w:tc>
          <w:tcPr>
            <w:tcW w:w="1167" w:type="dxa"/>
          </w:tcPr>
          <w:p w14:paraId="3B2468C7" w14:textId="77777777" w:rsidR="00EF247B" w:rsidRDefault="00EF247B" w:rsidP="00D77617">
            <w:pPr>
              <w:rPr>
                <w:color w:val="000000"/>
              </w:rPr>
            </w:pPr>
          </w:p>
        </w:tc>
        <w:tc>
          <w:tcPr>
            <w:tcW w:w="1254" w:type="dxa"/>
          </w:tcPr>
          <w:p w14:paraId="7ED462E5" w14:textId="77777777" w:rsidR="00EF247B" w:rsidRDefault="00EF247B" w:rsidP="00D77617">
            <w:pPr>
              <w:rPr>
                <w:color w:val="000000"/>
              </w:rPr>
            </w:pPr>
            <w:r>
              <w:rPr>
                <w:color w:val="000000"/>
              </w:rPr>
              <w:t>String</w:t>
            </w:r>
          </w:p>
        </w:tc>
        <w:tc>
          <w:tcPr>
            <w:tcW w:w="2578" w:type="dxa"/>
          </w:tcPr>
          <w:p w14:paraId="34E2EBC5" w14:textId="77777777" w:rsidR="00EF247B" w:rsidRDefault="00EF247B" w:rsidP="00D77617">
            <w:pPr>
              <w:rPr>
                <w:color w:val="000000"/>
              </w:rPr>
            </w:pPr>
            <w:r>
              <w:rPr>
                <w:color w:val="000000"/>
              </w:rPr>
              <w:t>Process id of the process which inserted the record</w:t>
            </w:r>
          </w:p>
        </w:tc>
      </w:tr>
      <w:tr w:rsidR="00EF247B" w:rsidRPr="00FF1B81" w14:paraId="0358C40A" w14:textId="77777777" w:rsidTr="00D77617">
        <w:tc>
          <w:tcPr>
            <w:tcW w:w="3255" w:type="dxa"/>
          </w:tcPr>
          <w:p w14:paraId="248401A1" w14:textId="77777777" w:rsidR="00EF247B" w:rsidRDefault="00EF247B" w:rsidP="00D77617">
            <w:pPr>
              <w:rPr>
                <w:color w:val="000000"/>
              </w:rPr>
            </w:pPr>
            <w:r>
              <w:rPr>
                <w:color w:val="000000"/>
              </w:rPr>
              <w:t>IGX_WORK_ID</w:t>
            </w:r>
          </w:p>
        </w:tc>
        <w:tc>
          <w:tcPr>
            <w:tcW w:w="1167" w:type="dxa"/>
          </w:tcPr>
          <w:p w14:paraId="773F4D96" w14:textId="77777777" w:rsidR="00EF247B" w:rsidRDefault="00EF247B" w:rsidP="00D77617">
            <w:pPr>
              <w:rPr>
                <w:color w:val="000000"/>
              </w:rPr>
            </w:pPr>
          </w:p>
        </w:tc>
        <w:tc>
          <w:tcPr>
            <w:tcW w:w="1254" w:type="dxa"/>
          </w:tcPr>
          <w:p w14:paraId="52905F80" w14:textId="77777777" w:rsidR="00EF247B" w:rsidRDefault="00EF247B" w:rsidP="00D77617">
            <w:pPr>
              <w:rPr>
                <w:color w:val="000000"/>
              </w:rPr>
            </w:pPr>
            <w:r>
              <w:rPr>
                <w:color w:val="000000"/>
              </w:rPr>
              <w:t>String</w:t>
            </w:r>
          </w:p>
        </w:tc>
        <w:tc>
          <w:tcPr>
            <w:tcW w:w="2578" w:type="dxa"/>
          </w:tcPr>
          <w:p w14:paraId="07AC983B" w14:textId="77777777" w:rsidR="00EF247B" w:rsidRDefault="00EF247B" w:rsidP="00D77617">
            <w:pPr>
              <w:rPr>
                <w:color w:val="000000"/>
              </w:rPr>
            </w:pPr>
            <w:r>
              <w:rPr>
                <w:color w:val="000000"/>
              </w:rPr>
              <w:t xml:space="preserve">Work id of the process </w:t>
            </w:r>
            <w:r>
              <w:rPr>
                <w:color w:val="000000"/>
              </w:rPr>
              <w:lastRenderedPageBreak/>
              <w:t>which inserted the record</w:t>
            </w:r>
          </w:p>
        </w:tc>
      </w:tr>
    </w:tbl>
    <w:p w14:paraId="4C8D512B" w14:textId="3516751E" w:rsidR="004B2548" w:rsidRPr="00C529B0" w:rsidRDefault="004B2548" w:rsidP="00B327BA">
      <w:pPr>
        <w:pStyle w:val="Heading3"/>
        <w:numPr>
          <w:ilvl w:val="2"/>
          <w:numId w:val="23"/>
        </w:numPr>
        <w:rPr>
          <w:b/>
        </w:rPr>
      </w:pPr>
      <w:r w:rsidRPr="006027FB">
        <w:rPr>
          <w:b/>
        </w:rPr>
        <w:lastRenderedPageBreak/>
        <w:t>IGX_D</w:t>
      </w:r>
      <w:r>
        <w:rPr>
          <w:b/>
        </w:rPr>
        <w:t>S</w:t>
      </w:r>
      <w:r w:rsidRPr="006027FB">
        <w:rPr>
          <w:b/>
        </w:rPr>
        <w:t>_</w:t>
      </w:r>
      <w:r>
        <w:rPr>
          <w:b/>
        </w:rPr>
        <w:t>ASSET_VERSION_TEMP</w:t>
      </w:r>
    </w:p>
    <w:p w14:paraId="646FB1DD" w14:textId="77777777" w:rsidR="004B2548" w:rsidRDefault="004B2548" w:rsidP="004B2548">
      <w:pPr>
        <w:ind w:left="360"/>
        <w:rPr>
          <w:sz w:val="22"/>
          <w:szCs w:val="22"/>
        </w:rPr>
      </w:pPr>
    </w:p>
    <w:p w14:paraId="2C0763EC" w14:textId="2C8DC936" w:rsidR="004B2548" w:rsidRDefault="004B2548" w:rsidP="004B2548">
      <w:pPr>
        <w:ind w:left="360"/>
        <w:jc w:val="both"/>
        <w:rPr>
          <w:rFonts w:asciiTheme="majorHAnsi" w:hAnsiTheme="majorHAnsi" w:cstheme="majorHAnsi"/>
        </w:rPr>
      </w:pPr>
      <w:r>
        <w:rPr>
          <w:rFonts w:asciiTheme="majorHAnsi" w:hAnsiTheme="majorHAnsi" w:cstheme="majorHAnsi"/>
        </w:rPr>
        <w:t>This is a temporary store used while identifying the version of assets. It structure will be same as IGX_DS_ASSET_VERSION. This store will be refreshed everytime before the process populates it.</w:t>
      </w:r>
    </w:p>
    <w:p w14:paraId="32911925" w14:textId="77777777" w:rsidR="004B2548" w:rsidRDefault="004B2548" w:rsidP="004B2548">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4B2548" w:rsidRPr="00FF1B81" w14:paraId="64A347DA" w14:textId="77777777" w:rsidTr="00D77617">
        <w:tc>
          <w:tcPr>
            <w:tcW w:w="3024" w:type="dxa"/>
            <w:tcMar>
              <w:top w:w="0" w:type="dxa"/>
              <w:left w:w="108" w:type="dxa"/>
              <w:bottom w:w="0" w:type="dxa"/>
              <w:right w:w="108" w:type="dxa"/>
            </w:tcMar>
            <w:hideMark/>
          </w:tcPr>
          <w:p w14:paraId="037E7411"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25375890"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574D627B"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4EC7DE2D" w14:textId="77777777" w:rsidR="004B2548" w:rsidRPr="00FF1B81" w:rsidRDefault="004B2548"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4B2548" w:rsidRPr="00FF1B81" w14:paraId="5A4F7E5F" w14:textId="77777777" w:rsidTr="00D77617">
        <w:tc>
          <w:tcPr>
            <w:tcW w:w="3024" w:type="dxa"/>
            <w:tcMar>
              <w:top w:w="0" w:type="dxa"/>
              <w:left w:w="108" w:type="dxa"/>
              <w:bottom w:w="0" w:type="dxa"/>
              <w:right w:w="108" w:type="dxa"/>
            </w:tcMar>
            <w:hideMark/>
          </w:tcPr>
          <w:p w14:paraId="6708586D" w14:textId="77777777" w:rsidR="004B2548" w:rsidRPr="00FF1B81" w:rsidRDefault="004B2548" w:rsidP="00D77617">
            <w:pPr>
              <w:rPr>
                <w:rFonts w:asciiTheme="majorHAnsi" w:hAnsiTheme="majorHAnsi" w:cstheme="majorHAnsi"/>
                <w:sz w:val="22"/>
                <w:szCs w:val="22"/>
                <w:lang w:val="en-IN"/>
              </w:rPr>
            </w:pPr>
            <w:r>
              <w:rPr>
                <w:rFonts w:asciiTheme="majorHAnsi" w:hAnsiTheme="majorHAnsi" w:cstheme="majorHAnsi"/>
                <w:sz w:val="22"/>
                <w:szCs w:val="22"/>
                <w:lang w:val="en-IN"/>
              </w:rPr>
              <w:t>NA</w:t>
            </w:r>
          </w:p>
        </w:tc>
        <w:tc>
          <w:tcPr>
            <w:tcW w:w="1949" w:type="dxa"/>
            <w:tcMar>
              <w:top w:w="0" w:type="dxa"/>
              <w:left w:w="108" w:type="dxa"/>
              <w:bottom w:w="0" w:type="dxa"/>
              <w:right w:w="108" w:type="dxa"/>
            </w:tcMar>
            <w:hideMark/>
          </w:tcPr>
          <w:p w14:paraId="46352C75" w14:textId="77777777" w:rsidR="004B2548" w:rsidRPr="00FF1B81" w:rsidRDefault="004B2548" w:rsidP="00D77617">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00F75CB3" w14:textId="77777777" w:rsidR="004B2548" w:rsidRPr="00FF1B81" w:rsidRDefault="004B2548"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2CABEA7D" w14:textId="77777777" w:rsidR="004B2548" w:rsidRPr="00FF1B81" w:rsidRDefault="004B2548"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6AFFA5C" w14:textId="77777777" w:rsidR="004B2548" w:rsidRPr="00FF1B81" w:rsidRDefault="004B2548" w:rsidP="004B2548">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5"/>
        <w:gridCol w:w="1167"/>
        <w:gridCol w:w="1254"/>
        <w:gridCol w:w="2578"/>
      </w:tblGrid>
      <w:tr w:rsidR="004B2548" w:rsidRPr="00FF1B81" w14:paraId="03D44CAD" w14:textId="77777777" w:rsidTr="00D77617">
        <w:tc>
          <w:tcPr>
            <w:tcW w:w="3255" w:type="dxa"/>
          </w:tcPr>
          <w:p w14:paraId="1824768A"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49E43AD0"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4" w:type="dxa"/>
          </w:tcPr>
          <w:p w14:paraId="53B11D9F"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8" w:type="dxa"/>
          </w:tcPr>
          <w:p w14:paraId="4CCA315B" w14:textId="77777777" w:rsidR="004B2548" w:rsidRPr="00FF1B81" w:rsidRDefault="004B2548" w:rsidP="00D7761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4B2548" w:rsidRPr="00FF1B81" w14:paraId="69B76AD8" w14:textId="77777777" w:rsidTr="00D77617">
        <w:tc>
          <w:tcPr>
            <w:tcW w:w="3255" w:type="dxa"/>
            <w:vAlign w:val="center"/>
          </w:tcPr>
          <w:p w14:paraId="028E2972" w14:textId="77777777" w:rsidR="004B2548" w:rsidRPr="004D1180" w:rsidRDefault="004B2548" w:rsidP="00D77617">
            <w:pPr>
              <w:rPr>
                <w:rFonts w:asciiTheme="majorHAnsi" w:hAnsiTheme="majorHAnsi" w:cstheme="majorHAnsi"/>
                <w:bCs/>
                <w:sz w:val="22"/>
                <w:szCs w:val="22"/>
              </w:rPr>
            </w:pPr>
            <w:r>
              <w:rPr>
                <w:color w:val="000000"/>
              </w:rPr>
              <w:t>ASSET_NAME</w:t>
            </w:r>
          </w:p>
        </w:tc>
        <w:tc>
          <w:tcPr>
            <w:tcW w:w="1167" w:type="dxa"/>
          </w:tcPr>
          <w:p w14:paraId="22D8AE6B" w14:textId="77777777" w:rsidR="004B2548" w:rsidRPr="004D1180" w:rsidRDefault="004B2548" w:rsidP="00D77617">
            <w:pPr>
              <w:rPr>
                <w:rFonts w:asciiTheme="majorHAnsi" w:hAnsiTheme="majorHAnsi" w:cstheme="majorHAnsi"/>
                <w:bCs/>
                <w:sz w:val="22"/>
                <w:szCs w:val="22"/>
              </w:rPr>
            </w:pPr>
          </w:p>
        </w:tc>
        <w:tc>
          <w:tcPr>
            <w:tcW w:w="1254" w:type="dxa"/>
          </w:tcPr>
          <w:p w14:paraId="6DA7F498" w14:textId="77777777" w:rsidR="004B2548" w:rsidRPr="004D1180" w:rsidRDefault="004B2548" w:rsidP="00D77617">
            <w:pPr>
              <w:rPr>
                <w:rFonts w:asciiTheme="majorHAnsi" w:hAnsiTheme="majorHAnsi" w:cstheme="majorHAnsi"/>
                <w:bCs/>
                <w:sz w:val="22"/>
                <w:szCs w:val="22"/>
              </w:rPr>
            </w:pPr>
            <w:r w:rsidRPr="004D1180">
              <w:rPr>
                <w:rFonts w:asciiTheme="majorHAnsi" w:hAnsiTheme="majorHAnsi" w:cstheme="majorHAnsi"/>
                <w:bCs/>
                <w:sz w:val="22"/>
                <w:szCs w:val="22"/>
              </w:rPr>
              <w:t>String</w:t>
            </w:r>
          </w:p>
        </w:tc>
        <w:tc>
          <w:tcPr>
            <w:tcW w:w="2578" w:type="dxa"/>
            <w:vAlign w:val="center"/>
          </w:tcPr>
          <w:p w14:paraId="5F5F6520" w14:textId="77777777" w:rsidR="004B2548" w:rsidRPr="004D1180" w:rsidRDefault="004B2548" w:rsidP="00D77617">
            <w:pPr>
              <w:rPr>
                <w:rFonts w:asciiTheme="majorHAnsi" w:hAnsiTheme="majorHAnsi" w:cstheme="majorHAnsi"/>
                <w:bCs/>
                <w:sz w:val="22"/>
                <w:szCs w:val="22"/>
              </w:rPr>
            </w:pPr>
          </w:p>
        </w:tc>
      </w:tr>
      <w:tr w:rsidR="004B2548" w:rsidRPr="00FF1B81" w14:paraId="481F7BCD" w14:textId="77777777" w:rsidTr="00D77617">
        <w:tc>
          <w:tcPr>
            <w:tcW w:w="3255" w:type="dxa"/>
            <w:vAlign w:val="center"/>
          </w:tcPr>
          <w:p w14:paraId="3C8AC1BA" w14:textId="77777777" w:rsidR="004B2548" w:rsidRDefault="004B2548" w:rsidP="00D77617">
            <w:pPr>
              <w:rPr>
                <w:color w:val="000000"/>
              </w:rPr>
            </w:pPr>
            <w:r>
              <w:rPr>
                <w:color w:val="000000"/>
              </w:rPr>
              <w:t>ASSET_UID</w:t>
            </w:r>
          </w:p>
        </w:tc>
        <w:tc>
          <w:tcPr>
            <w:tcW w:w="1167" w:type="dxa"/>
          </w:tcPr>
          <w:p w14:paraId="3236CD92" w14:textId="77777777" w:rsidR="004B2548" w:rsidRPr="004D1180" w:rsidRDefault="004B2548" w:rsidP="00D77617">
            <w:pPr>
              <w:rPr>
                <w:rFonts w:asciiTheme="majorHAnsi" w:hAnsiTheme="majorHAnsi" w:cstheme="majorHAnsi"/>
                <w:bCs/>
                <w:sz w:val="22"/>
                <w:szCs w:val="22"/>
              </w:rPr>
            </w:pPr>
            <w:r>
              <w:rPr>
                <w:rFonts w:asciiTheme="majorHAnsi" w:hAnsiTheme="majorHAnsi" w:cstheme="majorHAnsi"/>
                <w:bCs/>
                <w:sz w:val="22"/>
                <w:szCs w:val="22"/>
              </w:rPr>
              <w:t>Y</w:t>
            </w:r>
          </w:p>
        </w:tc>
        <w:tc>
          <w:tcPr>
            <w:tcW w:w="1254" w:type="dxa"/>
          </w:tcPr>
          <w:p w14:paraId="7B791B13" w14:textId="77777777" w:rsidR="004B2548" w:rsidRPr="004D1180" w:rsidRDefault="004B2548" w:rsidP="00D77617">
            <w:pPr>
              <w:rPr>
                <w:rFonts w:asciiTheme="majorHAnsi" w:hAnsiTheme="majorHAnsi" w:cstheme="majorHAnsi"/>
                <w:bCs/>
                <w:sz w:val="22"/>
                <w:szCs w:val="22"/>
              </w:rPr>
            </w:pPr>
            <w:r>
              <w:rPr>
                <w:rFonts w:asciiTheme="majorHAnsi" w:hAnsiTheme="majorHAnsi" w:cstheme="majorHAnsi"/>
                <w:bCs/>
                <w:sz w:val="22"/>
                <w:szCs w:val="22"/>
              </w:rPr>
              <w:t>String</w:t>
            </w:r>
          </w:p>
        </w:tc>
        <w:tc>
          <w:tcPr>
            <w:tcW w:w="2578" w:type="dxa"/>
            <w:vAlign w:val="center"/>
          </w:tcPr>
          <w:p w14:paraId="70109B37" w14:textId="77777777" w:rsidR="004B2548" w:rsidRDefault="004B2548" w:rsidP="00D77617">
            <w:pPr>
              <w:rPr>
                <w:color w:val="000000"/>
              </w:rPr>
            </w:pPr>
          </w:p>
        </w:tc>
      </w:tr>
      <w:tr w:rsidR="004B2548" w:rsidRPr="00FF1B81" w14:paraId="79B3365F" w14:textId="77777777" w:rsidTr="00D77617">
        <w:tc>
          <w:tcPr>
            <w:tcW w:w="3255" w:type="dxa"/>
          </w:tcPr>
          <w:p w14:paraId="7ADD33D2" w14:textId="77777777" w:rsidR="004B2548" w:rsidRDefault="004B2548" w:rsidP="00D77617">
            <w:pPr>
              <w:rPr>
                <w:color w:val="000000"/>
              </w:rPr>
            </w:pPr>
            <w:r>
              <w:rPr>
                <w:color w:val="000000"/>
              </w:rPr>
              <w:t>ASSET_TYPE</w:t>
            </w:r>
          </w:p>
        </w:tc>
        <w:tc>
          <w:tcPr>
            <w:tcW w:w="1167" w:type="dxa"/>
          </w:tcPr>
          <w:p w14:paraId="131A0304" w14:textId="77777777" w:rsidR="004B2548" w:rsidRPr="004D1180" w:rsidRDefault="004B2548" w:rsidP="00D77617">
            <w:pPr>
              <w:rPr>
                <w:rFonts w:asciiTheme="majorHAnsi" w:hAnsiTheme="majorHAnsi" w:cstheme="majorHAnsi"/>
                <w:bCs/>
                <w:sz w:val="22"/>
                <w:szCs w:val="22"/>
              </w:rPr>
            </w:pPr>
          </w:p>
        </w:tc>
        <w:tc>
          <w:tcPr>
            <w:tcW w:w="1254" w:type="dxa"/>
          </w:tcPr>
          <w:p w14:paraId="67F27084" w14:textId="77777777" w:rsidR="004B2548" w:rsidRPr="004D1180" w:rsidRDefault="004B2548" w:rsidP="00D77617">
            <w:pPr>
              <w:rPr>
                <w:rFonts w:asciiTheme="majorHAnsi" w:hAnsiTheme="majorHAnsi" w:cstheme="majorHAnsi"/>
                <w:bCs/>
                <w:sz w:val="22"/>
                <w:szCs w:val="22"/>
              </w:rPr>
            </w:pPr>
            <w:r>
              <w:rPr>
                <w:color w:val="000000"/>
              </w:rPr>
              <w:t>String</w:t>
            </w:r>
          </w:p>
        </w:tc>
        <w:tc>
          <w:tcPr>
            <w:tcW w:w="2578" w:type="dxa"/>
          </w:tcPr>
          <w:p w14:paraId="5AD35D68" w14:textId="77777777" w:rsidR="004B2548" w:rsidRDefault="004B2548" w:rsidP="00D77617">
            <w:pPr>
              <w:rPr>
                <w:color w:val="000000"/>
              </w:rPr>
            </w:pPr>
          </w:p>
        </w:tc>
      </w:tr>
      <w:tr w:rsidR="002404BB" w:rsidRPr="00FF1B81" w14:paraId="18CCC5C5" w14:textId="77777777" w:rsidTr="00D77617">
        <w:tc>
          <w:tcPr>
            <w:tcW w:w="3255" w:type="dxa"/>
          </w:tcPr>
          <w:p w14:paraId="74DBCDDA" w14:textId="02CBE58B" w:rsidR="002404BB" w:rsidRDefault="002404BB" w:rsidP="00D77617">
            <w:pPr>
              <w:rPr>
                <w:color w:val="000000"/>
              </w:rPr>
            </w:pPr>
            <w:r>
              <w:rPr>
                <w:color w:val="000000"/>
              </w:rPr>
              <w:t>ASSET_TYPE_UID</w:t>
            </w:r>
          </w:p>
        </w:tc>
        <w:tc>
          <w:tcPr>
            <w:tcW w:w="1167" w:type="dxa"/>
          </w:tcPr>
          <w:p w14:paraId="2F751676" w14:textId="77777777" w:rsidR="002404BB" w:rsidRPr="004D1180" w:rsidRDefault="002404BB" w:rsidP="00D77617">
            <w:pPr>
              <w:rPr>
                <w:rFonts w:asciiTheme="majorHAnsi" w:hAnsiTheme="majorHAnsi" w:cstheme="majorHAnsi"/>
                <w:bCs/>
                <w:sz w:val="22"/>
                <w:szCs w:val="22"/>
              </w:rPr>
            </w:pPr>
          </w:p>
        </w:tc>
        <w:tc>
          <w:tcPr>
            <w:tcW w:w="1254" w:type="dxa"/>
          </w:tcPr>
          <w:p w14:paraId="39EB86DB" w14:textId="6331CA34" w:rsidR="002404BB" w:rsidRDefault="002404BB" w:rsidP="00D77617">
            <w:pPr>
              <w:rPr>
                <w:color w:val="000000"/>
              </w:rPr>
            </w:pPr>
            <w:r>
              <w:rPr>
                <w:color w:val="000000"/>
              </w:rPr>
              <w:t>String</w:t>
            </w:r>
          </w:p>
        </w:tc>
        <w:tc>
          <w:tcPr>
            <w:tcW w:w="2578" w:type="dxa"/>
          </w:tcPr>
          <w:p w14:paraId="1BA15F2B" w14:textId="77777777" w:rsidR="002404BB" w:rsidRDefault="002404BB" w:rsidP="00D77617">
            <w:pPr>
              <w:rPr>
                <w:color w:val="000000"/>
              </w:rPr>
            </w:pPr>
          </w:p>
        </w:tc>
      </w:tr>
      <w:tr w:rsidR="004B2548" w:rsidRPr="00FF1B81" w14:paraId="7338B70C" w14:textId="77777777" w:rsidTr="00D77617">
        <w:tc>
          <w:tcPr>
            <w:tcW w:w="3255" w:type="dxa"/>
          </w:tcPr>
          <w:p w14:paraId="6B39C150" w14:textId="77777777" w:rsidR="004B2548" w:rsidRDefault="004B2548" w:rsidP="00D77617">
            <w:pPr>
              <w:rPr>
                <w:color w:val="000000"/>
              </w:rPr>
            </w:pPr>
            <w:r>
              <w:rPr>
                <w:color w:val="000000"/>
              </w:rPr>
              <w:t>ASSET_CLASS</w:t>
            </w:r>
          </w:p>
        </w:tc>
        <w:tc>
          <w:tcPr>
            <w:tcW w:w="1167" w:type="dxa"/>
          </w:tcPr>
          <w:p w14:paraId="21B9FBFF" w14:textId="77777777" w:rsidR="004B2548" w:rsidRPr="004D1180" w:rsidRDefault="004B2548" w:rsidP="00D77617">
            <w:pPr>
              <w:rPr>
                <w:rFonts w:asciiTheme="majorHAnsi" w:hAnsiTheme="majorHAnsi" w:cstheme="majorHAnsi"/>
                <w:bCs/>
                <w:sz w:val="22"/>
                <w:szCs w:val="22"/>
              </w:rPr>
            </w:pPr>
          </w:p>
        </w:tc>
        <w:tc>
          <w:tcPr>
            <w:tcW w:w="1254" w:type="dxa"/>
          </w:tcPr>
          <w:p w14:paraId="770528B2" w14:textId="77777777" w:rsidR="004B2548" w:rsidRDefault="004B2548" w:rsidP="00D77617">
            <w:pPr>
              <w:rPr>
                <w:color w:val="000000"/>
              </w:rPr>
            </w:pPr>
            <w:r>
              <w:rPr>
                <w:color w:val="000000"/>
              </w:rPr>
              <w:t>String</w:t>
            </w:r>
          </w:p>
        </w:tc>
        <w:tc>
          <w:tcPr>
            <w:tcW w:w="2578" w:type="dxa"/>
          </w:tcPr>
          <w:p w14:paraId="1BF7244F" w14:textId="77777777" w:rsidR="004B2548" w:rsidRDefault="004B2548" w:rsidP="00D77617">
            <w:pPr>
              <w:rPr>
                <w:color w:val="000000"/>
              </w:rPr>
            </w:pPr>
          </w:p>
        </w:tc>
      </w:tr>
      <w:tr w:rsidR="004B2548" w:rsidRPr="00FF1B81" w14:paraId="77BCED02" w14:textId="77777777" w:rsidTr="00D77617">
        <w:tc>
          <w:tcPr>
            <w:tcW w:w="3255" w:type="dxa"/>
          </w:tcPr>
          <w:p w14:paraId="61D34B15" w14:textId="77777777" w:rsidR="004B2548" w:rsidRDefault="004B2548" w:rsidP="00D77617">
            <w:pPr>
              <w:rPr>
                <w:color w:val="000000"/>
              </w:rPr>
            </w:pPr>
            <w:r>
              <w:rPr>
                <w:color w:val="000000"/>
              </w:rPr>
              <w:t>Level</w:t>
            </w:r>
          </w:p>
        </w:tc>
        <w:tc>
          <w:tcPr>
            <w:tcW w:w="1167" w:type="dxa"/>
          </w:tcPr>
          <w:p w14:paraId="01F44B0F" w14:textId="77777777" w:rsidR="004B2548" w:rsidRDefault="004B2548" w:rsidP="00D77617">
            <w:pPr>
              <w:rPr>
                <w:color w:val="000000"/>
              </w:rPr>
            </w:pPr>
          </w:p>
        </w:tc>
        <w:tc>
          <w:tcPr>
            <w:tcW w:w="1254" w:type="dxa"/>
          </w:tcPr>
          <w:p w14:paraId="13F03D8B" w14:textId="77777777" w:rsidR="004B2548" w:rsidRDefault="004B2548" w:rsidP="00D77617">
            <w:pPr>
              <w:rPr>
                <w:color w:val="000000"/>
              </w:rPr>
            </w:pPr>
            <w:r>
              <w:rPr>
                <w:color w:val="000000"/>
              </w:rPr>
              <w:t>Integer</w:t>
            </w:r>
          </w:p>
        </w:tc>
        <w:tc>
          <w:tcPr>
            <w:tcW w:w="2578" w:type="dxa"/>
          </w:tcPr>
          <w:p w14:paraId="0275AEBB" w14:textId="77777777" w:rsidR="004B2548" w:rsidRDefault="004B2548" w:rsidP="00D77617">
            <w:pPr>
              <w:rPr>
                <w:color w:val="000000"/>
              </w:rPr>
            </w:pPr>
          </w:p>
        </w:tc>
      </w:tr>
      <w:tr w:rsidR="004B2548" w:rsidRPr="00FF1B81" w14:paraId="447CD6A8" w14:textId="77777777" w:rsidTr="00D77617">
        <w:tc>
          <w:tcPr>
            <w:tcW w:w="3255" w:type="dxa"/>
          </w:tcPr>
          <w:p w14:paraId="25DD64F6" w14:textId="77777777" w:rsidR="004B2548" w:rsidRDefault="004B2548" w:rsidP="00D77617">
            <w:pPr>
              <w:rPr>
                <w:color w:val="000000"/>
              </w:rPr>
            </w:pPr>
            <w:r>
              <w:rPr>
                <w:color w:val="000000"/>
              </w:rPr>
              <w:t>ASSET_CREATE_DATE</w:t>
            </w:r>
          </w:p>
        </w:tc>
        <w:tc>
          <w:tcPr>
            <w:tcW w:w="1167" w:type="dxa"/>
          </w:tcPr>
          <w:p w14:paraId="3976E5E5" w14:textId="77777777" w:rsidR="004B2548" w:rsidRDefault="004B2548" w:rsidP="00D77617">
            <w:pPr>
              <w:rPr>
                <w:color w:val="000000"/>
              </w:rPr>
            </w:pPr>
          </w:p>
        </w:tc>
        <w:tc>
          <w:tcPr>
            <w:tcW w:w="1254" w:type="dxa"/>
          </w:tcPr>
          <w:p w14:paraId="215E4255" w14:textId="77777777" w:rsidR="004B2548" w:rsidRDefault="004B2548" w:rsidP="00D77617">
            <w:pPr>
              <w:rPr>
                <w:color w:val="000000"/>
              </w:rPr>
            </w:pPr>
            <w:r>
              <w:rPr>
                <w:color w:val="000000"/>
              </w:rPr>
              <w:t>DateTime</w:t>
            </w:r>
          </w:p>
        </w:tc>
        <w:tc>
          <w:tcPr>
            <w:tcW w:w="2578" w:type="dxa"/>
          </w:tcPr>
          <w:p w14:paraId="38237CF0" w14:textId="77777777" w:rsidR="004B2548" w:rsidRDefault="004B2548" w:rsidP="00D77617">
            <w:pPr>
              <w:rPr>
                <w:color w:val="000000"/>
              </w:rPr>
            </w:pPr>
          </w:p>
        </w:tc>
      </w:tr>
      <w:tr w:rsidR="004B2548" w:rsidRPr="00FF1B81" w14:paraId="6F13816F" w14:textId="77777777" w:rsidTr="00D77617">
        <w:tc>
          <w:tcPr>
            <w:tcW w:w="3255" w:type="dxa"/>
          </w:tcPr>
          <w:p w14:paraId="0443D236" w14:textId="77777777" w:rsidR="004B2548" w:rsidRDefault="004B2548" w:rsidP="00D77617">
            <w:pPr>
              <w:rPr>
                <w:color w:val="000000"/>
              </w:rPr>
            </w:pPr>
            <w:r>
              <w:rPr>
                <w:color w:val="000000"/>
              </w:rPr>
              <w:t>ASSET_UPDATE_DATE</w:t>
            </w:r>
          </w:p>
        </w:tc>
        <w:tc>
          <w:tcPr>
            <w:tcW w:w="1167" w:type="dxa"/>
          </w:tcPr>
          <w:p w14:paraId="38E419AA" w14:textId="77777777" w:rsidR="004B2548" w:rsidRDefault="004B2548" w:rsidP="00D77617">
            <w:pPr>
              <w:rPr>
                <w:color w:val="000000"/>
              </w:rPr>
            </w:pPr>
          </w:p>
        </w:tc>
        <w:tc>
          <w:tcPr>
            <w:tcW w:w="1254" w:type="dxa"/>
          </w:tcPr>
          <w:p w14:paraId="21B96381" w14:textId="77777777" w:rsidR="004B2548" w:rsidRDefault="004B2548" w:rsidP="00D77617">
            <w:pPr>
              <w:rPr>
                <w:color w:val="000000"/>
              </w:rPr>
            </w:pPr>
            <w:r>
              <w:rPr>
                <w:color w:val="000000"/>
              </w:rPr>
              <w:t>DateTime</w:t>
            </w:r>
          </w:p>
        </w:tc>
        <w:tc>
          <w:tcPr>
            <w:tcW w:w="2578" w:type="dxa"/>
          </w:tcPr>
          <w:p w14:paraId="602B100C" w14:textId="77777777" w:rsidR="004B2548" w:rsidRDefault="004B2548" w:rsidP="00D77617">
            <w:pPr>
              <w:rPr>
                <w:color w:val="000000"/>
              </w:rPr>
            </w:pPr>
          </w:p>
        </w:tc>
      </w:tr>
      <w:tr w:rsidR="004B2548" w:rsidRPr="00FF1B81" w14:paraId="32C30A43" w14:textId="77777777" w:rsidTr="00D77617">
        <w:tc>
          <w:tcPr>
            <w:tcW w:w="3255" w:type="dxa"/>
          </w:tcPr>
          <w:p w14:paraId="5A5980CD" w14:textId="77777777" w:rsidR="004B2548" w:rsidRDefault="004B2548" w:rsidP="00D77617">
            <w:pPr>
              <w:rPr>
                <w:color w:val="000000"/>
              </w:rPr>
            </w:pPr>
            <w:r>
              <w:rPr>
                <w:color w:val="000000"/>
              </w:rPr>
              <w:t>ASSET_VERSION</w:t>
            </w:r>
          </w:p>
        </w:tc>
        <w:tc>
          <w:tcPr>
            <w:tcW w:w="1167" w:type="dxa"/>
          </w:tcPr>
          <w:p w14:paraId="36AF0D84" w14:textId="77777777" w:rsidR="004B2548" w:rsidRDefault="004B2548" w:rsidP="00D77617">
            <w:pPr>
              <w:rPr>
                <w:color w:val="000000"/>
              </w:rPr>
            </w:pPr>
          </w:p>
        </w:tc>
        <w:tc>
          <w:tcPr>
            <w:tcW w:w="1254" w:type="dxa"/>
          </w:tcPr>
          <w:p w14:paraId="74A66102" w14:textId="77777777" w:rsidR="004B2548" w:rsidRDefault="004B2548" w:rsidP="00D77617">
            <w:pPr>
              <w:rPr>
                <w:color w:val="000000"/>
              </w:rPr>
            </w:pPr>
            <w:r>
              <w:rPr>
                <w:color w:val="000000"/>
              </w:rPr>
              <w:t>Integer</w:t>
            </w:r>
          </w:p>
        </w:tc>
        <w:tc>
          <w:tcPr>
            <w:tcW w:w="2578" w:type="dxa"/>
          </w:tcPr>
          <w:p w14:paraId="2DE484AF" w14:textId="77777777" w:rsidR="004B2548" w:rsidRDefault="004B2548" w:rsidP="00D77617">
            <w:pPr>
              <w:rPr>
                <w:color w:val="000000"/>
              </w:rPr>
            </w:pPr>
          </w:p>
        </w:tc>
      </w:tr>
      <w:tr w:rsidR="004B2548" w:rsidRPr="00FF1B81" w14:paraId="36DC0279" w14:textId="77777777" w:rsidTr="00D77617">
        <w:tc>
          <w:tcPr>
            <w:tcW w:w="3255" w:type="dxa"/>
          </w:tcPr>
          <w:p w14:paraId="7F6D7A43" w14:textId="77777777" w:rsidR="004B2548" w:rsidRDefault="004B2548" w:rsidP="00D77617">
            <w:pPr>
              <w:rPr>
                <w:color w:val="000000"/>
              </w:rPr>
            </w:pPr>
            <w:r>
              <w:rPr>
                <w:color w:val="000000"/>
              </w:rPr>
              <w:t>IGX</w:t>
            </w:r>
            <w:r w:rsidRPr="00296A6B">
              <w:rPr>
                <w:color w:val="000000"/>
              </w:rPr>
              <w:t>_SYSTEM_CREATED_TS</w:t>
            </w:r>
          </w:p>
        </w:tc>
        <w:tc>
          <w:tcPr>
            <w:tcW w:w="1167" w:type="dxa"/>
          </w:tcPr>
          <w:p w14:paraId="25F858F3" w14:textId="77777777" w:rsidR="004B2548" w:rsidRDefault="004B2548" w:rsidP="00D77617">
            <w:pPr>
              <w:rPr>
                <w:color w:val="000000"/>
              </w:rPr>
            </w:pPr>
          </w:p>
        </w:tc>
        <w:tc>
          <w:tcPr>
            <w:tcW w:w="1254" w:type="dxa"/>
          </w:tcPr>
          <w:p w14:paraId="43791873" w14:textId="77777777" w:rsidR="004B2548" w:rsidRDefault="004B2548" w:rsidP="00D77617">
            <w:pPr>
              <w:rPr>
                <w:color w:val="000000"/>
              </w:rPr>
            </w:pPr>
            <w:r>
              <w:rPr>
                <w:color w:val="000000"/>
              </w:rPr>
              <w:t>DateTime</w:t>
            </w:r>
          </w:p>
        </w:tc>
        <w:tc>
          <w:tcPr>
            <w:tcW w:w="2578" w:type="dxa"/>
          </w:tcPr>
          <w:p w14:paraId="17ABDA22" w14:textId="77777777" w:rsidR="004B2548" w:rsidRDefault="004B2548" w:rsidP="00D77617">
            <w:pPr>
              <w:rPr>
                <w:color w:val="000000"/>
              </w:rPr>
            </w:pPr>
            <w:r>
              <w:rPr>
                <w:color w:val="000000"/>
              </w:rPr>
              <w:t>Timestamp at which records inserted in store</w:t>
            </w:r>
          </w:p>
        </w:tc>
      </w:tr>
      <w:tr w:rsidR="004B2548" w:rsidRPr="00FF1B81" w14:paraId="1849D679" w14:textId="77777777" w:rsidTr="00D77617">
        <w:tc>
          <w:tcPr>
            <w:tcW w:w="3255" w:type="dxa"/>
          </w:tcPr>
          <w:p w14:paraId="3157B7AC" w14:textId="77777777" w:rsidR="004B2548" w:rsidRDefault="004B2548" w:rsidP="00D77617">
            <w:pPr>
              <w:rPr>
                <w:color w:val="000000"/>
              </w:rPr>
            </w:pPr>
            <w:r>
              <w:rPr>
                <w:color w:val="000000"/>
              </w:rPr>
              <w:t>IGX_PROCESS_ID</w:t>
            </w:r>
          </w:p>
        </w:tc>
        <w:tc>
          <w:tcPr>
            <w:tcW w:w="1167" w:type="dxa"/>
          </w:tcPr>
          <w:p w14:paraId="0D2E018D" w14:textId="77777777" w:rsidR="004B2548" w:rsidRDefault="004B2548" w:rsidP="00D77617">
            <w:pPr>
              <w:rPr>
                <w:color w:val="000000"/>
              </w:rPr>
            </w:pPr>
          </w:p>
        </w:tc>
        <w:tc>
          <w:tcPr>
            <w:tcW w:w="1254" w:type="dxa"/>
          </w:tcPr>
          <w:p w14:paraId="38FE3D50" w14:textId="77777777" w:rsidR="004B2548" w:rsidRDefault="004B2548" w:rsidP="00D77617">
            <w:pPr>
              <w:rPr>
                <w:color w:val="000000"/>
              </w:rPr>
            </w:pPr>
            <w:r>
              <w:rPr>
                <w:color w:val="000000"/>
              </w:rPr>
              <w:t>String</w:t>
            </w:r>
          </w:p>
        </w:tc>
        <w:tc>
          <w:tcPr>
            <w:tcW w:w="2578" w:type="dxa"/>
          </w:tcPr>
          <w:p w14:paraId="0C82FDA8" w14:textId="77777777" w:rsidR="004B2548" w:rsidRDefault="004B2548" w:rsidP="00D77617">
            <w:pPr>
              <w:rPr>
                <w:color w:val="000000"/>
              </w:rPr>
            </w:pPr>
            <w:r>
              <w:rPr>
                <w:color w:val="000000"/>
              </w:rPr>
              <w:t>Process id of the process which inserted the record</w:t>
            </w:r>
          </w:p>
        </w:tc>
      </w:tr>
      <w:tr w:rsidR="004B2548" w:rsidRPr="00FF1B81" w14:paraId="6F1E312B" w14:textId="77777777" w:rsidTr="00D77617">
        <w:tc>
          <w:tcPr>
            <w:tcW w:w="3255" w:type="dxa"/>
          </w:tcPr>
          <w:p w14:paraId="63B59B86" w14:textId="77777777" w:rsidR="004B2548" w:rsidRDefault="004B2548" w:rsidP="00D77617">
            <w:pPr>
              <w:rPr>
                <w:color w:val="000000"/>
              </w:rPr>
            </w:pPr>
            <w:r>
              <w:rPr>
                <w:color w:val="000000"/>
              </w:rPr>
              <w:t>IGX_WORK_ID</w:t>
            </w:r>
          </w:p>
        </w:tc>
        <w:tc>
          <w:tcPr>
            <w:tcW w:w="1167" w:type="dxa"/>
          </w:tcPr>
          <w:p w14:paraId="491C4D07" w14:textId="77777777" w:rsidR="004B2548" w:rsidRDefault="004B2548" w:rsidP="00D77617">
            <w:pPr>
              <w:rPr>
                <w:color w:val="000000"/>
              </w:rPr>
            </w:pPr>
          </w:p>
        </w:tc>
        <w:tc>
          <w:tcPr>
            <w:tcW w:w="1254" w:type="dxa"/>
          </w:tcPr>
          <w:p w14:paraId="5DC3EE37" w14:textId="77777777" w:rsidR="004B2548" w:rsidRDefault="004B2548" w:rsidP="00D77617">
            <w:pPr>
              <w:rPr>
                <w:color w:val="000000"/>
              </w:rPr>
            </w:pPr>
            <w:r>
              <w:rPr>
                <w:color w:val="000000"/>
              </w:rPr>
              <w:t>String</w:t>
            </w:r>
          </w:p>
        </w:tc>
        <w:tc>
          <w:tcPr>
            <w:tcW w:w="2578" w:type="dxa"/>
          </w:tcPr>
          <w:p w14:paraId="4096AAAB" w14:textId="77777777" w:rsidR="004B2548" w:rsidRDefault="004B2548" w:rsidP="00D77617">
            <w:pPr>
              <w:rPr>
                <w:color w:val="000000"/>
              </w:rPr>
            </w:pPr>
            <w:r>
              <w:rPr>
                <w:color w:val="000000"/>
              </w:rPr>
              <w:t>Work id of the process which inserted the record</w:t>
            </w:r>
          </w:p>
        </w:tc>
      </w:tr>
    </w:tbl>
    <w:p w14:paraId="7F65545F" w14:textId="77777777" w:rsidR="00EF247B" w:rsidRDefault="00EF247B" w:rsidP="00EF247B"/>
    <w:p w14:paraId="10F5F165" w14:textId="77777777" w:rsidR="004B2548" w:rsidRDefault="004B2548" w:rsidP="00EF247B"/>
    <w:p w14:paraId="463A7AFF" w14:textId="77777777" w:rsidR="004B2548" w:rsidRDefault="004B2548" w:rsidP="00EF247B"/>
    <w:p w14:paraId="20463E7B" w14:textId="5283019F" w:rsidR="002B316E" w:rsidRPr="00C529B0" w:rsidRDefault="002B316E" w:rsidP="00B327BA">
      <w:pPr>
        <w:pStyle w:val="Heading3"/>
        <w:numPr>
          <w:ilvl w:val="2"/>
          <w:numId w:val="23"/>
        </w:numPr>
        <w:rPr>
          <w:b/>
        </w:rPr>
      </w:pPr>
      <w:r w:rsidRPr="006027FB">
        <w:rPr>
          <w:b/>
        </w:rPr>
        <w:t>IGX_</w:t>
      </w:r>
      <w:r>
        <w:rPr>
          <w:b/>
        </w:rPr>
        <w:t>DS_DG_PREVIOUS_HIERARCHY</w:t>
      </w:r>
    </w:p>
    <w:p w14:paraId="41D7C83B" w14:textId="77777777" w:rsidR="002B316E" w:rsidRDefault="002B316E" w:rsidP="002B316E">
      <w:pPr>
        <w:ind w:left="360"/>
        <w:rPr>
          <w:sz w:val="22"/>
          <w:szCs w:val="22"/>
        </w:rPr>
      </w:pPr>
    </w:p>
    <w:p w14:paraId="46BACF19" w14:textId="3C1CDB17" w:rsidR="002B316E" w:rsidRDefault="002B316E" w:rsidP="002B316E">
      <w:pPr>
        <w:ind w:left="360"/>
        <w:jc w:val="both"/>
        <w:rPr>
          <w:rFonts w:asciiTheme="majorHAnsi" w:hAnsiTheme="majorHAnsi" w:cstheme="majorHAnsi"/>
        </w:rPr>
      </w:pPr>
      <w:r>
        <w:rPr>
          <w:rFonts w:asciiTheme="majorHAnsi" w:hAnsiTheme="majorHAnsi" w:cstheme="majorHAnsi"/>
        </w:rPr>
        <w:t>This DS stores the previous version of hierarchy.</w:t>
      </w:r>
    </w:p>
    <w:p w14:paraId="07A7DC69" w14:textId="77777777" w:rsidR="002B316E" w:rsidRDefault="002B316E" w:rsidP="002B316E">
      <w:pPr>
        <w:ind w:left="360"/>
        <w:jc w:val="both"/>
        <w:rPr>
          <w:rFonts w:asciiTheme="majorHAnsi" w:hAnsiTheme="majorHAnsi" w:cstheme="majorHAnsi"/>
        </w:rPr>
      </w:pPr>
    </w:p>
    <w:tbl>
      <w:tblPr>
        <w:tblW w:w="819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4"/>
        <w:gridCol w:w="1949"/>
        <w:gridCol w:w="1800"/>
        <w:gridCol w:w="1417"/>
      </w:tblGrid>
      <w:tr w:rsidR="002B316E" w:rsidRPr="00FF1B81" w14:paraId="6BBE8DE7" w14:textId="77777777" w:rsidTr="00D77617">
        <w:tc>
          <w:tcPr>
            <w:tcW w:w="3024" w:type="dxa"/>
            <w:tcMar>
              <w:top w:w="0" w:type="dxa"/>
              <w:left w:w="108" w:type="dxa"/>
              <w:bottom w:w="0" w:type="dxa"/>
              <w:right w:w="108" w:type="dxa"/>
            </w:tcMar>
            <w:hideMark/>
          </w:tcPr>
          <w:p w14:paraId="4DBF51F4"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Partition number &amp; Type</w:t>
            </w:r>
          </w:p>
        </w:tc>
        <w:tc>
          <w:tcPr>
            <w:tcW w:w="1949" w:type="dxa"/>
            <w:tcMar>
              <w:top w:w="0" w:type="dxa"/>
              <w:left w:w="108" w:type="dxa"/>
              <w:bottom w:w="0" w:type="dxa"/>
              <w:right w:w="108" w:type="dxa"/>
            </w:tcMar>
            <w:hideMark/>
          </w:tcPr>
          <w:p w14:paraId="3FB7E51E"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 xml:space="preserve">Retention Policy </w:t>
            </w:r>
          </w:p>
        </w:tc>
        <w:tc>
          <w:tcPr>
            <w:tcW w:w="1800" w:type="dxa"/>
            <w:tcMar>
              <w:top w:w="0" w:type="dxa"/>
              <w:left w:w="108" w:type="dxa"/>
              <w:bottom w:w="0" w:type="dxa"/>
              <w:right w:w="108" w:type="dxa"/>
            </w:tcMar>
            <w:hideMark/>
          </w:tcPr>
          <w:p w14:paraId="0CDD83D2"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w:t>
            </w:r>
          </w:p>
        </w:tc>
        <w:tc>
          <w:tcPr>
            <w:tcW w:w="1417" w:type="dxa"/>
            <w:tcMar>
              <w:top w:w="0" w:type="dxa"/>
              <w:left w:w="108" w:type="dxa"/>
              <w:bottom w:w="0" w:type="dxa"/>
              <w:right w:w="108" w:type="dxa"/>
            </w:tcMar>
            <w:hideMark/>
          </w:tcPr>
          <w:p w14:paraId="2916D38D" w14:textId="77777777" w:rsidR="002B316E" w:rsidRPr="00FF1B81" w:rsidRDefault="002B316E" w:rsidP="00D77617">
            <w:pPr>
              <w:rPr>
                <w:rFonts w:asciiTheme="majorHAnsi" w:hAnsiTheme="majorHAnsi" w:cstheme="majorHAnsi"/>
                <w:b/>
                <w:sz w:val="22"/>
                <w:szCs w:val="22"/>
                <w:lang w:val="en-IN"/>
              </w:rPr>
            </w:pPr>
            <w:r w:rsidRPr="00FF1B81">
              <w:rPr>
                <w:rFonts w:asciiTheme="majorHAnsi" w:hAnsiTheme="majorHAnsi" w:cstheme="majorHAnsi"/>
                <w:b/>
                <w:sz w:val="22"/>
                <w:szCs w:val="22"/>
              </w:rPr>
              <w:t>Index type</w:t>
            </w:r>
          </w:p>
        </w:tc>
      </w:tr>
      <w:tr w:rsidR="002B316E" w:rsidRPr="00FF1B81" w14:paraId="4293C030" w14:textId="77777777" w:rsidTr="00D77617">
        <w:tc>
          <w:tcPr>
            <w:tcW w:w="3024" w:type="dxa"/>
            <w:tcMar>
              <w:top w:w="0" w:type="dxa"/>
              <w:left w:w="108" w:type="dxa"/>
              <w:bottom w:w="0" w:type="dxa"/>
              <w:right w:w="108" w:type="dxa"/>
            </w:tcMar>
            <w:hideMark/>
          </w:tcPr>
          <w:p w14:paraId="0856D447" w14:textId="77777777" w:rsidR="002B316E" w:rsidRPr="00FF1B81" w:rsidRDefault="002B316E" w:rsidP="00D77617">
            <w:pPr>
              <w:rPr>
                <w:rFonts w:asciiTheme="majorHAnsi" w:hAnsiTheme="majorHAnsi" w:cstheme="majorHAnsi"/>
                <w:sz w:val="22"/>
                <w:szCs w:val="22"/>
                <w:lang w:val="en-IN"/>
              </w:rPr>
            </w:pPr>
            <w:r>
              <w:rPr>
                <w:rFonts w:asciiTheme="majorHAnsi" w:hAnsiTheme="majorHAnsi" w:cstheme="majorHAnsi"/>
                <w:sz w:val="22"/>
                <w:szCs w:val="22"/>
              </w:rPr>
              <w:t>1</w:t>
            </w:r>
          </w:p>
        </w:tc>
        <w:tc>
          <w:tcPr>
            <w:tcW w:w="1949" w:type="dxa"/>
            <w:tcMar>
              <w:top w:w="0" w:type="dxa"/>
              <w:left w:w="108" w:type="dxa"/>
              <w:bottom w:w="0" w:type="dxa"/>
              <w:right w:w="108" w:type="dxa"/>
            </w:tcMar>
            <w:hideMark/>
          </w:tcPr>
          <w:p w14:paraId="061A56ED" w14:textId="77777777" w:rsidR="002B316E" w:rsidRPr="00FF1B81" w:rsidRDefault="002B316E" w:rsidP="00D77617">
            <w:pPr>
              <w:rPr>
                <w:rFonts w:asciiTheme="majorHAnsi" w:hAnsiTheme="majorHAnsi" w:cstheme="majorHAnsi"/>
                <w:sz w:val="22"/>
                <w:szCs w:val="22"/>
                <w:lang w:val="en-IN"/>
              </w:rPr>
            </w:pPr>
            <w:r>
              <w:rPr>
                <w:rFonts w:asciiTheme="majorHAnsi" w:hAnsiTheme="majorHAnsi" w:cstheme="majorHAnsi"/>
              </w:rPr>
              <w:t>NA</w:t>
            </w:r>
          </w:p>
        </w:tc>
        <w:tc>
          <w:tcPr>
            <w:tcW w:w="1800" w:type="dxa"/>
            <w:tcMar>
              <w:top w:w="0" w:type="dxa"/>
              <w:left w:w="108" w:type="dxa"/>
              <w:bottom w:w="0" w:type="dxa"/>
              <w:right w:w="108" w:type="dxa"/>
            </w:tcMar>
            <w:hideMark/>
          </w:tcPr>
          <w:p w14:paraId="3B857F3D" w14:textId="77777777" w:rsidR="002B316E" w:rsidRPr="00FF1B81" w:rsidRDefault="002B316E"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c>
          <w:tcPr>
            <w:tcW w:w="1417" w:type="dxa"/>
            <w:tcMar>
              <w:top w:w="0" w:type="dxa"/>
              <w:left w:w="108" w:type="dxa"/>
              <w:bottom w:w="0" w:type="dxa"/>
              <w:right w:w="108" w:type="dxa"/>
            </w:tcMar>
            <w:hideMark/>
          </w:tcPr>
          <w:p w14:paraId="0B6F2965" w14:textId="77777777" w:rsidR="002B316E" w:rsidRPr="00FF1B81" w:rsidRDefault="002B316E" w:rsidP="00D77617">
            <w:pPr>
              <w:rPr>
                <w:rFonts w:asciiTheme="majorHAnsi" w:hAnsiTheme="majorHAnsi" w:cstheme="majorHAnsi"/>
                <w:sz w:val="22"/>
                <w:szCs w:val="22"/>
                <w:lang w:val="en-IN"/>
              </w:rPr>
            </w:pPr>
            <w:r w:rsidRPr="00FF1B81">
              <w:rPr>
                <w:rFonts w:asciiTheme="majorHAnsi" w:hAnsiTheme="majorHAnsi" w:cstheme="majorHAnsi"/>
                <w:sz w:val="22"/>
                <w:szCs w:val="22"/>
              </w:rPr>
              <w:t>NA</w:t>
            </w:r>
          </w:p>
        </w:tc>
      </w:tr>
    </w:tbl>
    <w:p w14:paraId="3940C9A1" w14:textId="77777777" w:rsidR="002B316E" w:rsidRPr="00FF1B81" w:rsidRDefault="002B316E" w:rsidP="002B316E">
      <w:pPr>
        <w:rPr>
          <w:rFonts w:asciiTheme="majorHAnsi" w:hAnsiTheme="majorHAnsi" w:cstheme="majorHAnsi"/>
        </w:rPr>
      </w:pPr>
    </w:p>
    <w:tbl>
      <w:tblPr>
        <w:tblStyle w:val="TableGrid"/>
        <w:tblW w:w="8254" w:type="dxa"/>
        <w:tblInd w:w="411" w:type="dxa"/>
        <w:tblLook w:val="04A0" w:firstRow="1" w:lastRow="0" w:firstColumn="1" w:lastColumn="0" w:noHBand="0" w:noVBand="1"/>
      </w:tblPr>
      <w:tblGrid>
        <w:gridCol w:w="3254"/>
        <w:gridCol w:w="1167"/>
        <w:gridCol w:w="1256"/>
        <w:gridCol w:w="2577"/>
      </w:tblGrid>
      <w:tr w:rsidR="002B316E" w:rsidRPr="00FF1B81" w14:paraId="6C1889CB" w14:textId="77777777" w:rsidTr="00D77617">
        <w:tc>
          <w:tcPr>
            <w:tcW w:w="3254" w:type="dxa"/>
          </w:tcPr>
          <w:p w14:paraId="0583F750"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Field</w:t>
            </w:r>
          </w:p>
        </w:tc>
        <w:tc>
          <w:tcPr>
            <w:tcW w:w="1167" w:type="dxa"/>
          </w:tcPr>
          <w:p w14:paraId="32B37907"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Identifier?</w:t>
            </w:r>
          </w:p>
        </w:tc>
        <w:tc>
          <w:tcPr>
            <w:tcW w:w="1256" w:type="dxa"/>
          </w:tcPr>
          <w:p w14:paraId="2A36C787"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Data Type</w:t>
            </w:r>
          </w:p>
        </w:tc>
        <w:tc>
          <w:tcPr>
            <w:tcW w:w="2577" w:type="dxa"/>
          </w:tcPr>
          <w:p w14:paraId="1291528C" w14:textId="77777777" w:rsidR="002B316E" w:rsidRPr="00FF1B81" w:rsidRDefault="002B316E" w:rsidP="00D77617">
            <w:pPr>
              <w:rPr>
                <w:rFonts w:asciiTheme="majorHAnsi" w:hAnsiTheme="majorHAnsi" w:cstheme="majorHAnsi"/>
                <w:b/>
                <w:bCs/>
                <w:sz w:val="22"/>
                <w:szCs w:val="22"/>
              </w:rPr>
            </w:pPr>
            <w:r w:rsidRPr="00FF1B81">
              <w:rPr>
                <w:rFonts w:asciiTheme="majorHAnsi" w:hAnsiTheme="majorHAnsi" w:cstheme="majorHAnsi"/>
                <w:b/>
                <w:bCs/>
                <w:sz w:val="22"/>
                <w:szCs w:val="22"/>
              </w:rPr>
              <w:t>Description</w:t>
            </w:r>
          </w:p>
        </w:tc>
      </w:tr>
      <w:tr w:rsidR="002B316E" w:rsidRPr="00FF1B81" w14:paraId="7135BA06" w14:textId="77777777" w:rsidTr="00D77617">
        <w:tc>
          <w:tcPr>
            <w:tcW w:w="3254" w:type="dxa"/>
          </w:tcPr>
          <w:p w14:paraId="046B0EC9" w14:textId="77777777" w:rsidR="002B316E" w:rsidRDefault="002B316E" w:rsidP="00D77617">
            <w:pPr>
              <w:rPr>
                <w:color w:val="000000"/>
              </w:rPr>
            </w:pPr>
            <w:r>
              <w:rPr>
                <w:color w:val="000000"/>
              </w:rPr>
              <w:t>ASSET_TYPE_NAME</w:t>
            </w:r>
          </w:p>
        </w:tc>
        <w:tc>
          <w:tcPr>
            <w:tcW w:w="1167" w:type="dxa"/>
          </w:tcPr>
          <w:p w14:paraId="1A22E700" w14:textId="77777777" w:rsidR="002B316E" w:rsidRDefault="002B316E" w:rsidP="00D77617">
            <w:pPr>
              <w:rPr>
                <w:color w:val="000000"/>
              </w:rPr>
            </w:pPr>
          </w:p>
        </w:tc>
        <w:tc>
          <w:tcPr>
            <w:tcW w:w="1256" w:type="dxa"/>
          </w:tcPr>
          <w:p w14:paraId="4804A465" w14:textId="77777777" w:rsidR="002B316E" w:rsidRDefault="002B316E" w:rsidP="00D77617">
            <w:pPr>
              <w:rPr>
                <w:color w:val="000000"/>
              </w:rPr>
            </w:pPr>
            <w:r>
              <w:rPr>
                <w:color w:val="000000"/>
              </w:rPr>
              <w:t>String</w:t>
            </w:r>
          </w:p>
        </w:tc>
        <w:tc>
          <w:tcPr>
            <w:tcW w:w="2577" w:type="dxa"/>
          </w:tcPr>
          <w:p w14:paraId="752395C6" w14:textId="77777777" w:rsidR="002B316E" w:rsidRDefault="002B316E" w:rsidP="00D77617">
            <w:pPr>
              <w:rPr>
                <w:color w:val="000000"/>
              </w:rPr>
            </w:pPr>
            <w:r>
              <w:rPr>
                <w:color w:val="000000"/>
              </w:rPr>
              <w:t>Asset Type at specific level e.g. Rule, Data Element, etc.</w:t>
            </w:r>
          </w:p>
        </w:tc>
      </w:tr>
      <w:tr w:rsidR="002B316E" w:rsidRPr="00FF1B81" w14:paraId="235B809E" w14:textId="77777777" w:rsidTr="00D77617">
        <w:tc>
          <w:tcPr>
            <w:tcW w:w="3254" w:type="dxa"/>
          </w:tcPr>
          <w:p w14:paraId="352E6401" w14:textId="77777777" w:rsidR="002B316E" w:rsidRDefault="002B316E" w:rsidP="00D77617">
            <w:pPr>
              <w:rPr>
                <w:color w:val="000000"/>
              </w:rPr>
            </w:pPr>
            <w:r>
              <w:rPr>
                <w:color w:val="000000"/>
              </w:rPr>
              <w:t>ASSET_TYPE_UID</w:t>
            </w:r>
          </w:p>
        </w:tc>
        <w:tc>
          <w:tcPr>
            <w:tcW w:w="1167" w:type="dxa"/>
          </w:tcPr>
          <w:p w14:paraId="4FBF3C86" w14:textId="77777777" w:rsidR="002B316E" w:rsidRPr="00296A6B" w:rsidRDefault="002B316E" w:rsidP="00D77617">
            <w:pPr>
              <w:rPr>
                <w:color w:val="000000"/>
              </w:rPr>
            </w:pPr>
          </w:p>
        </w:tc>
        <w:tc>
          <w:tcPr>
            <w:tcW w:w="1256" w:type="dxa"/>
          </w:tcPr>
          <w:p w14:paraId="7681C96D" w14:textId="77777777" w:rsidR="002B316E" w:rsidRPr="00296A6B" w:rsidRDefault="002B316E" w:rsidP="00D77617">
            <w:pPr>
              <w:rPr>
                <w:color w:val="000000"/>
              </w:rPr>
            </w:pPr>
            <w:r>
              <w:rPr>
                <w:color w:val="000000"/>
              </w:rPr>
              <w:t>String</w:t>
            </w:r>
          </w:p>
        </w:tc>
        <w:tc>
          <w:tcPr>
            <w:tcW w:w="2577" w:type="dxa"/>
          </w:tcPr>
          <w:p w14:paraId="6C195840" w14:textId="77777777" w:rsidR="002B316E" w:rsidRDefault="002B316E" w:rsidP="00D77617">
            <w:pPr>
              <w:rPr>
                <w:color w:val="000000"/>
              </w:rPr>
            </w:pPr>
            <w:r>
              <w:rPr>
                <w:color w:val="000000"/>
              </w:rPr>
              <w:t>Asset Type UID at specific level</w:t>
            </w:r>
          </w:p>
        </w:tc>
      </w:tr>
      <w:tr w:rsidR="002B316E" w:rsidRPr="00FF1B81" w14:paraId="52DA0B4A" w14:textId="77777777" w:rsidTr="00D77617">
        <w:tc>
          <w:tcPr>
            <w:tcW w:w="3254" w:type="dxa"/>
          </w:tcPr>
          <w:p w14:paraId="0862007F" w14:textId="77777777" w:rsidR="002B316E" w:rsidRDefault="002B316E" w:rsidP="00D77617">
            <w:pPr>
              <w:rPr>
                <w:color w:val="000000"/>
              </w:rPr>
            </w:pPr>
            <w:r>
              <w:rPr>
                <w:color w:val="000000"/>
              </w:rPr>
              <w:t>ASSET_NAME</w:t>
            </w:r>
          </w:p>
        </w:tc>
        <w:tc>
          <w:tcPr>
            <w:tcW w:w="1167" w:type="dxa"/>
          </w:tcPr>
          <w:p w14:paraId="32B9CC79" w14:textId="77777777" w:rsidR="002B316E" w:rsidRDefault="002B316E" w:rsidP="00D77617">
            <w:pPr>
              <w:rPr>
                <w:color w:val="000000"/>
              </w:rPr>
            </w:pPr>
          </w:p>
        </w:tc>
        <w:tc>
          <w:tcPr>
            <w:tcW w:w="1256" w:type="dxa"/>
          </w:tcPr>
          <w:p w14:paraId="1CE60A9C" w14:textId="77777777" w:rsidR="002B316E" w:rsidRDefault="002B316E" w:rsidP="00D77617">
            <w:pPr>
              <w:rPr>
                <w:color w:val="000000"/>
              </w:rPr>
            </w:pPr>
            <w:r>
              <w:rPr>
                <w:color w:val="000000"/>
              </w:rPr>
              <w:t>String</w:t>
            </w:r>
          </w:p>
        </w:tc>
        <w:tc>
          <w:tcPr>
            <w:tcW w:w="2577" w:type="dxa"/>
          </w:tcPr>
          <w:p w14:paraId="4031D58B" w14:textId="77777777" w:rsidR="002B316E" w:rsidRDefault="002B316E" w:rsidP="00D77617">
            <w:pPr>
              <w:rPr>
                <w:color w:val="000000"/>
              </w:rPr>
            </w:pPr>
            <w:r>
              <w:rPr>
                <w:color w:val="000000"/>
              </w:rPr>
              <w:t xml:space="preserve">Asset name at specific level </w:t>
            </w:r>
            <w:r w:rsidRPr="007975A7">
              <w:rPr>
                <w:color w:val="000000"/>
              </w:rPr>
              <w:t>e.g. Birth Date</w:t>
            </w:r>
          </w:p>
        </w:tc>
      </w:tr>
      <w:tr w:rsidR="002B316E" w:rsidRPr="00FF1B81" w14:paraId="316132AD" w14:textId="77777777" w:rsidTr="00D77617">
        <w:tc>
          <w:tcPr>
            <w:tcW w:w="3254" w:type="dxa"/>
          </w:tcPr>
          <w:p w14:paraId="11EFEEE7" w14:textId="77777777" w:rsidR="002B316E" w:rsidRDefault="002B316E" w:rsidP="00D77617">
            <w:pPr>
              <w:rPr>
                <w:color w:val="000000"/>
              </w:rPr>
            </w:pPr>
            <w:r>
              <w:rPr>
                <w:color w:val="000000"/>
              </w:rPr>
              <w:t>ASSET _UID</w:t>
            </w:r>
          </w:p>
        </w:tc>
        <w:tc>
          <w:tcPr>
            <w:tcW w:w="1167" w:type="dxa"/>
          </w:tcPr>
          <w:p w14:paraId="3CACBF4D" w14:textId="77777777" w:rsidR="002B316E" w:rsidRPr="00296A6B" w:rsidRDefault="002B316E" w:rsidP="00D77617">
            <w:pPr>
              <w:rPr>
                <w:color w:val="000000"/>
              </w:rPr>
            </w:pPr>
            <w:r>
              <w:rPr>
                <w:color w:val="000000"/>
              </w:rPr>
              <w:t>Y</w:t>
            </w:r>
          </w:p>
        </w:tc>
        <w:tc>
          <w:tcPr>
            <w:tcW w:w="1256" w:type="dxa"/>
          </w:tcPr>
          <w:p w14:paraId="4A33CD55" w14:textId="77777777" w:rsidR="002B316E" w:rsidRPr="00296A6B" w:rsidRDefault="002B316E" w:rsidP="00D77617">
            <w:pPr>
              <w:rPr>
                <w:color w:val="000000"/>
              </w:rPr>
            </w:pPr>
            <w:r>
              <w:rPr>
                <w:color w:val="000000"/>
              </w:rPr>
              <w:t>String</w:t>
            </w:r>
          </w:p>
        </w:tc>
        <w:tc>
          <w:tcPr>
            <w:tcW w:w="2577" w:type="dxa"/>
          </w:tcPr>
          <w:p w14:paraId="4058FFFC" w14:textId="77777777" w:rsidR="002B316E" w:rsidRDefault="002B316E" w:rsidP="00D77617">
            <w:pPr>
              <w:rPr>
                <w:color w:val="000000"/>
              </w:rPr>
            </w:pPr>
            <w:r>
              <w:rPr>
                <w:color w:val="000000"/>
              </w:rPr>
              <w:t>Asset UID at specific level</w:t>
            </w:r>
          </w:p>
        </w:tc>
      </w:tr>
      <w:tr w:rsidR="002B316E" w:rsidRPr="00FF1B81" w14:paraId="016A4490" w14:textId="77777777" w:rsidTr="00D77617">
        <w:tc>
          <w:tcPr>
            <w:tcW w:w="3254" w:type="dxa"/>
          </w:tcPr>
          <w:p w14:paraId="78E1DF4D" w14:textId="77777777" w:rsidR="002B316E" w:rsidRDefault="002B316E" w:rsidP="00D77617">
            <w:pPr>
              <w:rPr>
                <w:color w:val="000000"/>
              </w:rPr>
            </w:pPr>
            <w:r>
              <w:rPr>
                <w:color w:val="000000"/>
              </w:rPr>
              <w:t>ASSET_CLASS</w:t>
            </w:r>
          </w:p>
        </w:tc>
        <w:tc>
          <w:tcPr>
            <w:tcW w:w="1167" w:type="dxa"/>
          </w:tcPr>
          <w:p w14:paraId="0C407F9E" w14:textId="77777777" w:rsidR="002B316E" w:rsidRDefault="002B316E" w:rsidP="00D77617">
            <w:pPr>
              <w:rPr>
                <w:color w:val="000000"/>
              </w:rPr>
            </w:pPr>
          </w:p>
        </w:tc>
        <w:tc>
          <w:tcPr>
            <w:tcW w:w="1256" w:type="dxa"/>
          </w:tcPr>
          <w:p w14:paraId="216C8094" w14:textId="77777777" w:rsidR="002B316E" w:rsidRDefault="002B316E" w:rsidP="00D77617">
            <w:pPr>
              <w:rPr>
                <w:color w:val="000000"/>
              </w:rPr>
            </w:pPr>
            <w:r>
              <w:rPr>
                <w:color w:val="000000"/>
              </w:rPr>
              <w:t>String</w:t>
            </w:r>
          </w:p>
        </w:tc>
        <w:tc>
          <w:tcPr>
            <w:tcW w:w="2577" w:type="dxa"/>
          </w:tcPr>
          <w:p w14:paraId="5A8D7FBC" w14:textId="77777777" w:rsidR="002B316E" w:rsidRDefault="002B316E" w:rsidP="00D77617">
            <w:pPr>
              <w:rPr>
                <w:color w:val="000000"/>
              </w:rPr>
            </w:pPr>
            <w:r>
              <w:rPr>
                <w:color w:val="000000"/>
              </w:rPr>
              <w:t>Class of the Asset</w:t>
            </w:r>
          </w:p>
        </w:tc>
      </w:tr>
      <w:tr w:rsidR="002B316E" w:rsidRPr="00FF1B81" w14:paraId="65ECAF6F" w14:textId="77777777" w:rsidTr="00D77617">
        <w:tc>
          <w:tcPr>
            <w:tcW w:w="3254" w:type="dxa"/>
          </w:tcPr>
          <w:p w14:paraId="64D5060D" w14:textId="77777777" w:rsidR="002B316E" w:rsidRDefault="002B316E" w:rsidP="00D77617">
            <w:pPr>
              <w:rPr>
                <w:color w:val="000000"/>
              </w:rPr>
            </w:pPr>
            <w:r>
              <w:rPr>
                <w:color w:val="000000"/>
              </w:rPr>
              <w:t>NEXT_ASSET _NAME</w:t>
            </w:r>
          </w:p>
        </w:tc>
        <w:tc>
          <w:tcPr>
            <w:tcW w:w="1167" w:type="dxa"/>
          </w:tcPr>
          <w:p w14:paraId="5B561456" w14:textId="77777777" w:rsidR="002B316E" w:rsidRDefault="002B316E" w:rsidP="00D77617">
            <w:pPr>
              <w:rPr>
                <w:color w:val="000000"/>
              </w:rPr>
            </w:pPr>
          </w:p>
        </w:tc>
        <w:tc>
          <w:tcPr>
            <w:tcW w:w="1256" w:type="dxa"/>
          </w:tcPr>
          <w:p w14:paraId="105716F7" w14:textId="77777777" w:rsidR="002B316E" w:rsidRDefault="002B316E" w:rsidP="00D77617">
            <w:pPr>
              <w:rPr>
                <w:color w:val="000000"/>
              </w:rPr>
            </w:pPr>
            <w:r>
              <w:rPr>
                <w:color w:val="000000"/>
              </w:rPr>
              <w:t>String</w:t>
            </w:r>
          </w:p>
        </w:tc>
        <w:tc>
          <w:tcPr>
            <w:tcW w:w="2577" w:type="dxa"/>
          </w:tcPr>
          <w:p w14:paraId="7818AE89" w14:textId="77777777" w:rsidR="002B316E" w:rsidRDefault="002B316E" w:rsidP="00D77617">
            <w:pPr>
              <w:rPr>
                <w:color w:val="000000"/>
              </w:rPr>
            </w:pPr>
            <w:r>
              <w:rPr>
                <w:color w:val="000000"/>
              </w:rPr>
              <w:t>Asset name at next higher level e.g. Business Term – Birth Date</w:t>
            </w:r>
          </w:p>
        </w:tc>
      </w:tr>
      <w:tr w:rsidR="002B316E" w:rsidRPr="00FF1B81" w14:paraId="166AD432" w14:textId="77777777" w:rsidTr="00D77617">
        <w:tc>
          <w:tcPr>
            <w:tcW w:w="3254" w:type="dxa"/>
          </w:tcPr>
          <w:p w14:paraId="4413244B" w14:textId="77777777" w:rsidR="002B316E" w:rsidRDefault="002B316E" w:rsidP="00D77617">
            <w:pPr>
              <w:rPr>
                <w:color w:val="000000"/>
              </w:rPr>
            </w:pPr>
            <w:r>
              <w:rPr>
                <w:color w:val="000000"/>
              </w:rPr>
              <w:lastRenderedPageBreak/>
              <w:t>NEXT_ASSET _UID</w:t>
            </w:r>
          </w:p>
        </w:tc>
        <w:tc>
          <w:tcPr>
            <w:tcW w:w="1167" w:type="dxa"/>
          </w:tcPr>
          <w:p w14:paraId="2D642B76" w14:textId="77777777" w:rsidR="002B316E" w:rsidRPr="00296A6B" w:rsidRDefault="002B316E" w:rsidP="00D77617">
            <w:pPr>
              <w:rPr>
                <w:color w:val="000000"/>
              </w:rPr>
            </w:pPr>
            <w:r>
              <w:rPr>
                <w:color w:val="000000"/>
              </w:rPr>
              <w:t>Y</w:t>
            </w:r>
          </w:p>
        </w:tc>
        <w:tc>
          <w:tcPr>
            <w:tcW w:w="1256" w:type="dxa"/>
          </w:tcPr>
          <w:p w14:paraId="76E41C04" w14:textId="77777777" w:rsidR="002B316E" w:rsidRPr="00296A6B" w:rsidRDefault="002B316E" w:rsidP="00D77617">
            <w:pPr>
              <w:rPr>
                <w:color w:val="000000"/>
              </w:rPr>
            </w:pPr>
            <w:r>
              <w:rPr>
                <w:color w:val="000000"/>
              </w:rPr>
              <w:t>String</w:t>
            </w:r>
          </w:p>
        </w:tc>
        <w:tc>
          <w:tcPr>
            <w:tcW w:w="2577" w:type="dxa"/>
          </w:tcPr>
          <w:p w14:paraId="2813B09A" w14:textId="77777777" w:rsidR="002B316E" w:rsidRDefault="002B316E" w:rsidP="00D77617">
            <w:pPr>
              <w:rPr>
                <w:color w:val="000000"/>
              </w:rPr>
            </w:pPr>
            <w:r>
              <w:rPr>
                <w:color w:val="000000"/>
              </w:rPr>
              <w:t>Asset UID at next higher level; Will be Null at the top</w:t>
            </w:r>
          </w:p>
        </w:tc>
      </w:tr>
      <w:tr w:rsidR="002B316E" w14:paraId="2DA77010" w14:textId="77777777" w:rsidTr="00D77617">
        <w:tc>
          <w:tcPr>
            <w:tcW w:w="3254" w:type="dxa"/>
          </w:tcPr>
          <w:p w14:paraId="1B5B4A3F" w14:textId="77777777" w:rsidR="002B316E" w:rsidRDefault="002B316E" w:rsidP="00D77617">
            <w:pPr>
              <w:rPr>
                <w:color w:val="000000"/>
              </w:rPr>
            </w:pPr>
            <w:r>
              <w:rPr>
                <w:color w:val="000000"/>
              </w:rPr>
              <w:t>NEXT_ASSET_TYPE_NAME</w:t>
            </w:r>
          </w:p>
        </w:tc>
        <w:tc>
          <w:tcPr>
            <w:tcW w:w="1167" w:type="dxa"/>
          </w:tcPr>
          <w:p w14:paraId="183C22B0" w14:textId="77777777" w:rsidR="002B316E" w:rsidRDefault="002B316E" w:rsidP="00D77617">
            <w:pPr>
              <w:rPr>
                <w:color w:val="000000"/>
              </w:rPr>
            </w:pPr>
          </w:p>
        </w:tc>
        <w:tc>
          <w:tcPr>
            <w:tcW w:w="1256" w:type="dxa"/>
          </w:tcPr>
          <w:p w14:paraId="560B7E92" w14:textId="77777777" w:rsidR="002B316E" w:rsidRDefault="002B316E" w:rsidP="00D77617">
            <w:pPr>
              <w:rPr>
                <w:color w:val="000000"/>
              </w:rPr>
            </w:pPr>
            <w:r>
              <w:rPr>
                <w:color w:val="000000"/>
              </w:rPr>
              <w:t>String</w:t>
            </w:r>
          </w:p>
        </w:tc>
        <w:tc>
          <w:tcPr>
            <w:tcW w:w="2577" w:type="dxa"/>
          </w:tcPr>
          <w:p w14:paraId="12038F91" w14:textId="77777777" w:rsidR="002B316E" w:rsidRDefault="002B316E" w:rsidP="00D77617">
            <w:pPr>
              <w:rPr>
                <w:color w:val="000000"/>
              </w:rPr>
            </w:pPr>
            <w:r>
              <w:rPr>
                <w:color w:val="000000"/>
              </w:rPr>
              <w:t>Asset Type at specific level e.g. Rule, Data Element, etc.</w:t>
            </w:r>
          </w:p>
        </w:tc>
      </w:tr>
      <w:tr w:rsidR="002B316E" w14:paraId="43A98CA4" w14:textId="77777777" w:rsidTr="00D77617">
        <w:tc>
          <w:tcPr>
            <w:tcW w:w="3254" w:type="dxa"/>
          </w:tcPr>
          <w:p w14:paraId="0B82ED1C" w14:textId="77777777" w:rsidR="002B316E" w:rsidRDefault="002B316E" w:rsidP="00D77617">
            <w:pPr>
              <w:rPr>
                <w:color w:val="000000"/>
              </w:rPr>
            </w:pPr>
            <w:r>
              <w:rPr>
                <w:color w:val="000000"/>
              </w:rPr>
              <w:t>NEXT_ASSET_CLASS</w:t>
            </w:r>
          </w:p>
        </w:tc>
        <w:tc>
          <w:tcPr>
            <w:tcW w:w="1167" w:type="dxa"/>
          </w:tcPr>
          <w:p w14:paraId="38CEEFBD" w14:textId="77777777" w:rsidR="002B316E" w:rsidRDefault="002B316E" w:rsidP="00D77617">
            <w:pPr>
              <w:rPr>
                <w:color w:val="000000"/>
              </w:rPr>
            </w:pPr>
          </w:p>
        </w:tc>
        <w:tc>
          <w:tcPr>
            <w:tcW w:w="1256" w:type="dxa"/>
          </w:tcPr>
          <w:p w14:paraId="75CFF1B6" w14:textId="77777777" w:rsidR="002B316E" w:rsidRDefault="002B316E" w:rsidP="00D77617">
            <w:pPr>
              <w:rPr>
                <w:color w:val="000000"/>
              </w:rPr>
            </w:pPr>
            <w:r>
              <w:rPr>
                <w:color w:val="000000"/>
              </w:rPr>
              <w:t>String</w:t>
            </w:r>
          </w:p>
        </w:tc>
        <w:tc>
          <w:tcPr>
            <w:tcW w:w="2577" w:type="dxa"/>
          </w:tcPr>
          <w:p w14:paraId="4578BAF8" w14:textId="77777777" w:rsidR="002B316E" w:rsidRDefault="002B316E" w:rsidP="00D77617">
            <w:pPr>
              <w:rPr>
                <w:color w:val="000000"/>
              </w:rPr>
            </w:pPr>
            <w:r>
              <w:rPr>
                <w:color w:val="000000"/>
              </w:rPr>
              <w:t>Class of Asset</w:t>
            </w:r>
          </w:p>
        </w:tc>
      </w:tr>
      <w:tr w:rsidR="002B316E" w:rsidRPr="00FF1B81" w14:paraId="1160DEDF" w14:textId="77777777" w:rsidTr="00D77617">
        <w:tc>
          <w:tcPr>
            <w:tcW w:w="3254" w:type="dxa"/>
          </w:tcPr>
          <w:p w14:paraId="5A855388" w14:textId="77777777" w:rsidR="002B316E" w:rsidRDefault="002B316E" w:rsidP="00D77617">
            <w:pPr>
              <w:rPr>
                <w:color w:val="000000"/>
              </w:rPr>
            </w:pPr>
            <w:r>
              <w:rPr>
                <w:color w:val="000000"/>
              </w:rPr>
              <w:t>PREDICATE _NAME</w:t>
            </w:r>
          </w:p>
        </w:tc>
        <w:tc>
          <w:tcPr>
            <w:tcW w:w="1167" w:type="dxa"/>
          </w:tcPr>
          <w:p w14:paraId="47E26E15" w14:textId="77777777" w:rsidR="002B316E" w:rsidRDefault="002B316E" w:rsidP="00D77617">
            <w:pPr>
              <w:rPr>
                <w:color w:val="000000"/>
              </w:rPr>
            </w:pPr>
          </w:p>
        </w:tc>
        <w:tc>
          <w:tcPr>
            <w:tcW w:w="1256" w:type="dxa"/>
          </w:tcPr>
          <w:p w14:paraId="54A60820" w14:textId="77777777" w:rsidR="002B316E" w:rsidRDefault="002B316E" w:rsidP="00D77617">
            <w:pPr>
              <w:rPr>
                <w:color w:val="000000"/>
              </w:rPr>
            </w:pPr>
            <w:r>
              <w:rPr>
                <w:color w:val="000000"/>
              </w:rPr>
              <w:t>String</w:t>
            </w:r>
          </w:p>
        </w:tc>
        <w:tc>
          <w:tcPr>
            <w:tcW w:w="2577" w:type="dxa"/>
          </w:tcPr>
          <w:p w14:paraId="00928E11" w14:textId="77777777" w:rsidR="002B316E" w:rsidRDefault="002B316E" w:rsidP="00D77617">
            <w:pPr>
              <w:rPr>
                <w:color w:val="000000"/>
              </w:rPr>
            </w:pPr>
            <w:r>
              <w:rPr>
                <w:color w:val="000000"/>
              </w:rPr>
              <w:t xml:space="preserve">Associated predicate name e.g. </w:t>
            </w:r>
            <w:r w:rsidRPr="009A242E">
              <w:rPr>
                <w:color w:val="000000"/>
              </w:rPr>
              <w:t>IGX Has Field</w:t>
            </w:r>
          </w:p>
        </w:tc>
      </w:tr>
      <w:tr w:rsidR="002B316E" w:rsidRPr="00FF1B81" w14:paraId="7BAB6C47" w14:textId="77777777" w:rsidTr="00D77617">
        <w:tc>
          <w:tcPr>
            <w:tcW w:w="3254" w:type="dxa"/>
          </w:tcPr>
          <w:p w14:paraId="4C52C96F" w14:textId="77777777" w:rsidR="002B316E" w:rsidRDefault="002B316E" w:rsidP="00D77617">
            <w:pPr>
              <w:rPr>
                <w:color w:val="000000"/>
              </w:rPr>
            </w:pPr>
            <w:r>
              <w:rPr>
                <w:color w:val="000000"/>
              </w:rPr>
              <w:t>PREDICATE _UID</w:t>
            </w:r>
          </w:p>
        </w:tc>
        <w:tc>
          <w:tcPr>
            <w:tcW w:w="1167" w:type="dxa"/>
          </w:tcPr>
          <w:p w14:paraId="1F06840D" w14:textId="77777777" w:rsidR="002B316E" w:rsidRPr="00296A6B" w:rsidRDefault="002B316E" w:rsidP="00D77617">
            <w:pPr>
              <w:rPr>
                <w:color w:val="000000"/>
              </w:rPr>
            </w:pPr>
            <w:r>
              <w:rPr>
                <w:color w:val="000000"/>
              </w:rPr>
              <w:t>Y</w:t>
            </w:r>
          </w:p>
        </w:tc>
        <w:tc>
          <w:tcPr>
            <w:tcW w:w="1256" w:type="dxa"/>
          </w:tcPr>
          <w:p w14:paraId="5804A4E9" w14:textId="77777777" w:rsidR="002B316E" w:rsidRPr="00296A6B" w:rsidRDefault="002B316E" w:rsidP="00D77617">
            <w:pPr>
              <w:rPr>
                <w:color w:val="000000"/>
              </w:rPr>
            </w:pPr>
            <w:r>
              <w:rPr>
                <w:color w:val="000000"/>
              </w:rPr>
              <w:t>String</w:t>
            </w:r>
          </w:p>
        </w:tc>
        <w:tc>
          <w:tcPr>
            <w:tcW w:w="2577" w:type="dxa"/>
          </w:tcPr>
          <w:p w14:paraId="453775B5" w14:textId="77777777" w:rsidR="002B316E" w:rsidRDefault="002B316E" w:rsidP="00D77617">
            <w:pPr>
              <w:rPr>
                <w:color w:val="000000"/>
              </w:rPr>
            </w:pPr>
            <w:r>
              <w:rPr>
                <w:color w:val="000000"/>
              </w:rPr>
              <w:t>Predicate UID</w:t>
            </w:r>
          </w:p>
        </w:tc>
      </w:tr>
      <w:tr w:rsidR="002B316E" w:rsidRPr="00FF1B81" w14:paraId="21BAE2D7" w14:textId="77777777" w:rsidTr="00D77617">
        <w:tc>
          <w:tcPr>
            <w:tcW w:w="3254" w:type="dxa"/>
          </w:tcPr>
          <w:p w14:paraId="7A65E397" w14:textId="77777777" w:rsidR="002B316E" w:rsidRDefault="002B316E" w:rsidP="00D77617">
            <w:pPr>
              <w:rPr>
                <w:color w:val="000000"/>
              </w:rPr>
            </w:pPr>
            <w:r>
              <w:rPr>
                <w:color w:val="000000"/>
              </w:rPr>
              <w:t>WEIGHTAGE</w:t>
            </w:r>
          </w:p>
        </w:tc>
        <w:tc>
          <w:tcPr>
            <w:tcW w:w="1167" w:type="dxa"/>
          </w:tcPr>
          <w:p w14:paraId="31D9052D" w14:textId="77777777" w:rsidR="002B316E" w:rsidRDefault="002B316E" w:rsidP="00D77617">
            <w:pPr>
              <w:rPr>
                <w:color w:val="000000"/>
              </w:rPr>
            </w:pPr>
          </w:p>
        </w:tc>
        <w:tc>
          <w:tcPr>
            <w:tcW w:w="1256" w:type="dxa"/>
          </w:tcPr>
          <w:p w14:paraId="6DA869C9" w14:textId="77777777" w:rsidR="002B316E" w:rsidRDefault="002B316E" w:rsidP="00D77617">
            <w:pPr>
              <w:rPr>
                <w:color w:val="000000"/>
              </w:rPr>
            </w:pPr>
            <w:r>
              <w:rPr>
                <w:color w:val="000000"/>
              </w:rPr>
              <w:t>Decimal</w:t>
            </w:r>
          </w:p>
        </w:tc>
        <w:tc>
          <w:tcPr>
            <w:tcW w:w="2577" w:type="dxa"/>
          </w:tcPr>
          <w:p w14:paraId="70EF2712" w14:textId="77777777" w:rsidR="002B316E" w:rsidRDefault="002B316E" w:rsidP="00D77617">
            <w:pPr>
              <w:rPr>
                <w:color w:val="000000"/>
              </w:rPr>
            </w:pPr>
            <w:r>
              <w:rPr>
                <w:color w:val="000000"/>
              </w:rPr>
              <w:t>Weightage; Defaults to 1</w:t>
            </w:r>
          </w:p>
        </w:tc>
      </w:tr>
      <w:tr w:rsidR="002B316E" w:rsidRPr="00FF1B81" w14:paraId="092162EA" w14:textId="77777777" w:rsidTr="00D77617">
        <w:tc>
          <w:tcPr>
            <w:tcW w:w="3254" w:type="dxa"/>
          </w:tcPr>
          <w:p w14:paraId="199D0AFB" w14:textId="77777777" w:rsidR="002B316E" w:rsidRDefault="002B316E" w:rsidP="00D77617">
            <w:pPr>
              <w:rPr>
                <w:color w:val="000000"/>
              </w:rPr>
            </w:pPr>
            <w:r>
              <w:rPr>
                <w:color w:val="000000"/>
              </w:rPr>
              <w:t>HIERARCHY</w:t>
            </w:r>
          </w:p>
        </w:tc>
        <w:tc>
          <w:tcPr>
            <w:tcW w:w="1167" w:type="dxa"/>
          </w:tcPr>
          <w:p w14:paraId="38BAED7D" w14:textId="77777777" w:rsidR="002B316E" w:rsidRDefault="002B316E" w:rsidP="00D77617">
            <w:pPr>
              <w:rPr>
                <w:color w:val="000000"/>
              </w:rPr>
            </w:pPr>
            <w:r>
              <w:rPr>
                <w:color w:val="000000"/>
              </w:rPr>
              <w:t>Y</w:t>
            </w:r>
          </w:p>
        </w:tc>
        <w:tc>
          <w:tcPr>
            <w:tcW w:w="1256" w:type="dxa"/>
          </w:tcPr>
          <w:p w14:paraId="7635B7FD" w14:textId="77777777" w:rsidR="002B316E" w:rsidRDefault="002B316E" w:rsidP="00D77617">
            <w:pPr>
              <w:rPr>
                <w:color w:val="000000"/>
              </w:rPr>
            </w:pPr>
            <w:r>
              <w:rPr>
                <w:color w:val="000000"/>
              </w:rPr>
              <w:t>String</w:t>
            </w:r>
          </w:p>
        </w:tc>
        <w:tc>
          <w:tcPr>
            <w:tcW w:w="2577" w:type="dxa"/>
          </w:tcPr>
          <w:p w14:paraId="05E04E1D" w14:textId="77777777" w:rsidR="002B316E" w:rsidRDefault="002B316E" w:rsidP="00D77617">
            <w:pPr>
              <w:rPr>
                <w:color w:val="000000"/>
              </w:rPr>
            </w:pPr>
            <w:r>
              <w:rPr>
                <w:color w:val="000000"/>
              </w:rPr>
              <w:t>Identifier for specific Hierarchy e.g. 1, 2, 1a, 1b etc. Defaults to 1.</w:t>
            </w:r>
          </w:p>
        </w:tc>
      </w:tr>
      <w:tr w:rsidR="002B316E" w:rsidRPr="00BD0BEE" w14:paraId="1B13142A" w14:textId="77777777" w:rsidTr="00D77617">
        <w:tc>
          <w:tcPr>
            <w:tcW w:w="3254" w:type="dxa"/>
          </w:tcPr>
          <w:p w14:paraId="60DC5D35" w14:textId="77777777" w:rsidR="002B316E" w:rsidRPr="0061408C" w:rsidRDefault="002B316E" w:rsidP="00D77617">
            <w:pPr>
              <w:rPr>
                <w:color w:val="000000"/>
              </w:rPr>
            </w:pPr>
            <w:r w:rsidRPr="0061408C">
              <w:rPr>
                <w:color w:val="000000"/>
              </w:rPr>
              <w:t>D3S_PROCESS_ID</w:t>
            </w:r>
          </w:p>
        </w:tc>
        <w:tc>
          <w:tcPr>
            <w:tcW w:w="1167" w:type="dxa"/>
          </w:tcPr>
          <w:p w14:paraId="00F0AEEC" w14:textId="77777777" w:rsidR="002B316E" w:rsidRPr="0061408C" w:rsidRDefault="002B316E" w:rsidP="00D77617">
            <w:pPr>
              <w:rPr>
                <w:color w:val="000000"/>
              </w:rPr>
            </w:pPr>
          </w:p>
        </w:tc>
        <w:tc>
          <w:tcPr>
            <w:tcW w:w="1256" w:type="dxa"/>
          </w:tcPr>
          <w:p w14:paraId="2C734018" w14:textId="77777777" w:rsidR="002B316E" w:rsidRPr="0061408C" w:rsidRDefault="002B316E" w:rsidP="00D77617">
            <w:pPr>
              <w:rPr>
                <w:color w:val="000000"/>
              </w:rPr>
            </w:pPr>
            <w:r w:rsidRPr="0061408C">
              <w:rPr>
                <w:color w:val="000000"/>
              </w:rPr>
              <w:t>String</w:t>
            </w:r>
          </w:p>
        </w:tc>
        <w:tc>
          <w:tcPr>
            <w:tcW w:w="2577" w:type="dxa"/>
          </w:tcPr>
          <w:p w14:paraId="5C6EA093" w14:textId="77777777" w:rsidR="002B316E" w:rsidRPr="0061408C" w:rsidRDefault="002B316E" w:rsidP="00D77617">
            <w:pPr>
              <w:rPr>
                <w:color w:val="000000"/>
              </w:rPr>
            </w:pPr>
            <w:r w:rsidRPr="0061408C">
              <w:rPr>
                <w:color w:val="000000"/>
              </w:rPr>
              <w:t>Populate runtime PM Process Id</w:t>
            </w:r>
          </w:p>
        </w:tc>
      </w:tr>
      <w:tr w:rsidR="002B316E" w:rsidRPr="00FF1B81" w14:paraId="5E8E35AB" w14:textId="77777777" w:rsidTr="00D77617">
        <w:tc>
          <w:tcPr>
            <w:tcW w:w="3254" w:type="dxa"/>
          </w:tcPr>
          <w:p w14:paraId="45F94881" w14:textId="77777777" w:rsidR="002B316E" w:rsidRPr="0061408C" w:rsidRDefault="002B316E" w:rsidP="00D77617">
            <w:pPr>
              <w:rPr>
                <w:color w:val="000000"/>
              </w:rPr>
            </w:pPr>
            <w:r w:rsidRPr="0061408C">
              <w:rPr>
                <w:color w:val="000000"/>
              </w:rPr>
              <w:t>D3S_WORK_ID</w:t>
            </w:r>
          </w:p>
        </w:tc>
        <w:tc>
          <w:tcPr>
            <w:tcW w:w="1167" w:type="dxa"/>
          </w:tcPr>
          <w:p w14:paraId="075F4E04" w14:textId="77777777" w:rsidR="002B316E" w:rsidRPr="0061408C" w:rsidRDefault="002B316E" w:rsidP="00D77617">
            <w:pPr>
              <w:rPr>
                <w:color w:val="000000"/>
              </w:rPr>
            </w:pPr>
          </w:p>
        </w:tc>
        <w:tc>
          <w:tcPr>
            <w:tcW w:w="1256" w:type="dxa"/>
          </w:tcPr>
          <w:p w14:paraId="6E409810" w14:textId="77777777" w:rsidR="002B316E" w:rsidRPr="0061408C" w:rsidRDefault="002B316E" w:rsidP="00D77617">
            <w:pPr>
              <w:rPr>
                <w:color w:val="000000"/>
              </w:rPr>
            </w:pPr>
            <w:r w:rsidRPr="0061408C">
              <w:rPr>
                <w:color w:val="000000"/>
              </w:rPr>
              <w:t>String</w:t>
            </w:r>
          </w:p>
        </w:tc>
        <w:tc>
          <w:tcPr>
            <w:tcW w:w="2577" w:type="dxa"/>
          </w:tcPr>
          <w:p w14:paraId="3F1688E3" w14:textId="77777777" w:rsidR="002B316E" w:rsidRPr="0061408C" w:rsidRDefault="002B316E" w:rsidP="00D77617">
            <w:pPr>
              <w:rPr>
                <w:color w:val="000000"/>
              </w:rPr>
            </w:pPr>
            <w:r w:rsidRPr="0061408C">
              <w:rPr>
                <w:color w:val="000000"/>
              </w:rPr>
              <w:t>For each execution, Work Id will be same for all records</w:t>
            </w:r>
          </w:p>
        </w:tc>
      </w:tr>
      <w:tr w:rsidR="002B316E" w:rsidRPr="00BD0BEE" w14:paraId="31100DBA" w14:textId="77777777" w:rsidTr="00D77617">
        <w:tc>
          <w:tcPr>
            <w:tcW w:w="3254" w:type="dxa"/>
          </w:tcPr>
          <w:p w14:paraId="10ADCCB9" w14:textId="77777777" w:rsidR="002B316E" w:rsidRPr="0061408C" w:rsidRDefault="002B316E" w:rsidP="00D77617">
            <w:pPr>
              <w:rPr>
                <w:color w:val="000000"/>
              </w:rPr>
            </w:pPr>
            <w:r w:rsidRPr="0061408C">
              <w:rPr>
                <w:color w:val="000000"/>
              </w:rPr>
              <w:t>D3S_RECORD_ID</w:t>
            </w:r>
          </w:p>
        </w:tc>
        <w:tc>
          <w:tcPr>
            <w:tcW w:w="1167" w:type="dxa"/>
          </w:tcPr>
          <w:p w14:paraId="76938263" w14:textId="77777777" w:rsidR="002B316E" w:rsidRPr="0061408C" w:rsidRDefault="002B316E" w:rsidP="00D77617">
            <w:pPr>
              <w:rPr>
                <w:color w:val="000000"/>
              </w:rPr>
            </w:pPr>
          </w:p>
        </w:tc>
        <w:tc>
          <w:tcPr>
            <w:tcW w:w="1256" w:type="dxa"/>
          </w:tcPr>
          <w:p w14:paraId="13FDFE1D" w14:textId="77777777" w:rsidR="002B316E" w:rsidRPr="0061408C" w:rsidRDefault="002B316E" w:rsidP="00D77617">
            <w:pPr>
              <w:rPr>
                <w:color w:val="000000"/>
              </w:rPr>
            </w:pPr>
            <w:r w:rsidRPr="0061408C">
              <w:rPr>
                <w:color w:val="000000"/>
              </w:rPr>
              <w:t>String</w:t>
            </w:r>
          </w:p>
        </w:tc>
        <w:tc>
          <w:tcPr>
            <w:tcW w:w="2577" w:type="dxa"/>
          </w:tcPr>
          <w:p w14:paraId="120A529D" w14:textId="77777777" w:rsidR="002B316E" w:rsidRPr="0061408C" w:rsidRDefault="002B316E" w:rsidP="00D77617">
            <w:pPr>
              <w:rPr>
                <w:color w:val="000000"/>
              </w:rPr>
            </w:pPr>
            <w:r w:rsidRPr="0061408C">
              <w:rPr>
                <w:color w:val="000000"/>
              </w:rPr>
              <w:t>UUID; Unique for each record</w:t>
            </w:r>
          </w:p>
        </w:tc>
      </w:tr>
      <w:tr w:rsidR="002B316E" w:rsidRPr="00BD0BEE" w14:paraId="29AC7BC7" w14:textId="77777777" w:rsidTr="00D77617">
        <w:tc>
          <w:tcPr>
            <w:tcW w:w="3254" w:type="dxa"/>
          </w:tcPr>
          <w:p w14:paraId="4FEB775B" w14:textId="77777777" w:rsidR="002B316E" w:rsidRPr="0061408C" w:rsidRDefault="002B316E" w:rsidP="00D77617">
            <w:pPr>
              <w:rPr>
                <w:color w:val="000000"/>
              </w:rPr>
            </w:pPr>
            <w:r w:rsidRPr="0061408C">
              <w:rPr>
                <w:color w:val="000000"/>
              </w:rPr>
              <w:t>D3S_SYSTEM_CREATED_TS</w:t>
            </w:r>
          </w:p>
        </w:tc>
        <w:tc>
          <w:tcPr>
            <w:tcW w:w="1167" w:type="dxa"/>
          </w:tcPr>
          <w:p w14:paraId="174EAF49" w14:textId="77777777" w:rsidR="002B316E" w:rsidRPr="0061408C" w:rsidRDefault="002B316E" w:rsidP="00D77617">
            <w:pPr>
              <w:rPr>
                <w:color w:val="000000"/>
              </w:rPr>
            </w:pPr>
          </w:p>
        </w:tc>
        <w:tc>
          <w:tcPr>
            <w:tcW w:w="1256" w:type="dxa"/>
          </w:tcPr>
          <w:p w14:paraId="40A73319" w14:textId="77777777" w:rsidR="002B316E" w:rsidRPr="0061408C" w:rsidRDefault="002B316E" w:rsidP="00D77617">
            <w:pPr>
              <w:rPr>
                <w:color w:val="000000"/>
              </w:rPr>
            </w:pPr>
            <w:r w:rsidRPr="0061408C">
              <w:rPr>
                <w:color w:val="000000"/>
              </w:rPr>
              <w:t>DateTime</w:t>
            </w:r>
          </w:p>
        </w:tc>
        <w:tc>
          <w:tcPr>
            <w:tcW w:w="2577" w:type="dxa"/>
          </w:tcPr>
          <w:p w14:paraId="69602D08" w14:textId="77777777" w:rsidR="002B316E" w:rsidRPr="0061408C" w:rsidRDefault="002B316E" w:rsidP="00D77617">
            <w:pPr>
              <w:rPr>
                <w:color w:val="000000"/>
              </w:rPr>
            </w:pPr>
            <w:r w:rsidRPr="0061408C">
              <w:rPr>
                <w:color w:val="000000"/>
              </w:rPr>
              <w:t>Date/Time at which record inserted into data store</w:t>
            </w:r>
          </w:p>
        </w:tc>
      </w:tr>
      <w:tr w:rsidR="002B316E" w:rsidRPr="00BD0BEE" w14:paraId="58F14165" w14:textId="77777777" w:rsidTr="00D77617">
        <w:tc>
          <w:tcPr>
            <w:tcW w:w="3254" w:type="dxa"/>
          </w:tcPr>
          <w:p w14:paraId="59153C09" w14:textId="77777777" w:rsidR="002B316E" w:rsidRPr="0061408C" w:rsidRDefault="002B316E" w:rsidP="00D77617">
            <w:pPr>
              <w:rPr>
                <w:color w:val="000000"/>
              </w:rPr>
            </w:pPr>
            <w:r w:rsidRPr="0061408C">
              <w:rPr>
                <w:color w:val="000000"/>
              </w:rPr>
              <w:t>D3S_USER_DEFINED_1</w:t>
            </w:r>
          </w:p>
        </w:tc>
        <w:tc>
          <w:tcPr>
            <w:tcW w:w="1167" w:type="dxa"/>
          </w:tcPr>
          <w:p w14:paraId="1EAD0EB2" w14:textId="77777777" w:rsidR="002B316E" w:rsidRPr="0061408C" w:rsidRDefault="002B316E" w:rsidP="00D77617">
            <w:pPr>
              <w:rPr>
                <w:color w:val="000000"/>
              </w:rPr>
            </w:pPr>
          </w:p>
        </w:tc>
        <w:tc>
          <w:tcPr>
            <w:tcW w:w="1256" w:type="dxa"/>
          </w:tcPr>
          <w:p w14:paraId="70198BF1" w14:textId="77777777" w:rsidR="002B316E" w:rsidRPr="0061408C" w:rsidRDefault="002B316E" w:rsidP="00D77617">
            <w:pPr>
              <w:rPr>
                <w:color w:val="000000"/>
              </w:rPr>
            </w:pPr>
            <w:r w:rsidRPr="0061408C">
              <w:rPr>
                <w:color w:val="000000"/>
              </w:rPr>
              <w:t>Big Integer</w:t>
            </w:r>
          </w:p>
        </w:tc>
        <w:tc>
          <w:tcPr>
            <w:tcW w:w="2577" w:type="dxa"/>
          </w:tcPr>
          <w:p w14:paraId="1F1A8F1E" w14:textId="77777777" w:rsidR="002B316E" w:rsidRPr="0061408C" w:rsidRDefault="002B316E" w:rsidP="00D77617">
            <w:pPr>
              <w:rPr>
                <w:color w:val="000000"/>
              </w:rPr>
            </w:pPr>
            <w:r w:rsidRPr="0061408C">
              <w:rPr>
                <w:color w:val="000000"/>
              </w:rPr>
              <w:t>Spare field</w:t>
            </w:r>
          </w:p>
        </w:tc>
      </w:tr>
      <w:tr w:rsidR="002B316E" w:rsidRPr="00BD0BEE" w14:paraId="58B3CDE3" w14:textId="77777777" w:rsidTr="00D77617">
        <w:tc>
          <w:tcPr>
            <w:tcW w:w="3254" w:type="dxa"/>
          </w:tcPr>
          <w:p w14:paraId="3A66B52E" w14:textId="77777777" w:rsidR="002B316E" w:rsidRPr="0061408C" w:rsidRDefault="002B316E" w:rsidP="00D77617">
            <w:pPr>
              <w:rPr>
                <w:color w:val="000000"/>
              </w:rPr>
            </w:pPr>
            <w:r w:rsidRPr="0061408C">
              <w:rPr>
                <w:color w:val="000000"/>
              </w:rPr>
              <w:t>D3S_USER_DEFINED_2</w:t>
            </w:r>
          </w:p>
        </w:tc>
        <w:tc>
          <w:tcPr>
            <w:tcW w:w="1167" w:type="dxa"/>
          </w:tcPr>
          <w:p w14:paraId="1141785C" w14:textId="77777777" w:rsidR="002B316E" w:rsidRPr="0061408C" w:rsidRDefault="002B316E" w:rsidP="00D77617">
            <w:pPr>
              <w:rPr>
                <w:color w:val="000000"/>
              </w:rPr>
            </w:pPr>
          </w:p>
        </w:tc>
        <w:tc>
          <w:tcPr>
            <w:tcW w:w="1256" w:type="dxa"/>
          </w:tcPr>
          <w:p w14:paraId="17B32250" w14:textId="77777777" w:rsidR="002B316E" w:rsidRPr="0061408C" w:rsidRDefault="002B316E" w:rsidP="00D77617">
            <w:pPr>
              <w:rPr>
                <w:color w:val="000000"/>
              </w:rPr>
            </w:pPr>
            <w:r w:rsidRPr="0061408C">
              <w:rPr>
                <w:color w:val="000000"/>
              </w:rPr>
              <w:t>Big Integer</w:t>
            </w:r>
          </w:p>
        </w:tc>
        <w:tc>
          <w:tcPr>
            <w:tcW w:w="2577" w:type="dxa"/>
          </w:tcPr>
          <w:p w14:paraId="4E381614" w14:textId="77777777" w:rsidR="002B316E" w:rsidRPr="0061408C" w:rsidRDefault="002B316E" w:rsidP="00D77617">
            <w:pPr>
              <w:rPr>
                <w:color w:val="000000"/>
              </w:rPr>
            </w:pPr>
            <w:r w:rsidRPr="0061408C">
              <w:rPr>
                <w:color w:val="000000"/>
              </w:rPr>
              <w:t>Spare field</w:t>
            </w:r>
          </w:p>
        </w:tc>
      </w:tr>
      <w:tr w:rsidR="002B316E" w:rsidRPr="00BD0BEE" w14:paraId="5409C782" w14:textId="77777777" w:rsidTr="00D77617">
        <w:tc>
          <w:tcPr>
            <w:tcW w:w="3254" w:type="dxa"/>
          </w:tcPr>
          <w:p w14:paraId="04EE6864" w14:textId="77777777" w:rsidR="002B316E" w:rsidRPr="0061408C" w:rsidRDefault="002B316E" w:rsidP="00D77617">
            <w:pPr>
              <w:rPr>
                <w:color w:val="000000"/>
              </w:rPr>
            </w:pPr>
            <w:r w:rsidRPr="0061408C">
              <w:rPr>
                <w:color w:val="000000"/>
              </w:rPr>
              <w:t>D3S_USER_DEFINED_3</w:t>
            </w:r>
          </w:p>
        </w:tc>
        <w:tc>
          <w:tcPr>
            <w:tcW w:w="1167" w:type="dxa"/>
          </w:tcPr>
          <w:p w14:paraId="49277F85" w14:textId="77777777" w:rsidR="002B316E" w:rsidRPr="0061408C" w:rsidRDefault="002B316E" w:rsidP="00D77617">
            <w:pPr>
              <w:rPr>
                <w:color w:val="000000"/>
              </w:rPr>
            </w:pPr>
          </w:p>
        </w:tc>
        <w:tc>
          <w:tcPr>
            <w:tcW w:w="1256" w:type="dxa"/>
          </w:tcPr>
          <w:p w14:paraId="0B53FE31" w14:textId="77777777" w:rsidR="002B316E" w:rsidRPr="0061408C" w:rsidRDefault="002B316E" w:rsidP="00D77617">
            <w:pPr>
              <w:rPr>
                <w:color w:val="000000"/>
              </w:rPr>
            </w:pPr>
            <w:r w:rsidRPr="0061408C">
              <w:rPr>
                <w:color w:val="000000"/>
              </w:rPr>
              <w:t>Date</w:t>
            </w:r>
          </w:p>
        </w:tc>
        <w:tc>
          <w:tcPr>
            <w:tcW w:w="2577" w:type="dxa"/>
          </w:tcPr>
          <w:p w14:paraId="304B4E5B" w14:textId="77777777" w:rsidR="002B316E" w:rsidRPr="0061408C" w:rsidRDefault="002B316E" w:rsidP="00D77617">
            <w:pPr>
              <w:rPr>
                <w:color w:val="000000"/>
              </w:rPr>
            </w:pPr>
            <w:r w:rsidRPr="0061408C">
              <w:rPr>
                <w:color w:val="000000"/>
              </w:rPr>
              <w:t>Spare field</w:t>
            </w:r>
          </w:p>
        </w:tc>
      </w:tr>
      <w:tr w:rsidR="002B316E" w:rsidRPr="00BD0BEE" w14:paraId="22F16228" w14:textId="77777777" w:rsidTr="00D77617">
        <w:tc>
          <w:tcPr>
            <w:tcW w:w="3254" w:type="dxa"/>
          </w:tcPr>
          <w:p w14:paraId="1637A6E3" w14:textId="77777777" w:rsidR="002B316E" w:rsidRPr="0061408C" w:rsidRDefault="002B316E" w:rsidP="00D77617">
            <w:pPr>
              <w:rPr>
                <w:color w:val="000000"/>
              </w:rPr>
            </w:pPr>
            <w:r w:rsidRPr="0061408C">
              <w:rPr>
                <w:color w:val="000000"/>
              </w:rPr>
              <w:t>D3S_USER_DEFINED_4</w:t>
            </w:r>
          </w:p>
        </w:tc>
        <w:tc>
          <w:tcPr>
            <w:tcW w:w="1167" w:type="dxa"/>
          </w:tcPr>
          <w:p w14:paraId="700A1214" w14:textId="77777777" w:rsidR="002B316E" w:rsidRPr="0061408C" w:rsidRDefault="002B316E" w:rsidP="00D77617">
            <w:pPr>
              <w:rPr>
                <w:color w:val="000000"/>
              </w:rPr>
            </w:pPr>
          </w:p>
        </w:tc>
        <w:tc>
          <w:tcPr>
            <w:tcW w:w="1256" w:type="dxa"/>
          </w:tcPr>
          <w:p w14:paraId="4D646B45" w14:textId="77777777" w:rsidR="002B316E" w:rsidRPr="0061408C" w:rsidRDefault="002B316E" w:rsidP="00D77617">
            <w:pPr>
              <w:rPr>
                <w:color w:val="000000"/>
              </w:rPr>
            </w:pPr>
            <w:r w:rsidRPr="0061408C">
              <w:rPr>
                <w:color w:val="000000"/>
              </w:rPr>
              <w:t>Date</w:t>
            </w:r>
          </w:p>
        </w:tc>
        <w:tc>
          <w:tcPr>
            <w:tcW w:w="2577" w:type="dxa"/>
          </w:tcPr>
          <w:p w14:paraId="20742663" w14:textId="77777777" w:rsidR="002B316E" w:rsidRPr="0061408C" w:rsidRDefault="002B316E" w:rsidP="00D77617">
            <w:pPr>
              <w:rPr>
                <w:color w:val="000000"/>
              </w:rPr>
            </w:pPr>
            <w:r w:rsidRPr="0061408C">
              <w:rPr>
                <w:color w:val="000000"/>
              </w:rPr>
              <w:t>Spare field</w:t>
            </w:r>
          </w:p>
        </w:tc>
      </w:tr>
      <w:tr w:rsidR="002B316E" w:rsidRPr="00BD0BEE" w14:paraId="03F1241D" w14:textId="77777777" w:rsidTr="00D77617">
        <w:tc>
          <w:tcPr>
            <w:tcW w:w="3254" w:type="dxa"/>
          </w:tcPr>
          <w:p w14:paraId="214F693B" w14:textId="77777777" w:rsidR="002B316E" w:rsidRPr="0061408C" w:rsidRDefault="002B316E" w:rsidP="00D77617">
            <w:pPr>
              <w:rPr>
                <w:color w:val="000000"/>
              </w:rPr>
            </w:pPr>
            <w:r w:rsidRPr="0061408C">
              <w:rPr>
                <w:color w:val="000000"/>
              </w:rPr>
              <w:t>D3S_USER_DEFINED_5</w:t>
            </w:r>
          </w:p>
        </w:tc>
        <w:tc>
          <w:tcPr>
            <w:tcW w:w="1167" w:type="dxa"/>
          </w:tcPr>
          <w:p w14:paraId="7E84C7F5" w14:textId="77777777" w:rsidR="002B316E" w:rsidRPr="0061408C" w:rsidRDefault="002B316E" w:rsidP="00D77617">
            <w:pPr>
              <w:rPr>
                <w:color w:val="000000"/>
              </w:rPr>
            </w:pPr>
          </w:p>
        </w:tc>
        <w:tc>
          <w:tcPr>
            <w:tcW w:w="1256" w:type="dxa"/>
          </w:tcPr>
          <w:p w14:paraId="46F805CD" w14:textId="77777777" w:rsidR="002B316E" w:rsidRPr="0061408C" w:rsidRDefault="002B316E" w:rsidP="00D77617">
            <w:pPr>
              <w:rPr>
                <w:color w:val="000000"/>
              </w:rPr>
            </w:pPr>
            <w:r w:rsidRPr="0061408C">
              <w:rPr>
                <w:color w:val="000000"/>
              </w:rPr>
              <w:t>DateTime</w:t>
            </w:r>
          </w:p>
        </w:tc>
        <w:tc>
          <w:tcPr>
            <w:tcW w:w="2577" w:type="dxa"/>
          </w:tcPr>
          <w:p w14:paraId="340376CB" w14:textId="77777777" w:rsidR="002B316E" w:rsidRPr="0061408C" w:rsidRDefault="002B316E" w:rsidP="00D77617">
            <w:pPr>
              <w:rPr>
                <w:color w:val="000000"/>
              </w:rPr>
            </w:pPr>
            <w:r w:rsidRPr="0061408C">
              <w:rPr>
                <w:color w:val="000000"/>
              </w:rPr>
              <w:t>Spare field</w:t>
            </w:r>
          </w:p>
        </w:tc>
      </w:tr>
      <w:tr w:rsidR="002B316E" w:rsidRPr="00BD0BEE" w14:paraId="5A7EC316" w14:textId="77777777" w:rsidTr="00D77617">
        <w:tc>
          <w:tcPr>
            <w:tcW w:w="3254" w:type="dxa"/>
          </w:tcPr>
          <w:p w14:paraId="55032242" w14:textId="77777777" w:rsidR="002B316E" w:rsidRPr="0061408C" w:rsidRDefault="002B316E" w:rsidP="00D77617">
            <w:pPr>
              <w:rPr>
                <w:color w:val="000000"/>
              </w:rPr>
            </w:pPr>
            <w:r w:rsidRPr="0061408C">
              <w:rPr>
                <w:color w:val="000000"/>
              </w:rPr>
              <w:t>D3S_USER_DEFINED_6</w:t>
            </w:r>
          </w:p>
        </w:tc>
        <w:tc>
          <w:tcPr>
            <w:tcW w:w="1167" w:type="dxa"/>
          </w:tcPr>
          <w:p w14:paraId="744620E1" w14:textId="77777777" w:rsidR="002B316E" w:rsidRPr="0061408C" w:rsidRDefault="002B316E" w:rsidP="00D77617">
            <w:pPr>
              <w:rPr>
                <w:color w:val="000000"/>
              </w:rPr>
            </w:pPr>
          </w:p>
        </w:tc>
        <w:tc>
          <w:tcPr>
            <w:tcW w:w="1256" w:type="dxa"/>
          </w:tcPr>
          <w:p w14:paraId="41684EF3" w14:textId="77777777" w:rsidR="002B316E" w:rsidRPr="0061408C" w:rsidRDefault="002B316E" w:rsidP="00D77617">
            <w:pPr>
              <w:rPr>
                <w:color w:val="000000"/>
              </w:rPr>
            </w:pPr>
            <w:r w:rsidRPr="0061408C">
              <w:rPr>
                <w:color w:val="000000"/>
              </w:rPr>
              <w:t>DateTime</w:t>
            </w:r>
          </w:p>
        </w:tc>
        <w:tc>
          <w:tcPr>
            <w:tcW w:w="2577" w:type="dxa"/>
          </w:tcPr>
          <w:p w14:paraId="59A999D1" w14:textId="77777777" w:rsidR="002B316E" w:rsidRPr="0061408C" w:rsidRDefault="002B316E" w:rsidP="00D77617">
            <w:pPr>
              <w:rPr>
                <w:color w:val="000000"/>
              </w:rPr>
            </w:pPr>
            <w:r w:rsidRPr="0061408C">
              <w:rPr>
                <w:color w:val="000000"/>
              </w:rPr>
              <w:t>Spare field</w:t>
            </w:r>
          </w:p>
        </w:tc>
      </w:tr>
      <w:tr w:rsidR="002B316E" w:rsidRPr="00BD0BEE" w14:paraId="47E1546E" w14:textId="77777777" w:rsidTr="00D77617">
        <w:tc>
          <w:tcPr>
            <w:tcW w:w="3254" w:type="dxa"/>
          </w:tcPr>
          <w:p w14:paraId="4C0F0CDE" w14:textId="77777777" w:rsidR="002B316E" w:rsidRPr="0061408C" w:rsidRDefault="002B316E" w:rsidP="00D77617">
            <w:pPr>
              <w:rPr>
                <w:color w:val="000000"/>
              </w:rPr>
            </w:pPr>
            <w:r w:rsidRPr="0061408C">
              <w:rPr>
                <w:color w:val="000000"/>
              </w:rPr>
              <w:t>D3S_USER_DEFINED_7</w:t>
            </w:r>
          </w:p>
        </w:tc>
        <w:tc>
          <w:tcPr>
            <w:tcW w:w="1167" w:type="dxa"/>
          </w:tcPr>
          <w:p w14:paraId="786D6D5F" w14:textId="77777777" w:rsidR="002B316E" w:rsidRPr="0061408C" w:rsidRDefault="002B316E" w:rsidP="00D77617">
            <w:pPr>
              <w:rPr>
                <w:color w:val="000000"/>
              </w:rPr>
            </w:pPr>
          </w:p>
        </w:tc>
        <w:tc>
          <w:tcPr>
            <w:tcW w:w="1256" w:type="dxa"/>
          </w:tcPr>
          <w:p w14:paraId="1909D5B7" w14:textId="77777777" w:rsidR="002B316E" w:rsidRPr="0061408C" w:rsidRDefault="002B316E" w:rsidP="00D77617">
            <w:pPr>
              <w:rPr>
                <w:color w:val="000000"/>
              </w:rPr>
            </w:pPr>
            <w:r w:rsidRPr="0061408C">
              <w:rPr>
                <w:color w:val="000000"/>
              </w:rPr>
              <w:t>String</w:t>
            </w:r>
          </w:p>
        </w:tc>
        <w:tc>
          <w:tcPr>
            <w:tcW w:w="2577" w:type="dxa"/>
          </w:tcPr>
          <w:p w14:paraId="29589F3B" w14:textId="77777777" w:rsidR="002B316E" w:rsidRPr="0061408C" w:rsidRDefault="002B316E" w:rsidP="00D77617">
            <w:pPr>
              <w:rPr>
                <w:color w:val="000000"/>
              </w:rPr>
            </w:pPr>
            <w:r w:rsidRPr="0061408C">
              <w:rPr>
                <w:color w:val="000000"/>
              </w:rPr>
              <w:t>Spare field</w:t>
            </w:r>
          </w:p>
        </w:tc>
      </w:tr>
      <w:tr w:rsidR="002B316E" w:rsidRPr="00BD0BEE" w14:paraId="1646EE93" w14:textId="77777777" w:rsidTr="00D77617">
        <w:tc>
          <w:tcPr>
            <w:tcW w:w="3254" w:type="dxa"/>
          </w:tcPr>
          <w:p w14:paraId="2A70CA11" w14:textId="77777777" w:rsidR="002B316E" w:rsidRPr="0061408C" w:rsidRDefault="002B316E" w:rsidP="00D77617">
            <w:pPr>
              <w:rPr>
                <w:color w:val="000000"/>
              </w:rPr>
            </w:pPr>
            <w:r w:rsidRPr="0061408C">
              <w:rPr>
                <w:color w:val="000000"/>
              </w:rPr>
              <w:t>D3S_USER_DEFINED_8</w:t>
            </w:r>
          </w:p>
        </w:tc>
        <w:tc>
          <w:tcPr>
            <w:tcW w:w="1167" w:type="dxa"/>
          </w:tcPr>
          <w:p w14:paraId="4404BA4E" w14:textId="77777777" w:rsidR="002B316E" w:rsidRPr="0061408C" w:rsidRDefault="002B316E" w:rsidP="00D77617">
            <w:pPr>
              <w:rPr>
                <w:color w:val="000000"/>
              </w:rPr>
            </w:pPr>
          </w:p>
        </w:tc>
        <w:tc>
          <w:tcPr>
            <w:tcW w:w="1256" w:type="dxa"/>
          </w:tcPr>
          <w:p w14:paraId="046C0ACC" w14:textId="77777777" w:rsidR="002B316E" w:rsidRPr="0061408C" w:rsidRDefault="002B316E" w:rsidP="00D77617">
            <w:pPr>
              <w:rPr>
                <w:color w:val="000000"/>
              </w:rPr>
            </w:pPr>
            <w:r w:rsidRPr="0061408C">
              <w:rPr>
                <w:color w:val="000000"/>
              </w:rPr>
              <w:t>String</w:t>
            </w:r>
          </w:p>
        </w:tc>
        <w:tc>
          <w:tcPr>
            <w:tcW w:w="2577" w:type="dxa"/>
          </w:tcPr>
          <w:p w14:paraId="3FE6DA06" w14:textId="77777777" w:rsidR="002B316E" w:rsidRPr="0061408C" w:rsidRDefault="002B316E" w:rsidP="00D77617">
            <w:pPr>
              <w:rPr>
                <w:color w:val="000000"/>
              </w:rPr>
            </w:pPr>
            <w:r w:rsidRPr="0061408C">
              <w:rPr>
                <w:color w:val="000000"/>
              </w:rPr>
              <w:t>Spare field</w:t>
            </w:r>
          </w:p>
        </w:tc>
      </w:tr>
      <w:tr w:rsidR="002B316E" w:rsidRPr="00BD0BEE" w14:paraId="58CBA9F0" w14:textId="77777777" w:rsidTr="00D77617">
        <w:tc>
          <w:tcPr>
            <w:tcW w:w="3254" w:type="dxa"/>
          </w:tcPr>
          <w:p w14:paraId="3A3B4170" w14:textId="77777777" w:rsidR="002B316E" w:rsidRPr="0061408C" w:rsidRDefault="002B316E" w:rsidP="00D77617">
            <w:pPr>
              <w:rPr>
                <w:color w:val="000000"/>
              </w:rPr>
            </w:pPr>
            <w:r w:rsidRPr="0061408C">
              <w:rPr>
                <w:color w:val="000000"/>
              </w:rPr>
              <w:t>D3S_USER_DEFINED_9</w:t>
            </w:r>
          </w:p>
        </w:tc>
        <w:tc>
          <w:tcPr>
            <w:tcW w:w="1167" w:type="dxa"/>
          </w:tcPr>
          <w:p w14:paraId="0E4A3CD5" w14:textId="77777777" w:rsidR="002B316E" w:rsidRPr="0061408C" w:rsidRDefault="002B316E" w:rsidP="00D77617">
            <w:pPr>
              <w:rPr>
                <w:color w:val="000000"/>
              </w:rPr>
            </w:pPr>
          </w:p>
        </w:tc>
        <w:tc>
          <w:tcPr>
            <w:tcW w:w="1256" w:type="dxa"/>
          </w:tcPr>
          <w:p w14:paraId="510C745F" w14:textId="77777777" w:rsidR="002B316E" w:rsidRPr="0061408C" w:rsidRDefault="002B316E" w:rsidP="00D77617">
            <w:pPr>
              <w:rPr>
                <w:color w:val="000000"/>
              </w:rPr>
            </w:pPr>
            <w:r w:rsidRPr="0061408C">
              <w:rPr>
                <w:color w:val="000000"/>
              </w:rPr>
              <w:t>String</w:t>
            </w:r>
          </w:p>
        </w:tc>
        <w:tc>
          <w:tcPr>
            <w:tcW w:w="2577" w:type="dxa"/>
          </w:tcPr>
          <w:p w14:paraId="65D934CE" w14:textId="77777777" w:rsidR="002B316E" w:rsidRPr="0061408C" w:rsidRDefault="002B316E" w:rsidP="00D77617">
            <w:pPr>
              <w:rPr>
                <w:color w:val="000000"/>
              </w:rPr>
            </w:pPr>
            <w:r w:rsidRPr="0061408C">
              <w:rPr>
                <w:color w:val="000000"/>
              </w:rPr>
              <w:t>Spare field</w:t>
            </w:r>
          </w:p>
        </w:tc>
      </w:tr>
      <w:tr w:rsidR="002B316E" w:rsidRPr="00BD0BEE" w14:paraId="12354F9C" w14:textId="77777777" w:rsidTr="00D77617">
        <w:tc>
          <w:tcPr>
            <w:tcW w:w="3254" w:type="dxa"/>
          </w:tcPr>
          <w:p w14:paraId="184333A2" w14:textId="77777777" w:rsidR="002B316E" w:rsidRPr="0061408C" w:rsidRDefault="002B316E" w:rsidP="00D77617">
            <w:pPr>
              <w:rPr>
                <w:color w:val="000000"/>
              </w:rPr>
            </w:pPr>
            <w:r w:rsidRPr="0061408C">
              <w:rPr>
                <w:color w:val="000000"/>
              </w:rPr>
              <w:t>D3S_USER_DEFINED_10</w:t>
            </w:r>
          </w:p>
        </w:tc>
        <w:tc>
          <w:tcPr>
            <w:tcW w:w="1167" w:type="dxa"/>
          </w:tcPr>
          <w:p w14:paraId="6520805A" w14:textId="77777777" w:rsidR="002B316E" w:rsidRPr="0061408C" w:rsidRDefault="002B316E" w:rsidP="00D77617">
            <w:pPr>
              <w:rPr>
                <w:color w:val="000000"/>
              </w:rPr>
            </w:pPr>
          </w:p>
        </w:tc>
        <w:tc>
          <w:tcPr>
            <w:tcW w:w="1256" w:type="dxa"/>
          </w:tcPr>
          <w:p w14:paraId="2AE8E6DF" w14:textId="77777777" w:rsidR="002B316E" w:rsidRPr="0061408C" w:rsidRDefault="002B316E" w:rsidP="00D77617">
            <w:pPr>
              <w:rPr>
                <w:color w:val="000000"/>
              </w:rPr>
            </w:pPr>
            <w:r w:rsidRPr="0061408C">
              <w:rPr>
                <w:color w:val="000000"/>
              </w:rPr>
              <w:t>String</w:t>
            </w:r>
          </w:p>
        </w:tc>
        <w:tc>
          <w:tcPr>
            <w:tcW w:w="2577" w:type="dxa"/>
          </w:tcPr>
          <w:p w14:paraId="43EDBB40" w14:textId="77777777" w:rsidR="002B316E" w:rsidRPr="0061408C" w:rsidRDefault="002B316E" w:rsidP="00D77617">
            <w:pPr>
              <w:rPr>
                <w:color w:val="000000"/>
              </w:rPr>
            </w:pPr>
            <w:r w:rsidRPr="0061408C">
              <w:rPr>
                <w:color w:val="000000"/>
              </w:rPr>
              <w:t>Spare field</w:t>
            </w:r>
          </w:p>
        </w:tc>
      </w:tr>
      <w:tr w:rsidR="002B316E" w:rsidRPr="00BD0BEE" w14:paraId="5A174EE1" w14:textId="77777777" w:rsidTr="00D77617">
        <w:tc>
          <w:tcPr>
            <w:tcW w:w="3254" w:type="dxa"/>
          </w:tcPr>
          <w:p w14:paraId="223BC07B" w14:textId="77777777" w:rsidR="002B316E" w:rsidRPr="0061408C" w:rsidRDefault="002B316E" w:rsidP="00D77617">
            <w:pPr>
              <w:rPr>
                <w:color w:val="000000"/>
              </w:rPr>
            </w:pPr>
            <w:r w:rsidRPr="0061408C">
              <w:rPr>
                <w:color w:val="000000"/>
              </w:rPr>
              <w:t>D3S_USER_DEFINED_11</w:t>
            </w:r>
          </w:p>
        </w:tc>
        <w:tc>
          <w:tcPr>
            <w:tcW w:w="1167" w:type="dxa"/>
          </w:tcPr>
          <w:p w14:paraId="6953F9FC" w14:textId="77777777" w:rsidR="002B316E" w:rsidRPr="0061408C" w:rsidRDefault="002B316E" w:rsidP="00D77617">
            <w:pPr>
              <w:rPr>
                <w:color w:val="000000"/>
              </w:rPr>
            </w:pPr>
          </w:p>
        </w:tc>
        <w:tc>
          <w:tcPr>
            <w:tcW w:w="1256" w:type="dxa"/>
          </w:tcPr>
          <w:p w14:paraId="55AA2771" w14:textId="77777777" w:rsidR="002B316E" w:rsidRPr="0061408C" w:rsidRDefault="002B316E" w:rsidP="00D77617">
            <w:pPr>
              <w:rPr>
                <w:color w:val="000000"/>
              </w:rPr>
            </w:pPr>
            <w:r w:rsidRPr="0061408C">
              <w:rPr>
                <w:color w:val="000000"/>
              </w:rPr>
              <w:t>String</w:t>
            </w:r>
          </w:p>
        </w:tc>
        <w:tc>
          <w:tcPr>
            <w:tcW w:w="2577" w:type="dxa"/>
          </w:tcPr>
          <w:p w14:paraId="7BB7ED4B" w14:textId="77777777" w:rsidR="002B316E" w:rsidRPr="0061408C" w:rsidRDefault="002B316E" w:rsidP="00D77617">
            <w:pPr>
              <w:rPr>
                <w:color w:val="000000"/>
              </w:rPr>
            </w:pPr>
            <w:r w:rsidRPr="0061408C">
              <w:rPr>
                <w:color w:val="000000"/>
              </w:rPr>
              <w:t>Spare field</w:t>
            </w:r>
          </w:p>
        </w:tc>
      </w:tr>
      <w:tr w:rsidR="002B316E" w:rsidRPr="00BD0BEE" w14:paraId="5A86BAA8" w14:textId="77777777" w:rsidTr="00D77617">
        <w:tc>
          <w:tcPr>
            <w:tcW w:w="3254" w:type="dxa"/>
          </w:tcPr>
          <w:p w14:paraId="4B39F8A9" w14:textId="77777777" w:rsidR="002B316E" w:rsidRPr="0061408C" w:rsidRDefault="002B316E" w:rsidP="00D77617">
            <w:pPr>
              <w:rPr>
                <w:color w:val="000000"/>
              </w:rPr>
            </w:pPr>
            <w:r w:rsidRPr="0061408C">
              <w:rPr>
                <w:color w:val="000000"/>
              </w:rPr>
              <w:t>D3S_USER_DEFINED_12</w:t>
            </w:r>
          </w:p>
        </w:tc>
        <w:tc>
          <w:tcPr>
            <w:tcW w:w="1167" w:type="dxa"/>
          </w:tcPr>
          <w:p w14:paraId="0A054CF4" w14:textId="77777777" w:rsidR="002B316E" w:rsidRPr="0061408C" w:rsidRDefault="002B316E" w:rsidP="00D77617">
            <w:pPr>
              <w:rPr>
                <w:color w:val="000000"/>
              </w:rPr>
            </w:pPr>
          </w:p>
        </w:tc>
        <w:tc>
          <w:tcPr>
            <w:tcW w:w="1256" w:type="dxa"/>
          </w:tcPr>
          <w:p w14:paraId="0865F327" w14:textId="77777777" w:rsidR="002B316E" w:rsidRPr="0061408C" w:rsidRDefault="002B316E" w:rsidP="00D77617">
            <w:pPr>
              <w:rPr>
                <w:color w:val="000000"/>
              </w:rPr>
            </w:pPr>
            <w:r w:rsidRPr="0061408C">
              <w:rPr>
                <w:color w:val="000000"/>
              </w:rPr>
              <w:t>String</w:t>
            </w:r>
          </w:p>
        </w:tc>
        <w:tc>
          <w:tcPr>
            <w:tcW w:w="2577" w:type="dxa"/>
          </w:tcPr>
          <w:p w14:paraId="4A2DCFB9" w14:textId="77777777" w:rsidR="002B316E" w:rsidRPr="0061408C" w:rsidRDefault="002B316E" w:rsidP="00D77617">
            <w:pPr>
              <w:rPr>
                <w:color w:val="000000"/>
              </w:rPr>
            </w:pPr>
            <w:r w:rsidRPr="0061408C">
              <w:rPr>
                <w:color w:val="000000"/>
              </w:rPr>
              <w:t>Spare field</w:t>
            </w:r>
          </w:p>
        </w:tc>
      </w:tr>
    </w:tbl>
    <w:p w14:paraId="7DB39FAF" w14:textId="77777777" w:rsidR="002B316E" w:rsidRDefault="002B316E" w:rsidP="002B316E"/>
    <w:p w14:paraId="77E17B5B" w14:textId="77777777" w:rsidR="002B316E" w:rsidRPr="000078E7" w:rsidRDefault="002B316E" w:rsidP="00EF247B"/>
    <w:p w14:paraId="222F00B5" w14:textId="77777777" w:rsidR="00EF247B" w:rsidRPr="000078E7" w:rsidRDefault="00EF247B" w:rsidP="000078E7"/>
    <w:p w14:paraId="6E43D232" w14:textId="77777777" w:rsidR="00073415" w:rsidRPr="00073415" w:rsidRDefault="00073415" w:rsidP="00B327BA">
      <w:pPr>
        <w:pStyle w:val="ListParagraph"/>
        <w:keepNext/>
        <w:keepLines/>
        <w:numPr>
          <w:ilvl w:val="0"/>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59" w:name="_Toc19804802"/>
      <w:bookmarkStart w:id="360" w:name="_Toc21329136"/>
      <w:bookmarkStart w:id="361" w:name="_Toc21618170"/>
      <w:bookmarkStart w:id="362" w:name="_Toc23404838"/>
      <w:bookmarkEnd w:id="359"/>
      <w:bookmarkEnd w:id="360"/>
      <w:bookmarkEnd w:id="361"/>
      <w:bookmarkEnd w:id="362"/>
    </w:p>
    <w:p w14:paraId="3AE3B69C" w14:textId="77777777" w:rsidR="00073415" w:rsidRPr="00073415" w:rsidRDefault="00073415" w:rsidP="00B327BA">
      <w:pPr>
        <w:pStyle w:val="ListParagraph"/>
        <w:keepNext/>
        <w:keepLines/>
        <w:numPr>
          <w:ilvl w:val="0"/>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63" w:name="_Toc19804803"/>
      <w:bookmarkStart w:id="364" w:name="_Toc21329137"/>
      <w:bookmarkStart w:id="365" w:name="_Toc21618171"/>
      <w:bookmarkStart w:id="366" w:name="_Toc23404839"/>
      <w:bookmarkEnd w:id="363"/>
      <w:bookmarkEnd w:id="364"/>
      <w:bookmarkEnd w:id="365"/>
      <w:bookmarkEnd w:id="366"/>
    </w:p>
    <w:p w14:paraId="4CE14E9F" w14:textId="77777777" w:rsidR="00073415" w:rsidRPr="00073415" w:rsidRDefault="00073415" w:rsidP="00B327BA">
      <w:pPr>
        <w:pStyle w:val="ListParagraph"/>
        <w:keepNext/>
        <w:keepLines/>
        <w:numPr>
          <w:ilvl w:val="1"/>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67" w:name="_Toc19804804"/>
      <w:bookmarkStart w:id="368" w:name="_Toc21329138"/>
      <w:bookmarkStart w:id="369" w:name="_Toc21618172"/>
      <w:bookmarkStart w:id="370" w:name="_Toc23404840"/>
      <w:bookmarkEnd w:id="367"/>
      <w:bookmarkEnd w:id="368"/>
      <w:bookmarkEnd w:id="369"/>
      <w:bookmarkEnd w:id="370"/>
    </w:p>
    <w:p w14:paraId="7A91FC54" w14:textId="77777777" w:rsidR="00073415" w:rsidRPr="00073415" w:rsidRDefault="00073415" w:rsidP="00B327BA">
      <w:pPr>
        <w:pStyle w:val="ListParagraph"/>
        <w:keepNext/>
        <w:keepLines/>
        <w:numPr>
          <w:ilvl w:val="1"/>
          <w:numId w:val="14"/>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371" w:name="_Toc19804805"/>
      <w:bookmarkStart w:id="372" w:name="_Toc21329139"/>
      <w:bookmarkStart w:id="373" w:name="_Toc21618173"/>
      <w:bookmarkStart w:id="374" w:name="_Toc23404841"/>
      <w:bookmarkEnd w:id="371"/>
      <w:bookmarkEnd w:id="372"/>
      <w:bookmarkEnd w:id="373"/>
      <w:bookmarkEnd w:id="374"/>
    </w:p>
    <w:p w14:paraId="4D8A2929" w14:textId="77777777" w:rsidR="00EA328C" w:rsidRPr="00FF1B81" w:rsidRDefault="00EA328C" w:rsidP="00B327BA">
      <w:pPr>
        <w:pStyle w:val="Heading2"/>
        <w:numPr>
          <w:ilvl w:val="1"/>
          <w:numId w:val="14"/>
        </w:numPr>
        <w:rPr>
          <w:color w:val="000000" w:themeColor="text1"/>
          <w:sz w:val="28"/>
          <w:szCs w:val="28"/>
          <w:lang w:val="en-IN" w:eastAsia="en-IN"/>
        </w:rPr>
      </w:pPr>
      <w:bookmarkStart w:id="375" w:name="_Toc23404842"/>
      <w:r w:rsidRPr="00FF1B81">
        <w:rPr>
          <w:color w:val="000000" w:themeColor="text1"/>
          <w:sz w:val="28"/>
          <w:szCs w:val="28"/>
          <w:lang w:val="en-IN" w:eastAsia="en-IN"/>
        </w:rPr>
        <w:t>Pipeline Structure</w:t>
      </w:r>
      <w:bookmarkEnd w:id="375"/>
    </w:p>
    <w:p w14:paraId="4859F378" w14:textId="77777777" w:rsidR="00EA328C" w:rsidRDefault="006E50FE"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00EA328C" w:rsidRPr="00FF1B81">
        <w:rPr>
          <w:rFonts w:asciiTheme="majorHAnsi" w:hAnsiTheme="majorHAnsi" w:cstheme="majorHAnsi"/>
          <w:lang w:val="en-IN" w:eastAsia="en-IN"/>
        </w:rPr>
        <w:t>/</w:t>
      </w:r>
      <w:r w:rsidR="004B7265" w:rsidRPr="00B96670">
        <w:rPr>
          <w:lang w:val="en-IN" w:eastAsia="en-IN"/>
        </w:rPr>
        <w:t>Process Model</w:t>
      </w:r>
      <w:r w:rsidR="00987D65">
        <w:rPr>
          <w:lang w:val="en-IN" w:eastAsia="en-IN"/>
        </w:rPr>
        <w:t>s</w:t>
      </w:r>
      <w:r w:rsidR="004B7265" w:rsidRPr="00B96670">
        <w:rPr>
          <w:lang w:val="en-IN" w:eastAsia="en-IN"/>
        </w:rPr>
        <w:t>/</w:t>
      </w:r>
    </w:p>
    <w:p w14:paraId="3DDE19D0" w14:textId="77777777" w:rsidR="004B7265" w:rsidRDefault="004B7265"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Analysis</w:t>
      </w:r>
      <w:r w:rsidRPr="00B96670">
        <w:rPr>
          <w:lang w:val="en-IN" w:eastAsia="en-IN"/>
        </w:rPr>
        <w:t>/</w:t>
      </w:r>
    </w:p>
    <w:p w14:paraId="0C910487" w14:textId="77777777" w:rsidR="004B7265" w:rsidRDefault="004B7265"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Data Stores</w:t>
      </w:r>
      <w:r w:rsidRPr="00B96670">
        <w:rPr>
          <w:lang w:val="en-IN" w:eastAsia="en-IN"/>
        </w:rPr>
        <w:t>/</w:t>
      </w:r>
    </w:p>
    <w:p w14:paraId="326758DB" w14:textId="77777777" w:rsidR="00523A84" w:rsidRDefault="00523A84" w:rsidP="00B96670">
      <w:pPr>
        <w:ind w:left="360"/>
        <w:rPr>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Data Views</w:t>
      </w:r>
      <w:r w:rsidRPr="00B96670">
        <w:rPr>
          <w:lang w:val="en-IN" w:eastAsia="en-IN"/>
        </w:rPr>
        <w:t>/</w:t>
      </w:r>
    </w:p>
    <w:p w14:paraId="41C88AAC" w14:textId="77777777" w:rsidR="004B7265" w:rsidRPr="00FF1B81" w:rsidRDefault="004B7265" w:rsidP="00B96670">
      <w:pPr>
        <w:ind w:left="360"/>
        <w:rPr>
          <w:rFonts w:asciiTheme="majorHAnsi" w:hAnsiTheme="majorHAnsi" w:cstheme="majorHAnsi"/>
          <w:lang w:val="en-IN" w:eastAsia="en-IN"/>
        </w:rPr>
      </w:pPr>
      <w:r w:rsidRPr="00FF1B81">
        <w:rPr>
          <w:rFonts w:asciiTheme="majorHAnsi" w:hAnsiTheme="majorHAnsi" w:cstheme="majorHAnsi"/>
          <w:lang w:val="en-IN" w:eastAsia="en-IN"/>
        </w:rPr>
        <w:t>/</w:t>
      </w:r>
      <w:r w:rsidR="00987D65">
        <w:rPr>
          <w:rFonts w:asciiTheme="majorHAnsi" w:hAnsiTheme="majorHAnsi" w:cstheme="majorHAnsi"/>
          <w:lang w:val="en-IN" w:eastAsia="en-IN"/>
        </w:rPr>
        <w:t>DQ Govern Scoring</w:t>
      </w:r>
      <w:r w:rsidRPr="00FF1B81">
        <w:rPr>
          <w:rFonts w:asciiTheme="majorHAnsi" w:hAnsiTheme="majorHAnsi" w:cstheme="majorHAnsi"/>
          <w:lang w:val="en-IN" w:eastAsia="en-IN"/>
        </w:rPr>
        <w:t>/</w:t>
      </w:r>
      <w:r>
        <w:rPr>
          <w:lang w:val="en-IN" w:eastAsia="en-IN"/>
        </w:rPr>
        <w:t>Dashboard</w:t>
      </w:r>
      <w:r w:rsidR="00987D65">
        <w:rPr>
          <w:lang w:val="en-IN" w:eastAsia="en-IN"/>
        </w:rPr>
        <w:t>s</w:t>
      </w:r>
      <w:r w:rsidRPr="00B96670">
        <w:rPr>
          <w:lang w:val="en-IN" w:eastAsia="en-IN"/>
        </w:rPr>
        <w:t>/</w:t>
      </w:r>
    </w:p>
    <w:p w14:paraId="457CBC67" w14:textId="77777777" w:rsidR="00CC0104" w:rsidRPr="00FF1B81" w:rsidRDefault="00CC0104" w:rsidP="00B96670">
      <w:pPr>
        <w:ind w:left="360"/>
        <w:rPr>
          <w:rFonts w:asciiTheme="majorHAnsi" w:hAnsiTheme="majorHAnsi" w:cstheme="majorHAnsi"/>
          <w:lang w:val="en-IN" w:eastAsia="en-IN"/>
        </w:rPr>
      </w:pPr>
    </w:p>
    <w:p w14:paraId="5D54A60A" w14:textId="77777777" w:rsidR="00EA328C" w:rsidRPr="00EA328C" w:rsidRDefault="00AE298F" w:rsidP="00EA328C">
      <w:r>
        <w:t>Note: Above structure will be under</w:t>
      </w:r>
      <w:r w:rsidR="00D57734">
        <w:t xml:space="preserve"> agreed path </w:t>
      </w:r>
      <w:r>
        <w:t xml:space="preserve">for all FDA components </w:t>
      </w:r>
      <w:r w:rsidR="00D57734">
        <w:t>e.g. INFOGIX_FRAMEWORK</w:t>
      </w:r>
      <w:r w:rsidR="00495F2B">
        <w:t>.</w:t>
      </w:r>
    </w:p>
    <w:p w14:paraId="1372B9AF" w14:textId="77777777" w:rsidR="00C35A64" w:rsidRPr="00FF1B81" w:rsidRDefault="00C35A64" w:rsidP="00B327BA">
      <w:pPr>
        <w:pStyle w:val="Heading2"/>
        <w:numPr>
          <w:ilvl w:val="1"/>
          <w:numId w:val="14"/>
        </w:numPr>
        <w:rPr>
          <w:color w:val="000000" w:themeColor="text1"/>
          <w:sz w:val="28"/>
          <w:szCs w:val="28"/>
          <w:lang w:val="en-IN" w:eastAsia="en-IN"/>
        </w:rPr>
      </w:pPr>
      <w:bookmarkStart w:id="376" w:name="_Toc23404843"/>
      <w:bookmarkStart w:id="377" w:name="_Toc55177"/>
      <w:bookmarkEnd w:id="26"/>
      <w:r w:rsidRPr="00FF1B81">
        <w:rPr>
          <w:color w:val="000000" w:themeColor="text1"/>
          <w:sz w:val="28"/>
          <w:szCs w:val="28"/>
          <w:lang w:val="en-IN" w:eastAsia="en-IN"/>
        </w:rPr>
        <w:t>Process Model</w:t>
      </w:r>
      <w:r w:rsidR="00FF1B81">
        <w:rPr>
          <w:color w:val="000000" w:themeColor="text1"/>
          <w:sz w:val="28"/>
          <w:szCs w:val="28"/>
          <w:lang w:val="en-IN" w:eastAsia="en-IN"/>
        </w:rPr>
        <w:t xml:space="preserve"> Design</w:t>
      </w:r>
      <w:bookmarkEnd w:id="376"/>
    </w:p>
    <w:p w14:paraId="334A1F34" w14:textId="77777777" w:rsidR="00765181" w:rsidRDefault="00DF5776" w:rsidP="00B327BA">
      <w:pPr>
        <w:pStyle w:val="Heading3"/>
        <w:numPr>
          <w:ilvl w:val="2"/>
          <w:numId w:val="14"/>
        </w:numPr>
        <w:rPr>
          <w:b/>
        </w:rPr>
      </w:pPr>
      <w:bookmarkStart w:id="378" w:name="_Toc23404844"/>
      <w:r>
        <w:rPr>
          <w:b/>
        </w:rPr>
        <w:t>IGX</w:t>
      </w:r>
      <w:r w:rsidR="00855FCF">
        <w:rPr>
          <w:b/>
        </w:rPr>
        <w:t>_</w:t>
      </w:r>
      <w:r w:rsidR="00765181" w:rsidRPr="009C79BE">
        <w:rPr>
          <w:b/>
        </w:rPr>
        <w:t>PM_</w:t>
      </w:r>
      <w:r w:rsidR="00987D65">
        <w:rPr>
          <w:b/>
        </w:rPr>
        <w:t>Rule_Refresher</w:t>
      </w:r>
      <w:bookmarkEnd w:id="378"/>
    </w:p>
    <w:p w14:paraId="3D9BE34F" w14:textId="77777777" w:rsidR="00FF1B81" w:rsidRPr="00FF1B81" w:rsidRDefault="00FF1B81" w:rsidP="00FF1B81"/>
    <w:p w14:paraId="206C2A3D" w14:textId="451612F2" w:rsidR="00765181" w:rsidRDefault="00765181" w:rsidP="00765181">
      <w:pPr>
        <w:rPr>
          <w:rFonts w:asciiTheme="majorHAnsi" w:hAnsiTheme="majorHAnsi" w:cstheme="majorHAnsi"/>
        </w:rPr>
      </w:pPr>
      <w:r w:rsidRPr="00765181">
        <w:rPr>
          <w:rFonts w:asciiTheme="majorHAnsi" w:hAnsiTheme="majorHAnsi" w:cstheme="majorHAnsi"/>
        </w:rPr>
        <w:lastRenderedPageBreak/>
        <w:t xml:space="preserve">This is the </w:t>
      </w:r>
      <w:r w:rsidR="00F96023">
        <w:rPr>
          <w:rFonts w:asciiTheme="majorHAnsi" w:hAnsiTheme="majorHAnsi" w:cstheme="majorHAnsi"/>
        </w:rPr>
        <w:t>process model</w:t>
      </w:r>
      <w:r w:rsidR="00EB5CBE">
        <w:rPr>
          <w:rFonts w:asciiTheme="majorHAnsi" w:hAnsiTheme="majorHAnsi" w:cstheme="majorHAnsi"/>
        </w:rPr>
        <w:t xml:space="preserve"> which will call the </w:t>
      </w:r>
      <w:r w:rsidR="00987D65">
        <w:rPr>
          <w:rFonts w:asciiTheme="majorHAnsi" w:hAnsiTheme="majorHAnsi" w:cstheme="majorHAnsi"/>
        </w:rPr>
        <w:t>rule refresher</w:t>
      </w:r>
      <w:r w:rsidR="00315E94">
        <w:rPr>
          <w:rFonts w:asciiTheme="majorHAnsi" w:hAnsiTheme="majorHAnsi" w:cstheme="majorHAnsi"/>
        </w:rPr>
        <w:t xml:space="preserve"> and other related</w:t>
      </w:r>
      <w:r w:rsidR="00EB5CBE">
        <w:rPr>
          <w:rFonts w:asciiTheme="majorHAnsi" w:hAnsiTheme="majorHAnsi" w:cstheme="majorHAnsi"/>
        </w:rPr>
        <w:t xml:space="preserve"> analysis</w:t>
      </w:r>
      <w:r w:rsidR="005F4601">
        <w:rPr>
          <w:rFonts w:asciiTheme="majorHAnsi" w:hAnsiTheme="majorHAnsi" w:cstheme="majorHAnsi"/>
        </w:rPr>
        <w:t xml:space="preserve"> as below</w:t>
      </w:r>
      <w:r w:rsidR="00EB5CBE">
        <w:rPr>
          <w:rFonts w:asciiTheme="majorHAnsi" w:hAnsiTheme="majorHAnsi" w:cstheme="majorHAnsi"/>
        </w:rPr>
        <w:t>.</w:t>
      </w:r>
      <w:r w:rsidR="0003717C">
        <w:rPr>
          <w:rFonts w:asciiTheme="majorHAnsi" w:hAnsiTheme="majorHAnsi" w:cstheme="majorHAnsi"/>
        </w:rPr>
        <w:t xml:space="preserve"> It takes PM_RR_EXEC_FLAG as input. If value of this variable is ‘Y’, it continues with the execution else comes out from PM gracefully</w:t>
      </w:r>
    </w:p>
    <w:p w14:paraId="709D2625" w14:textId="77777777" w:rsidR="00217CE5" w:rsidRPr="00765181" w:rsidRDefault="00217CE5" w:rsidP="00765181">
      <w:pPr>
        <w:rPr>
          <w:rFonts w:asciiTheme="majorHAnsi" w:hAnsiTheme="majorHAnsi" w:cstheme="majorHAnsi"/>
        </w:rPr>
      </w:pPr>
    </w:p>
    <w:p w14:paraId="57CD5E4A" w14:textId="77777777" w:rsidR="00765181" w:rsidRDefault="00765181" w:rsidP="00765181"/>
    <w:p w14:paraId="76A90A98" w14:textId="495AF21C" w:rsidR="006660A3" w:rsidRPr="004409E0" w:rsidRDefault="006660A3" w:rsidP="00B327BA">
      <w:pPr>
        <w:pStyle w:val="ListParagraph"/>
        <w:numPr>
          <w:ilvl w:val="0"/>
          <w:numId w:val="18"/>
        </w:numPr>
        <w:rPr>
          <w:rFonts w:asciiTheme="majorHAnsi" w:hAnsiTheme="majorHAnsi" w:cstheme="majorHAnsi"/>
        </w:rPr>
      </w:pPr>
      <w:r w:rsidRPr="004409E0">
        <w:rPr>
          <w:rFonts w:asciiTheme="majorHAnsi" w:hAnsiTheme="majorHAnsi" w:cstheme="majorHAnsi"/>
        </w:rPr>
        <w:t>Define PM_RR_EXEC_FLAG and assign it a default value of ‘Y’</w:t>
      </w:r>
    </w:p>
    <w:p w14:paraId="3CF72E2C" w14:textId="6A952493" w:rsidR="0003717C" w:rsidRPr="004409E0" w:rsidRDefault="0003717C" w:rsidP="00B327BA">
      <w:pPr>
        <w:pStyle w:val="ListParagraph"/>
        <w:numPr>
          <w:ilvl w:val="0"/>
          <w:numId w:val="18"/>
        </w:numPr>
        <w:rPr>
          <w:rFonts w:asciiTheme="majorHAnsi" w:hAnsiTheme="majorHAnsi" w:cstheme="majorHAnsi"/>
        </w:rPr>
      </w:pPr>
      <w:r w:rsidRPr="004409E0">
        <w:rPr>
          <w:rFonts w:asciiTheme="majorHAnsi" w:hAnsiTheme="majorHAnsi" w:cstheme="majorHAnsi"/>
        </w:rPr>
        <w:t>If PM_RR_EXEC_FLAG = ‘Y’</w:t>
      </w:r>
    </w:p>
    <w:p w14:paraId="0BE29AED" w14:textId="4E452B40" w:rsidR="00FB1B6B" w:rsidRDefault="00FB1B6B" w:rsidP="00B327BA">
      <w:pPr>
        <w:pStyle w:val="ListParagraph"/>
        <w:numPr>
          <w:ilvl w:val="1"/>
          <w:numId w:val="18"/>
        </w:numPr>
        <w:rPr>
          <w:rFonts w:asciiTheme="majorHAnsi" w:hAnsiTheme="majorHAnsi" w:cstheme="majorHAnsi"/>
          <w:u w:val="single"/>
        </w:rPr>
      </w:pPr>
      <w:r w:rsidRPr="004409E0">
        <w:rPr>
          <w:rFonts w:asciiTheme="majorHAnsi" w:hAnsiTheme="majorHAnsi" w:cstheme="majorHAnsi"/>
        </w:rPr>
        <w:t xml:space="preserve">Purge </w:t>
      </w:r>
      <w:r>
        <w:rPr>
          <w:rFonts w:cstheme="minorHAnsi"/>
          <w:szCs w:val="20"/>
        </w:rPr>
        <w:t>igx_db_dg_data_entity_config data store. Let existing purging code as is.</w:t>
      </w:r>
    </w:p>
    <w:p w14:paraId="7CA718AB" w14:textId="1D20BC40" w:rsidR="005F4601" w:rsidRDefault="005F4601" w:rsidP="00B327BA">
      <w:pPr>
        <w:pStyle w:val="ListParagraph"/>
        <w:numPr>
          <w:ilvl w:val="1"/>
          <w:numId w:val="18"/>
        </w:numPr>
        <w:rPr>
          <w:rFonts w:asciiTheme="majorHAnsi" w:hAnsiTheme="majorHAnsi" w:cstheme="majorHAnsi"/>
          <w:u w:val="single"/>
        </w:rPr>
      </w:pPr>
      <w:r>
        <w:rPr>
          <w:rFonts w:asciiTheme="majorHAnsi" w:hAnsiTheme="majorHAnsi" w:cstheme="majorHAnsi"/>
          <w:u w:val="single"/>
        </w:rPr>
        <w:t>IGX_PRC_Rule_Refresher</w:t>
      </w:r>
    </w:p>
    <w:p w14:paraId="316A4585" w14:textId="0A8A70E8" w:rsidR="005F4601" w:rsidRDefault="005F4601" w:rsidP="00B327BA">
      <w:pPr>
        <w:pStyle w:val="ListParagraph"/>
        <w:numPr>
          <w:ilvl w:val="1"/>
          <w:numId w:val="18"/>
        </w:numPr>
        <w:rPr>
          <w:rFonts w:asciiTheme="majorHAnsi" w:hAnsiTheme="majorHAnsi" w:cstheme="majorHAnsi"/>
          <w:u w:val="single"/>
        </w:rPr>
      </w:pPr>
      <w:r w:rsidRPr="00B340F3">
        <w:rPr>
          <w:rFonts w:asciiTheme="majorHAnsi" w:hAnsiTheme="majorHAnsi" w:cstheme="majorHAnsi"/>
          <w:u w:val="single"/>
        </w:rPr>
        <w:t>IGX_PRC_</w:t>
      </w:r>
      <w:r>
        <w:rPr>
          <w:rFonts w:asciiTheme="majorHAnsi" w:hAnsiTheme="majorHAnsi" w:cstheme="majorHAnsi"/>
          <w:u w:val="single"/>
        </w:rPr>
        <w:t>Build_Hierarchy</w:t>
      </w:r>
    </w:p>
    <w:p w14:paraId="7C1A1DB7" w14:textId="4853283B" w:rsidR="006C45B0" w:rsidRPr="004409E0" w:rsidRDefault="006C45B0" w:rsidP="00B327BA">
      <w:pPr>
        <w:pStyle w:val="ListParagraph"/>
        <w:numPr>
          <w:ilvl w:val="1"/>
          <w:numId w:val="18"/>
        </w:numPr>
        <w:rPr>
          <w:rFonts w:asciiTheme="majorHAnsi" w:hAnsiTheme="majorHAnsi" w:cstheme="majorHAnsi"/>
        </w:rPr>
      </w:pPr>
      <w:r w:rsidRPr="004409E0">
        <w:rPr>
          <w:rFonts w:asciiTheme="majorHAnsi" w:hAnsiTheme="majorHAnsi" w:cstheme="majorHAnsi"/>
        </w:rPr>
        <w:t>IGX_PRC_BUILD_HIERARCHY (Move it before calling refresher log analysis)</w:t>
      </w:r>
    </w:p>
    <w:p w14:paraId="54F9BA49" w14:textId="2AA01D91" w:rsidR="005F4601" w:rsidRDefault="005F4601" w:rsidP="00B327BA">
      <w:pPr>
        <w:pStyle w:val="ListParagraph"/>
        <w:numPr>
          <w:ilvl w:val="1"/>
          <w:numId w:val="18"/>
        </w:numPr>
      </w:pPr>
      <w:r w:rsidRPr="005F4601">
        <w:rPr>
          <w:rFonts w:asciiTheme="majorHAnsi" w:hAnsiTheme="majorHAnsi" w:cstheme="majorHAnsi"/>
          <w:u w:val="single"/>
        </w:rPr>
        <w:t>IGX_PRC_</w:t>
      </w:r>
      <w:r>
        <w:rPr>
          <w:rFonts w:asciiTheme="majorHAnsi" w:hAnsiTheme="majorHAnsi" w:cstheme="majorHAnsi"/>
          <w:u w:val="single"/>
        </w:rPr>
        <w:t>Rule_Refresher</w:t>
      </w:r>
      <w:r w:rsidRPr="005F4601">
        <w:rPr>
          <w:rFonts w:asciiTheme="majorHAnsi" w:hAnsiTheme="majorHAnsi" w:cstheme="majorHAnsi"/>
          <w:u w:val="single"/>
        </w:rPr>
        <w:t>_Log</w:t>
      </w:r>
      <w:r>
        <w:t xml:space="preserve"> </w:t>
      </w:r>
    </w:p>
    <w:p w14:paraId="5B9B1C04" w14:textId="09997EF9" w:rsidR="0003717C" w:rsidRDefault="0003717C" w:rsidP="00B327BA">
      <w:pPr>
        <w:pStyle w:val="ListParagraph"/>
        <w:numPr>
          <w:ilvl w:val="0"/>
          <w:numId w:val="18"/>
        </w:numPr>
      </w:pPr>
      <w:r>
        <w:t>Else EXIT from PM</w:t>
      </w:r>
    </w:p>
    <w:p w14:paraId="0B6C5A7D" w14:textId="77777777" w:rsidR="00B340F3" w:rsidRDefault="00B340F3" w:rsidP="005F4601">
      <w:r>
        <w:br w:type="page"/>
      </w:r>
    </w:p>
    <w:p w14:paraId="56D82A53" w14:textId="77777777" w:rsidR="00B340F3" w:rsidRDefault="00B340F3" w:rsidP="00765181"/>
    <w:p w14:paraId="3DDCA5D8" w14:textId="26C2B146" w:rsidR="00B340F3" w:rsidRPr="00564C41" w:rsidRDefault="00B340F3" w:rsidP="00B327BA">
      <w:pPr>
        <w:pStyle w:val="Heading3"/>
        <w:numPr>
          <w:ilvl w:val="2"/>
          <w:numId w:val="14"/>
        </w:numPr>
        <w:rPr>
          <w:b/>
        </w:rPr>
      </w:pPr>
      <w:bookmarkStart w:id="379" w:name="_Toc23404845"/>
      <w:r>
        <w:rPr>
          <w:b/>
        </w:rPr>
        <w:t>IGX_PM_</w:t>
      </w:r>
      <w:r w:rsidR="007A0AE2">
        <w:rPr>
          <w:b/>
        </w:rPr>
        <w:t>Rule_Evaluator</w:t>
      </w:r>
      <w:bookmarkEnd w:id="379"/>
    </w:p>
    <w:p w14:paraId="54D31454" w14:textId="77777777" w:rsidR="00B340F3" w:rsidRDefault="00B340F3" w:rsidP="00B340F3">
      <w:pPr>
        <w:rPr>
          <w:rFonts w:asciiTheme="majorHAnsi" w:hAnsiTheme="majorHAnsi" w:cstheme="majorHAnsi"/>
        </w:rPr>
      </w:pPr>
    </w:p>
    <w:p w14:paraId="13EAF113" w14:textId="22900D8D" w:rsidR="00C3220B" w:rsidRDefault="00B340F3" w:rsidP="00B340F3">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process model</w:t>
      </w:r>
      <w:r w:rsidRPr="009C79BE">
        <w:rPr>
          <w:rFonts w:asciiTheme="majorHAnsi" w:hAnsiTheme="majorHAnsi" w:cstheme="majorHAnsi"/>
        </w:rPr>
        <w:t xml:space="preserve"> </w:t>
      </w:r>
      <w:r>
        <w:rPr>
          <w:rFonts w:asciiTheme="majorHAnsi" w:hAnsiTheme="majorHAnsi" w:cstheme="majorHAnsi"/>
        </w:rPr>
        <w:t xml:space="preserve">is to </w:t>
      </w:r>
      <w:r w:rsidR="007A0AE2">
        <w:rPr>
          <w:rFonts w:asciiTheme="majorHAnsi" w:hAnsiTheme="majorHAnsi" w:cstheme="majorHAnsi"/>
        </w:rPr>
        <w:t xml:space="preserve">execute the rule </w:t>
      </w:r>
      <w:r>
        <w:rPr>
          <w:rFonts w:asciiTheme="majorHAnsi" w:hAnsiTheme="majorHAnsi" w:cstheme="majorHAnsi"/>
        </w:rPr>
        <w:t>evaluat</w:t>
      </w:r>
      <w:r w:rsidR="007A0AE2">
        <w:rPr>
          <w:rFonts w:asciiTheme="majorHAnsi" w:hAnsiTheme="majorHAnsi" w:cstheme="majorHAnsi"/>
        </w:rPr>
        <w:t>or</w:t>
      </w:r>
      <w:r>
        <w:rPr>
          <w:rFonts w:asciiTheme="majorHAnsi" w:hAnsiTheme="majorHAnsi" w:cstheme="majorHAnsi"/>
        </w:rPr>
        <w:t xml:space="preserve"> </w:t>
      </w:r>
      <w:r w:rsidR="007A0AE2">
        <w:rPr>
          <w:rFonts w:asciiTheme="majorHAnsi" w:hAnsiTheme="majorHAnsi" w:cstheme="majorHAnsi"/>
        </w:rPr>
        <w:t xml:space="preserve">process for each </w:t>
      </w:r>
      <w:r w:rsidR="001B48DE">
        <w:rPr>
          <w:rFonts w:asciiTheme="majorHAnsi" w:hAnsiTheme="majorHAnsi" w:cstheme="majorHAnsi"/>
        </w:rPr>
        <w:t>data entity</w:t>
      </w:r>
      <w:r>
        <w:rPr>
          <w:rFonts w:asciiTheme="majorHAnsi" w:hAnsiTheme="majorHAnsi" w:cstheme="majorHAnsi"/>
        </w:rPr>
        <w:t xml:space="preserve">. </w:t>
      </w:r>
      <w:r w:rsidR="00C3220B">
        <w:rPr>
          <w:rFonts w:asciiTheme="majorHAnsi" w:hAnsiTheme="majorHAnsi" w:cstheme="majorHAnsi"/>
        </w:rPr>
        <w:t xml:space="preserve">It will take PM_DATA_ENTITY_LIST variable as input which it will get from the previous analysis IGX_PRC_FIND_READY_DATA_ENTITIES. </w:t>
      </w:r>
    </w:p>
    <w:p w14:paraId="2163F177" w14:textId="725DCF69" w:rsidR="00C3220B" w:rsidRPr="004409E0" w:rsidRDefault="00C3220B" w:rsidP="00B327BA">
      <w:pPr>
        <w:pStyle w:val="ListParagraph"/>
        <w:numPr>
          <w:ilvl w:val="0"/>
          <w:numId w:val="42"/>
        </w:numPr>
        <w:rPr>
          <w:rFonts w:asciiTheme="majorHAnsi" w:hAnsiTheme="majorHAnsi" w:cstheme="majorHAnsi"/>
        </w:rPr>
      </w:pPr>
      <w:r w:rsidRPr="004409E0">
        <w:rPr>
          <w:rFonts w:asciiTheme="majorHAnsi" w:hAnsiTheme="majorHAnsi" w:cstheme="majorHAnsi"/>
        </w:rPr>
        <w:t xml:space="preserve">Separate branch is to be created for each Data Entity for which rule evaluator is to be executed. </w:t>
      </w:r>
    </w:p>
    <w:p w14:paraId="40BFB195" w14:textId="5127F757" w:rsidR="00B340F3" w:rsidRPr="004409E0" w:rsidRDefault="00D97C19" w:rsidP="00B327BA">
      <w:pPr>
        <w:pStyle w:val="ListParagraph"/>
        <w:numPr>
          <w:ilvl w:val="0"/>
          <w:numId w:val="42"/>
        </w:numPr>
        <w:rPr>
          <w:rFonts w:asciiTheme="majorHAnsi" w:hAnsiTheme="majorHAnsi" w:cstheme="majorHAnsi"/>
        </w:rPr>
      </w:pPr>
      <w:r w:rsidRPr="004409E0">
        <w:rPr>
          <w:rFonts w:asciiTheme="majorHAnsi" w:hAnsiTheme="majorHAnsi" w:cstheme="majorHAnsi"/>
        </w:rPr>
        <w:t xml:space="preserve">First decision box in each of the branch in below diagram will define process model variable PM_DATA_ENTITY_NAME and assign </w:t>
      </w:r>
      <w:r w:rsidR="00C3220B" w:rsidRPr="004409E0">
        <w:rPr>
          <w:rFonts w:asciiTheme="majorHAnsi" w:hAnsiTheme="majorHAnsi" w:cstheme="majorHAnsi"/>
        </w:rPr>
        <w:t>it the name of the data entity for which that branch has been created. It will check if value defined for PM_DATA_ENTITY_NAME exists in PM_DATA_ENTITY_LIST. If it exists, the execution will proceed in that branch.</w:t>
      </w:r>
    </w:p>
    <w:p w14:paraId="2328586F" w14:textId="0B99D831" w:rsidR="00C3220B" w:rsidRPr="004409E0" w:rsidRDefault="00C3220B" w:rsidP="00B327BA">
      <w:pPr>
        <w:pStyle w:val="ListParagraph"/>
        <w:numPr>
          <w:ilvl w:val="0"/>
          <w:numId w:val="42"/>
        </w:numPr>
        <w:rPr>
          <w:rFonts w:asciiTheme="majorHAnsi" w:hAnsiTheme="majorHAnsi" w:cstheme="majorHAnsi"/>
        </w:rPr>
      </w:pPr>
      <w:r w:rsidRPr="004409E0">
        <w:rPr>
          <w:rFonts w:asciiTheme="majorHAnsi" w:hAnsiTheme="majorHAnsi" w:cstheme="majorHAnsi"/>
        </w:rPr>
        <w:t>Multiple branches may execute in parallel</w:t>
      </w:r>
    </w:p>
    <w:p w14:paraId="150C7D85" w14:textId="77777777" w:rsidR="00B340F3" w:rsidRDefault="00B340F3" w:rsidP="00B340F3">
      <w:pPr>
        <w:rPr>
          <w:rFonts w:asciiTheme="majorHAnsi" w:hAnsiTheme="majorHAnsi" w:cstheme="majorHAnsi"/>
        </w:rPr>
      </w:pPr>
    </w:p>
    <w:p w14:paraId="6A080956" w14:textId="2E2FD3ED" w:rsidR="00CF151E" w:rsidRDefault="003C54B9" w:rsidP="004409E0">
      <w:pPr>
        <w:rPr>
          <w:rFonts w:asciiTheme="majorHAnsi" w:hAnsiTheme="majorHAnsi" w:cstheme="majorHAnsi"/>
        </w:rPr>
      </w:pPr>
      <w:r w:rsidRPr="003C54B9">
        <w:rPr>
          <w:rFonts w:asciiTheme="majorHAnsi" w:hAnsiTheme="majorHAnsi" w:cstheme="majorHAnsi"/>
          <w:noProof/>
          <w:lang w:val="en-US"/>
        </w:rPr>
        <w:drawing>
          <wp:inline distT="0" distB="0" distL="0" distR="0" wp14:anchorId="7BE1E982" wp14:editId="4FE2FD95">
            <wp:extent cx="5365750" cy="278574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5750" cy="2785745"/>
                    </a:xfrm>
                    <a:prstGeom prst="rect">
                      <a:avLst/>
                    </a:prstGeom>
                  </pic:spPr>
                </pic:pic>
              </a:graphicData>
            </a:graphic>
          </wp:inline>
        </w:drawing>
      </w:r>
    </w:p>
    <w:p w14:paraId="4C4454C8" w14:textId="77777777" w:rsidR="00C3220B" w:rsidRPr="00CF151E" w:rsidRDefault="00C3220B" w:rsidP="00CF151E">
      <w:pPr>
        <w:ind w:left="360"/>
        <w:rPr>
          <w:rFonts w:asciiTheme="majorHAnsi" w:hAnsiTheme="majorHAnsi" w:cstheme="majorHAnsi"/>
        </w:rPr>
      </w:pPr>
    </w:p>
    <w:p w14:paraId="515B15B6" w14:textId="77777777" w:rsidR="00CF151E" w:rsidRPr="00564C41" w:rsidRDefault="00CF151E" w:rsidP="00B327BA">
      <w:pPr>
        <w:pStyle w:val="Heading3"/>
        <w:numPr>
          <w:ilvl w:val="2"/>
          <w:numId w:val="14"/>
        </w:numPr>
        <w:rPr>
          <w:b/>
        </w:rPr>
      </w:pPr>
      <w:bookmarkStart w:id="380" w:name="_Toc23404846"/>
      <w:r>
        <w:rPr>
          <w:b/>
        </w:rPr>
        <w:t>IGX_PM_</w:t>
      </w:r>
      <w:r w:rsidR="00993140">
        <w:rPr>
          <w:b/>
        </w:rPr>
        <w:t>Scoring_Engine</w:t>
      </w:r>
      <w:bookmarkEnd w:id="380"/>
    </w:p>
    <w:p w14:paraId="2E5CCF6B" w14:textId="77777777" w:rsidR="00CF151E" w:rsidRDefault="00CF151E" w:rsidP="00CF151E">
      <w:pPr>
        <w:rPr>
          <w:rFonts w:asciiTheme="majorHAnsi" w:hAnsiTheme="majorHAnsi" w:cstheme="majorHAnsi"/>
        </w:rPr>
      </w:pPr>
    </w:p>
    <w:p w14:paraId="398E0FB7" w14:textId="77777777" w:rsidR="00CF151E" w:rsidRDefault="008E3C8B" w:rsidP="00CF151E">
      <w:pPr>
        <w:rPr>
          <w:rFonts w:asciiTheme="majorHAnsi" w:hAnsiTheme="majorHAnsi" w:cstheme="majorHAnsi"/>
        </w:rPr>
      </w:pPr>
      <w:r w:rsidRPr="00765181">
        <w:rPr>
          <w:rFonts w:asciiTheme="majorHAnsi" w:hAnsiTheme="majorHAnsi" w:cstheme="majorHAnsi"/>
        </w:rPr>
        <w:t xml:space="preserve">This is the </w:t>
      </w:r>
      <w:r>
        <w:rPr>
          <w:rFonts w:asciiTheme="majorHAnsi" w:hAnsiTheme="majorHAnsi" w:cstheme="majorHAnsi"/>
        </w:rPr>
        <w:t>process model which will call the scoring engine and other related analysis</w:t>
      </w:r>
      <w:r w:rsidR="00CF151E">
        <w:rPr>
          <w:rFonts w:asciiTheme="majorHAnsi" w:hAnsiTheme="majorHAnsi" w:cstheme="majorHAnsi"/>
        </w:rPr>
        <w:t xml:space="preserve">. PM will call the below </w:t>
      </w:r>
      <w:r w:rsidR="007D6BFD">
        <w:rPr>
          <w:rFonts w:asciiTheme="majorHAnsi" w:hAnsiTheme="majorHAnsi" w:cstheme="majorHAnsi"/>
        </w:rPr>
        <w:t xml:space="preserve">2 </w:t>
      </w:r>
      <w:r>
        <w:rPr>
          <w:rFonts w:asciiTheme="majorHAnsi" w:hAnsiTheme="majorHAnsi" w:cstheme="majorHAnsi"/>
        </w:rPr>
        <w:t>analyses</w:t>
      </w:r>
      <w:r w:rsidR="00CF151E">
        <w:rPr>
          <w:rFonts w:asciiTheme="majorHAnsi" w:hAnsiTheme="majorHAnsi" w:cstheme="majorHAnsi"/>
        </w:rPr>
        <w:t xml:space="preserve"> in sequence where each analysis will pass its output to the next analysis. </w:t>
      </w:r>
    </w:p>
    <w:p w14:paraId="19FDC323" w14:textId="77777777" w:rsidR="00CF151E" w:rsidRDefault="00CF151E" w:rsidP="00CF151E">
      <w:pPr>
        <w:rPr>
          <w:rFonts w:asciiTheme="majorHAnsi" w:hAnsiTheme="majorHAnsi" w:cstheme="majorHAnsi"/>
        </w:rPr>
      </w:pPr>
    </w:p>
    <w:p w14:paraId="3733DF85" w14:textId="77777777" w:rsidR="00CF151E" w:rsidRPr="00B340F3" w:rsidRDefault="00CF151E" w:rsidP="00B327BA">
      <w:pPr>
        <w:pStyle w:val="ListParagraph"/>
        <w:numPr>
          <w:ilvl w:val="0"/>
          <w:numId w:val="24"/>
        </w:numPr>
        <w:rPr>
          <w:rFonts w:asciiTheme="majorHAnsi" w:hAnsiTheme="majorHAnsi" w:cstheme="majorHAnsi"/>
          <w:u w:val="single"/>
        </w:rPr>
      </w:pPr>
      <w:r w:rsidRPr="00B340F3">
        <w:rPr>
          <w:rFonts w:asciiTheme="majorHAnsi" w:hAnsiTheme="majorHAnsi" w:cstheme="majorHAnsi"/>
          <w:u w:val="single"/>
        </w:rPr>
        <w:t>IGX_PRC_</w:t>
      </w:r>
      <w:r w:rsidR="008E3C8B">
        <w:rPr>
          <w:rFonts w:asciiTheme="majorHAnsi" w:hAnsiTheme="majorHAnsi" w:cstheme="majorHAnsi"/>
          <w:u w:val="single"/>
        </w:rPr>
        <w:t>Scoring_Engine</w:t>
      </w:r>
    </w:p>
    <w:p w14:paraId="5C12C7EF" w14:textId="77777777" w:rsidR="00CF151E" w:rsidRPr="008E3C8B" w:rsidRDefault="00CF151E" w:rsidP="00B327BA">
      <w:pPr>
        <w:pStyle w:val="ListParagraph"/>
        <w:numPr>
          <w:ilvl w:val="0"/>
          <w:numId w:val="24"/>
        </w:numPr>
        <w:rPr>
          <w:rFonts w:asciiTheme="majorHAnsi" w:hAnsiTheme="majorHAnsi" w:cstheme="majorHAnsi"/>
        </w:rPr>
      </w:pPr>
      <w:r w:rsidRPr="008E3C8B">
        <w:rPr>
          <w:rFonts w:asciiTheme="majorHAnsi" w:hAnsiTheme="majorHAnsi" w:cstheme="majorHAnsi"/>
          <w:u w:val="single"/>
        </w:rPr>
        <w:t>IGX_PRC_</w:t>
      </w:r>
      <w:r w:rsidR="008E3C8B">
        <w:rPr>
          <w:rFonts w:asciiTheme="majorHAnsi" w:hAnsiTheme="majorHAnsi" w:cstheme="majorHAnsi"/>
          <w:u w:val="single"/>
        </w:rPr>
        <w:t>Scoring_Engine_Log</w:t>
      </w:r>
    </w:p>
    <w:p w14:paraId="578CF4C3" w14:textId="77777777" w:rsidR="00B340F3" w:rsidRDefault="00B340F3" w:rsidP="00765181"/>
    <w:p w14:paraId="5596CDFB" w14:textId="77777777" w:rsidR="0064445C" w:rsidRDefault="0064445C" w:rsidP="0064445C"/>
    <w:p w14:paraId="03AD701D" w14:textId="77777777" w:rsidR="00794738" w:rsidRDefault="00794738" w:rsidP="0064445C"/>
    <w:p w14:paraId="11857658" w14:textId="77777777" w:rsidR="00E736DE" w:rsidRDefault="00E736DE" w:rsidP="0064445C"/>
    <w:p w14:paraId="2FB2BC9D" w14:textId="1C68C15C" w:rsidR="00794738" w:rsidRDefault="00794738" w:rsidP="00B327BA">
      <w:pPr>
        <w:pStyle w:val="Heading3"/>
        <w:numPr>
          <w:ilvl w:val="2"/>
          <w:numId w:val="14"/>
        </w:numPr>
        <w:rPr>
          <w:b/>
        </w:rPr>
      </w:pPr>
      <w:r w:rsidRPr="00794738">
        <w:rPr>
          <w:b/>
        </w:rPr>
        <w:lastRenderedPageBreak/>
        <w:t>IGX_PM_Scoring_Engine_Rollup_Score</w:t>
      </w:r>
    </w:p>
    <w:p w14:paraId="32E836A7" w14:textId="77777777" w:rsidR="00E736DE" w:rsidRDefault="00E736DE" w:rsidP="00E736DE"/>
    <w:p w14:paraId="4819C0FF" w14:textId="0B2BE913" w:rsidR="00E736DE" w:rsidRDefault="00E736DE" w:rsidP="00E736DE">
      <w:r>
        <w:t>This process model is created to recursively call IGX_PRC_Scoring_Engine_Rollup_Score. In each call it will pick assets of next level and roll up their score. It will exit the recursive loop once all the assets are done for score roll up.</w:t>
      </w:r>
    </w:p>
    <w:p w14:paraId="75F9CC9F" w14:textId="77777777" w:rsidR="00E736DE" w:rsidRDefault="00E736DE" w:rsidP="00E736DE"/>
    <w:p w14:paraId="2E993460" w14:textId="467B22BD" w:rsidR="00E736DE" w:rsidRPr="00E736DE" w:rsidRDefault="00E736DE" w:rsidP="00E736DE">
      <w:pPr>
        <w:rPr>
          <w:u w:val="single"/>
        </w:rPr>
      </w:pPr>
      <w:r w:rsidRPr="00E736DE">
        <w:rPr>
          <w:u w:val="single"/>
        </w:rPr>
        <w:t>Implementation Logic</w:t>
      </w:r>
    </w:p>
    <w:p w14:paraId="1F0DC4DD" w14:textId="77777777" w:rsidR="00E736DE" w:rsidRDefault="00E736DE" w:rsidP="00E736DE"/>
    <w:p w14:paraId="7CF07AA8" w14:textId="3217E30A" w:rsidR="00E736DE" w:rsidRDefault="00300245" w:rsidP="00B327BA">
      <w:pPr>
        <w:pStyle w:val="ListParagraph"/>
        <w:numPr>
          <w:ilvl w:val="0"/>
          <w:numId w:val="51"/>
        </w:numPr>
      </w:pPr>
      <w:r>
        <w:t>External Start – define variable for max hierarchy level and next hierarchy level.</w:t>
      </w:r>
    </w:p>
    <w:p w14:paraId="54A910CB" w14:textId="41C54BCE" w:rsidR="00300245" w:rsidRDefault="00300245" w:rsidP="00B327BA">
      <w:pPr>
        <w:pStyle w:val="ListParagraph"/>
        <w:numPr>
          <w:ilvl w:val="0"/>
          <w:numId w:val="51"/>
        </w:numPr>
      </w:pPr>
      <w:r>
        <w:t>Call analysis IGX_PRC_Scoring_Engine_Rollup_Score. Take PM variable for loop flag and next level to be processed.</w:t>
      </w:r>
    </w:p>
    <w:p w14:paraId="654BBE82" w14:textId="1E92A29B" w:rsidR="00300245" w:rsidRDefault="00300245" w:rsidP="00B327BA">
      <w:pPr>
        <w:pStyle w:val="ListParagraph"/>
        <w:numPr>
          <w:ilvl w:val="0"/>
          <w:numId w:val="51"/>
        </w:numPr>
      </w:pPr>
      <w:r>
        <w:t>If loop flag is 1 then continue and call again IGX_PRC_Scoring_Engine_Rollup_Score for next level, else stop and exit.</w:t>
      </w:r>
    </w:p>
    <w:p w14:paraId="25511178" w14:textId="77777777" w:rsidR="00300245" w:rsidRDefault="00300245" w:rsidP="00E736DE"/>
    <w:p w14:paraId="309E829B" w14:textId="690B02B0" w:rsidR="00E736DE" w:rsidRDefault="008F0622">
      <w:pPr>
        <w:pStyle w:val="Heading3"/>
        <w:numPr>
          <w:ilvl w:val="2"/>
          <w:numId w:val="14"/>
        </w:numPr>
        <w:rPr>
          <w:ins w:id="381" w:author="Shiv Mangal Rahi" w:date="2019-12-18T15:33:00Z"/>
          <w:b/>
        </w:rPr>
        <w:pPrChange w:id="382" w:author="Shiv Mangal Rahi" w:date="2019-12-18T15:33:00Z">
          <w:pPr/>
        </w:pPrChange>
      </w:pPr>
      <w:ins w:id="383" w:author="Shiv Mangal Rahi" w:date="2019-12-18T15:33:00Z">
        <w:r w:rsidRPr="008F0622">
          <w:rPr>
            <w:b/>
            <w:rPrChange w:id="384" w:author="Shiv Mangal Rahi" w:date="2019-12-18T15:33:00Z">
              <w:rPr/>
            </w:rPrChange>
          </w:rPr>
          <w:t>IGX_PM_RolledUp_Asset_Version</w:t>
        </w:r>
      </w:ins>
    </w:p>
    <w:p w14:paraId="26CAC3B4" w14:textId="77777777" w:rsidR="008F0622" w:rsidRDefault="008F0622" w:rsidP="008F0622">
      <w:pPr>
        <w:rPr>
          <w:ins w:id="385" w:author="Shiv Mangal Rahi" w:date="2019-12-18T15:33:00Z"/>
        </w:rPr>
      </w:pPr>
    </w:p>
    <w:p w14:paraId="5284307B" w14:textId="6AC23182" w:rsidR="008F0622" w:rsidRDefault="008F0622" w:rsidP="008F0622">
      <w:pPr>
        <w:rPr>
          <w:ins w:id="386" w:author="Shiv Mangal Rahi" w:date="2019-12-18T15:33:00Z"/>
        </w:rPr>
      </w:pPr>
      <w:ins w:id="387" w:author="Shiv Mangal Rahi" w:date="2019-12-18T15:33:00Z">
        <w:r>
          <w:t xml:space="preserve">This process model is created to recursively call </w:t>
        </w:r>
      </w:ins>
      <w:ins w:id="388" w:author="Shiv Mangal Rahi" w:date="2019-12-18T15:34:00Z">
        <w:r w:rsidR="001C2DD6" w:rsidRPr="001C2DD6">
          <w:t>IGX_PRC_RolledUp_Asset_Version</w:t>
        </w:r>
      </w:ins>
      <w:ins w:id="389" w:author="Shiv Mangal Rahi" w:date="2019-12-18T15:33:00Z">
        <w:r>
          <w:t>. In each call it will pick assets of next level and roll up their score. It will exit the recursive loop once all the assets are done for score roll up.</w:t>
        </w:r>
      </w:ins>
    </w:p>
    <w:p w14:paraId="3444B527" w14:textId="77777777" w:rsidR="008F0622" w:rsidRDefault="008F0622" w:rsidP="008F0622">
      <w:pPr>
        <w:rPr>
          <w:ins w:id="390" w:author="Shiv Mangal Rahi" w:date="2019-12-18T15:33:00Z"/>
        </w:rPr>
      </w:pPr>
    </w:p>
    <w:p w14:paraId="4AE6642C" w14:textId="77777777" w:rsidR="008F0622" w:rsidRPr="00E736DE" w:rsidRDefault="008F0622" w:rsidP="008F0622">
      <w:pPr>
        <w:rPr>
          <w:ins w:id="391" w:author="Shiv Mangal Rahi" w:date="2019-12-18T15:33:00Z"/>
          <w:u w:val="single"/>
        </w:rPr>
      </w:pPr>
      <w:ins w:id="392" w:author="Shiv Mangal Rahi" w:date="2019-12-18T15:33:00Z">
        <w:r w:rsidRPr="00E736DE">
          <w:rPr>
            <w:u w:val="single"/>
          </w:rPr>
          <w:t>Implementation Logic</w:t>
        </w:r>
      </w:ins>
    </w:p>
    <w:p w14:paraId="039DBF02" w14:textId="77777777" w:rsidR="008F0622" w:rsidRDefault="008F0622" w:rsidP="008F0622">
      <w:pPr>
        <w:rPr>
          <w:ins w:id="393" w:author="Shiv Mangal Rahi" w:date="2019-12-18T15:33:00Z"/>
        </w:rPr>
      </w:pPr>
    </w:p>
    <w:p w14:paraId="55B56D18" w14:textId="77777777" w:rsidR="008F0622" w:rsidRDefault="008F0622" w:rsidP="008F0622">
      <w:pPr>
        <w:pStyle w:val="ListParagraph"/>
        <w:numPr>
          <w:ilvl w:val="0"/>
          <w:numId w:val="55"/>
        </w:numPr>
        <w:rPr>
          <w:ins w:id="394" w:author="Shiv Mangal Rahi" w:date="2019-12-18T15:33:00Z"/>
        </w:rPr>
      </w:pPr>
      <w:ins w:id="395" w:author="Shiv Mangal Rahi" w:date="2019-12-18T15:33:00Z">
        <w:r>
          <w:t>External Start – define variable for max hierarchy level and next hierarchy level.</w:t>
        </w:r>
      </w:ins>
    </w:p>
    <w:p w14:paraId="2C27027E" w14:textId="46E8EEC7" w:rsidR="008F0622" w:rsidRDefault="008F0622" w:rsidP="0046772F">
      <w:pPr>
        <w:pStyle w:val="ListParagraph"/>
        <w:numPr>
          <w:ilvl w:val="0"/>
          <w:numId w:val="55"/>
        </w:numPr>
        <w:rPr>
          <w:ins w:id="396" w:author="Shiv Mangal Rahi" w:date="2019-12-18T15:33:00Z"/>
        </w:rPr>
      </w:pPr>
      <w:ins w:id="397" w:author="Shiv Mangal Rahi" w:date="2019-12-18T15:33:00Z">
        <w:r>
          <w:t xml:space="preserve">Call analysis </w:t>
        </w:r>
      </w:ins>
      <w:ins w:id="398" w:author="Shiv Mangal Rahi" w:date="2019-12-18T15:34:00Z">
        <w:r w:rsidR="0046772F" w:rsidRPr="0046772F">
          <w:t>IGX_PRC_RolledUp_Asset_Version</w:t>
        </w:r>
      </w:ins>
      <w:ins w:id="399" w:author="Shiv Mangal Rahi" w:date="2019-12-18T15:33:00Z">
        <w:r>
          <w:t>. Take PM variable for loop flag and next level to be processed.</w:t>
        </w:r>
      </w:ins>
    </w:p>
    <w:p w14:paraId="6F976E44" w14:textId="474782A7" w:rsidR="008F0622" w:rsidRDefault="008F0622" w:rsidP="0046772F">
      <w:pPr>
        <w:pStyle w:val="ListParagraph"/>
        <w:numPr>
          <w:ilvl w:val="0"/>
          <w:numId w:val="55"/>
        </w:numPr>
        <w:rPr>
          <w:ins w:id="400" w:author="Shiv Mangal Rahi" w:date="2019-12-18T15:33:00Z"/>
        </w:rPr>
      </w:pPr>
      <w:ins w:id="401" w:author="Shiv Mangal Rahi" w:date="2019-12-18T15:33:00Z">
        <w:r>
          <w:t xml:space="preserve">If loop flag is 1 then continue and call again </w:t>
        </w:r>
      </w:ins>
      <w:ins w:id="402" w:author="Shiv Mangal Rahi" w:date="2019-12-18T15:34:00Z">
        <w:r w:rsidR="0046772F" w:rsidRPr="0046772F">
          <w:t>IGX_PRC_RolledUp_Asset_Version</w:t>
        </w:r>
      </w:ins>
      <w:ins w:id="403" w:author="Shiv Mangal Rahi" w:date="2019-12-18T15:33:00Z">
        <w:r>
          <w:t xml:space="preserve"> for next level, else stop and exit.</w:t>
        </w:r>
      </w:ins>
    </w:p>
    <w:p w14:paraId="4BC2A6B5" w14:textId="77777777" w:rsidR="008F0622" w:rsidRPr="008F0622" w:rsidRDefault="008F0622" w:rsidP="008F0622"/>
    <w:p w14:paraId="1568FAAA" w14:textId="23685023" w:rsidR="0064445C" w:rsidRPr="00564C41" w:rsidRDefault="0064445C" w:rsidP="00B327BA">
      <w:pPr>
        <w:pStyle w:val="Heading3"/>
        <w:numPr>
          <w:ilvl w:val="2"/>
          <w:numId w:val="14"/>
        </w:numPr>
        <w:rPr>
          <w:b/>
        </w:rPr>
      </w:pPr>
      <w:bookmarkStart w:id="404" w:name="_Toc23404847"/>
      <w:r>
        <w:rPr>
          <w:b/>
        </w:rPr>
        <w:t>IGX_PM_</w:t>
      </w:r>
      <w:r w:rsidR="005420B6">
        <w:rPr>
          <w:b/>
        </w:rPr>
        <w:t>Score_Refresher</w:t>
      </w:r>
      <w:bookmarkEnd w:id="404"/>
    </w:p>
    <w:p w14:paraId="7765157C" w14:textId="77777777" w:rsidR="0064445C" w:rsidRDefault="0064445C" w:rsidP="0064445C">
      <w:pPr>
        <w:rPr>
          <w:rFonts w:asciiTheme="majorHAnsi" w:hAnsiTheme="majorHAnsi" w:cstheme="majorHAnsi"/>
        </w:rPr>
      </w:pPr>
    </w:p>
    <w:p w14:paraId="7BF62C0E" w14:textId="77777777" w:rsidR="0064445C" w:rsidRDefault="0064445C" w:rsidP="0064445C">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process model</w:t>
      </w:r>
      <w:r w:rsidRPr="009C79BE">
        <w:rPr>
          <w:rFonts w:asciiTheme="majorHAnsi" w:hAnsiTheme="majorHAnsi" w:cstheme="majorHAnsi"/>
        </w:rPr>
        <w:t xml:space="preserve"> </w:t>
      </w:r>
      <w:r>
        <w:rPr>
          <w:rFonts w:asciiTheme="majorHAnsi" w:hAnsiTheme="majorHAnsi" w:cstheme="majorHAnsi"/>
        </w:rPr>
        <w:t>is to publish the DQ results to Govern. PM will call the below 3 analysis in sequence.</w:t>
      </w:r>
    </w:p>
    <w:p w14:paraId="2E051896" w14:textId="77777777" w:rsidR="0064445C" w:rsidRDefault="0064445C" w:rsidP="0064445C">
      <w:pPr>
        <w:rPr>
          <w:rFonts w:asciiTheme="majorHAnsi" w:hAnsiTheme="majorHAnsi" w:cstheme="majorHAnsi"/>
        </w:rPr>
      </w:pPr>
    </w:p>
    <w:p w14:paraId="148D03F1" w14:textId="57F57BBC" w:rsidR="0064445C" w:rsidRPr="004409E0" w:rsidRDefault="0064445C" w:rsidP="00B327BA">
      <w:pPr>
        <w:pStyle w:val="ListParagraph"/>
        <w:numPr>
          <w:ilvl w:val="0"/>
          <w:numId w:val="25"/>
        </w:numPr>
        <w:rPr>
          <w:rFonts w:asciiTheme="majorHAnsi" w:hAnsiTheme="majorHAnsi" w:cstheme="majorHAnsi"/>
          <w:strike/>
        </w:rPr>
      </w:pPr>
      <w:r w:rsidRPr="004409E0">
        <w:rPr>
          <w:rFonts w:asciiTheme="majorHAnsi" w:hAnsiTheme="majorHAnsi" w:cstheme="majorHAnsi"/>
          <w:strike/>
        </w:rPr>
        <w:t>IGX_PRC_Find_New_For_Score_Refresher</w:t>
      </w:r>
      <w:r w:rsidR="007B1668" w:rsidRPr="00F339A1">
        <w:rPr>
          <w:rFonts w:asciiTheme="majorHAnsi" w:hAnsiTheme="majorHAnsi" w:cstheme="majorHAnsi"/>
        </w:rPr>
        <w:t xml:space="preserve"> (Moved it to igx_pm_evaluate_data_quality</w:t>
      </w:r>
      <w:r w:rsidR="007B1668" w:rsidRPr="004409E0">
        <w:rPr>
          <w:rFonts w:asciiTheme="majorHAnsi" w:hAnsiTheme="majorHAnsi" w:cstheme="majorHAnsi"/>
        </w:rPr>
        <w:t>)</w:t>
      </w:r>
    </w:p>
    <w:p w14:paraId="00DCF90A" w14:textId="747560F6" w:rsidR="0064445C" w:rsidRPr="004409E0" w:rsidRDefault="0064445C" w:rsidP="00B327BA">
      <w:pPr>
        <w:pStyle w:val="ListParagraph"/>
        <w:numPr>
          <w:ilvl w:val="0"/>
          <w:numId w:val="25"/>
        </w:numPr>
        <w:rPr>
          <w:rFonts w:asciiTheme="majorHAnsi" w:hAnsiTheme="majorHAnsi" w:cstheme="majorHAnsi"/>
          <w:strike/>
        </w:rPr>
      </w:pPr>
      <w:r w:rsidRPr="004409E0">
        <w:rPr>
          <w:rFonts w:asciiTheme="majorHAnsi" w:hAnsiTheme="majorHAnsi" w:cstheme="majorHAnsi"/>
          <w:strike/>
        </w:rPr>
        <w:t xml:space="preserve">Gateway – If </w:t>
      </w:r>
      <w:r w:rsidR="00537B9A" w:rsidRPr="004409E0">
        <w:rPr>
          <w:rFonts w:asciiTheme="majorHAnsi" w:hAnsiTheme="majorHAnsi" w:cstheme="majorHAnsi"/>
          <w:strike/>
        </w:rPr>
        <w:t xml:space="preserve">PM_CURRENT_TS </w:t>
      </w:r>
      <w:r w:rsidRPr="004409E0">
        <w:rPr>
          <w:rFonts w:asciiTheme="majorHAnsi" w:hAnsiTheme="majorHAnsi" w:cstheme="majorHAnsi"/>
          <w:strike/>
        </w:rPr>
        <w:t>is not null and &lt;&gt; default date of the variable then proceed to next analysis ELSE exit gracefully</w:t>
      </w:r>
      <w:r w:rsidR="007B1668" w:rsidRPr="004409E0">
        <w:rPr>
          <w:rFonts w:asciiTheme="majorHAnsi" w:hAnsiTheme="majorHAnsi" w:cstheme="majorHAnsi"/>
        </w:rPr>
        <w:t xml:space="preserve"> (Moved it to </w:t>
      </w:r>
      <w:r w:rsidR="007B1668" w:rsidRPr="006C4066">
        <w:rPr>
          <w:rFonts w:asciiTheme="majorHAnsi" w:hAnsiTheme="majorHAnsi" w:cstheme="majorHAnsi"/>
        </w:rPr>
        <w:t>igx_pm_evaluate_data_quality</w:t>
      </w:r>
      <w:r w:rsidR="007B1668" w:rsidRPr="004409E0">
        <w:rPr>
          <w:rFonts w:asciiTheme="majorHAnsi" w:hAnsiTheme="majorHAnsi" w:cstheme="majorHAnsi"/>
        </w:rPr>
        <w:t>)</w:t>
      </w:r>
    </w:p>
    <w:p w14:paraId="384AA8DC" w14:textId="77777777" w:rsidR="0064445C" w:rsidRDefault="0064445C" w:rsidP="00B327BA">
      <w:pPr>
        <w:pStyle w:val="ListParagraph"/>
        <w:numPr>
          <w:ilvl w:val="0"/>
          <w:numId w:val="25"/>
        </w:numPr>
        <w:rPr>
          <w:rFonts w:asciiTheme="majorHAnsi" w:hAnsiTheme="majorHAnsi" w:cstheme="majorHAnsi"/>
        </w:rPr>
      </w:pPr>
      <w:r w:rsidRPr="00962607">
        <w:rPr>
          <w:rFonts w:asciiTheme="majorHAnsi" w:hAnsiTheme="majorHAnsi" w:cstheme="majorHAnsi"/>
        </w:rPr>
        <w:t>IGX_PRC_POST_SCORES_TO_GOVERN</w:t>
      </w:r>
    </w:p>
    <w:p w14:paraId="233CCA8E" w14:textId="77777777" w:rsidR="00A451DF" w:rsidRDefault="00A451DF" w:rsidP="00B327BA">
      <w:pPr>
        <w:pStyle w:val="ListParagraph"/>
        <w:numPr>
          <w:ilvl w:val="0"/>
          <w:numId w:val="25"/>
        </w:numPr>
        <w:rPr>
          <w:rFonts w:asciiTheme="majorHAnsi" w:hAnsiTheme="majorHAnsi" w:cstheme="majorHAnsi"/>
        </w:rPr>
      </w:pPr>
      <w:r>
        <w:rPr>
          <w:rFonts w:asciiTheme="majorHAnsi" w:hAnsiTheme="majorHAnsi" w:cstheme="majorHAnsi"/>
        </w:rPr>
        <w:t>IGX_PM_MONITOR_SR_STATUS</w:t>
      </w:r>
    </w:p>
    <w:p w14:paraId="6E33653A" w14:textId="77777777" w:rsidR="00144D84" w:rsidRDefault="00144D84">
      <w:pPr>
        <w:rPr>
          <w:rFonts w:asciiTheme="majorHAnsi" w:hAnsiTheme="majorHAnsi" w:cstheme="majorHAnsi"/>
        </w:rPr>
      </w:pPr>
    </w:p>
    <w:p w14:paraId="44BF5263" w14:textId="40C06C5A" w:rsidR="00144D84" w:rsidRPr="00564C41" w:rsidRDefault="00144D84" w:rsidP="00B327BA">
      <w:pPr>
        <w:pStyle w:val="Heading3"/>
        <w:numPr>
          <w:ilvl w:val="2"/>
          <w:numId w:val="14"/>
        </w:numPr>
        <w:rPr>
          <w:b/>
        </w:rPr>
      </w:pPr>
      <w:bookmarkStart w:id="405" w:name="_Toc23404848"/>
      <w:r>
        <w:rPr>
          <w:b/>
        </w:rPr>
        <w:lastRenderedPageBreak/>
        <w:t>IGX_PM_</w:t>
      </w:r>
      <w:r w:rsidR="005420B6">
        <w:rPr>
          <w:b/>
        </w:rPr>
        <w:t>Monitor</w:t>
      </w:r>
      <w:r>
        <w:rPr>
          <w:b/>
        </w:rPr>
        <w:t>_SR_S</w:t>
      </w:r>
      <w:r w:rsidR="005420B6">
        <w:rPr>
          <w:b/>
        </w:rPr>
        <w:t>tatus</w:t>
      </w:r>
      <w:bookmarkEnd w:id="405"/>
    </w:p>
    <w:p w14:paraId="7AC88497" w14:textId="77777777" w:rsidR="00144D84" w:rsidRDefault="00144D84" w:rsidP="00144D84">
      <w:pPr>
        <w:rPr>
          <w:rFonts w:asciiTheme="majorHAnsi" w:hAnsiTheme="majorHAnsi" w:cstheme="majorHAnsi"/>
        </w:rPr>
      </w:pPr>
    </w:p>
    <w:p w14:paraId="799392E2" w14:textId="77777777" w:rsidR="00144D84" w:rsidRDefault="00144D84" w:rsidP="00144D84">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process model</w:t>
      </w:r>
      <w:r w:rsidRPr="009C79BE">
        <w:rPr>
          <w:rFonts w:asciiTheme="majorHAnsi" w:hAnsiTheme="majorHAnsi" w:cstheme="majorHAnsi"/>
        </w:rPr>
        <w:t xml:space="preserve"> </w:t>
      </w:r>
      <w:r>
        <w:rPr>
          <w:rFonts w:asciiTheme="majorHAnsi" w:hAnsiTheme="majorHAnsi" w:cstheme="majorHAnsi"/>
        </w:rPr>
        <w:t>is to monitor the status of DQ result posting API and mark the score refresher process completed</w:t>
      </w:r>
    </w:p>
    <w:p w14:paraId="2D76D606" w14:textId="77777777" w:rsidR="00144D84" w:rsidRDefault="00144D84" w:rsidP="00144D84">
      <w:pPr>
        <w:rPr>
          <w:rFonts w:asciiTheme="majorHAnsi" w:hAnsiTheme="majorHAnsi" w:cstheme="majorHAnsi"/>
        </w:rPr>
      </w:pPr>
    </w:p>
    <w:p w14:paraId="42FD69A3" w14:textId="77777777" w:rsidR="00144D84" w:rsidRPr="00B458F8" w:rsidRDefault="00144D84" w:rsidP="00B327BA">
      <w:pPr>
        <w:pStyle w:val="ListParagraph"/>
        <w:numPr>
          <w:ilvl w:val="0"/>
          <w:numId w:val="37"/>
        </w:numPr>
        <w:rPr>
          <w:rFonts w:asciiTheme="majorHAnsi" w:hAnsiTheme="majorHAnsi" w:cstheme="majorHAnsi"/>
        </w:rPr>
      </w:pPr>
      <w:r w:rsidRPr="00B458F8">
        <w:rPr>
          <w:rFonts w:asciiTheme="majorHAnsi" w:hAnsiTheme="majorHAnsi" w:cstheme="majorHAnsi"/>
        </w:rPr>
        <w:t>IGX_PRC_MONITOR_RESULT_POSTING_STATUS</w:t>
      </w:r>
    </w:p>
    <w:p w14:paraId="0ECA7AAB" w14:textId="77777777" w:rsidR="00144D84" w:rsidRPr="00B458F8" w:rsidRDefault="00144D84" w:rsidP="00B327BA">
      <w:pPr>
        <w:pStyle w:val="ListParagraph"/>
        <w:numPr>
          <w:ilvl w:val="0"/>
          <w:numId w:val="37"/>
        </w:numPr>
        <w:rPr>
          <w:rFonts w:asciiTheme="majorHAnsi" w:hAnsiTheme="majorHAnsi" w:cstheme="majorHAnsi"/>
        </w:rPr>
      </w:pPr>
      <w:r w:rsidRPr="00B458F8">
        <w:rPr>
          <w:rFonts w:asciiTheme="majorHAnsi" w:hAnsiTheme="majorHAnsi" w:cstheme="majorHAnsi"/>
        </w:rPr>
        <w:t>If PM_COMPLETE_FLAG = ‘Y’ then call IGX_PRC_CREATE_RULE_REFRESHER_LOG</w:t>
      </w:r>
    </w:p>
    <w:p w14:paraId="08D0AD8B" w14:textId="77777777" w:rsidR="00144D84" w:rsidRPr="00B458F8" w:rsidRDefault="00144D84" w:rsidP="00B327BA">
      <w:pPr>
        <w:pStyle w:val="ListParagraph"/>
        <w:numPr>
          <w:ilvl w:val="0"/>
          <w:numId w:val="37"/>
        </w:numPr>
        <w:rPr>
          <w:rFonts w:asciiTheme="majorHAnsi" w:hAnsiTheme="majorHAnsi" w:cstheme="majorHAnsi"/>
        </w:rPr>
      </w:pPr>
      <w:r w:rsidRPr="00B458F8">
        <w:rPr>
          <w:rFonts w:asciiTheme="majorHAnsi" w:hAnsiTheme="majorHAnsi" w:cstheme="majorHAnsi"/>
        </w:rPr>
        <w:t>If PM_COMPLETE_FLAG = ‘</w:t>
      </w:r>
      <w:r w:rsidR="00790006">
        <w:rPr>
          <w:rFonts w:asciiTheme="majorHAnsi" w:hAnsiTheme="majorHAnsi" w:cstheme="majorHAnsi"/>
        </w:rPr>
        <w:t>N</w:t>
      </w:r>
      <w:r w:rsidRPr="00B458F8">
        <w:rPr>
          <w:rFonts w:asciiTheme="majorHAnsi" w:hAnsiTheme="majorHAnsi" w:cstheme="majorHAnsi"/>
        </w:rPr>
        <w:t xml:space="preserve">’ then wait for 15 seconds and </w:t>
      </w:r>
      <w:r w:rsidR="00A451DF" w:rsidRPr="00B458F8">
        <w:rPr>
          <w:rFonts w:asciiTheme="majorHAnsi" w:hAnsiTheme="majorHAnsi" w:cstheme="majorHAnsi"/>
        </w:rPr>
        <w:t xml:space="preserve">recursively </w:t>
      </w:r>
      <w:r w:rsidRPr="00B458F8">
        <w:rPr>
          <w:rFonts w:asciiTheme="majorHAnsi" w:hAnsiTheme="majorHAnsi" w:cstheme="majorHAnsi"/>
        </w:rPr>
        <w:t xml:space="preserve">call </w:t>
      </w:r>
      <w:r w:rsidR="00A451DF" w:rsidRPr="00B458F8">
        <w:rPr>
          <w:rFonts w:asciiTheme="majorHAnsi" w:hAnsiTheme="majorHAnsi" w:cstheme="majorHAnsi"/>
        </w:rPr>
        <w:t>IGX_PM_MONITOR_SR_STATUS process model. Pass the received process model variables PM_FAILED_ASSET_TYPE_ID and PM_EXECUTION_ID</w:t>
      </w:r>
    </w:p>
    <w:p w14:paraId="149D06BA" w14:textId="77777777" w:rsidR="00F4231E" w:rsidRDefault="00144D84" w:rsidP="00144D84">
      <w:pPr>
        <w:rPr>
          <w:rFonts w:asciiTheme="majorHAnsi" w:hAnsiTheme="majorHAnsi" w:cstheme="majorHAnsi"/>
        </w:rPr>
      </w:pPr>
      <w:r>
        <w:rPr>
          <w:rFonts w:asciiTheme="majorHAnsi" w:hAnsiTheme="majorHAnsi" w:cstheme="majorHAnsi"/>
        </w:rPr>
        <w:t xml:space="preserve"> </w:t>
      </w:r>
    </w:p>
    <w:p w14:paraId="4C3F36E1" w14:textId="77777777" w:rsidR="00242768" w:rsidRDefault="00242768" w:rsidP="00B327BA">
      <w:pPr>
        <w:pStyle w:val="Heading3"/>
        <w:numPr>
          <w:ilvl w:val="2"/>
          <w:numId w:val="14"/>
        </w:numPr>
        <w:rPr>
          <w:b/>
        </w:rPr>
      </w:pPr>
      <w:bookmarkStart w:id="406" w:name="_Toc23404849"/>
      <w:r>
        <w:rPr>
          <w:b/>
        </w:rPr>
        <w:t>IGX_</w:t>
      </w:r>
      <w:r w:rsidRPr="009C79BE">
        <w:rPr>
          <w:b/>
        </w:rPr>
        <w:t>PM_</w:t>
      </w:r>
      <w:r>
        <w:rPr>
          <w:b/>
        </w:rPr>
        <w:t>DASHBOARD_PREPARATION</w:t>
      </w:r>
    </w:p>
    <w:p w14:paraId="302921F1" w14:textId="77777777" w:rsidR="00242768" w:rsidRPr="00FF1B81" w:rsidRDefault="00242768" w:rsidP="00242768"/>
    <w:p w14:paraId="3507E9FA" w14:textId="77777777" w:rsidR="00242768" w:rsidRDefault="00242768" w:rsidP="00242768">
      <w:pPr>
        <w:rPr>
          <w:rFonts w:asciiTheme="majorHAnsi" w:hAnsiTheme="majorHAnsi" w:cstheme="majorHAnsi"/>
        </w:rPr>
      </w:pPr>
      <w:r w:rsidRPr="00765181">
        <w:rPr>
          <w:rFonts w:asciiTheme="majorHAnsi" w:hAnsiTheme="majorHAnsi" w:cstheme="majorHAnsi"/>
        </w:rPr>
        <w:t xml:space="preserve">This is the </w:t>
      </w:r>
      <w:r>
        <w:rPr>
          <w:rFonts w:asciiTheme="majorHAnsi" w:hAnsiTheme="majorHAnsi" w:cstheme="majorHAnsi"/>
        </w:rPr>
        <w:t>process model which will refresh the data in dataviews for the dashboard. It will also execute any required analysis for data preparation, as needed. Below is the process model diagram. It performs following :</w:t>
      </w:r>
    </w:p>
    <w:p w14:paraId="0BA7E3FB" w14:textId="77777777" w:rsidR="00242768" w:rsidRDefault="00242768" w:rsidP="00B327BA">
      <w:pPr>
        <w:pStyle w:val="ListParagraph"/>
        <w:numPr>
          <w:ilvl w:val="0"/>
          <w:numId w:val="46"/>
        </w:numPr>
        <w:rPr>
          <w:rFonts w:asciiTheme="majorHAnsi" w:hAnsiTheme="majorHAnsi" w:cstheme="majorHAnsi"/>
        </w:rPr>
      </w:pPr>
      <w:r>
        <w:rPr>
          <w:rFonts w:asciiTheme="majorHAnsi" w:hAnsiTheme="majorHAnsi" w:cstheme="majorHAnsi"/>
        </w:rPr>
        <w:t>Truncate data from IGX_DS_LATEST_DS_DQ_DETAIL_SCORE and IGX_DS_LATEST_DS_DQ_RESULTS.</w:t>
      </w:r>
    </w:p>
    <w:p w14:paraId="42E1C496" w14:textId="77777777" w:rsidR="00242768" w:rsidRDefault="00242768" w:rsidP="00B327BA">
      <w:pPr>
        <w:pStyle w:val="ListParagraph"/>
        <w:numPr>
          <w:ilvl w:val="0"/>
          <w:numId w:val="46"/>
        </w:numPr>
        <w:rPr>
          <w:rFonts w:asciiTheme="majorHAnsi" w:hAnsiTheme="majorHAnsi" w:cstheme="majorHAnsi"/>
        </w:rPr>
      </w:pPr>
      <w:r>
        <w:rPr>
          <w:rFonts w:asciiTheme="majorHAnsi" w:hAnsiTheme="majorHAnsi" w:cstheme="majorHAnsi"/>
        </w:rPr>
        <w:t xml:space="preserve">Executes analysis </w:t>
      </w:r>
      <w:r w:rsidRPr="004409E0">
        <w:rPr>
          <w:rFonts w:asciiTheme="majorHAnsi" w:hAnsiTheme="majorHAnsi" w:cstheme="majorHAnsi"/>
        </w:rPr>
        <w:t>IGX_PRC_DS_DQ_HIERARCHICAL_SCORE, IGX_PRC_DS_Latest_DS_DQ_Detail_Score and IGX_PRC_DS_Latest_DS_DQ_Results</w:t>
      </w:r>
    </w:p>
    <w:p w14:paraId="6A3F955E" w14:textId="77777777" w:rsidR="00242768" w:rsidRPr="00D63735" w:rsidRDefault="00242768" w:rsidP="00B327BA">
      <w:pPr>
        <w:pStyle w:val="ListParagraph"/>
        <w:numPr>
          <w:ilvl w:val="0"/>
          <w:numId w:val="46"/>
        </w:numPr>
        <w:rPr>
          <w:rFonts w:asciiTheme="majorHAnsi" w:hAnsiTheme="majorHAnsi" w:cstheme="majorHAnsi"/>
        </w:rPr>
      </w:pPr>
      <w:r>
        <w:rPr>
          <w:rFonts w:asciiTheme="majorHAnsi" w:hAnsiTheme="majorHAnsi" w:cstheme="majorHAnsi"/>
        </w:rPr>
        <w:t xml:space="preserve">Refresh dataviews </w:t>
      </w:r>
      <w:r w:rsidRPr="004409E0">
        <w:rPr>
          <w:rFonts w:asciiTheme="majorHAnsi" w:hAnsiTheme="majorHAnsi" w:cstheme="majorHAnsi"/>
        </w:rPr>
        <w:t>IGX_DV_Latest_DS_DQ_Detail_Score, IGX_DV_Latest_DS_DQ_Results, IGX_DV_DS_DQ_ROLLUP_SCORE and IGX_DV_DQ_HISTORICAL_HIERARCHICAL_SCORE</w:t>
      </w:r>
    </w:p>
    <w:p w14:paraId="2452200D" w14:textId="77777777" w:rsidR="00242768" w:rsidRDefault="00242768" w:rsidP="00242768">
      <w:pPr>
        <w:rPr>
          <w:rFonts w:asciiTheme="majorHAnsi" w:hAnsiTheme="majorHAnsi" w:cstheme="majorHAnsi"/>
        </w:rPr>
      </w:pPr>
    </w:p>
    <w:p w14:paraId="7DA45196" w14:textId="77777777" w:rsidR="00242768" w:rsidRDefault="00242768" w:rsidP="00242768">
      <w:pPr>
        <w:rPr>
          <w:rFonts w:asciiTheme="majorHAnsi" w:hAnsiTheme="majorHAnsi" w:cstheme="majorHAnsi"/>
        </w:rPr>
      </w:pPr>
      <w:r>
        <w:rPr>
          <w:noProof/>
          <w:lang w:val="en-US"/>
        </w:rPr>
        <w:drawing>
          <wp:inline distT="0" distB="0" distL="0" distR="0" wp14:anchorId="1C7F3173" wp14:editId="5698D128">
            <wp:extent cx="5365750" cy="224595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750" cy="2245950"/>
                    </a:xfrm>
                    <a:prstGeom prst="rect">
                      <a:avLst/>
                    </a:prstGeom>
                    <a:noFill/>
                    <a:ln>
                      <a:noFill/>
                    </a:ln>
                  </pic:spPr>
                </pic:pic>
              </a:graphicData>
            </a:graphic>
          </wp:inline>
        </w:drawing>
      </w:r>
    </w:p>
    <w:p w14:paraId="23DAD08B" w14:textId="77777777" w:rsidR="00242768" w:rsidRPr="00765181" w:rsidRDefault="00242768" w:rsidP="00242768">
      <w:pPr>
        <w:rPr>
          <w:rFonts w:asciiTheme="majorHAnsi" w:hAnsiTheme="majorHAnsi" w:cstheme="majorHAnsi"/>
        </w:rPr>
      </w:pPr>
    </w:p>
    <w:bookmarkEnd w:id="406"/>
    <w:p w14:paraId="489E628C" w14:textId="29B53604" w:rsidR="0064445C" w:rsidRDefault="0064445C" w:rsidP="00F339A1">
      <w:pPr>
        <w:rPr>
          <w:rFonts w:asciiTheme="majorHAnsi" w:hAnsiTheme="majorHAnsi" w:cstheme="majorHAnsi"/>
        </w:rPr>
      </w:pPr>
    </w:p>
    <w:p w14:paraId="6AD62408" w14:textId="3A3D9E07" w:rsidR="007B1668" w:rsidRDefault="007B1668">
      <w:pPr>
        <w:rPr>
          <w:rFonts w:asciiTheme="majorHAnsi" w:hAnsiTheme="majorHAnsi" w:cstheme="majorHAnsi"/>
        </w:rPr>
      </w:pPr>
      <w:r>
        <w:rPr>
          <w:rFonts w:asciiTheme="majorHAnsi" w:hAnsiTheme="majorHAnsi" w:cstheme="majorHAnsi"/>
        </w:rPr>
        <w:br w:type="page"/>
      </w:r>
    </w:p>
    <w:p w14:paraId="68E43514" w14:textId="77777777" w:rsidR="000D71FE" w:rsidRDefault="000D71FE" w:rsidP="00F4231E">
      <w:pPr>
        <w:rPr>
          <w:rFonts w:asciiTheme="majorHAnsi" w:hAnsiTheme="majorHAnsi" w:cstheme="majorHAnsi"/>
        </w:rPr>
      </w:pPr>
    </w:p>
    <w:p w14:paraId="5AEB7A0A" w14:textId="3BC2C2D3" w:rsidR="000D71FE" w:rsidRPr="00564C41" w:rsidRDefault="000D71FE" w:rsidP="00B327BA">
      <w:pPr>
        <w:pStyle w:val="Heading3"/>
        <w:numPr>
          <w:ilvl w:val="2"/>
          <w:numId w:val="14"/>
        </w:numPr>
        <w:rPr>
          <w:b/>
        </w:rPr>
      </w:pPr>
      <w:bookmarkStart w:id="407" w:name="_Toc23404850"/>
      <w:r>
        <w:rPr>
          <w:b/>
        </w:rPr>
        <w:t>IGX_PM_</w:t>
      </w:r>
      <w:r w:rsidR="007B1668">
        <w:rPr>
          <w:b/>
        </w:rPr>
        <w:t>Evaluate_Data_Quality</w:t>
      </w:r>
      <w:bookmarkEnd w:id="407"/>
    </w:p>
    <w:p w14:paraId="16B5AB2D" w14:textId="77777777" w:rsidR="000D71FE" w:rsidRDefault="000D71FE" w:rsidP="000D71FE">
      <w:pPr>
        <w:rPr>
          <w:rFonts w:asciiTheme="majorHAnsi" w:hAnsiTheme="majorHAnsi" w:cstheme="majorHAnsi"/>
        </w:rPr>
      </w:pPr>
    </w:p>
    <w:p w14:paraId="52749325" w14:textId="3D6CEB5C" w:rsidR="000D71FE" w:rsidRDefault="000D71FE" w:rsidP="000D71FE">
      <w:pPr>
        <w:rPr>
          <w:rFonts w:asciiTheme="majorHAnsi" w:hAnsiTheme="majorHAnsi" w:cstheme="majorHAnsi"/>
        </w:rPr>
      </w:pPr>
      <w:r w:rsidRPr="009C79BE">
        <w:rPr>
          <w:rFonts w:asciiTheme="majorHAnsi" w:hAnsiTheme="majorHAnsi" w:cstheme="majorHAnsi"/>
        </w:rPr>
        <w:t xml:space="preserve">This </w:t>
      </w:r>
      <w:r>
        <w:rPr>
          <w:rFonts w:asciiTheme="majorHAnsi" w:hAnsiTheme="majorHAnsi" w:cstheme="majorHAnsi"/>
        </w:rPr>
        <w:t xml:space="preserve">is the grand process model to trigger </w:t>
      </w:r>
      <w:r w:rsidR="007B1668">
        <w:rPr>
          <w:rFonts w:asciiTheme="majorHAnsi" w:hAnsiTheme="majorHAnsi" w:cstheme="majorHAnsi"/>
        </w:rPr>
        <w:t>various components of the application</w:t>
      </w:r>
      <w:r>
        <w:rPr>
          <w:rFonts w:asciiTheme="majorHAnsi" w:hAnsiTheme="majorHAnsi" w:cstheme="majorHAnsi"/>
        </w:rPr>
        <w:t xml:space="preserve">. </w:t>
      </w:r>
      <w:r w:rsidR="007E3255">
        <w:rPr>
          <w:rFonts w:asciiTheme="majorHAnsi" w:hAnsiTheme="majorHAnsi" w:cstheme="majorHAnsi"/>
        </w:rPr>
        <w:t>Process model is depicted through below diagram</w:t>
      </w:r>
    </w:p>
    <w:p w14:paraId="44C61F8A" w14:textId="77777777" w:rsidR="00EF2840" w:rsidRDefault="00A54DB6" w:rsidP="000D71FE">
      <w:pPr>
        <w:rPr>
          <w:rFonts w:asciiTheme="majorHAnsi" w:hAnsiTheme="majorHAnsi" w:cstheme="majorHAnsi"/>
        </w:rPr>
      </w:pPr>
      <w:r w:rsidRPr="004409E0">
        <w:rPr>
          <w:rFonts w:asciiTheme="majorHAnsi" w:hAnsiTheme="majorHAnsi" w:cstheme="majorHAnsi"/>
          <w:b/>
        </w:rPr>
        <w:t>Note:</w:t>
      </w:r>
      <w:r>
        <w:rPr>
          <w:rFonts w:asciiTheme="majorHAnsi" w:hAnsiTheme="majorHAnsi" w:cstheme="majorHAnsi"/>
        </w:rPr>
        <w:t xml:space="preserve"> </w:t>
      </w:r>
    </w:p>
    <w:p w14:paraId="168E0A22" w14:textId="03C97945" w:rsidR="00A54DB6" w:rsidRDefault="00A54DB6" w:rsidP="00B327BA">
      <w:pPr>
        <w:pStyle w:val="ListParagraph"/>
        <w:numPr>
          <w:ilvl w:val="0"/>
          <w:numId w:val="45"/>
        </w:numPr>
        <w:rPr>
          <w:rFonts w:asciiTheme="majorHAnsi" w:hAnsiTheme="majorHAnsi" w:cstheme="majorHAnsi"/>
        </w:rPr>
      </w:pPr>
      <w:r w:rsidRPr="004409E0">
        <w:rPr>
          <w:rFonts w:asciiTheme="majorHAnsi" w:hAnsiTheme="majorHAnsi" w:cstheme="majorHAnsi"/>
        </w:rPr>
        <w:t xml:space="preserve">Configure the failure notification property of the process model so that notification email goes out if process model fails. Create a super group “Support Team” </w:t>
      </w:r>
      <w:r w:rsidR="0077792B" w:rsidRPr="004409E0">
        <w:rPr>
          <w:rFonts w:asciiTheme="majorHAnsi" w:hAnsiTheme="majorHAnsi" w:cstheme="majorHAnsi"/>
        </w:rPr>
        <w:t>and send the notification to this group.</w:t>
      </w:r>
    </w:p>
    <w:p w14:paraId="633DEF48" w14:textId="150ED07D" w:rsidR="00EF2840" w:rsidRPr="004409E0" w:rsidRDefault="00EF2840" w:rsidP="00B327BA">
      <w:pPr>
        <w:pStyle w:val="ListParagraph"/>
        <w:numPr>
          <w:ilvl w:val="0"/>
          <w:numId w:val="45"/>
        </w:numPr>
        <w:rPr>
          <w:rFonts w:asciiTheme="majorHAnsi" w:hAnsiTheme="majorHAnsi" w:cstheme="majorHAnsi"/>
        </w:rPr>
      </w:pPr>
      <w:r w:rsidRPr="00EF2840">
        <w:rPr>
          <w:rFonts w:asciiTheme="majorHAnsi" w:hAnsiTheme="majorHAnsi" w:cstheme="majorHAnsi"/>
        </w:rPr>
        <w:t>PRC_COMMON_ProcessExecutionCheck</w:t>
      </w:r>
      <w:r>
        <w:rPr>
          <w:rFonts w:asciiTheme="majorHAnsi" w:hAnsiTheme="majorHAnsi" w:cstheme="majorHAnsi"/>
        </w:rPr>
        <w:t xml:space="preserve"> analysis part of the ‘Execution Gateway’ framework and may be import in current environment.</w:t>
      </w:r>
    </w:p>
    <w:p w14:paraId="5D3DDC50" w14:textId="77777777" w:rsidR="000D71FE" w:rsidRDefault="000D71FE" w:rsidP="000D71FE">
      <w:pPr>
        <w:rPr>
          <w:rFonts w:asciiTheme="majorHAnsi" w:hAnsiTheme="majorHAnsi" w:cstheme="majorHAnsi"/>
        </w:rPr>
      </w:pPr>
    </w:p>
    <w:p w14:paraId="7F375F69" w14:textId="52255B9D" w:rsidR="0064445C" w:rsidRDefault="008E24F0" w:rsidP="004409E0">
      <w:pPr>
        <w:pStyle w:val="ListParagraph"/>
        <w:ind w:left="0"/>
        <w:rPr>
          <w:rFonts w:asciiTheme="majorHAnsi" w:hAnsiTheme="majorHAnsi" w:cstheme="majorHAnsi"/>
        </w:rPr>
      </w:pPr>
      <w:r w:rsidRPr="008E24F0">
        <w:rPr>
          <w:noProof/>
          <w:lang w:val="en-US"/>
        </w:rPr>
        <w:t xml:space="preserve"> </w:t>
      </w:r>
      <w:r w:rsidRPr="008E24F0">
        <w:rPr>
          <w:rFonts w:asciiTheme="majorHAnsi" w:hAnsiTheme="majorHAnsi" w:cstheme="majorHAnsi"/>
          <w:noProof/>
          <w:lang w:val="en-US"/>
        </w:rPr>
        <w:drawing>
          <wp:inline distT="0" distB="0" distL="0" distR="0" wp14:anchorId="016CA7E0" wp14:editId="16758D5E">
            <wp:extent cx="5365750" cy="20193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5750" cy="2019300"/>
                    </a:xfrm>
                    <a:prstGeom prst="rect">
                      <a:avLst/>
                    </a:prstGeom>
                  </pic:spPr>
                </pic:pic>
              </a:graphicData>
            </a:graphic>
          </wp:inline>
        </w:drawing>
      </w:r>
    </w:p>
    <w:p w14:paraId="41D8E1E5" w14:textId="57F5A0E6" w:rsidR="007E3255" w:rsidRDefault="007E3255" w:rsidP="00962607">
      <w:pPr>
        <w:pStyle w:val="ListParagraph"/>
        <w:rPr>
          <w:rFonts w:asciiTheme="majorHAnsi" w:hAnsiTheme="majorHAnsi" w:cstheme="majorHAnsi"/>
        </w:rPr>
      </w:pPr>
    </w:p>
    <w:p w14:paraId="68EF4271" w14:textId="77777777" w:rsidR="004409E0" w:rsidRDefault="004409E0" w:rsidP="00962607">
      <w:pPr>
        <w:pStyle w:val="ListParagraph"/>
        <w:rPr>
          <w:rFonts w:asciiTheme="majorHAnsi" w:hAnsiTheme="majorHAnsi" w:cstheme="majorHAnsi"/>
        </w:rPr>
      </w:pPr>
    </w:p>
    <w:p w14:paraId="052A8E9F" w14:textId="77777777" w:rsidR="007E3255" w:rsidRPr="00962607" w:rsidRDefault="007E3255" w:rsidP="00962607">
      <w:pPr>
        <w:pStyle w:val="ListParagraph"/>
        <w:rPr>
          <w:rFonts w:asciiTheme="majorHAnsi" w:hAnsiTheme="majorHAnsi" w:cstheme="majorHAnsi"/>
        </w:rPr>
      </w:pPr>
    </w:p>
    <w:p w14:paraId="0A543516" w14:textId="77777777" w:rsidR="002D5E14" w:rsidRPr="002D5E14" w:rsidRDefault="002D5E14" w:rsidP="00B327BA">
      <w:pPr>
        <w:pStyle w:val="ListParagraph"/>
        <w:keepNext/>
        <w:keepLines/>
        <w:numPr>
          <w:ilvl w:val="0"/>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408" w:name="_Toc21618181"/>
      <w:bookmarkStart w:id="409" w:name="_Toc23404851"/>
      <w:bookmarkEnd w:id="408"/>
      <w:bookmarkEnd w:id="409"/>
    </w:p>
    <w:p w14:paraId="5B853CDF" w14:textId="77777777" w:rsidR="002D5E14" w:rsidRPr="002D5E14" w:rsidRDefault="002D5E14" w:rsidP="00B327BA">
      <w:pPr>
        <w:pStyle w:val="ListParagraph"/>
        <w:keepNext/>
        <w:keepLines/>
        <w:numPr>
          <w:ilvl w:val="0"/>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410" w:name="_Toc21618182"/>
      <w:bookmarkStart w:id="411" w:name="_Toc23404852"/>
      <w:bookmarkEnd w:id="410"/>
      <w:bookmarkEnd w:id="411"/>
    </w:p>
    <w:p w14:paraId="217D137A"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412" w:name="_Toc21618183"/>
      <w:bookmarkStart w:id="413" w:name="_Toc23404853"/>
      <w:bookmarkEnd w:id="412"/>
      <w:bookmarkEnd w:id="413"/>
    </w:p>
    <w:p w14:paraId="5660E857"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414" w:name="_Toc21618184"/>
      <w:bookmarkStart w:id="415" w:name="_Toc23404854"/>
      <w:bookmarkEnd w:id="414"/>
      <w:bookmarkEnd w:id="415"/>
    </w:p>
    <w:p w14:paraId="5EBE3436"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416" w:name="_Toc21618185"/>
      <w:bookmarkStart w:id="417" w:name="_Toc23404855"/>
      <w:bookmarkEnd w:id="416"/>
      <w:bookmarkEnd w:id="417"/>
    </w:p>
    <w:p w14:paraId="41E5D6F4" w14:textId="77777777" w:rsidR="002D5E14" w:rsidRPr="002D5E14" w:rsidRDefault="002D5E14" w:rsidP="00B327BA">
      <w:pPr>
        <w:pStyle w:val="ListParagraph"/>
        <w:keepNext/>
        <w:keepLines/>
        <w:numPr>
          <w:ilvl w:val="1"/>
          <w:numId w:val="36"/>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418" w:name="_Toc21618186"/>
      <w:bookmarkStart w:id="419" w:name="_Toc23404856"/>
      <w:bookmarkEnd w:id="418"/>
      <w:bookmarkEnd w:id="419"/>
    </w:p>
    <w:p w14:paraId="29743897" w14:textId="77777777" w:rsidR="00765181" w:rsidRPr="006A43AB" w:rsidRDefault="00765181" w:rsidP="00B327BA">
      <w:pPr>
        <w:pStyle w:val="Heading2"/>
        <w:numPr>
          <w:ilvl w:val="1"/>
          <w:numId w:val="36"/>
        </w:numPr>
        <w:rPr>
          <w:color w:val="000000" w:themeColor="text1"/>
          <w:sz w:val="28"/>
          <w:szCs w:val="28"/>
          <w:lang w:val="en-IN" w:eastAsia="en-IN"/>
        </w:rPr>
      </w:pPr>
      <w:bookmarkStart w:id="420" w:name="_Toc23404857"/>
      <w:r w:rsidRPr="006A43AB">
        <w:rPr>
          <w:color w:val="000000" w:themeColor="text1"/>
          <w:sz w:val="28"/>
          <w:szCs w:val="28"/>
          <w:lang w:val="en-IN" w:eastAsia="en-IN"/>
        </w:rPr>
        <w:t>Analysis</w:t>
      </w:r>
      <w:r w:rsidR="009C79BE" w:rsidRPr="006A43AB">
        <w:rPr>
          <w:color w:val="000000" w:themeColor="text1"/>
          <w:sz w:val="28"/>
          <w:szCs w:val="28"/>
          <w:lang w:val="en-IN" w:eastAsia="en-IN"/>
        </w:rPr>
        <w:t xml:space="preserve"> Design</w:t>
      </w:r>
      <w:bookmarkEnd w:id="420"/>
    </w:p>
    <w:p w14:paraId="6AABCC8C" w14:textId="77777777" w:rsidR="00513B5A" w:rsidRPr="00962607" w:rsidRDefault="00513B5A" w:rsidP="000B6CD2">
      <w:pPr>
        <w:pStyle w:val="ListParagraph"/>
        <w:spacing w:before="60" w:after="60"/>
        <w:ind w:left="360"/>
        <w:jc w:val="both"/>
        <w:rPr>
          <w:rFonts w:cstheme="minorHAnsi"/>
          <w:szCs w:val="20"/>
        </w:rPr>
      </w:pPr>
    </w:p>
    <w:p w14:paraId="5BD312F0" w14:textId="77777777" w:rsidR="00765181" w:rsidRPr="00564C41" w:rsidRDefault="00E17F1E" w:rsidP="00B327BA">
      <w:pPr>
        <w:pStyle w:val="Heading3"/>
        <w:numPr>
          <w:ilvl w:val="2"/>
          <w:numId w:val="36"/>
        </w:numPr>
        <w:rPr>
          <w:b/>
        </w:rPr>
      </w:pPr>
      <w:bookmarkStart w:id="421" w:name="_Toc23404858"/>
      <w:r>
        <w:rPr>
          <w:b/>
        </w:rPr>
        <w:t>IGX_</w:t>
      </w:r>
      <w:r w:rsidR="00765181" w:rsidRPr="00564C41">
        <w:rPr>
          <w:b/>
        </w:rPr>
        <w:t>PRC_</w:t>
      </w:r>
      <w:r w:rsidR="00987D65">
        <w:rPr>
          <w:b/>
        </w:rPr>
        <w:t>Rule_Refresher</w:t>
      </w:r>
      <w:bookmarkEnd w:id="421"/>
    </w:p>
    <w:p w14:paraId="4B8A7999" w14:textId="77777777" w:rsidR="009C79BE" w:rsidRDefault="009C79BE" w:rsidP="00765181">
      <w:pPr>
        <w:rPr>
          <w:rFonts w:asciiTheme="majorHAnsi" w:hAnsiTheme="majorHAnsi" w:cstheme="majorHAnsi"/>
        </w:rPr>
      </w:pPr>
    </w:p>
    <w:p w14:paraId="1A67B874" w14:textId="77777777" w:rsidR="00765181" w:rsidRDefault="00DF6876" w:rsidP="00765181">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fetches </w:t>
      </w:r>
      <w:r w:rsidR="00E32748">
        <w:rPr>
          <w:rFonts w:asciiTheme="majorHAnsi" w:hAnsiTheme="majorHAnsi" w:cstheme="majorHAnsi"/>
        </w:rPr>
        <w:t xml:space="preserve">Data Element and associated rules </w:t>
      </w:r>
      <w:r>
        <w:rPr>
          <w:rFonts w:asciiTheme="majorHAnsi" w:hAnsiTheme="majorHAnsi" w:cstheme="majorHAnsi"/>
        </w:rPr>
        <w:t xml:space="preserve">data </w:t>
      </w:r>
      <w:r w:rsidR="00E32748">
        <w:rPr>
          <w:rFonts w:asciiTheme="majorHAnsi" w:hAnsiTheme="majorHAnsi" w:cstheme="majorHAnsi"/>
        </w:rPr>
        <w:t>from Data Govern</w:t>
      </w:r>
      <w:r>
        <w:rPr>
          <w:rFonts w:asciiTheme="majorHAnsi" w:hAnsiTheme="majorHAnsi" w:cstheme="majorHAnsi"/>
        </w:rPr>
        <w:t xml:space="preserve"> and inserts the records in </w:t>
      </w:r>
      <w:r w:rsidR="00DF5776" w:rsidRPr="00DF5776">
        <w:rPr>
          <w:rFonts w:ascii="Verdana" w:hAnsi="Verdana" w:cs="Arial"/>
          <w:color w:val="000000"/>
          <w:sz w:val="18"/>
          <w:szCs w:val="18"/>
        </w:rPr>
        <w:t>IGX_DS</w:t>
      </w:r>
      <w:r w:rsidRPr="001C2627">
        <w:rPr>
          <w:rFonts w:ascii="Verdana" w:hAnsi="Verdana" w:cs="Arial"/>
          <w:color w:val="000000"/>
          <w:sz w:val="18"/>
          <w:szCs w:val="18"/>
        </w:rPr>
        <w:t>_</w:t>
      </w:r>
      <w:r w:rsidR="00E32748">
        <w:rPr>
          <w:rFonts w:ascii="Verdana" w:hAnsi="Verdana" w:cs="Arial"/>
          <w:color w:val="000000"/>
          <w:sz w:val="18"/>
          <w:szCs w:val="18"/>
        </w:rPr>
        <w:t>DG_</w:t>
      </w:r>
      <w:r w:rsidR="008D2191">
        <w:rPr>
          <w:rFonts w:ascii="Verdana" w:hAnsi="Verdana" w:cs="Arial"/>
          <w:color w:val="000000"/>
          <w:sz w:val="18"/>
          <w:szCs w:val="18"/>
        </w:rPr>
        <w:t>DATA_</w:t>
      </w:r>
      <w:r w:rsidR="00E32748">
        <w:rPr>
          <w:rFonts w:ascii="Verdana" w:hAnsi="Verdana" w:cs="Arial"/>
          <w:color w:val="000000"/>
          <w:sz w:val="18"/>
          <w:szCs w:val="18"/>
        </w:rPr>
        <w:t>ELEMENT_RULES</w:t>
      </w:r>
      <w:r w:rsidR="00C626BD">
        <w:rPr>
          <w:rFonts w:ascii="Verdana" w:hAnsi="Verdana" w:cs="Arial"/>
          <w:color w:val="000000"/>
          <w:sz w:val="18"/>
          <w:szCs w:val="18"/>
        </w:rPr>
        <w:t xml:space="preserve">_ORG and </w:t>
      </w:r>
      <w:r w:rsidR="00C626BD" w:rsidRPr="00DF5776">
        <w:rPr>
          <w:rFonts w:ascii="Verdana" w:hAnsi="Verdana" w:cs="Arial"/>
          <w:color w:val="000000"/>
          <w:sz w:val="18"/>
          <w:szCs w:val="18"/>
        </w:rPr>
        <w:t>IGX_DS</w:t>
      </w:r>
      <w:r w:rsidR="00C626BD" w:rsidRPr="001C2627">
        <w:rPr>
          <w:rFonts w:ascii="Verdana" w:hAnsi="Verdana" w:cs="Arial"/>
          <w:color w:val="000000"/>
          <w:sz w:val="18"/>
          <w:szCs w:val="18"/>
        </w:rPr>
        <w:t>_</w:t>
      </w:r>
      <w:r w:rsidR="00C626BD">
        <w:rPr>
          <w:rFonts w:ascii="Verdana" w:hAnsi="Verdana" w:cs="Arial"/>
          <w:color w:val="000000"/>
          <w:sz w:val="18"/>
          <w:szCs w:val="18"/>
        </w:rPr>
        <w:t>DG_</w:t>
      </w:r>
      <w:r w:rsidR="008D2191">
        <w:rPr>
          <w:rFonts w:ascii="Verdana" w:hAnsi="Verdana" w:cs="Arial"/>
          <w:color w:val="000000"/>
          <w:sz w:val="18"/>
          <w:szCs w:val="18"/>
        </w:rPr>
        <w:t>DATA_</w:t>
      </w:r>
      <w:r w:rsidR="00C626BD">
        <w:rPr>
          <w:rFonts w:ascii="Verdana" w:hAnsi="Verdana" w:cs="Arial"/>
          <w:color w:val="000000"/>
          <w:sz w:val="18"/>
          <w:szCs w:val="18"/>
        </w:rPr>
        <w:t>ELEMENT_RULES</w:t>
      </w:r>
      <w:r>
        <w:rPr>
          <w:rFonts w:asciiTheme="majorHAnsi" w:hAnsiTheme="majorHAnsi" w:cstheme="majorHAnsi"/>
        </w:rPr>
        <w:t>.</w:t>
      </w:r>
    </w:p>
    <w:p w14:paraId="181BF3C3" w14:textId="77777777" w:rsidR="009C79BE" w:rsidRPr="009C79BE" w:rsidRDefault="009C79BE" w:rsidP="00765181">
      <w:pPr>
        <w:rPr>
          <w:rFonts w:asciiTheme="majorHAnsi" w:hAnsiTheme="majorHAnsi" w:cstheme="majorHAnsi"/>
        </w:rPr>
      </w:pPr>
    </w:p>
    <w:p w14:paraId="03634D78" w14:textId="77777777" w:rsidR="00765181" w:rsidRDefault="00765181" w:rsidP="00765181">
      <w:pPr>
        <w:rPr>
          <w:rFonts w:asciiTheme="majorHAnsi" w:hAnsiTheme="majorHAnsi" w:cstheme="majorHAnsi"/>
          <w:u w:val="single"/>
        </w:rPr>
      </w:pPr>
      <w:r w:rsidRPr="009C79BE">
        <w:rPr>
          <w:rFonts w:asciiTheme="majorHAnsi" w:hAnsiTheme="majorHAnsi" w:cstheme="majorHAnsi"/>
          <w:u w:val="single"/>
        </w:rPr>
        <w:t>Implementation Logic</w:t>
      </w:r>
    </w:p>
    <w:p w14:paraId="139FAEF7" w14:textId="77777777" w:rsidR="00B73866" w:rsidRPr="00B73866" w:rsidRDefault="00B73866" w:rsidP="00EF44BB">
      <w:pPr>
        <w:pStyle w:val="ListParagraph"/>
        <w:spacing w:before="60" w:after="60"/>
        <w:ind w:left="360"/>
        <w:jc w:val="both"/>
        <w:rPr>
          <w:rFonts w:cstheme="minorHAnsi"/>
          <w:szCs w:val="20"/>
        </w:rPr>
      </w:pPr>
    </w:p>
    <w:p w14:paraId="7008004F" w14:textId="77777777" w:rsidR="001A6158" w:rsidRDefault="00B73866" w:rsidP="00B458F8">
      <w:pPr>
        <w:pStyle w:val="ListParagraph"/>
        <w:numPr>
          <w:ilvl w:val="0"/>
          <w:numId w:val="5"/>
        </w:numPr>
        <w:spacing w:before="60" w:after="60"/>
        <w:jc w:val="both"/>
        <w:rPr>
          <w:rFonts w:cstheme="minorHAnsi"/>
          <w:szCs w:val="20"/>
        </w:rPr>
      </w:pPr>
      <w:r w:rsidRPr="004B24E9">
        <w:rPr>
          <w:rFonts w:cstheme="minorHAnsi"/>
          <w:i/>
          <w:szCs w:val="20"/>
        </w:rPr>
        <w:t xml:space="preserve">Fetch the records: </w:t>
      </w:r>
      <w:r>
        <w:rPr>
          <w:rFonts w:cstheme="minorHAnsi"/>
          <w:szCs w:val="20"/>
        </w:rPr>
        <w:t xml:space="preserve">Fetch all the </w:t>
      </w:r>
      <w:r w:rsidR="0056499C">
        <w:rPr>
          <w:rFonts w:asciiTheme="majorHAnsi" w:hAnsiTheme="majorHAnsi" w:cstheme="majorHAnsi"/>
        </w:rPr>
        <w:t>Data Element and associated rules data using REST API</w:t>
      </w:r>
      <w:r w:rsidR="00EF44BB">
        <w:rPr>
          <w:rFonts w:cstheme="minorHAnsi"/>
          <w:szCs w:val="20"/>
        </w:rPr>
        <w:t>.</w:t>
      </w:r>
      <w:r>
        <w:rPr>
          <w:rFonts w:cstheme="minorHAnsi"/>
          <w:szCs w:val="20"/>
        </w:rPr>
        <w:t xml:space="preserve"> </w:t>
      </w:r>
    </w:p>
    <w:p w14:paraId="7E00DAF2" w14:textId="5626CFB9" w:rsidR="001A6158" w:rsidRDefault="001A6158" w:rsidP="00B458F8">
      <w:pPr>
        <w:pStyle w:val="ListParagraph"/>
        <w:numPr>
          <w:ilvl w:val="1"/>
          <w:numId w:val="5"/>
        </w:numPr>
        <w:spacing w:before="60" w:after="60"/>
        <w:jc w:val="both"/>
        <w:rPr>
          <w:rFonts w:cstheme="minorHAnsi"/>
          <w:szCs w:val="20"/>
        </w:rPr>
      </w:pPr>
      <w:r>
        <w:rPr>
          <w:rFonts w:cstheme="minorHAnsi"/>
          <w:szCs w:val="20"/>
        </w:rPr>
        <w:t>Get All Asset Types</w:t>
      </w:r>
    </w:p>
    <w:p w14:paraId="29FBC12D" w14:textId="4BAF9DA6" w:rsidR="000F7922" w:rsidRDefault="000F7922" w:rsidP="00B458F8">
      <w:pPr>
        <w:pStyle w:val="ListParagraph"/>
        <w:numPr>
          <w:ilvl w:val="1"/>
          <w:numId w:val="5"/>
        </w:numPr>
        <w:spacing w:before="60" w:after="60"/>
        <w:jc w:val="both"/>
        <w:rPr>
          <w:rFonts w:cstheme="minorHAnsi"/>
          <w:szCs w:val="20"/>
        </w:rPr>
      </w:pPr>
      <w:r>
        <w:rPr>
          <w:rFonts w:cstheme="minorHAnsi"/>
          <w:szCs w:val="20"/>
        </w:rPr>
        <w:t>Store “IGX Data Entity Config”</w:t>
      </w:r>
      <w:r w:rsidR="00FB1B6B">
        <w:rPr>
          <w:rFonts w:cstheme="minorHAnsi"/>
          <w:szCs w:val="20"/>
        </w:rPr>
        <w:t xml:space="preserve"> into data store</w:t>
      </w:r>
    </w:p>
    <w:p w14:paraId="2B3FB728" w14:textId="57896F75" w:rsidR="00FB1B6B" w:rsidRDefault="00FB1B6B" w:rsidP="004409E0">
      <w:pPr>
        <w:pStyle w:val="ListParagraph"/>
        <w:numPr>
          <w:ilvl w:val="2"/>
          <w:numId w:val="5"/>
        </w:numPr>
        <w:spacing w:before="60" w:after="60"/>
        <w:jc w:val="both"/>
        <w:rPr>
          <w:rFonts w:cstheme="minorHAnsi"/>
          <w:szCs w:val="20"/>
        </w:rPr>
      </w:pPr>
      <w:r>
        <w:rPr>
          <w:rFonts w:cstheme="minorHAnsi"/>
          <w:szCs w:val="20"/>
        </w:rPr>
        <w:t>Take a branch out from step a</w:t>
      </w:r>
    </w:p>
    <w:p w14:paraId="4E85D017" w14:textId="7F8804F7" w:rsidR="00FB1B6B" w:rsidRDefault="00FB1B6B" w:rsidP="004409E0">
      <w:pPr>
        <w:pStyle w:val="ListParagraph"/>
        <w:numPr>
          <w:ilvl w:val="2"/>
          <w:numId w:val="5"/>
        </w:numPr>
        <w:spacing w:before="60" w:after="60"/>
        <w:jc w:val="both"/>
        <w:rPr>
          <w:rFonts w:cstheme="minorHAnsi"/>
          <w:szCs w:val="20"/>
        </w:rPr>
      </w:pPr>
      <w:r>
        <w:rPr>
          <w:rFonts w:cstheme="minorHAnsi"/>
          <w:szCs w:val="20"/>
        </w:rPr>
        <w:t>Filter data where name = ‘IGX Data Entity Config’</w:t>
      </w:r>
    </w:p>
    <w:p w14:paraId="20336E32" w14:textId="4D01209C" w:rsidR="00FB1B6B" w:rsidRDefault="00FB1B6B" w:rsidP="004409E0">
      <w:pPr>
        <w:pStyle w:val="ListParagraph"/>
        <w:numPr>
          <w:ilvl w:val="2"/>
          <w:numId w:val="5"/>
        </w:numPr>
        <w:spacing w:before="60" w:after="60"/>
        <w:jc w:val="both"/>
        <w:rPr>
          <w:rFonts w:cstheme="minorHAnsi"/>
          <w:szCs w:val="20"/>
        </w:rPr>
      </w:pPr>
      <w:r>
        <w:rPr>
          <w:rFonts w:cstheme="minorHAnsi"/>
          <w:szCs w:val="20"/>
        </w:rPr>
        <w:lastRenderedPageBreak/>
        <w:t xml:space="preserve">Call </w:t>
      </w:r>
      <w:r w:rsidRPr="00FB1B6B">
        <w:rPr>
          <w:rFonts w:cstheme="minorHAnsi"/>
          <w:szCs w:val="20"/>
        </w:rPr>
        <w:t>${governURL}/api/v2/assets/${uid}</w:t>
      </w:r>
      <w:r>
        <w:rPr>
          <w:rFonts w:cstheme="minorHAnsi"/>
          <w:szCs w:val="20"/>
        </w:rPr>
        <w:t xml:space="preserve"> API</w:t>
      </w:r>
    </w:p>
    <w:p w14:paraId="3F4CDB43" w14:textId="0B69B4BB" w:rsidR="00FB1B6B" w:rsidRDefault="00FB1B6B" w:rsidP="004409E0">
      <w:pPr>
        <w:pStyle w:val="ListParagraph"/>
        <w:numPr>
          <w:ilvl w:val="2"/>
          <w:numId w:val="5"/>
        </w:numPr>
        <w:spacing w:before="60" w:after="60"/>
        <w:jc w:val="both"/>
        <w:rPr>
          <w:rFonts w:cstheme="minorHAnsi"/>
          <w:szCs w:val="20"/>
        </w:rPr>
      </w:pPr>
      <w:r>
        <w:rPr>
          <w:rFonts w:cstheme="minorHAnsi"/>
          <w:szCs w:val="20"/>
        </w:rPr>
        <w:t>Parse the JSON returned by the API and store relevant 5 fields of the reference list in igx_db_dg_data_entity_config</w:t>
      </w:r>
    </w:p>
    <w:p w14:paraId="01DC66AF" w14:textId="77777777" w:rsidR="001A6158" w:rsidRDefault="001A6158" w:rsidP="00B458F8">
      <w:pPr>
        <w:pStyle w:val="ListParagraph"/>
        <w:numPr>
          <w:ilvl w:val="1"/>
          <w:numId w:val="5"/>
        </w:numPr>
        <w:spacing w:before="60" w:after="60"/>
        <w:jc w:val="both"/>
        <w:rPr>
          <w:rFonts w:cstheme="minorHAnsi"/>
          <w:szCs w:val="20"/>
        </w:rPr>
      </w:pPr>
      <w:r>
        <w:rPr>
          <w:rFonts w:cstheme="minorHAnsi"/>
          <w:szCs w:val="20"/>
        </w:rPr>
        <w:t xml:space="preserve">Build a reference key value pair for </w:t>
      </w:r>
      <w:r w:rsidR="001B48DE">
        <w:rPr>
          <w:rFonts w:cstheme="minorHAnsi"/>
          <w:szCs w:val="20"/>
        </w:rPr>
        <w:t>Data entity</w:t>
      </w:r>
      <w:r w:rsidR="003B46A2">
        <w:rPr>
          <w:rFonts w:cstheme="minorHAnsi"/>
          <w:szCs w:val="20"/>
        </w:rPr>
        <w:t>, Data element, Predicate and rules</w:t>
      </w:r>
      <w:r w:rsidR="003F6E7A" w:rsidRPr="001A6158">
        <w:rPr>
          <w:rFonts w:cstheme="minorHAnsi"/>
          <w:szCs w:val="20"/>
        </w:rPr>
        <w:t xml:space="preserve"> </w:t>
      </w:r>
      <w:r w:rsidR="003F6E7A">
        <w:rPr>
          <w:rFonts w:cstheme="minorHAnsi"/>
          <w:szCs w:val="20"/>
        </w:rPr>
        <w:t xml:space="preserve">by </w:t>
      </w:r>
      <w:r w:rsidR="003F6E7A" w:rsidRPr="00D30764">
        <w:rPr>
          <w:rFonts w:cstheme="minorHAnsi"/>
          <w:szCs w:val="20"/>
        </w:rPr>
        <w:t>Calling Govern API to fetch the values of reference list ‘IGX Scoring Config’. This API takes the uid of the reference list. API to be called</w:t>
      </w:r>
      <w:r w:rsidR="003F6E7A">
        <w:rPr>
          <w:rFonts w:asciiTheme="majorHAnsi" w:hAnsiTheme="majorHAnsi" w:cstheme="majorHAnsi"/>
        </w:rPr>
        <w:t xml:space="preserve"> is </w:t>
      </w:r>
      <w:hyperlink w:history="1">
        <w:r w:rsidR="003F6E7A" w:rsidRPr="00A830C8">
          <w:rPr>
            <w:rStyle w:val="Hyperlink"/>
            <w:rFonts w:asciiTheme="majorHAnsi" w:hAnsiTheme="majorHAnsi" w:cstheme="majorHAnsi"/>
          </w:rPr>
          <w:t>https://&lt;host&gt;/api/v2/assets/${uid_of</w:t>
        </w:r>
        <w:r w:rsidR="003F6E7A" w:rsidRPr="00757BDB">
          <w:rPr>
            <w:rStyle w:val="Hyperlink"/>
            <w:rFonts w:asciiTheme="majorHAnsi" w:hAnsiTheme="majorHAnsi" w:cstheme="majorHAnsi"/>
          </w:rPr>
          <w:t>_reference_list}</w:t>
        </w:r>
      </w:hyperlink>
      <w:r w:rsidR="003F6E7A">
        <w:rPr>
          <w:rFonts w:asciiTheme="majorHAnsi" w:hAnsiTheme="majorHAnsi" w:cstheme="majorHAnsi"/>
        </w:rPr>
        <w:t xml:space="preserve">. </w:t>
      </w:r>
      <w:r w:rsidR="00BA0878" w:rsidRPr="00D30764">
        <w:rPr>
          <w:rFonts w:cstheme="minorHAnsi"/>
          <w:szCs w:val="20"/>
        </w:rPr>
        <w:t xml:space="preserve">Code of Reference list will be Key and Long description will be Value. </w:t>
      </w:r>
      <w:r w:rsidR="002F4D8E">
        <w:rPr>
          <w:rFonts w:cstheme="minorHAnsi"/>
          <w:szCs w:val="20"/>
        </w:rPr>
        <w:t>Output needs to be stored in IGX_DB_DG_SCORING_CONFIG which will be a complete refresh in each execution.</w:t>
      </w:r>
    </w:p>
    <w:p w14:paraId="7F5C0948" w14:textId="77777777" w:rsidR="001A6158" w:rsidRDefault="001A6158" w:rsidP="00B458F8">
      <w:pPr>
        <w:pStyle w:val="ListParagraph"/>
        <w:numPr>
          <w:ilvl w:val="1"/>
          <w:numId w:val="5"/>
        </w:numPr>
        <w:spacing w:before="60" w:after="60"/>
        <w:jc w:val="both"/>
        <w:rPr>
          <w:rFonts w:cstheme="minorHAnsi"/>
          <w:szCs w:val="20"/>
        </w:rPr>
      </w:pPr>
      <w:r>
        <w:rPr>
          <w:rFonts w:cstheme="minorHAnsi"/>
          <w:szCs w:val="20"/>
        </w:rPr>
        <w:t>Join each value built above with Asset Type Name in order to derive associated Asset type UID.</w:t>
      </w:r>
    </w:p>
    <w:p w14:paraId="08DD1AD4" w14:textId="35729F0E" w:rsidR="009F4B8F" w:rsidRDefault="009F4B8F" w:rsidP="00C719B5">
      <w:pPr>
        <w:pStyle w:val="ListParagraph"/>
        <w:numPr>
          <w:ilvl w:val="2"/>
          <w:numId w:val="5"/>
        </w:numPr>
        <w:spacing w:before="60" w:after="60"/>
        <w:jc w:val="both"/>
        <w:rPr>
          <w:rFonts w:cstheme="minorHAnsi"/>
          <w:szCs w:val="20"/>
        </w:rPr>
      </w:pPr>
      <w:r>
        <w:rPr>
          <w:rFonts w:cstheme="minorHAnsi"/>
          <w:szCs w:val="20"/>
        </w:rPr>
        <w:t>When the Key is AT_</w:t>
      </w:r>
      <w:r w:rsidR="001B48DE">
        <w:rPr>
          <w:rFonts w:cstheme="minorHAnsi"/>
          <w:szCs w:val="20"/>
        </w:rPr>
        <w:t>DATA_ENTITY</w:t>
      </w:r>
      <w:r>
        <w:rPr>
          <w:rFonts w:cstheme="minorHAnsi"/>
          <w:szCs w:val="20"/>
        </w:rPr>
        <w:t xml:space="preserve"> using Asset type UID (</w:t>
      </w:r>
      <w:r w:rsidR="00DB2E3E">
        <w:rPr>
          <w:rFonts w:cstheme="minorHAnsi"/>
          <w:szCs w:val="20"/>
        </w:rPr>
        <w:t xml:space="preserve">IGX </w:t>
      </w:r>
      <w:r w:rsidR="001B48DE">
        <w:rPr>
          <w:rFonts w:cstheme="minorHAnsi"/>
          <w:szCs w:val="20"/>
        </w:rPr>
        <w:t>Data entity</w:t>
      </w:r>
      <w:r>
        <w:rPr>
          <w:rFonts w:cstheme="minorHAnsi"/>
          <w:szCs w:val="20"/>
        </w:rPr>
        <w:t xml:space="preserve"> UID) and Predicate UID </w:t>
      </w:r>
      <w:r w:rsidR="00D03F07">
        <w:rPr>
          <w:rFonts w:cstheme="minorHAnsi"/>
          <w:szCs w:val="20"/>
        </w:rPr>
        <w:t>(</w:t>
      </w:r>
      <w:r w:rsidR="00D03F07" w:rsidRPr="00D03F07">
        <w:rPr>
          <w:rFonts w:cstheme="minorHAnsi"/>
          <w:szCs w:val="20"/>
        </w:rPr>
        <w:t>PE_</w:t>
      </w:r>
      <w:r w:rsidR="001B48DE">
        <w:rPr>
          <w:rFonts w:cstheme="minorHAnsi"/>
          <w:szCs w:val="20"/>
        </w:rPr>
        <w:t>DATA_ENTITY</w:t>
      </w:r>
      <w:r w:rsidR="00D03F07" w:rsidRPr="00D03F07">
        <w:rPr>
          <w:rFonts w:cstheme="minorHAnsi"/>
          <w:szCs w:val="20"/>
        </w:rPr>
        <w:t>_TO_DATA_ELEMENT_PREDICATE_UID</w:t>
      </w:r>
      <w:r w:rsidR="00D03F07">
        <w:rPr>
          <w:rFonts w:cstheme="minorHAnsi"/>
          <w:szCs w:val="20"/>
        </w:rPr>
        <w:t xml:space="preserve">) to </w:t>
      </w:r>
      <w:r>
        <w:rPr>
          <w:rFonts w:cstheme="minorHAnsi"/>
          <w:szCs w:val="20"/>
        </w:rPr>
        <w:t xml:space="preserve">get all </w:t>
      </w:r>
      <w:r w:rsidR="001B48DE">
        <w:rPr>
          <w:rFonts w:cstheme="minorHAnsi"/>
          <w:szCs w:val="20"/>
        </w:rPr>
        <w:t>data entitie</w:t>
      </w:r>
      <w:r>
        <w:rPr>
          <w:rFonts w:cstheme="minorHAnsi"/>
          <w:szCs w:val="20"/>
        </w:rPr>
        <w:t>s and related data elements.</w:t>
      </w:r>
      <w:r w:rsidR="00D03F07">
        <w:rPr>
          <w:rFonts w:cstheme="minorHAnsi"/>
          <w:szCs w:val="20"/>
        </w:rPr>
        <w:t xml:space="preserve"> </w:t>
      </w:r>
      <w:r w:rsidR="00DB2E3E">
        <w:rPr>
          <w:rFonts w:cstheme="minorHAnsi"/>
          <w:szCs w:val="20"/>
        </w:rPr>
        <w:t xml:space="preserve">Set </w:t>
      </w:r>
      <w:r w:rsidR="00D03F07">
        <w:rPr>
          <w:rFonts w:cstheme="minorHAnsi"/>
          <w:szCs w:val="20"/>
        </w:rPr>
        <w:t xml:space="preserve">returned </w:t>
      </w:r>
      <w:r w:rsidR="00D03F07" w:rsidRPr="00D03F07">
        <w:rPr>
          <w:rFonts w:cstheme="minorHAnsi"/>
          <w:szCs w:val="20"/>
        </w:rPr>
        <w:t>Relationships</w:t>
      </w:r>
      <w:r w:rsidR="00D03F07">
        <w:rPr>
          <w:rFonts w:cstheme="minorHAnsi"/>
          <w:szCs w:val="20"/>
        </w:rPr>
        <w:t xml:space="preserve">.AssetUID as </w:t>
      </w:r>
      <w:r w:rsidR="005D6577">
        <w:rPr>
          <w:rFonts w:cstheme="minorHAnsi"/>
          <w:szCs w:val="20"/>
        </w:rPr>
        <w:t>DATA_ELEMENT_UID</w:t>
      </w:r>
      <w:r w:rsidR="00D03F07">
        <w:rPr>
          <w:rFonts w:cstheme="minorHAnsi"/>
          <w:szCs w:val="20"/>
        </w:rPr>
        <w:t>.</w:t>
      </w:r>
      <w:r w:rsidR="00DB2E3E">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ins w:id="422" w:author="Naveen Seth" w:date="2019-12-30T15:57:00Z">
        <w:r w:rsidR="00C719B5" w:rsidRPr="00C719B5">
          <w:t>${governURL}/api/v2/assets/${uid}/?_predicateUid=${predicateUid}&amp;_pageSize=250&amp;_pageNum=${PageNo}</w:t>
        </w:r>
      </w:ins>
      <w:del w:id="423" w:author="Naveen Seth" w:date="2019-12-30T15:57:00Z">
        <w:r w:rsidR="002849C9" w:rsidDel="00C719B5">
          <w:fldChar w:fldCharType="begin"/>
        </w:r>
        <w:r w:rsidR="002849C9" w:rsidDel="00C719B5">
          <w:delInstrText xml:space="preserve"> HYPERLINK </w:delInstrText>
        </w:r>
        <w:r w:rsidR="002849C9" w:rsidDel="00C719B5">
          <w:fldChar w:fldCharType="separate"/>
        </w:r>
        <w:r w:rsidR="001B48DE" w:rsidRPr="001B48DE" w:rsidDel="00C719B5">
          <w:rPr>
            <w:rStyle w:val="Hyperlink"/>
            <w:rFonts w:asciiTheme="majorHAnsi" w:hAnsiTheme="majorHAnsi" w:cstheme="majorHAnsi"/>
          </w:rPr>
          <w:delText>https://&lt;host&gt;/api/v2/assets/</w:delText>
        </w:r>
        <w:r w:rsidR="001B48DE" w:rsidRPr="001B48DE" w:rsidDel="00C719B5">
          <w:rPr>
            <w:rStyle w:val="Hyperlink"/>
          </w:rPr>
          <w:delText xml:space="preserve"> </w:delText>
        </w:r>
        <w:r w:rsidR="001B48DE" w:rsidRPr="006770FE" w:rsidDel="00C719B5">
          <w:rPr>
            <w:rStyle w:val="Hyperlink"/>
            <w:rFonts w:asciiTheme="majorHAnsi" w:hAnsiTheme="majorHAnsi" w:cstheme="majorHAnsi"/>
          </w:rPr>
          <w:delText>${uid_of_IGXDataEntity}/?_predicateUid=${predicateUid}</w:delText>
        </w:r>
        <w:r w:rsidR="002849C9" w:rsidDel="00C719B5">
          <w:rPr>
            <w:rStyle w:val="Hyperlink"/>
            <w:rFonts w:asciiTheme="majorHAnsi" w:hAnsiTheme="majorHAnsi" w:cstheme="majorHAnsi"/>
          </w:rPr>
          <w:fldChar w:fldCharType="end"/>
        </w:r>
      </w:del>
    </w:p>
    <w:p w14:paraId="255AF163" w14:textId="12103864" w:rsidR="009779A4" w:rsidRPr="002849C9" w:rsidRDefault="009F4B8F" w:rsidP="00C719B5">
      <w:pPr>
        <w:pStyle w:val="ListParagraph"/>
        <w:numPr>
          <w:ilvl w:val="2"/>
          <w:numId w:val="5"/>
        </w:numPr>
        <w:spacing w:before="60" w:after="60"/>
        <w:jc w:val="both"/>
        <w:rPr>
          <w:ins w:id="424" w:author="Naveen Seth" w:date="2019-12-30T15:42:00Z"/>
          <w:rStyle w:val="Hyperlink"/>
          <w:rFonts w:cstheme="minorHAnsi"/>
          <w:color w:val="auto"/>
          <w:szCs w:val="20"/>
          <w:u w:val="none"/>
          <w:rPrChange w:id="425" w:author="Naveen Seth" w:date="2019-12-30T15:42:00Z">
            <w:rPr>
              <w:ins w:id="426" w:author="Naveen Seth" w:date="2019-12-30T15:42:00Z"/>
              <w:rStyle w:val="Hyperlink"/>
              <w:rFonts w:asciiTheme="majorHAnsi" w:hAnsiTheme="majorHAnsi" w:cstheme="majorHAnsi"/>
            </w:rPr>
          </w:rPrChange>
        </w:rPr>
      </w:pPr>
      <w:r>
        <w:rPr>
          <w:rFonts w:cstheme="minorHAnsi"/>
          <w:szCs w:val="20"/>
        </w:rPr>
        <w:t>When the Key is AT_DATA_ELEMENT u</w:t>
      </w:r>
      <w:r w:rsidR="009779A4">
        <w:rPr>
          <w:rFonts w:cstheme="minorHAnsi"/>
          <w:szCs w:val="20"/>
        </w:rPr>
        <w:t xml:space="preserve">sing Asset type UID </w:t>
      </w:r>
      <w:r>
        <w:rPr>
          <w:rFonts w:cstheme="minorHAnsi"/>
          <w:szCs w:val="20"/>
        </w:rPr>
        <w:t>(</w:t>
      </w:r>
      <w:r w:rsidR="00DB2E3E">
        <w:rPr>
          <w:rFonts w:cstheme="minorHAnsi"/>
          <w:szCs w:val="20"/>
        </w:rPr>
        <w:t xml:space="preserve">IGX </w:t>
      </w:r>
      <w:r>
        <w:rPr>
          <w:rFonts w:cstheme="minorHAnsi"/>
          <w:szCs w:val="20"/>
        </w:rPr>
        <w:t xml:space="preserve">Data Element UID) </w:t>
      </w:r>
      <w:r w:rsidR="009779A4">
        <w:rPr>
          <w:rFonts w:cstheme="minorHAnsi"/>
          <w:szCs w:val="20"/>
        </w:rPr>
        <w:t>and Predicate UID</w:t>
      </w:r>
      <w:r w:rsidR="00D03F07">
        <w:rPr>
          <w:rFonts w:cstheme="minorHAnsi"/>
          <w:szCs w:val="20"/>
        </w:rPr>
        <w:t xml:space="preserve"> (</w:t>
      </w:r>
      <w:r w:rsidR="00D03F07" w:rsidRPr="00D03F07">
        <w:rPr>
          <w:rFonts w:cstheme="minorHAnsi"/>
          <w:szCs w:val="20"/>
        </w:rPr>
        <w:t>PE_DATA_ELEMENT_TO_RULE_PREDICATE_UID</w:t>
      </w:r>
      <w:r w:rsidR="00D03F07">
        <w:rPr>
          <w:rFonts w:cstheme="minorHAnsi"/>
          <w:szCs w:val="20"/>
        </w:rPr>
        <w:t>)</w:t>
      </w:r>
      <w:r w:rsidR="009779A4">
        <w:rPr>
          <w:rFonts w:cstheme="minorHAnsi"/>
          <w:szCs w:val="20"/>
        </w:rPr>
        <w:t xml:space="preserve"> get all data elements and related rule’s UID. </w:t>
      </w:r>
      <w:r w:rsidR="00DB2E3E">
        <w:rPr>
          <w:rFonts w:cstheme="minorHAnsi"/>
          <w:szCs w:val="20"/>
        </w:rPr>
        <w:t xml:space="preserve">Set </w:t>
      </w:r>
      <w:r w:rsidR="00D03F07">
        <w:rPr>
          <w:rFonts w:cstheme="minorHAnsi"/>
          <w:szCs w:val="20"/>
        </w:rPr>
        <w:t xml:space="preserve">returned </w:t>
      </w:r>
      <w:r w:rsidR="00D03F07" w:rsidRPr="00D03F07">
        <w:rPr>
          <w:rFonts w:cstheme="minorHAnsi"/>
          <w:szCs w:val="20"/>
        </w:rPr>
        <w:t>Relationships</w:t>
      </w:r>
      <w:r w:rsidR="00D03F07">
        <w:rPr>
          <w:rFonts w:cstheme="minorHAnsi"/>
          <w:szCs w:val="20"/>
        </w:rPr>
        <w:t xml:space="preserve">.AssetUID as </w:t>
      </w:r>
      <w:r w:rsidR="005D6577">
        <w:rPr>
          <w:rFonts w:cstheme="minorHAnsi"/>
          <w:szCs w:val="20"/>
        </w:rPr>
        <w:t>RULE_UID</w:t>
      </w:r>
      <w:r w:rsidR="00D03F07">
        <w:rPr>
          <w:rFonts w:cstheme="minorHAnsi"/>
          <w:szCs w:val="20"/>
        </w:rPr>
        <w:t>.</w:t>
      </w:r>
      <w:r w:rsidR="00B9369A">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ins w:id="427" w:author="Naveen Seth" w:date="2019-12-30T15:57:00Z">
        <w:r w:rsidR="00C719B5" w:rsidRPr="00C719B5">
          <w:t>${governURL}/api/v2/assets/${uid}/?_predicateUid=${predicateUid}&amp;_pageSize=250&amp;_pageNum=${PageNo}</w:t>
        </w:r>
      </w:ins>
      <w:del w:id="428" w:author="Naveen Seth" w:date="2019-12-30T15:57:00Z">
        <w:r w:rsidR="002849C9" w:rsidDel="00C719B5">
          <w:fldChar w:fldCharType="begin"/>
        </w:r>
        <w:r w:rsidR="002849C9" w:rsidDel="00C719B5">
          <w:delInstrText xml:space="preserve"> HYPERLINK </w:delInstrText>
        </w:r>
        <w:r w:rsidR="002849C9" w:rsidDel="00C719B5">
          <w:fldChar w:fldCharType="separate"/>
        </w:r>
        <w:r w:rsidR="00B9369A" w:rsidRPr="00BE6FBC" w:rsidDel="00C719B5">
          <w:rPr>
            <w:rStyle w:val="Hyperlink"/>
            <w:rFonts w:asciiTheme="majorHAnsi" w:hAnsiTheme="majorHAnsi" w:cstheme="majorHAnsi"/>
          </w:rPr>
          <w:delText>https://&lt;host&gt;/api/v2/assets/</w:delText>
        </w:r>
        <w:r w:rsidR="00B9369A" w:rsidRPr="00BE6FBC" w:rsidDel="00C719B5">
          <w:rPr>
            <w:rStyle w:val="Hyperlink"/>
          </w:rPr>
          <w:delText xml:space="preserve"> </w:delText>
        </w:r>
        <w:r w:rsidR="00B9369A" w:rsidRPr="00BE6FBC" w:rsidDel="00C719B5">
          <w:rPr>
            <w:rStyle w:val="Hyperlink"/>
            <w:rFonts w:asciiTheme="majorHAnsi" w:hAnsiTheme="majorHAnsi" w:cstheme="majorHAnsi"/>
          </w:rPr>
          <w:delText>${uid_of_IGXDataElement}/?_predicateUid=${predicateUid}</w:delText>
        </w:r>
        <w:r w:rsidR="002849C9" w:rsidDel="00C719B5">
          <w:rPr>
            <w:rStyle w:val="Hyperlink"/>
            <w:rFonts w:asciiTheme="majorHAnsi" w:hAnsiTheme="majorHAnsi" w:cstheme="majorHAnsi"/>
          </w:rPr>
          <w:fldChar w:fldCharType="end"/>
        </w:r>
      </w:del>
    </w:p>
    <w:p w14:paraId="7A5540B9" w14:textId="5FD7ADCB" w:rsidR="002849C9" w:rsidRDefault="002849C9" w:rsidP="002849C9">
      <w:pPr>
        <w:pStyle w:val="ListParagraph"/>
        <w:numPr>
          <w:ilvl w:val="2"/>
          <w:numId w:val="5"/>
        </w:numPr>
        <w:spacing w:before="60" w:after="60"/>
        <w:jc w:val="both"/>
        <w:rPr>
          <w:ins w:id="429" w:author="Naveen Seth" w:date="2019-12-30T15:45:00Z"/>
          <w:rFonts w:cstheme="minorHAnsi"/>
          <w:szCs w:val="20"/>
        </w:rPr>
      </w:pPr>
      <w:ins w:id="430" w:author="Naveen Seth" w:date="2019-12-30T15:43:00Z">
        <w:r>
          <w:rPr>
            <w:rFonts w:cstheme="minorHAnsi"/>
            <w:szCs w:val="20"/>
          </w:rPr>
          <w:t xml:space="preserve">From all Asset Types retrieved in Step a , Filter on </w:t>
        </w:r>
      </w:ins>
      <w:ins w:id="431" w:author="Naveen Seth" w:date="2019-12-30T15:44:00Z">
        <w:r w:rsidRPr="002849C9">
          <w:rPr>
            <w:rFonts w:cstheme="minorHAnsi"/>
            <w:szCs w:val="20"/>
          </w:rPr>
          <w:t>Name = 'IGX_Semantic_List'</w:t>
        </w:r>
        <w:r>
          <w:rPr>
            <w:rFonts w:cstheme="minorHAnsi"/>
            <w:szCs w:val="20"/>
          </w:rPr>
          <w:t xml:space="preserve"> and call the API </w:t>
        </w:r>
        <w:r w:rsidRPr="002849C9">
          <w:rPr>
            <w:rFonts w:cstheme="minorHAnsi"/>
            <w:szCs w:val="20"/>
          </w:rPr>
          <w:t>${governURL}/api/v2/assets/${uid}?_pageSize=250&amp;_pageNum=${PageNo}</w:t>
        </w:r>
        <w:r>
          <w:rPr>
            <w:rFonts w:cstheme="minorHAnsi"/>
            <w:szCs w:val="20"/>
          </w:rPr>
          <w:t xml:space="preserve"> to get the </w:t>
        </w:r>
      </w:ins>
      <w:ins w:id="432" w:author="Naveen Seth" w:date="2019-12-30T15:45:00Z">
        <w:r>
          <w:rPr>
            <w:rFonts w:cstheme="minorHAnsi"/>
            <w:szCs w:val="20"/>
          </w:rPr>
          <w:t xml:space="preserve">AssetTypeuid. </w:t>
        </w:r>
      </w:ins>
    </w:p>
    <w:p w14:paraId="703340F9" w14:textId="773060E6" w:rsidR="002849C9" w:rsidRDefault="002849C9" w:rsidP="002849C9">
      <w:pPr>
        <w:pStyle w:val="ListParagraph"/>
        <w:numPr>
          <w:ilvl w:val="2"/>
          <w:numId w:val="5"/>
        </w:numPr>
        <w:spacing w:before="60" w:after="60"/>
        <w:jc w:val="both"/>
        <w:rPr>
          <w:ins w:id="433" w:author="Naveen Seth" w:date="2019-12-30T15:46:00Z"/>
          <w:rFonts w:cstheme="minorHAnsi"/>
          <w:szCs w:val="20"/>
        </w:rPr>
      </w:pPr>
      <w:ins w:id="434" w:author="Naveen Seth" w:date="2019-12-30T15:45:00Z">
        <w:r>
          <w:rPr>
            <w:rFonts w:cstheme="minorHAnsi"/>
            <w:szCs w:val="20"/>
          </w:rPr>
          <w:t xml:space="preserve">Call the API first </w:t>
        </w:r>
        <w:r w:rsidRPr="002849C9">
          <w:rPr>
            <w:rFonts w:cstheme="minorHAnsi"/>
            <w:szCs w:val="20"/>
          </w:rPr>
          <w:t>${governURL}/api/v2/relationships?SubjectUid=${uid}&amp;_pageSize=250&amp;_pageNum=${PageNo}</w:t>
        </w:r>
        <w:r>
          <w:rPr>
            <w:rFonts w:cstheme="minorHAnsi"/>
            <w:szCs w:val="20"/>
          </w:rPr>
          <w:t xml:space="preserve"> using uid as SubjectUid and then call API </w:t>
        </w:r>
      </w:ins>
      <w:ins w:id="435" w:author="Naveen Seth" w:date="2019-12-30T15:46:00Z">
        <w:r w:rsidRPr="002849C9">
          <w:rPr>
            <w:rFonts w:cstheme="minorHAnsi"/>
            <w:szCs w:val="20"/>
          </w:rPr>
          <w:t>${governURL}/api/v2/relationships?ObjectUid=${uid}&amp;_pageSize=250&amp;_pageNum=${PageNo}</w:t>
        </w:r>
        <w:r>
          <w:rPr>
            <w:rFonts w:cstheme="minorHAnsi"/>
            <w:szCs w:val="20"/>
          </w:rPr>
          <w:t xml:space="preserve"> with uid as ObjectUid.</w:t>
        </w:r>
      </w:ins>
    </w:p>
    <w:p w14:paraId="5CDA2454" w14:textId="77777777" w:rsidR="002849C9" w:rsidRDefault="002849C9" w:rsidP="002849C9">
      <w:pPr>
        <w:pStyle w:val="ListParagraph"/>
        <w:numPr>
          <w:ilvl w:val="2"/>
          <w:numId w:val="5"/>
        </w:numPr>
        <w:spacing w:before="60" w:after="60"/>
        <w:jc w:val="both"/>
        <w:rPr>
          <w:ins w:id="436" w:author="Naveen Seth" w:date="2019-12-30T15:48:00Z"/>
          <w:rFonts w:cstheme="minorHAnsi"/>
          <w:szCs w:val="20"/>
        </w:rPr>
      </w:pPr>
      <w:ins w:id="437" w:author="Naveen Seth" w:date="2019-12-30T15:46:00Z">
        <w:r>
          <w:rPr>
            <w:rFonts w:cstheme="minorHAnsi"/>
            <w:szCs w:val="20"/>
          </w:rPr>
          <w:t>Retrieve RelationshipTypeUid , Semantice_</w:t>
        </w:r>
      </w:ins>
      <w:ins w:id="438" w:author="Naveen Seth" w:date="2019-12-30T15:47:00Z">
        <w:r>
          <w:rPr>
            <w:rFonts w:cstheme="minorHAnsi"/>
            <w:szCs w:val="20"/>
          </w:rPr>
          <w:t>Asset</w:t>
        </w:r>
      </w:ins>
      <w:ins w:id="439" w:author="Naveen Seth" w:date="2019-12-30T15:46:00Z">
        <w:r>
          <w:rPr>
            <w:rFonts w:cstheme="minorHAnsi"/>
            <w:szCs w:val="20"/>
          </w:rPr>
          <w:t>Uid ,</w:t>
        </w:r>
      </w:ins>
      <w:ins w:id="440" w:author="Naveen Seth" w:date="2019-12-30T15:47:00Z">
        <w:r>
          <w:rPr>
            <w:rFonts w:cstheme="minorHAnsi"/>
            <w:szCs w:val="20"/>
          </w:rPr>
          <w:t xml:space="preserve"> Rule_Uid &amp; RuleAssetTypeUid from both the above 2 API calls abd Union the records </w:t>
        </w:r>
      </w:ins>
      <w:ins w:id="441" w:author="Naveen Seth" w:date="2019-12-30T15:48:00Z">
        <w:r>
          <w:rPr>
            <w:rFonts w:cstheme="minorHAnsi"/>
            <w:szCs w:val="20"/>
          </w:rPr>
          <w:t>.</w:t>
        </w:r>
      </w:ins>
    </w:p>
    <w:p w14:paraId="7E071C06" w14:textId="77777777" w:rsidR="002849C9" w:rsidRDefault="002849C9" w:rsidP="002849C9">
      <w:pPr>
        <w:pStyle w:val="ListParagraph"/>
        <w:numPr>
          <w:ilvl w:val="2"/>
          <w:numId w:val="5"/>
        </w:numPr>
        <w:spacing w:before="60" w:after="60"/>
        <w:jc w:val="both"/>
        <w:rPr>
          <w:ins w:id="442" w:author="Naveen Seth" w:date="2019-12-30T15:48:00Z"/>
          <w:rFonts w:cstheme="minorHAnsi"/>
          <w:szCs w:val="20"/>
        </w:rPr>
      </w:pPr>
      <w:ins w:id="443" w:author="Naveen Seth" w:date="2019-12-30T15:48:00Z">
        <w:r>
          <w:rPr>
            <w:rFonts w:cstheme="minorHAnsi"/>
            <w:szCs w:val="20"/>
          </w:rPr>
          <w:t xml:space="preserve">Call API </w:t>
        </w:r>
        <w:r w:rsidRPr="002849C9">
          <w:rPr>
            <w:rFonts w:cstheme="minorHAnsi"/>
            <w:szCs w:val="20"/>
          </w:rPr>
          <w:t>${governURL}/api/v2/assets/${RuleAssetTypeUid}?_pageSize=</w:t>
        </w:r>
        <w:r w:rsidRPr="002849C9">
          <w:rPr>
            <w:rFonts w:cstheme="minorHAnsi"/>
            <w:szCs w:val="20"/>
          </w:rPr>
          <w:lastRenderedPageBreak/>
          <w:t>250&amp;_pageNum=${PageNo}&amp;_assetUid=${Rule_Uid}</w:t>
        </w:r>
        <w:r>
          <w:rPr>
            <w:rFonts w:cstheme="minorHAnsi"/>
            <w:szCs w:val="20"/>
          </w:rPr>
          <w:t xml:space="preserve"> to get the assets based on RuleAssetTypeUid and get Rule Name.</w:t>
        </w:r>
      </w:ins>
    </w:p>
    <w:p w14:paraId="164678A0" w14:textId="77777777" w:rsidR="002849C9" w:rsidRDefault="002849C9" w:rsidP="002849C9">
      <w:pPr>
        <w:pStyle w:val="ListParagraph"/>
        <w:numPr>
          <w:ilvl w:val="2"/>
          <w:numId w:val="5"/>
        </w:numPr>
        <w:spacing w:before="60" w:after="60"/>
        <w:jc w:val="both"/>
        <w:rPr>
          <w:ins w:id="444" w:author="Naveen Seth" w:date="2019-12-30T15:51:00Z"/>
          <w:rFonts w:cstheme="minorHAnsi"/>
          <w:szCs w:val="20"/>
        </w:rPr>
      </w:pPr>
      <w:ins w:id="445" w:author="Naveen Seth" w:date="2019-12-30T15:49:00Z">
        <w:r>
          <w:rPr>
            <w:rFonts w:cstheme="minorHAnsi"/>
            <w:szCs w:val="20"/>
          </w:rPr>
          <w:t xml:space="preserve">From Key AT_DATA_ELEMENT , call API </w:t>
        </w:r>
        <w:r w:rsidRPr="002849C9">
          <w:rPr>
            <w:rFonts w:cstheme="minorHAnsi"/>
            <w:szCs w:val="20"/>
          </w:rPr>
          <w:t>${governURL}/api/v2/assets/${uid}?_pageSize=250&amp;_pageNum=${PageNo}</w:t>
        </w:r>
      </w:ins>
      <w:ins w:id="446" w:author="Naveen Seth" w:date="2019-12-30T15:50:00Z">
        <w:r>
          <w:rPr>
            <w:rFonts w:cstheme="minorHAnsi"/>
            <w:szCs w:val="20"/>
          </w:rPr>
          <w:t xml:space="preserve"> to get DATA_ELEMNET_NAME , DATA_ELEMENT_UID , </w:t>
        </w:r>
        <w:r w:rsidRPr="002849C9">
          <w:rPr>
            <w:rFonts w:cstheme="minorHAnsi"/>
            <w:szCs w:val="20"/>
          </w:rPr>
          <w:t>DATA_ELEMENT_CREATED_ON</w:t>
        </w:r>
        <w:r>
          <w:rPr>
            <w:rFonts w:cstheme="minorHAnsi"/>
            <w:szCs w:val="20"/>
          </w:rPr>
          <w:t xml:space="preserve"> , </w:t>
        </w:r>
        <w:r w:rsidRPr="002849C9">
          <w:rPr>
            <w:rFonts w:cstheme="minorHAnsi"/>
            <w:szCs w:val="20"/>
          </w:rPr>
          <w:t>DATA_ELEMENT_UPDATED_ON</w:t>
        </w:r>
        <w:r>
          <w:rPr>
            <w:rFonts w:cstheme="minorHAnsi"/>
            <w:szCs w:val="20"/>
          </w:rPr>
          <w:t xml:space="preserve"> , </w:t>
        </w:r>
        <w:r w:rsidRPr="002849C9">
          <w:rPr>
            <w:rFonts w:cstheme="minorHAnsi"/>
            <w:szCs w:val="20"/>
          </w:rPr>
          <w:t>DATA_ELEMENT_GROUP</w:t>
        </w:r>
        <w:r>
          <w:rPr>
            <w:rFonts w:cstheme="minorHAnsi"/>
            <w:szCs w:val="20"/>
          </w:rPr>
          <w:t xml:space="preserve"> and SEMANTIC and filter on the records with null </w:t>
        </w:r>
      </w:ins>
      <w:ins w:id="447" w:author="Naveen Seth" w:date="2019-12-30T15:51:00Z">
        <w:r>
          <w:rPr>
            <w:rFonts w:cstheme="minorHAnsi"/>
            <w:szCs w:val="20"/>
          </w:rPr>
          <w:t>Semantic.</w:t>
        </w:r>
      </w:ins>
    </w:p>
    <w:p w14:paraId="096B5F36" w14:textId="0B1E24DD" w:rsidR="002849C9" w:rsidRDefault="002849C9" w:rsidP="002849C9">
      <w:pPr>
        <w:pStyle w:val="ListParagraph"/>
        <w:numPr>
          <w:ilvl w:val="2"/>
          <w:numId w:val="5"/>
        </w:numPr>
        <w:spacing w:before="60" w:after="60"/>
        <w:jc w:val="both"/>
        <w:rPr>
          <w:ins w:id="448" w:author="Naveen Seth" w:date="2019-12-30T15:52:00Z"/>
          <w:rFonts w:cstheme="minorHAnsi"/>
          <w:szCs w:val="20"/>
        </w:rPr>
      </w:pPr>
      <w:ins w:id="449" w:author="Naveen Seth" w:date="2019-12-30T15:51:00Z">
        <w:r>
          <w:rPr>
            <w:rFonts w:cstheme="minorHAnsi"/>
            <w:szCs w:val="20"/>
          </w:rPr>
          <w:t>Join Records from Ste</w:t>
        </w:r>
      </w:ins>
      <w:ins w:id="450" w:author="Naveen Seth" w:date="2019-12-30T15:52:00Z">
        <w:r>
          <w:rPr>
            <w:rFonts w:cstheme="minorHAnsi"/>
            <w:szCs w:val="20"/>
          </w:rPr>
          <w:t>p</w:t>
        </w:r>
      </w:ins>
      <w:ins w:id="451" w:author="Naveen Seth" w:date="2019-12-30T15:51:00Z">
        <w:r>
          <w:rPr>
            <w:rFonts w:cstheme="minorHAnsi"/>
            <w:szCs w:val="20"/>
          </w:rPr>
          <w:t xml:space="preserve"> vi with Step vii </w:t>
        </w:r>
      </w:ins>
      <w:ins w:id="452" w:author="Naveen Seth" w:date="2019-12-30T15:52:00Z">
        <w:r>
          <w:rPr>
            <w:rFonts w:cstheme="minorHAnsi"/>
            <w:szCs w:val="20"/>
          </w:rPr>
          <w:t>based on Semantic .</w:t>
        </w:r>
      </w:ins>
      <w:ins w:id="453" w:author="Naveen Seth" w:date="2019-12-30T15:46:00Z">
        <w:r>
          <w:rPr>
            <w:rFonts w:cstheme="minorHAnsi"/>
            <w:szCs w:val="20"/>
          </w:rPr>
          <w:t xml:space="preserve"> </w:t>
        </w:r>
      </w:ins>
    </w:p>
    <w:p w14:paraId="1E78F3C6" w14:textId="5EADD48F" w:rsidR="002849C9" w:rsidRDefault="002849C9" w:rsidP="002849C9">
      <w:pPr>
        <w:pStyle w:val="ListParagraph"/>
        <w:numPr>
          <w:ilvl w:val="2"/>
          <w:numId w:val="5"/>
        </w:numPr>
        <w:spacing w:before="60" w:after="60"/>
        <w:jc w:val="both"/>
        <w:rPr>
          <w:ins w:id="454" w:author="Naveen Seth" w:date="2019-12-30T15:54:00Z"/>
          <w:rFonts w:cstheme="minorHAnsi"/>
          <w:szCs w:val="20"/>
        </w:rPr>
      </w:pPr>
      <w:ins w:id="455" w:author="Naveen Seth" w:date="2019-12-30T15:52:00Z">
        <w:r>
          <w:rPr>
            <w:rFonts w:cstheme="minorHAnsi"/>
            <w:szCs w:val="20"/>
          </w:rPr>
          <w:t xml:space="preserve">From All Asset Types in Step a , </w:t>
        </w:r>
      </w:ins>
      <w:ins w:id="456" w:author="Naveen Seth" w:date="2019-12-30T15:54:00Z">
        <w:r w:rsidR="00C719B5">
          <w:rPr>
            <w:rFonts w:cstheme="minorHAnsi"/>
            <w:szCs w:val="20"/>
          </w:rPr>
          <w:t>Join the records with Steps viii on RuleAssetTypeUid and uid and get Rule Type.</w:t>
        </w:r>
      </w:ins>
    </w:p>
    <w:p w14:paraId="4DC04FD5" w14:textId="548F6F88" w:rsidR="00C719B5" w:rsidRDefault="00C719B5" w:rsidP="00C719B5">
      <w:pPr>
        <w:pStyle w:val="ListParagraph"/>
        <w:numPr>
          <w:ilvl w:val="2"/>
          <w:numId w:val="5"/>
        </w:numPr>
        <w:spacing w:before="60" w:after="60"/>
        <w:jc w:val="both"/>
        <w:rPr>
          <w:ins w:id="457" w:author="Naveen Seth" w:date="2019-12-30T15:59:00Z"/>
          <w:rFonts w:cstheme="minorHAnsi"/>
          <w:szCs w:val="20"/>
        </w:rPr>
      </w:pPr>
      <w:ins w:id="458" w:author="Naveen Seth" w:date="2019-12-30T15:54:00Z">
        <w:r>
          <w:rPr>
            <w:rFonts w:cstheme="minorHAnsi"/>
            <w:szCs w:val="20"/>
          </w:rPr>
          <w:t xml:space="preserve">From All Asset Types </w:t>
        </w:r>
      </w:ins>
      <w:ins w:id="459" w:author="Naveen Seth" w:date="2019-12-30T15:55:00Z">
        <w:r>
          <w:rPr>
            <w:rFonts w:cstheme="minorHAnsi"/>
            <w:szCs w:val="20"/>
          </w:rPr>
          <w:t xml:space="preserve">Filter on </w:t>
        </w:r>
        <w:r w:rsidRPr="00C719B5">
          <w:rPr>
            <w:rFonts w:cstheme="minorHAnsi"/>
            <w:szCs w:val="20"/>
          </w:rPr>
          <w:t>ClassName ='Rule'</w:t>
        </w:r>
      </w:ins>
      <w:ins w:id="460" w:author="Naveen Seth" w:date="2019-12-30T15:58:00Z">
        <w:r>
          <w:rPr>
            <w:rFonts w:cstheme="minorHAnsi"/>
            <w:szCs w:val="20"/>
          </w:rPr>
          <w:t xml:space="preserve"> and Join with records from Step ii on Rule_Type </w:t>
        </w:r>
      </w:ins>
    </w:p>
    <w:p w14:paraId="1DB69CA2" w14:textId="01A3BFBB" w:rsidR="00C719B5" w:rsidRDefault="00C719B5" w:rsidP="00C719B5">
      <w:pPr>
        <w:pStyle w:val="ListParagraph"/>
        <w:numPr>
          <w:ilvl w:val="2"/>
          <w:numId w:val="5"/>
        </w:numPr>
        <w:spacing w:before="60" w:after="60"/>
        <w:jc w:val="both"/>
        <w:rPr>
          <w:ins w:id="461" w:author="Naveen Seth" w:date="2019-12-30T15:59:00Z"/>
          <w:rFonts w:cstheme="minorHAnsi"/>
          <w:szCs w:val="20"/>
        </w:rPr>
      </w:pPr>
      <w:ins w:id="462" w:author="Naveen Seth" w:date="2019-12-30T15:59:00Z">
        <w:r>
          <w:rPr>
            <w:rFonts w:cstheme="minorHAnsi"/>
            <w:szCs w:val="20"/>
          </w:rPr>
          <w:t>Union the records from Step ix and Step x.</w:t>
        </w:r>
      </w:ins>
    </w:p>
    <w:p w14:paraId="01FF2A5A" w14:textId="7A1A7963" w:rsidR="00C719B5" w:rsidRDefault="00C719B5" w:rsidP="00C719B5">
      <w:pPr>
        <w:pStyle w:val="ListParagraph"/>
        <w:numPr>
          <w:ilvl w:val="2"/>
          <w:numId w:val="5"/>
        </w:numPr>
        <w:spacing w:before="60" w:after="60"/>
        <w:jc w:val="both"/>
        <w:rPr>
          <w:rFonts w:cstheme="minorHAnsi"/>
          <w:szCs w:val="20"/>
        </w:rPr>
      </w:pPr>
      <w:ins w:id="463" w:author="Naveen Seth" w:date="2019-12-30T15:59:00Z">
        <w:r>
          <w:rPr>
            <w:rFonts w:cstheme="minorHAnsi"/>
            <w:szCs w:val="20"/>
          </w:rPr>
          <w:t xml:space="preserve">Remove duplicate records based upon </w:t>
        </w:r>
      </w:ins>
      <w:ins w:id="464" w:author="Naveen Seth" w:date="2019-12-30T16:00:00Z">
        <w:r>
          <w:rPr>
            <w:rFonts w:cstheme="minorHAnsi"/>
            <w:szCs w:val="20"/>
          </w:rPr>
          <w:t>DATA_ELEMENT_UID &amp; RULE_UID and filter records for Not Null DATA_ELEMENT_UID.</w:t>
        </w:r>
      </w:ins>
    </w:p>
    <w:p w14:paraId="2CEB298C" w14:textId="77777777" w:rsidR="00EC5994" w:rsidRDefault="009779A4" w:rsidP="00EC5994">
      <w:pPr>
        <w:pStyle w:val="ListParagraph"/>
        <w:numPr>
          <w:ilvl w:val="2"/>
          <w:numId w:val="5"/>
        </w:numPr>
        <w:spacing w:before="60" w:after="60"/>
        <w:jc w:val="both"/>
        <w:rPr>
          <w:rFonts w:cstheme="minorHAnsi"/>
          <w:szCs w:val="20"/>
        </w:rPr>
      </w:pPr>
      <w:r>
        <w:rPr>
          <w:rFonts w:cstheme="minorHAnsi"/>
          <w:szCs w:val="20"/>
        </w:rPr>
        <w:t xml:space="preserve">For others, using Asset type UID </w:t>
      </w:r>
      <w:r w:rsidR="00DB2E3E">
        <w:rPr>
          <w:rFonts w:cstheme="minorHAnsi"/>
          <w:szCs w:val="20"/>
        </w:rPr>
        <w:t xml:space="preserve">(Rule Type UID) </w:t>
      </w:r>
      <w:r>
        <w:rPr>
          <w:rFonts w:cstheme="minorHAnsi"/>
          <w:szCs w:val="20"/>
        </w:rPr>
        <w:t>derive the rules.</w:t>
      </w:r>
      <w:r w:rsidR="00B9369A">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hyperlink w:history="1">
        <w:r w:rsidR="00B9369A" w:rsidRPr="00BE6FBC">
          <w:rPr>
            <w:rStyle w:val="Hyperlink"/>
            <w:rFonts w:asciiTheme="majorHAnsi" w:hAnsiTheme="majorHAnsi" w:cstheme="majorHAnsi"/>
          </w:rPr>
          <w:t>https://&lt;host&gt;/api/v2/assets/</w:t>
        </w:r>
        <w:r w:rsidR="00B9369A" w:rsidRPr="00BE6FBC">
          <w:rPr>
            <w:rStyle w:val="Hyperlink"/>
          </w:rPr>
          <w:t xml:space="preserve"> </w:t>
        </w:r>
        <w:r w:rsidR="00B9369A" w:rsidRPr="00BE6FBC">
          <w:rPr>
            <w:rStyle w:val="Hyperlink"/>
            <w:rFonts w:asciiTheme="majorHAnsi" w:hAnsiTheme="majorHAnsi" w:cstheme="majorHAnsi"/>
          </w:rPr>
          <w:t>${uid_of_IGX_rule_type}</w:t>
        </w:r>
      </w:hyperlink>
      <w:r w:rsidR="00EC5994">
        <w:rPr>
          <w:rStyle w:val="Hyperlink"/>
          <w:rFonts w:asciiTheme="majorHAnsi" w:hAnsiTheme="majorHAnsi" w:cstheme="majorHAnsi"/>
        </w:rPr>
        <w:t xml:space="preserve">. Add </w:t>
      </w:r>
      <w:r w:rsidR="00EC5994" w:rsidRPr="00EC5994">
        <w:rPr>
          <w:rStyle w:val="Hyperlink"/>
          <w:rFonts w:asciiTheme="majorHAnsi" w:hAnsiTheme="majorHAnsi" w:cstheme="majorHAnsi"/>
        </w:rPr>
        <w:t>AssetTypeUid</w:t>
      </w:r>
      <w:r w:rsidR="00EC5994">
        <w:rPr>
          <w:rStyle w:val="Hyperlink"/>
          <w:rFonts w:asciiTheme="majorHAnsi" w:hAnsiTheme="majorHAnsi" w:cstheme="majorHAnsi"/>
        </w:rPr>
        <w:t xml:space="preserve"> and AssetTypeName in the flow to be used while populating IGX_DS_DG_RULE_ASSET_TYPE. </w:t>
      </w:r>
    </w:p>
    <w:p w14:paraId="54A5BDBE" w14:textId="77777777" w:rsidR="009779A4" w:rsidRPr="00EC5994" w:rsidRDefault="009779A4" w:rsidP="00EC5994"/>
    <w:p w14:paraId="756D12B6" w14:textId="77777777" w:rsidR="00D03F07" w:rsidRDefault="00D03F07" w:rsidP="00B458F8">
      <w:pPr>
        <w:pStyle w:val="ListParagraph"/>
        <w:numPr>
          <w:ilvl w:val="2"/>
          <w:numId w:val="5"/>
        </w:numPr>
        <w:spacing w:before="60" w:after="60"/>
        <w:jc w:val="both"/>
        <w:rPr>
          <w:rFonts w:cstheme="minorHAnsi"/>
          <w:szCs w:val="20"/>
        </w:rPr>
      </w:pPr>
      <w:r>
        <w:rPr>
          <w:rFonts w:cstheme="minorHAnsi"/>
          <w:szCs w:val="20"/>
        </w:rPr>
        <w:t xml:space="preserve">When there is associated reference list in the rule </w:t>
      </w:r>
      <w:r w:rsidR="00C35F5E">
        <w:rPr>
          <w:rFonts w:cstheme="minorHAnsi"/>
          <w:szCs w:val="20"/>
        </w:rPr>
        <w:t>(I</w:t>
      </w:r>
      <w:r w:rsidR="00C35F5E" w:rsidRPr="00C35F5E">
        <w:rPr>
          <w:rFonts w:cstheme="minorHAnsi"/>
          <w:szCs w:val="20"/>
        </w:rPr>
        <w:t>GX Reference Lookup</w:t>
      </w:r>
      <w:r w:rsidR="00C35F5E">
        <w:rPr>
          <w:rFonts w:cstheme="minorHAnsi"/>
          <w:szCs w:val="20"/>
        </w:rPr>
        <w:t xml:space="preserve">) </w:t>
      </w:r>
      <w:r>
        <w:rPr>
          <w:rFonts w:cstheme="minorHAnsi"/>
          <w:szCs w:val="20"/>
        </w:rPr>
        <w:t>then build the reference list data in format as [“Data1”,</w:t>
      </w:r>
      <w:r w:rsidR="00C376AF">
        <w:rPr>
          <w:rFonts w:cstheme="minorHAnsi"/>
          <w:szCs w:val="20"/>
        </w:rPr>
        <w:t>”</w:t>
      </w:r>
      <w:r>
        <w:rPr>
          <w:rFonts w:cstheme="minorHAnsi"/>
          <w:szCs w:val="20"/>
        </w:rPr>
        <w:t>Data2”,…] and populate ReferenceListData.</w:t>
      </w:r>
      <w:r w:rsidR="00B9369A">
        <w:rPr>
          <w:rFonts w:cstheme="minorHAnsi"/>
          <w:szCs w:val="20"/>
        </w:rPr>
        <w:t xml:space="preserve"> </w:t>
      </w:r>
      <w:r w:rsidR="00B9369A" w:rsidRPr="00D30764">
        <w:rPr>
          <w:rFonts w:cstheme="minorHAnsi"/>
          <w:szCs w:val="20"/>
        </w:rPr>
        <w:t>API to be called</w:t>
      </w:r>
      <w:r w:rsidR="00B9369A">
        <w:rPr>
          <w:rFonts w:asciiTheme="majorHAnsi" w:hAnsiTheme="majorHAnsi" w:cstheme="majorHAnsi"/>
        </w:rPr>
        <w:t xml:space="preserve"> is </w:t>
      </w:r>
      <w:hyperlink w:history="1">
        <w:r w:rsidR="00B9369A" w:rsidRPr="00A830C8">
          <w:rPr>
            <w:rStyle w:val="Hyperlink"/>
            <w:rFonts w:asciiTheme="majorHAnsi" w:hAnsiTheme="majorHAnsi" w:cstheme="majorHAnsi"/>
          </w:rPr>
          <w:t>https://&lt;host&gt;/api/v2/assets/${uid_of</w:t>
        </w:r>
        <w:r w:rsidR="00B9369A" w:rsidRPr="00757BDB">
          <w:rPr>
            <w:rStyle w:val="Hyperlink"/>
            <w:rFonts w:asciiTheme="majorHAnsi" w:hAnsiTheme="majorHAnsi" w:cstheme="majorHAnsi"/>
          </w:rPr>
          <w:t>_reference_list}</w:t>
        </w:r>
      </w:hyperlink>
      <w:r w:rsidR="00B9369A">
        <w:rPr>
          <w:rFonts w:asciiTheme="majorHAnsi" w:hAnsiTheme="majorHAnsi" w:cstheme="majorHAnsi"/>
        </w:rPr>
        <w:t>.</w:t>
      </w:r>
    </w:p>
    <w:p w14:paraId="7473D782" w14:textId="01A28B51" w:rsidR="009F4B8F" w:rsidRDefault="009F4B8F" w:rsidP="00B458F8">
      <w:pPr>
        <w:pStyle w:val="ListParagraph"/>
        <w:numPr>
          <w:ilvl w:val="1"/>
          <w:numId w:val="5"/>
        </w:numPr>
        <w:spacing w:before="60" w:after="60"/>
        <w:jc w:val="both"/>
        <w:rPr>
          <w:rFonts w:cstheme="minorHAnsi"/>
          <w:szCs w:val="20"/>
        </w:rPr>
      </w:pPr>
      <w:r>
        <w:rPr>
          <w:rFonts w:cstheme="minorHAnsi"/>
          <w:szCs w:val="20"/>
        </w:rPr>
        <w:t xml:space="preserve">Join </w:t>
      </w:r>
      <w:r w:rsidR="005D6577">
        <w:rPr>
          <w:rFonts w:cstheme="minorHAnsi"/>
          <w:szCs w:val="20"/>
        </w:rPr>
        <w:t xml:space="preserve">DATA_ELEMENT_UID </w:t>
      </w:r>
      <w:r>
        <w:rPr>
          <w:rFonts w:cstheme="minorHAnsi"/>
          <w:szCs w:val="20"/>
        </w:rPr>
        <w:t xml:space="preserve">derive in step </w:t>
      </w:r>
      <w:ins w:id="465" w:author="Naveen Seth" w:date="2019-12-30T16:01:00Z">
        <w:r w:rsidR="00C719B5">
          <w:rPr>
            <w:rFonts w:cstheme="minorHAnsi"/>
            <w:szCs w:val="20"/>
          </w:rPr>
          <w:t>d</w:t>
        </w:r>
      </w:ins>
      <w:del w:id="466" w:author="Naveen Seth" w:date="2019-12-30T16:01:00Z">
        <w:r w:rsidDel="00C719B5">
          <w:rPr>
            <w:rFonts w:cstheme="minorHAnsi"/>
            <w:szCs w:val="20"/>
          </w:rPr>
          <w:delText>c</w:delText>
        </w:r>
      </w:del>
      <w:r>
        <w:rPr>
          <w:rFonts w:cstheme="minorHAnsi"/>
          <w:szCs w:val="20"/>
        </w:rPr>
        <w:t xml:space="preserve">(i) with AssetUID derive in </w:t>
      </w:r>
      <w:ins w:id="467" w:author="Naveen Seth" w:date="2019-12-30T16:02:00Z">
        <w:r w:rsidR="00C719B5">
          <w:rPr>
            <w:rFonts w:cstheme="minorHAnsi"/>
            <w:szCs w:val="20"/>
          </w:rPr>
          <w:t>d</w:t>
        </w:r>
      </w:ins>
      <w:del w:id="468" w:author="Naveen Seth" w:date="2019-12-30T16:02:00Z">
        <w:r w:rsidDel="00C719B5">
          <w:rPr>
            <w:rFonts w:cstheme="minorHAnsi"/>
            <w:szCs w:val="20"/>
          </w:rPr>
          <w:delText>c</w:delText>
        </w:r>
      </w:del>
      <w:r>
        <w:rPr>
          <w:rFonts w:cstheme="minorHAnsi"/>
          <w:szCs w:val="20"/>
        </w:rPr>
        <w:t>(</w:t>
      </w:r>
      <w:ins w:id="469" w:author="Naveen Seth" w:date="2019-12-30T16:02:00Z">
        <w:r w:rsidR="00C719B5">
          <w:rPr>
            <w:rFonts w:cstheme="minorHAnsi"/>
            <w:szCs w:val="20"/>
          </w:rPr>
          <w:t>x</w:t>
        </w:r>
      </w:ins>
      <w:r>
        <w:rPr>
          <w:rFonts w:cstheme="minorHAnsi"/>
          <w:szCs w:val="20"/>
        </w:rPr>
        <w:t xml:space="preserve">ii) in order to associate actual </w:t>
      </w:r>
      <w:r w:rsidR="00D03F07">
        <w:rPr>
          <w:rFonts w:cstheme="minorHAnsi"/>
          <w:szCs w:val="20"/>
        </w:rPr>
        <w:t>data elements</w:t>
      </w:r>
      <w:r>
        <w:rPr>
          <w:rFonts w:cstheme="minorHAnsi"/>
          <w:szCs w:val="20"/>
        </w:rPr>
        <w:t xml:space="preserve"> with </w:t>
      </w:r>
      <w:r w:rsidR="001B48DE">
        <w:rPr>
          <w:rFonts w:cstheme="minorHAnsi"/>
          <w:szCs w:val="20"/>
        </w:rPr>
        <w:t>data entitie</w:t>
      </w:r>
      <w:r w:rsidR="00D03F07">
        <w:rPr>
          <w:rFonts w:cstheme="minorHAnsi"/>
          <w:szCs w:val="20"/>
        </w:rPr>
        <w:t>s</w:t>
      </w:r>
      <w:r>
        <w:rPr>
          <w:rFonts w:cstheme="minorHAnsi"/>
          <w:szCs w:val="20"/>
        </w:rPr>
        <w:t>.</w:t>
      </w:r>
      <w:r w:rsidR="000E09DF">
        <w:rPr>
          <w:rFonts w:cstheme="minorHAnsi"/>
          <w:szCs w:val="20"/>
        </w:rPr>
        <w:t xml:space="preserve"> </w:t>
      </w:r>
    </w:p>
    <w:p w14:paraId="1B1F9F20" w14:textId="3F94C400" w:rsidR="009779A4" w:rsidRDefault="009779A4" w:rsidP="00B458F8">
      <w:pPr>
        <w:pStyle w:val="ListParagraph"/>
        <w:numPr>
          <w:ilvl w:val="1"/>
          <w:numId w:val="5"/>
        </w:numPr>
        <w:spacing w:before="60" w:after="60"/>
        <w:jc w:val="both"/>
        <w:rPr>
          <w:rFonts w:cstheme="minorHAnsi"/>
          <w:szCs w:val="20"/>
        </w:rPr>
      </w:pPr>
      <w:r>
        <w:rPr>
          <w:rFonts w:cstheme="minorHAnsi"/>
          <w:szCs w:val="20"/>
        </w:rPr>
        <w:t xml:space="preserve">Join </w:t>
      </w:r>
      <w:r w:rsidR="005D6577">
        <w:rPr>
          <w:rFonts w:cstheme="minorHAnsi"/>
          <w:szCs w:val="20"/>
        </w:rPr>
        <w:t xml:space="preserve">RULE_UID </w:t>
      </w:r>
      <w:r>
        <w:rPr>
          <w:rFonts w:cstheme="minorHAnsi"/>
          <w:szCs w:val="20"/>
        </w:rPr>
        <w:t xml:space="preserve">derive in step </w:t>
      </w:r>
      <w:ins w:id="470" w:author="Naveen Seth" w:date="2019-12-30T16:02:00Z">
        <w:r w:rsidR="00C719B5">
          <w:rPr>
            <w:rFonts w:cstheme="minorHAnsi"/>
            <w:szCs w:val="20"/>
          </w:rPr>
          <w:t>d</w:t>
        </w:r>
      </w:ins>
      <w:del w:id="471" w:author="Naveen Seth" w:date="2019-12-30T16:02:00Z">
        <w:r w:rsidDel="00C719B5">
          <w:rPr>
            <w:rFonts w:cstheme="minorHAnsi"/>
            <w:szCs w:val="20"/>
          </w:rPr>
          <w:delText>c</w:delText>
        </w:r>
      </w:del>
      <w:r>
        <w:rPr>
          <w:rFonts w:cstheme="minorHAnsi"/>
          <w:szCs w:val="20"/>
        </w:rPr>
        <w:t>(</w:t>
      </w:r>
      <w:ins w:id="472" w:author="Naveen Seth" w:date="2019-12-30T16:02:00Z">
        <w:r w:rsidR="00C719B5">
          <w:rPr>
            <w:rFonts w:cstheme="minorHAnsi"/>
            <w:szCs w:val="20"/>
          </w:rPr>
          <w:t>x</w:t>
        </w:r>
      </w:ins>
      <w:r>
        <w:rPr>
          <w:rFonts w:cstheme="minorHAnsi"/>
          <w:szCs w:val="20"/>
        </w:rPr>
        <w:t>i</w:t>
      </w:r>
      <w:r w:rsidR="009F4B8F">
        <w:rPr>
          <w:rFonts w:cstheme="minorHAnsi"/>
          <w:szCs w:val="20"/>
        </w:rPr>
        <w:t>i</w:t>
      </w:r>
      <w:r>
        <w:rPr>
          <w:rFonts w:cstheme="minorHAnsi"/>
          <w:szCs w:val="20"/>
        </w:rPr>
        <w:t xml:space="preserve">) with AssetUID derive in </w:t>
      </w:r>
      <w:ins w:id="473" w:author="Naveen Seth" w:date="2019-12-30T16:02:00Z">
        <w:r w:rsidR="00C719B5">
          <w:rPr>
            <w:rFonts w:cstheme="minorHAnsi"/>
            <w:szCs w:val="20"/>
          </w:rPr>
          <w:t>d</w:t>
        </w:r>
      </w:ins>
      <w:del w:id="474" w:author="Naveen Seth" w:date="2019-12-30T16:02:00Z">
        <w:r w:rsidDel="00C719B5">
          <w:rPr>
            <w:rFonts w:cstheme="minorHAnsi"/>
            <w:szCs w:val="20"/>
          </w:rPr>
          <w:delText>c</w:delText>
        </w:r>
      </w:del>
      <w:r>
        <w:rPr>
          <w:rFonts w:cstheme="minorHAnsi"/>
          <w:szCs w:val="20"/>
        </w:rPr>
        <w:t>(</w:t>
      </w:r>
      <w:ins w:id="475" w:author="Naveen Seth" w:date="2019-12-30T16:02:00Z">
        <w:r w:rsidR="00C719B5">
          <w:rPr>
            <w:rFonts w:cstheme="minorHAnsi"/>
            <w:szCs w:val="20"/>
          </w:rPr>
          <w:t>x</w:t>
        </w:r>
      </w:ins>
      <w:r>
        <w:rPr>
          <w:rFonts w:cstheme="minorHAnsi"/>
          <w:szCs w:val="20"/>
        </w:rPr>
        <w:t>ii</w:t>
      </w:r>
      <w:r w:rsidR="009F4B8F">
        <w:rPr>
          <w:rFonts w:cstheme="minorHAnsi"/>
          <w:szCs w:val="20"/>
        </w:rPr>
        <w:t>i</w:t>
      </w:r>
      <w:r>
        <w:rPr>
          <w:rFonts w:cstheme="minorHAnsi"/>
          <w:szCs w:val="20"/>
        </w:rPr>
        <w:t xml:space="preserve">) in order to associate actual rules with data elements. </w:t>
      </w:r>
    </w:p>
    <w:p w14:paraId="27283CB5" w14:textId="77777777" w:rsidR="00B73866" w:rsidRPr="009779A4" w:rsidRDefault="00E27668" w:rsidP="009779A4">
      <w:pPr>
        <w:spacing w:before="60" w:after="60"/>
        <w:ind w:left="720"/>
        <w:jc w:val="both"/>
        <w:rPr>
          <w:rFonts w:cstheme="minorHAnsi"/>
          <w:szCs w:val="20"/>
        </w:rPr>
      </w:pPr>
      <w:r w:rsidRPr="009779A4">
        <w:rPr>
          <w:rFonts w:cstheme="minorHAnsi"/>
          <w:szCs w:val="20"/>
        </w:rPr>
        <w:t>Use below link for reference –</w:t>
      </w:r>
    </w:p>
    <w:p w14:paraId="4DADBA6E" w14:textId="77777777" w:rsidR="00E27668" w:rsidRPr="00E27668" w:rsidRDefault="00FA4A4E" w:rsidP="009779A4">
      <w:pPr>
        <w:spacing w:before="60" w:after="60"/>
        <w:ind w:left="720"/>
        <w:jc w:val="both"/>
        <w:rPr>
          <w:rFonts w:cstheme="minorHAnsi"/>
          <w:szCs w:val="20"/>
        </w:rPr>
      </w:pPr>
      <w:hyperlink r:id="rId15" w:anchor="analysis/67793" w:history="1">
        <w:r w:rsidR="00E27668">
          <w:rPr>
            <w:rStyle w:val="Hyperlink"/>
          </w:rPr>
          <w:t>https://cafe-modeloffice.infogix.com/desktop/index.html#analysis/67793</w:t>
        </w:r>
      </w:hyperlink>
    </w:p>
    <w:p w14:paraId="1CD5DD2A" w14:textId="77777777" w:rsidR="009D4694" w:rsidRPr="002F6771" w:rsidRDefault="009D4694" w:rsidP="00B458F8">
      <w:pPr>
        <w:pStyle w:val="ListParagraph"/>
        <w:numPr>
          <w:ilvl w:val="0"/>
          <w:numId w:val="5"/>
        </w:numPr>
        <w:spacing w:before="60" w:after="60"/>
        <w:jc w:val="both"/>
        <w:rPr>
          <w:rFonts w:cstheme="minorHAnsi"/>
          <w:i/>
          <w:szCs w:val="20"/>
        </w:rPr>
      </w:pPr>
      <w:r>
        <w:rPr>
          <w:rFonts w:cstheme="minorHAnsi"/>
          <w:i/>
          <w:szCs w:val="20"/>
        </w:rPr>
        <w:t xml:space="preserve">Multiple </w:t>
      </w:r>
      <w:r w:rsidR="008D2191">
        <w:rPr>
          <w:rFonts w:cstheme="minorHAnsi"/>
          <w:i/>
          <w:szCs w:val="20"/>
        </w:rPr>
        <w:t xml:space="preserve">Data </w:t>
      </w:r>
      <w:r>
        <w:rPr>
          <w:rFonts w:cstheme="minorHAnsi"/>
          <w:i/>
          <w:szCs w:val="20"/>
        </w:rPr>
        <w:t xml:space="preserve">Element handling: </w:t>
      </w:r>
      <w:r>
        <w:rPr>
          <w:rFonts w:cstheme="minorHAnsi"/>
          <w:szCs w:val="20"/>
        </w:rPr>
        <w:t xml:space="preserve">In case </w:t>
      </w:r>
      <w:r w:rsidR="00F224E4">
        <w:rPr>
          <w:rFonts w:cstheme="minorHAnsi"/>
          <w:szCs w:val="20"/>
        </w:rPr>
        <w:t xml:space="preserve">DATA_ELEMENT_GROUP </w:t>
      </w:r>
      <w:r>
        <w:rPr>
          <w:rFonts w:cstheme="minorHAnsi"/>
          <w:szCs w:val="20"/>
        </w:rPr>
        <w:t xml:space="preserve">column is populated then determine </w:t>
      </w:r>
      <w:r w:rsidR="00F224E4">
        <w:rPr>
          <w:rFonts w:cstheme="minorHAnsi"/>
          <w:szCs w:val="20"/>
        </w:rPr>
        <w:t>”</w:t>
      </w:r>
      <w:r w:rsidR="00167B8F">
        <w:rPr>
          <w:rFonts w:cstheme="minorHAnsi"/>
          <w:szCs w:val="20"/>
        </w:rPr>
        <w:t>Type</w:t>
      </w:r>
      <w:r w:rsidR="00605B05">
        <w:rPr>
          <w:rFonts w:cstheme="minorHAnsi"/>
          <w:szCs w:val="20"/>
        </w:rPr>
        <w:t xml:space="preserve"> Of Check</w:t>
      </w:r>
      <w:r w:rsidR="00F224E4">
        <w:rPr>
          <w:rFonts w:cstheme="minorHAnsi"/>
          <w:szCs w:val="20"/>
        </w:rPr>
        <w:t>” from “</w:t>
      </w:r>
      <w:r w:rsidR="00F224E4" w:rsidRPr="00F224E4">
        <w:rPr>
          <w:rFonts w:cstheme="minorHAnsi"/>
          <w:szCs w:val="20"/>
        </w:rPr>
        <w:t>IGX Data Element Group</w:t>
      </w:r>
      <w:r w:rsidR="00F224E4">
        <w:rPr>
          <w:rFonts w:cstheme="minorHAnsi"/>
          <w:szCs w:val="20"/>
        </w:rPr>
        <w:t xml:space="preserve">” reference list for related </w:t>
      </w:r>
      <w:r w:rsidR="00FE27B6">
        <w:rPr>
          <w:rFonts w:cstheme="minorHAnsi"/>
          <w:szCs w:val="20"/>
        </w:rPr>
        <w:t>“</w:t>
      </w:r>
      <w:r w:rsidR="006B3B5F">
        <w:rPr>
          <w:rFonts w:cstheme="minorHAnsi"/>
          <w:szCs w:val="20"/>
        </w:rPr>
        <w:t>Group</w:t>
      </w:r>
      <w:r w:rsidR="00FE27B6">
        <w:rPr>
          <w:rFonts w:cstheme="minorHAnsi"/>
          <w:szCs w:val="20"/>
        </w:rPr>
        <w:t>”</w:t>
      </w:r>
      <w:r w:rsidR="00E17F1E">
        <w:rPr>
          <w:rFonts w:cstheme="minorHAnsi"/>
          <w:szCs w:val="20"/>
        </w:rPr>
        <w:t xml:space="preserve">. </w:t>
      </w:r>
      <w:r w:rsidR="002F6771">
        <w:rPr>
          <w:rFonts w:cstheme="minorHAnsi"/>
          <w:szCs w:val="20"/>
        </w:rPr>
        <w:t>S</w:t>
      </w:r>
      <w:r w:rsidR="00E17F1E">
        <w:rPr>
          <w:rFonts w:cstheme="minorHAnsi"/>
          <w:szCs w:val="20"/>
        </w:rPr>
        <w:t xml:space="preserve">et </w:t>
      </w:r>
      <w:r w:rsidR="002019E1">
        <w:rPr>
          <w:rFonts w:cstheme="minorHAnsi"/>
          <w:szCs w:val="20"/>
        </w:rPr>
        <w:t>DATA_</w:t>
      </w:r>
      <w:r w:rsidR="002019E1" w:rsidRPr="00E17F1E">
        <w:rPr>
          <w:rFonts w:cstheme="minorHAnsi"/>
          <w:szCs w:val="20"/>
        </w:rPr>
        <w:t>ELEMENT</w:t>
      </w:r>
      <w:r w:rsidR="002019E1">
        <w:rPr>
          <w:rFonts w:cstheme="minorHAnsi"/>
          <w:szCs w:val="20"/>
        </w:rPr>
        <w:t>_</w:t>
      </w:r>
      <w:r w:rsidR="00FE27B6">
        <w:rPr>
          <w:rFonts w:cstheme="minorHAnsi"/>
          <w:szCs w:val="20"/>
        </w:rPr>
        <w:t>GROUP_</w:t>
      </w:r>
      <w:r w:rsidR="002019E1" w:rsidRPr="00E17F1E">
        <w:rPr>
          <w:rFonts w:cstheme="minorHAnsi"/>
          <w:szCs w:val="20"/>
        </w:rPr>
        <w:t>HANDLING</w:t>
      </w:r>
      <w:r w:rsidR="00E17F1E" w:rsidRPr="00E17F1E">
        <w:rPr>
          <w:rFonts w:cstheme="minorHAnsi"/>
          <w:szCs w:val="20"/>
        </w:rPr>
        <w:t xml:space="preserve"> </w:t>
      </w:r>
      <w:r w:rsidR="00BA0878">
        <w:rPr>
          <w:rFonts w:cstheme="minorHAnsi"/>
          <w:szCs w:val="20"/>
        </w:rPr>
        <w:t xml:space="preserve">based on </w:t>
      </w:r>
      <w:r w:rsidR="006B3B5F">
        <w:rPr>
          <w:rFonts w:cstheme="minorHAnsi"/>
          <w:szCs w:val="20"/>
        </w:rPr>
        <w:t>“</w:t>
      </w:r>
      <w:r w:rsidR="00167B8F">
        <w:rPr>
          <w:rFonts w:cstheme="minorHAnsi"/>
          <w:szCs w:val="20"/>
        </w:rPr>
        <w:t>Type</w:t>
      </w:r>
      <w:r w:rsidR="00605B05">
        <w:rPr>
          <w:rFonts w:cstheme="minorHAnsi"/>
          <w:szCs w:val="20"/>
        </w:rPr>
        <w:t xml:space="preserve"> of Check</w:t>
      </w:r>
      <w:r w:rsidR="006B3B5F">
        <w:rPr>
          <w:rFonts w:cstheme="minorHAnsi"/>
          <w:szCs w:val="20"/>
        </w:rPr>
        <w:t>”</w:t>
      </w:r>
      <w:r w:rsidR="006D2820">
        <w:rPr>
          <w:rFonts w:cstheme="minorHAnsi"/>
          <w:szCs w:val="20"/>
        </w:rPr>
        <w:t xml:space="preserve"> value</w:t>
      </w:r>
      <w:r w:rsidR="00E17F1E" w:rsidRPr="00E17F1E">
        <w:rPr>
          <w:rFonts w:cstheme="minorHAnsi"/>
          <w:szCs w:val="20"/>
        </w:rPr>
        <w:t>.</w:t>
      </w:r>
    </w:p>
    <w:p w14:paraId="53924782" w14:textId="79BC7550" w:rsidR="008D4263" w:rsidRPr="002019E1" w:rsidRDefault="008D4263" w:rsidP="00B458F8">
      <w:pPr>
        <w:pStyle w:val="ListParagraph"/>
        <w:numPr>
          <w:ilvl w:val="0"/>
          <w:numId w:val="5"/>
        </w:numPr>
        <w:spacing w:before="60" w:after="60"/>
        <w:jc w:val="both"/>
        <w:rPr>
          <w:rFonts w:cstheme="minorHAnsi"/>
          <w:szCs w:val="20"/>
        </w:rPr>
      </w:pPr>
      <w:r>
        <w:rPr>
          <w:rFonts w:cstheme="minorHAnsi"/>
          <w:i/>
          <w:szCs w:val="20"/>
        </w:rPr>
        <w:t>Identify the change records:</w:t>
      </w:r>
      <w:r>
        <w:rPr>
          <w:rFonts w:cstheme="minorHAnsi"/>
          <w:szCs w:val="20"/>
        </w:rPr>
        <w:t xml:space="preserve"> </w:t>
      </w:r>
      <w:r w:rsidR="002F6771">
        <w:rPr>
          <w:rFonts w:cstheme="minorHAnsi"/>
          <w:szCs w:val="20"/>
        </w:rPr>
        <w:t xml:space="preserve">If the record already exists in </w:t>
      </w:r>
      <w:r w:rsidR="002019E1" w:rsidRPr="00DF5776">
        <w:rPr>
          <w:rFonts w:ascii="Verdana" w:hAnsi="Verdana" w:cs="Arial"/>
          <w:color w:val="000000"/>
          <w:sz w:val="18"/>
          <w:szCs w:val="18"/>
        </w:rPr>
        <w:t>IGX_DS</w:t>
      </w:r>
      <w:r w:rsidR="002019E1" w:rsidRPr="001C2627">
        <w:rPr>
          <w:rFonts w:ascii="Verdana" w:hAnsi="Verdana" w:cs="Arial"/>
          <w:color w:val="000000"/>
          <w:sz w:val="18"/>
          <w:szCs w:val="18"/>
        </w:rPr>
        <w:t>_</w:t>
      </w:r>
      <w:r w:rsidR="002019E1">
        <w:rPr>
          <w:rFonts w:ascii="Verdana" w:hAnsi="Verdana" w:cs="Arial"/>
          <w:color w:val="000000"/>
          <w:sz w:val="18"/>
          <w:szCs w:val="18"/>
        </w:rPr>
        <w:t xml:space="preserve">DG_DATA_ELEMENT_RULES_ORG </w:t>
      </w:r>
      <w:r w:rsidR="002F6771">
        <w:rPr>
          <w:rFonts w:cstheme="minorHAnsi"/>
          <w:szCs w:val="20"/>
        </w:rPr>
        <w:t xml:space="preserve">then </w:t>
      </w:r>
      <w:r w:rsidR="002019E1">
        <w:rPr>
          <w:rFonts w:cstheme="minorHAnsi"/>
          <w:szCs w:val="20"/>
        </w:rPr>
        <w:t xml:space="preserve">for each </w:t>
      </w:r>
      <w:r w:rsidR="001B48DE">
        <w:rPr>
          <w:rFonts w:cstheme="minorHAnsi"/>
          <w:szCs w:val="20"/>
        </w:rPr>
        <w:t>DATA_ENTITY</w:t>
      </w:r>
      <w:r w:rsidR="002019E1" w:rsidRPr="002019E1">
        <w:rPr>
          <w:rFonts w:cstheme="minorHAnsi"/>
          <w:szCs w:val="20"/>
        </w:rPr>
        <w:t>_UID, DATA_ELEMENT_UID and RULE_UID</w:t>
      </w:r>
      <w:r w:rsidR="002019E1">
        <w:rPr>
          <w:rFonts w:cstheme="minorHAnsi"/>
          <w:szCs w:val="20"/>
        </w:rPr>
        <w:t xml:space="preserve"> combination compare </w:t>
      </w:r>
      <w:del w:id="476" w:author="Shiv Mangal Rahi" w:date="2020-01-02T13:19:00Z">
        <w:r w:rsidR="001B48DE" w:rsidDel="002540AA">
          <w:rPr>
            <w:rFonts w:cstheme="minorHAnsi"/>
            <w:szCs w:val="20"/>
          </w:rPr>
          <w:delText>DATA_ENTITY</w:delText>
        </w:r>
        <w:r w:rsidR="002019E1" w:rsidRPr="002019E1" w:rsidDel="002540AA">
          <w:rPr>
            <w:rFonts w:cstheme="minorHAnsi"/>
            <w:szCs w:val="20"/>
          </w:rPr>
          <w:delText>_UPDATED_ON, DATA_ELEMENT_UPDATED_ON and RULE_UPDATED_ON</w:delText>
        </w:r>
        <w:r w:rsidR="002019E1" w:rsidDel="002540AA">
          <w:rPr>
            <w:rFonts w:cstheme="minorHAnsi"/>
            <w:szCs w:val="20"/>
          </w:rPr>
          <w:delText xml:space="preserve"> with the data retrieved currently. If any of </w:delText>
        </w:r>
        <w:r w:rsidR="001B48DE" w:rsidDel="002540AA">
          <w:rPr>
            <w:rFonts w:cstheme="minorHAnsi"/>
            <w:szCs w:val="20"/>
          </w:rPr>
          <w:delText>DATA_ENTITY</w:delText>
        </w:r>
        <w:r w:rsidR="002019E1" w:rsidRPr="002019E1" w:rsidDel="002540AA">
          <w:rPr>
            <w:rFonts w:cstheme="minorHAnsi"/>
            <w:szCs w:val="20"/>
          </w:rPr>
          <w:delText>_UPDATED_ON, DATA_ELEMENT_UPDATED_ON and RULE_UPDATED_ON</w:delText>
        </w:r>
        <w:r w:rsidR="002019E1" w:rsidDel="002540AA">
          <w:rPr>
            <w:rFonts w:cstheme="minorHAnsi"/>
            <w:szCs w:val="20"/>
          </w:rPr>
          <w:delText xml:space="preserve"> </w:delText>
        </w:r>
      </w:del>
      <w:ins w:id="477" w:author="Shiv Mangal Rahi" w:date="2020-01-02T13:19:00Z">
        <w:r w:rsidR="002540AA">
          <w:rPr>
            <w:rFonts w:cstheme="minorHAnsi"/>
            <w:szCs w:val="20"/>
          </w:rPr>
          <w:t xml:space="preserve"> rule attributes (list of attributes to be compared depends on type of rules) </w:t>
        </w:r>
      </w:ins>
      <w:ins w:id="478" w:author="Shiv Mangal Rahi" w:date="2020-01-02T13:20:00Z">
        <w:r w:rsidR="002540AA">
          <w:rPr>
            <w:rFonts w:cstheme="minorHAnsi"/>
            <w:szCs w:val="20"/>
          </w:rPr>
          <w:t xml:space="preserve">; if there is any </w:t>
        </w:r>
      </w:ins>
      <w:r w:rsidR="002019E1">
        <w:rPr>
          <w:rFonts w:cstheme="minorHAnsi"/>
          <w:szCs w:val="20"/>
        </w:rPr>
        <w:t xml:space="preserve">mismatches then only insert a new record in </w:t>
      </w:r>
      <w:r w:rsidR="002019E1" w:rsidRPr="002019E1">
        <w:rPr>
          <w:rFonts w:cstheme="minorHAnsi"/>
          <w:szCs w:val="20"/>
        </w:rPr>
        <w:t>IGX_DS_DG_DATA_ELEMENT_RULES_ORG</w:t>
      </w:r>
      <w:r w:rsidR="002019E1">
        <w:rPr>
          <w:rFonts w:cstheme="minorHAnsi"/>
          <w:szCs w:val="20"/>
        </w:rPr>
        <w:t xml:space="preserve"> and increment the version</w:t>
      </w:r>
      <w:r w:rsidR="00FE27B6">
        <w:rPr>
          <w:rFonts w:cstheme="minorHAnsi"/>
          <w:szCs w:val="20"/>
        </w:rPr>
        <w:t xml:space="preserve"> in </w:t>
      </w:r>
      <w:r w:rsidR="00FE27B6" w:rsidRPr="00C10253">
        <w:rPr>
          <w:rFonts w:asciiTheme="majorHAnsi" w:hAnsiTheme="majorHAnsi" w:cstheme="majorHAnsi"/>
          <w:sz w:val="22"/>
          <w:szCs w:val="22"/>
        </w:rPr>
        <w:lastRenderedPageBreak/>
        <w:t>D3S_SYSTEM_RECORD_VERSION</w:t>
      </w:r>
      <w:r w:rsidR="002019E1">
        <w:rPr>
          <w:rFonts w:cstheme="minorHAnsi"/>
          <w:szCs w:val="20"/>
        </w:rPr>
        <w:t xml:space="preserve">. Determine the same set of records </w:t>
      </w:r>
      <w:r w:rsidR="00FE27B6">
        <w:rPr>
          <w:rFonts w:cstheme="minorHAnsi"/>
          <w:szCs w:val="20"/>
        </w:rPr>
        <w:t>for</w:t>
      </w:r>
      <w:r w:rsidR="002019E1">
        <w:rPr>
          <w:rFonts w:cstheme="minorHAnsi"/>
          <w:szCs w:val="20"/>
        </w:rPr>
        <w:t xml:space="preserve"> </w:t>
      </w:r>
      <w:r w:rsidR="002019E1" w:rsidRPr="00DF5776">
        <w:rPr>
          <w:rFonts w:ascii="Verdana" w:hAnsi="Verdana" w:cs="Arial"/>
          <w:color w:val="000000"/>
          <w:sz w:val="18"/>
          <w:szCs w:val="18"/>
        </w:rPr>
        <w:t>IGX_DS</w:t>
      </w:r>
      <w:r w:rsidR="002019E1" w:rsidRPr="001C2627">
        <w:rPr>
          <w:rFonts w:ascii="Verdana" w:hAnsi="Verdana" w:cs="Arial"/>
          <w:color w:val="000000"/>
          <w:sz w:val="18"/>
          <w:szCs w:val="18"/>
        </w:rPr>
        <w:t>_</w:t>
      </w:r>
      <w:r w:rsidR="002019E1">
        <w:rPr>
          <w:rFonts w:ascii="Verdana" w:hAnsi="Verdana" w:cs="Arial"/>
          <w:color w:val="000000"/>
          <w:sz w:val="18"/>
          <w:szCs w:val="18"/>
        </w:rPr>
        <w:t>DG_DATA_ELEMENT_RULES.</w:t>
      </w:r>
    </w:p>
    <w:p w14:paraId="2DCE295C" w14:textId="77777777" w:rsidR="00B73866" w:rsidRPr="00B73866" w:rsidRDefault="00B73866" w:rsidP="00B458F8">
      <w:pPr>
        <w:pStyle w:val="ListParagraph"/>
        <w:numPr>
          <w:ilvl w:val="0"/>
          <w:numId w:val="5"/>
        </w:numPr>
        <w:spacing w:before="60" w:after="60"/>
        <w:jc w:val="both"/>
        <w:rPr>
          <w:rFonts w:cstheme="minorHAnsi"/>
          <w:i/>
          <w:szCs w:val="20"/>
        </w:rPr>
      </w:pPr>
      <w:r w:rsidRPr="00725309">
        <w:rPr>
          <w:rFonts w:cstheme="minorHAnsi"/>
          <w:i/>
          <w:szCs w:val="20"/>
        </w:rPr>
        <w:t>Insert the records:</w:t>
      </w:r>
      <w:r>
        <w:rPr>
          <w:rFonts w:cstheme="minorHAnsi"/>
          <w:szCs w:val="20"/>
        </w:rPr>
        <w:t xml:space="preserve"> Insert the records in </w:t>
      </w:r>
      <w:r w:rsidR="0056499C" w:rsidRPr="00DF5776">
        <w:rPr>
          <w:rFonts w:ascii="Verdana" w:hAnsi="Verdana" w:cs="Arial"/>
          <w:color w:val="000000"/>
          <w:sz w:val="18"/>
          <w:szCs w:val="18"/>
        </w:rPr>
        <w:t>IGX_DS</w:t>
      </w:r>
      <w:r w:rsidR="0056499C" w:rsidRPr="001C2627">
        <w:rPr>
          <w:rFonts w:ascii="Verdana" w:hAnsi="Verdana" w:cs="Arial"/>
          <w:color w:val="000000"/>
          <w:sz w:val="18"/>
          <w:szCs w:val="18"/>
        </w:rPr>
        <w:t>_</w:t>
      </w:r>
      <w:r w:rsidR="0056499C">
        <w:rPr>
          <w:rFonts w:ascii="Verdana" w:hAnsi="Verdana" w:cs="Arial"/>
          <w:color w:val="000000"/>
          <w:sz w:val="18"/>
          <w:szCs w:val="18"/>
        </w:rPr>
        <w:t>DG_</w:t>
      </w:r>
      <w:r w:rsidR="008D2191">
        <w:rPr>
          <w:rFonts w:ascii="Verdana" w:hAnsi="Verdana" w:cs="Arial"/>
          <w:color w:val="000000"/>
          <w:sz w:val="18"/>
          <w:szCs w:val="18"/>
        </w:rPr>
        <w:t>DATA_</w:t>
      </w:r>
      <w:r w:rsidR="0056499C">
        <w:rPr>
          <w:rFonts w:ascii="Verdana" w:hAnsi="Verdana" w:cs="Arial"/>
          <w:color w:val="000000"/>
          <w:sz w:val="18"/>
          <w:szCs w:val="18"/>
        </w:rPr>
        <w:t>ELEMENT_RULES</w:t>
      </w:r>
      <w:r w:rsidR="00E27668">
        <w:rPr>
          <w:rFonts w:ascii="Verdana" w:hAnsi="Verdana" w:cs="Arial"/>
          <w:color w:val="000000"/>
          <w:sz w:val="18"/>
          <w:szCs w:val="18"/>
        </w:rPr>
        <w:t xml:space="preserve">_ORG and </w:t>
      </w:r>
      <w:r w:rsidR="00E27668" w:rsidRPr="00DF5776">
        <w:rPr>
          <w:rFonts w:ascii="Verdana" w:hAnsi="Verdana" w:cs="Arial"/>
          <w:color w:val="000000"/>
          <w:sz w:val="18"/>
          <w:szCs w:val="18"/>
        </w:rPr>
        <w:t>IGX_DS</w:t>
      </w:r>
      <w:r w:rsidR="00E27668" w:rsidRPr="001C2627">
        <w:rPr>
          <w:rFonts w:ascii="Verdana" w:hAnsi="Verdana" w:cs="Arial"/>
          <w:color w:val="000000"/>
          <w:sz w:val="18"/>
          <w:szCs w:val="18"/>
        </w:rPr>
        <w:t>_</w:t>
      </w:r>
      <w:r w:rsidR="00E27668">
        <w:rPr>
          <w:rFonts w:ascii="Verdana" w:hAnsi="Verdana" w:cs="Arial"/>
          <w:color w:val="000000"/>
          <w:sz w:val="18"/>
          <w:szCs w:val="18"/>
        </w:rPr>
        <w:t>DG_</w:t>
      </w:r>
      <w:r w:rsidR="008D2191">
        <w:rPr>
          <w:rFonts w:ascii="Verdana" w:hAnsi="Verdana" w:cs="Arial"/>
          <w:color w:val="000000"/>
          <w:sz w:val="18"/>
          <w:szCs w:val="18"/>
        </w:rPr>
        <w:t>DATA_</w:t>
      </w:r>
      <w:r w:rsidR="00E27668">
        <w:rPr>
          <w:rFonts w:ascii="Verdana" w:hAnsi="Verdana" w:cs="Arial"/>
          <w:color w:val="000000"/>
          <w:sz w:val="18"/>
          <w:szCs w:val="18"/>
        </w:rPr>
        <w:t>ELEMENT_RULES</w:t>
      </w:r>
      <w:r w:rsidR="00EF6902">
        <w:rPr>
          <w:rFonts w:cstheme="minorHAnsi"/>
          <w:szCs w:val="20"/>
        </w:rPr>
        <w:t>.</w:t>
      </w:r>
      <w:r w:rsidR="00C376AF">
        <w:rPr>
          <w:rFonts w:cstheme="minorHAnsi"/>
          <w:szCs w:val="20"/>
        </w:rPr>
        <w:t xml:space="preserve"> Set </w:t>
      </w:r>
      <w:r w:rsidR="002019E1">
        <w:rPr>
          <w:rFonts w:cstheme="minorHAnsi"/>
          <w:szCs w:val="20"/>
        </w:rPr>
        <w:t>RULE_TYPE</w:t>
      </w:r>
      <w:r w:rsidR="00C376AF">
        <w:rPr>
          <w:rFonts w:cstheme="minorHAnsi"/>
          <w:szCs w:val="20"/>
        </w:rPr>
        <w:t xml:space="preserve"> as Key returned in 1(b).</w:t>
      </w:r>
      <w:r w:rsidR="00EC5994">
        <w:rPr>
          <w:rFonts w:cstheme="minorHAnsi"/>
          <w:szCs w:val="20"/>
        </w:rPr>
        <w:t xml:space="preserve"> E</w:t>
      </w:r>
      <w:r w:rsidR="00EC5994">
        <w:rPr>
          <w:rStyle w:val="Hyperlink"/>
          <w:rFonts w:asciiTheme="majorHAnsi" w:hAnsiTheme="majorHAnsi" w:cstheme="majorHAnsi"/>
        </w:rPr>
        <w:t>nsure only new records identified by distinct RULE_UID is added to IGX_DS_DG_RULE_ASSET_TYPE incrementally</w:t>
      </w:r>
      <w:r w:rsidR="00771AFB">
        <w:rPr>
          <w:rStyle w:val="Hyperlink"/>
          <w:rFonts w:asciiTheme="majorHAnsi" w:hAnsiTheme="majorHAnsi" w:cstheme="majorHAnsi"/>
        </w:rPr>
        <w:t xml:space="preserve"> i.e. No Update/Delete on this table</w:t>
      </w:r>
      <w:r w:rsidR="00EC5994">
        <w:rPr>
          <w:rStyle w:val="Hyperlink"/>
          <w:rFonts w:asciiTheme="majorHAnsi" w:hAnsiTheme="majorHAnsi" w:cstheme="majorHAnsi"/>
        </w:rPr>
        <w:t>.</w:t>
      </w:r>
    </w:p>
    <w:p w14:paraId="59156DCF" w14:textId="77777777" w:rsidR="00830CB1" w:rsidRPr="00830CB1" w:rsidRDefault="00513B5A" w:rsidP="00513B5A">
      <w:r w:rsidRPr="00830CB1">
        <w:t xml:space="preserve"> </w:t>
      </w:r>
    </w:p>
    <w:p w14:paraId="262291AA" w14:textId="77777777" w:rsidR="000B6CD2" w:rsidRPr="00564C41" w:rsidRDefault="000B6CD2" w:rsidP="00B327BA">
      <w:pPr>
        <w:pStyle w:val="Heading3"/>
        <w:numPr>
          <w:ilvl w:val="2"/>
          <w:numId w:val="36"/>
        </w:numPr>
        <w:rPr>
          <w:b/>
        </w:rPr>
      </w:pPr>
      <w:bookmarkStart w:id="479" w:name="_Toc23404859"/>
      <w:r>
        <w:rPr>
          <w:b/>
        </w:rPr>
        <w:t>IGX_</w:t>
      </w:r>
      <w:r w:rsidRPr="00564C41">
        <w:rPr>
          <w:b/>
        </w:rPr>
        <w:t>PRC_</w:t>
      </w:r>
      <w:r w:rsidR="007241B7">
        <w:rPr>
          <w:b/>
        </w:rPr>
        <w:t>Rule_Refresher</w:t>
      </w:r>
      <w:r w:rsidR="00315E94">
        <w:rPr>
          <w:b/>
        </w:rPr>
        <w:t>_</w:t>
      </w:r>
      <w:r>
        <w:rPr>
          <w:b/>
        </w:rPr>
        <w:t>Log</w:t>
      </w:r>
      <w:bookmarkEnd w:id="479"/>
    </w:p>
    <w:p w14:paraId="173AFD14" w14:textId="77777777" w:rsidR="000B6CD2" w:rsidRDefault="000B6CD2" w:rsidP="000B6CD2">
      <w:pPr>
        <w:rPr>
          <w:rFonts w:asciiTheme="majorHAnsi" w:hAnsiTheme="majorHAnsi" w:cstheme="majorHAnsi"/>
        </w:rPr>
      </w:pPr>
    </w:p>
    <w:p w14:paraId="4D0BA555" w14:textId="77777777" w:rsidR="000B6CD2" w:rsidRDefault="000B6CD2" w:rsidP="000B6CD2">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makes log entry in </w:t>
      </w:r>
      <w:r>
        <w:rPr>
          <w:rFonts w:ascii="Verdana" w:hAnsi="Verdana" w:cs="Arial"/>
          <w:color w:val="000000"/>
          <w:sz w:val="18"/>
          <w:szCs w:val="18"/>
        </w:rPr>
        <w:t>IGX_DB</w:t>
      </w:r>
      <w:r w:rsidRPr="00411E68">
        <w:rPr>
          <w:rFonts w:ascii="Verdana" w:hAnsi="Verdana" w:cs="Arial"/>
          <w:color w:val="000000"/>
          <w:sz w:val="18"/>
          <w:szCs w:val="18"/>
        </w:rPr>
        <w:t>_</w:t>
      </w:r>
      <w:r w:rsidR="0056499C">
        <w:rPr>
          <w:rFonts w:ascii="Verdana" w:hAnsi="Verdana" w:cs="Arial"/>
          <w:color w:val="000000"/>
          <w:sz w:val="18"/>
          <w:szCs w:val="18"/>
        </w:rPr>
        <w:t>RULE_REFRESHER</w:t>
      </w:r>
      <w:r w:rsidRPr="00411E68">
        <w:rPr>
          <w:rFonts w:ascii="Verdana" w:hAnsi="Verdana" w:cs="Arial"/>
          <w:color w:val="000000"/>
          <w:sz w:val="18"/>
          <w:szCs w:val="18"/>
        </w:rPr>
        <w:t>_LOG</w:t>
      </w:r>
      <w:r>
        <w:rPr>
          <w:rFonts w:ascii="Verdana" w:hAnsi="Verdana" w:cs="Arial"/>
          <w:color w:val="000000"/>
          <w:sz w:val="18"/>
          <w:szCs w:val="18"/>
        </w:rPr>
        <w:t>.</w:t>
      </w:r>
    </w:p>
    <w:p w14:paraId="52D28924" w14:textId="77777777" w:rsidR="000B6CD2" w:rsidRPr="009C79BE" w:rsidRDefault="000B6CD2" w:rsidP="000B6CD2">
      <w:pPr>
        <w:rPr>
          <w:rFonts w:asciiTheme="majorHAnsi" w:hAnsiTheme="majorHAnsi" w:cstheme="majorHAnsi"/>
        </w:rPr>
      </w:pPr>
    </w:p>
    <w:p w14:paraId="71E40D0E" w14:textId="77777777" w:rsidR="000B6CD2" w:rsidRDefault="000B6CD2" w:rsidP="000B6CD2">
      <w:pPr>
        <w:rPr>
          <w:rFonts w:asciiTheme="majorHAnsi" w:hAnsiTheme="majorHAnsi" w:cstheme="majorHAnsi"/>
          <w:u w:val="single"/>
        </w:rPr>
      </w:pPr>
      <w:r w:rsidRPr="009C79BE">
        <w:rPr>
          <w:rFonts w:asciiTheme="majorHAnsi" w:hAnsiTheme="majorHAnsi" w:cstheme="majorHAnsi"/>
          <w:u w:val="single"/>
        </w:rPr>
        <w:t>Implementation Logic</w:t>
      </w:r>
    </w:p>
    <w:p w14:paraId="54D5D044" w14:textId="77777777" w:rsidR="000B6CD2" w:rsidRPr="00B73866" w:rsidRDefault="000B6CD2" w:rsidP="000B6CD2">
      <w:pPr>
        <w:pStyle w:val="ListParagraph"/>
        <w:spacing w:before="60" w:after="60"/>
        <w:ind w:left="360"/>
        <w:jc w:val="both"/>
        <w:rPr>
          <w:rFonts w:cstheme="minorHAnsi"/>
          <w:szCs w:val="20"/>
        </w:rPr>
      </w:pPr>
    </w:p>
    <w:p w14:paraId="29A3960C" w14:textId="77777777" w:rsidR="005F4601" w:rsidRPr="00B73866" w:rsidRDefault="005F4601" w:rsidP="00B327BA">
      <w:pPr>
        <w:pStyle w:val="ListParagraph"/>
        <w:numPr>
          <w:ilvl w:val="0"/>
          <w:numId w:val="17"/>
        </w:numPr>
        <w:spacing w:before="60" w:after="60"/>
        <w:jc w:val="both"/>
        <w:rPr>
          <w:rFonts w:cstheme="minorHAnsi"/>
          <w:i/>
          <w:szCs w:val="20"/>
        </w:rPr>
      </w:pPr>
      <w:r>
        <w:rPr>
          <w:rFonts w:cstheme="minorHAnsi"/>
          <w:i/>
          <w:szCs w:val="20"/>
        </w:rPr>
        <w:t>Insert the Log</w:t>
      </w:r>
      <w:r w:rsidRPr="00B73866">
        <w:rPr>
          <w:rFonts w:cstheme="minorHAnsi"/>
          <w:i/>
          <w:szCs w:val="20"/>
        </w:rPr>
        <w:t>:</w:t>
      </w:r>
      <w:r w:rsidRPr="00B73866">
        <w:rPr>
          <w:rFonts w:cstheme="minorHAnsi"/>
          <w:szCs w:val="20"/>
        </w:rPr>
        <w:t xml:space="preserve"> </w:t>
      </w:r>
    </w:p>
    <w:p w14:paraId="03C01FEE" w14:textId="77777777" w:rsidR="005F4601" w:rsidRPr="009C79BE" w:rsidRDefault="005F4601" w:rsidP="00B327BA">
      <w:pPr>
        <w:pStyle w:val="ListParagraph"/>
        <w:numPr>
          <w:ilvl w:val="1"/>
          <w:numId w:val="16"/>
        </w:numPr>
        <w:spacing w:after="160" w:line="259" w:lineRule="auto"/>
        <w:rPr>
          <w:rFonts w:asciiTheme="majorHAnsi" w:hAnsiTheme="majorHAnsi" w:cstheme="majorHAnsi"/>
        </w:rPr>
      </w:pPr>
      <w:r w:rsidRPr="009C79BE">
        <w:rPr>
          <w:rFonts w:asciiTheme="majorHAnsi" w:hAnsiTheme="majorHAnsi" w:cstheme="majorHAnsi"/>
        </w:rPr>
        <w:t>Insert a new record</w:t>
      </w:r>
      <w:r>
        <w:rPr>
          <w:rFonts w:asciiTheme="majorHAnsi" w:hAnsiTheme="majorHAnsi" w:cstheme="majorHAnsi"/>
        </w:rPr>
        <w:t>.</w:t>
      </w:r>
    </w:p>
    <w:p w14:paraId="7C95B191" w14:textId="38FA24DA" w:rsidR="0056499C" w:rsidRPr="004409E0" w:rsidRDefault="005F4601" w:rsidP="00B327BA">
      <w:pPr>
        <w:pStyle w:val="ListParagraph"/>
        <w:numPr>
          <w:ilvl w:val="1"/>
          <w:numId w:val="16"/>
        </w:numPr>
        <w:rPr>
          <w:rFonts w:asciiTheme="majorHAnsi" w:eastAsiaTheme="majorEastAsia" w:hAnsiTheme="majorHAnsi" w:cstheme="majorBidi"/>
          <w:b/>
          <w:bCs/>
          <w:color w:val="000000" w:themeColor="text1"/>
          <w:sz w:val="28"/>
          <w:szCs w:val="28"/>
          <w:lang w:val="en-IN" w:eastAsia="en-IN"/>
        </w:rPr>
      </w:pPr>
      <w:r w:rsidRPr="005F4601">
        <w:rPr>
          <w:rFonts w:asciiTheme="majorHAnsi" w:hAnsiTheme="majorHAnsi" w:cstheme="majorHAnsi"/>
        </w:rPr>
        <w:t xml:space="preserve">Populate current date in run_date, current timestamp in </w:t>
      </w:r>
      <w:r w:rsidRPr="005F4601">
        <w:rPr>
          <w:rFonts w:ascii="Verdana" w:hAnsi="Verdana" w:cs="Arial"/>
          <w:color w:val="000000"/>
          <w:sz w:val="18"/>
          <w:szCs w:val="18"/>
        </w:rPr>
        <w:t>END_TS</w:t>
      </w:r>
      <w:r w:rsidRPr="005F4601">
        <w:rPr>
          <w:rFonts w:asciiTheme="majorHAnsi" w:hAnsiTheme="majorHAnsi" w:cstheme="majorHAnsi"/>
        </w:rPr>
        <w:t xml:space="preserve"> and process_id/work id in respective fields. </w:t>
      </w:r>
      <w:r>
        <w:rPr>
          <w:rFonts w:asciiTheme="majorHAnsi" w:hAnsiTheme="majorHAnsi" w:cstheme="majorHAnsi"/>
        </w:rPr>
        <w:t>Also Set</w:t>
      </w:r>
      <w:r w:rsidRPr="005F4601">
        <w:rPr>
          <w:rFonts w:asciiTheme="majorHAnsi" w:hAnsiTheme="majorHAnsi" w:cstheme="majorHAnsi"/>
        </w:rPr>
        <w:t xml:space="preserve"> START_TS as initialized start time done in process model.</w:t>
      </w:r>
    </w:p>
    <w:p w14:paraId="6F64A180" w14:textId="77777777" w:rsidR="006C729E" w:rsidRPr="005F4601" w:rsidRDefault="006C729E" w:rsidP="004409E0">
      <w:pPr>
        <w:pStyle w:val="ListParagraph"/>
        <w:ind w:left="1440"/>
        <w:rPr>
          <w:rFonts w:asciiTheme="majorHAnsi" w:eastAsiaTheme="majorEastAsia" w:hAnsiTheme="majorHAnsi" w:cstheme="majorBidi"/>
          <w:b/>
          <w:bCs/>
          <w:color w:val="000000" w:themeColor="text1"/>
          <w:sz w:val="28"/>
          <w:szCs w:val="28"/>
          <w:lang w:val="en-IN" w:eastAsia="en-IN"/>
        </w:rPr>
      </w:pPr>
    </w:p>
    <w:p w14:paraId="15CA0C27" w14:textId="3BD40E3A" w:rsidR="00D45D15" w:rsidRPr="002A7E4A" w:rsidRDefault="00D45D15" w:rsidP="00B327BA">
      <w:pPr>
        <w:pStyle w:val="Heading3"/>
        <w:numPr>
          <w:ilvl w:val="2"/>
          <w:numId w:val="36"/>
        </w:numPr>
        <w:rPr>
          <w:b/>
        </w:rPr>
      </w:pPr>
      <w:bookmarkStart w:id="480" w:name="_Toc23404860"/>
      <w:r w:rsidRPr="002A7E4A">
        <w:rPr>
          <w:b/>
        </w:rPr>
        <w:t>IGX_PRC_</w:t>
      </w:r>
      <w:r w:rsidR="007A0AE2">
        <w:rPr>
          <w:b/>
        </w:rPr>
        <w:t>Evaluate_DQ</w:t>
      </w:r>
      <w:r w:rsidRPr="002A7E4A">
        <w:rPr>
          <w:b/>
        </w:rPr>
        <w:t>_&lt;</w:t>
      </w:r>
      <w:r w:rsidR="001B48DE">
        <w:rPr>
          <w:b/>
        </w:rPr>
        <w:t>Data entity</w:t>
      </w:r>
      <w:r w:rsidRPr="002A7E4A">
        <w:rPr>
          <w:b/>
        </w:rPr>
        <w:t>&gt;</w:t>
      </w:r>
      <w:bookmarkEnd w:id="480"/>
      <w:r w:rsidRPr="002A7E4A">
        <w:rPr>
          <w:b/>
        </w:rPr>
        <w:t xml:space="preserve"> </w:t>
      </w:r>
    </w:p>
    <w:p w14:paraId="0340ED0B" w14:textId="77777777" w:rsidR="00D45D15" w:rsidRDefault="00D45D15" w:rsidP="00D45D15">
      <w:pPr>
        <w:rPr>
          <w:rFonts w:asciiTheme="majorHAnsi" w:hAnsiTheme="majorHAnsi" w:cstheme="majorHAnsi"/>
        </w:rPr>
      </w:pPr>
    </w:p>
    <w:p w14:paraId="6CD26D4D" w14:textId="77777777" w:rsidR="00D45D15" w:rsidRDefault="00D45D15" w:rsidP="00D45D15">
      <w:pPr>
        <w:rPr>
          <w:rFonts w:asciiTheme="majorHAnsi" w:hAnsiTheme="majorHAnsi" w:cstheme="majorHAnsi"/>
        </w:rPr>
      </w:pPr>
      <w:r>
        <w:rPr>
          <w:rFonts w:asciiTheme="majorHAnsi" w:hAnsiTheme="majorHAnsi" w:cstheme="majorHAnsi"/>
        </w:rPr>
        <w:t xml:space="preserve">This analysis </w:t>
      </w:r>
      <w:r w:rsidR="00444289">
        <w:rPr>
          <w:rFonts w:asciiTheme="majorHAnsi" w:hAnsiTheme="majorHAnsi" w:cstheme="majorHAnsi"/>
        </w:rPr>
        <w:t xml:space="preserve">prepares the input data for rule evaluator. It </w:t>
      </w:r>
      <w:r>
        <w:rPr>
          <w:rFonts w:asciiTheme="majorHAnsi" w:hAnsiTheme="majorHAnsi" w:cstheme="majorHAnsi"/>
        </w:rPr>
        <w:t xml:space="preserve">will read the incremental data or newly loaded data from input </w:t>
      </w:r>
      <w:r w:rsidR="001B48DE">
        <w:rPr>
          <w:rFonts w:asciiTheme="majorHAnsi" w:hAnsiTheme="majorHAnsi" w:cstheme="majorHAnsi"/>
        </w:rPr>
        <w:t xml:space="preserve">data </w:t>
      </w:r>
      <w:r w:rsidR="00444289">
        <w:rPr>
          <w:rFonts w:asciiTheme="majorHAnsi" w:hAnsiTheme="majorHAnsi" w:cstheme="majorHAnsi"/>
        </w:rPr>
        <w:t>store</w:t>
      </w:r>
      <w:r>
        <w:rPr>
          <w:rFonts w:asciiTheme="majorHAnsi" w:hAnsiTheme="majorHAnsi" w:cstheme="majorHAnsi"/>
        </w:rPr>
        <w:t xml:space="preserve">. Criteria to identify the incremental data may vary from </w:t>
      </w:r>
      <w:r w:rsidR="001B48DE">
        <w:rPr>
          <w:rFonts w:asciiTheme="majorHAnsi" w:hAnsiTheme="majorHAnsi" w:cstheme="majorHAnsi"/>
        </w:rPr>
        <w:t xml:space="preserve">data </w:t>
      </w:r>
      <w:r w:rsidR="00444289">
        <w:rPr>
          <w:rFonts w:asciiTheme="majorHAnsi" w:hAnsiTheme="majorHAnsi" w:cstheme="majorHAnsi"/>
        </w:rPr>
        <w:t xml:space="preserve">store </w:t>
      </w:r>
      <w:r>
        <w:rPr>
          <w:rFonts w:asciiTheme="majorHAnsi" w:hAnsiTheme="majorHAnsi" w:cstheme="majorHAnsi"/>
        </w:rPr>
        <w:t xml:space="preserve">to </w:t>
      </w:r>
      <w:r w:rsidR="001B48DE">
        <w:rPr>
          <w:rFonts w:asciiTheme="majorHAnsi" w:hAnsiTheme="majorHAnsi" w:cstheme="majorHAnsi"/>
        </w:rPr>
        <w:t xml:space="preserve">data </w:t>
      </w:r>
      <w:r w:rsidR="00444289">
        <w:rPr>
          <w:rFonts w:asciiTheme="majorHAnsi" w:hAnsiTheme="majorHAnsi" w:cstheme="majorHAnsi"/>
        </w:rPr>
        <w:t xml:space="preserve">store </w:t>
      </w:r>
      <w:r>
        <w:rPr>
          <w:rFonts w:asciiTheme="majorHAnsi" w:hAnsiTheme="majorHAnsi" w:cstheme="majorHAnsi"/>
        </w:rPr>
        <w:t>and will be implemented as appropriate in project. This type of analysis will be written for each data source on which data quality runs are to be run.</w:t>
      </w:r>
    </w:p>
    <w:p w14:paraId="5FB8068E" w14:textId="77777777" w:rsidR="00D45D15" w:rsidRPr="00923F48" w:rsidRDefault="00D45D15" w:rsidP="00D45D15">
      <w:pPr>
        <w:rPr>
          <w:rFonts w:asciiTheme="majorHAnsi" w:hAnsiTheme="majorHAnsi" w:cstheme="majorHAnsi"/>
        </w:rPr>
      </w:pPr>
    </w:p>
    <w:p w14:paraId="31E04F6D" w14:textId="77777777" w:rsidR="00D45D15" w:rsidRDefault="00D45D15" w:rsidP="00B327BA">
      <w:pPr>
        <w:pStyle w:val="ListParagraph"/>
        <w:numPr>
          <w:ilvl w:val="0"/>
          <w:numId w:val="7"/>
        </w:numPr>
        <w:rPr>
          <w:rFonts w:asciiTheme="majorHAnsi" w:hAnsiTheme="majorHAnsi" w:cstheme="majorHAnsi"/>
        </w:rPr>
      </w:pPr>
      <w:r>
        <w:rPr>
          <w:rFonts w:asciiTheme="majorHAnsi" w:hAnsiTheme="majorHAnsi" w:cstheme="majorHAnsi"/>
        </w:rPr>
        <w:t>Read source data</w:t>
      </w:r>
    </w:p>
    <w:p w14:paraId="0553DA46" w14:textId="77777777" w:rsidR="00AE405B" w:rsidRDefault="00AE405B" w:rsidP="00B327BA">
      <w:pPr>
        <w:pStyle w:val="ListParagraph"/>
        <w:numPr>
          <w:ilvl w:val="1"/>
          <w:numId w:val="7"/>
        </w:numPr>
        <w:rPr>
          <w:rFonts w:asciiTheme="majorHAnsi" w:hAnsiTheme="majorHAnsi" w:cstheme="majorHAnsi"/>
        </w:rPr>
      </w:pPr>
      <w:r>
        <w:rPr>
          <w:rFonts w:asciiTheme="majorHAnsi" w:hAnsiTheme="majorHAnsi" w:cstheme="majorHAnsi"/>
        </w:rPr>
        <w:t>Convert all non-string fields to string which are likely to be used in DQ rules</w:t>
      </w:r>
    </w:p>
    <w:p w14:paraId="7CE96274"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Transform data into columnar data i.e. key-value pair and name them as field_name and field_value. Output of this step should be sequential no., source’s identifier fields</w:t>
      </w:r>
      <w:r w:rsidR="00A51B99">
        <w:rPr>
          <w:rFonts w:asciiTheme="majorHAnsi" w:hAnsiTheme="majorHAnsi" w:cstheme="majorHAnsi"/>
        </w:rPr>
        <w:t xml:space="preserve"> concatenated by ‘|’ (alias it as Data_Key)</w:t>
      </w:r>
      <w:r>
        <w:rPr>
          <w:rFonts w:asciiTheme="majorHAnsi" w:hAnsiTheme="majorHAnsi" w:cstheme="majorHAnsi"/>
        </w:rPr>
        <w:t>, field_name, field_value</w:t>
      </w:r>
    </w:p>
    <w:p w14:paraId="2072F0BB"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Add field Run_date and assign it current timestamp. Make sure that same value is populated in all records</w:t>
      </w:r>
    </w:p>
    <w:p w14:paraId="748A01AF"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Add another field data_batch_identifier which batch of data can be identified. It may be some real batch identifier or date in yyyymmdd format</w:t>
      </w:r>
    </w:p>
    <w:p w14:paraId="6D6F88EA" w14:textId="77777777" w:rsidR="00D45D15" w:rsidRDefault="00D45D15" w:rsidP="00B327BA">
      <w:pPr>
        <w:pStyle w:val="ListParagraph"/>
        <w:numPr>
          <w:ilvl w:val="1"/>
          <w:numId w:val="7"/>
        </w:numPr>
        <w:rPr>
          <w:rFonts w:asciiTheme="majorHAnsi" w:hAnsiTheme="majorHAnsi" w:cstheme="majorHAnsi"/>
        </w:rPr>
      </w:pPr>
      <w:r>
        <w:rPr>
          <w:rFonts w:asciiTheme="majorHAnsi" w:hAnsiTheme="majorHAnsi" w:cstheme="majorHAnsi"/>
        </w:rPr>
        <w:t xml:space="preserve">Populate </w:t>
      </w:r>
      <w:r w:rsidR="001B48DE">
        <w:rPr>
          <w:rFonts w:asciiTheme="majorHAnsi" w:hAnsiTheme="majorHAnsi" w:cstheme="majorHAnsi"/>
        </w:rPr>
        <w:t>DATA_ENTITY</w:t>
      </w:r>
      <w:r>
        <w:rPr>
          <w:rFonts w:asciiTheme="majorHAnsi" w:hAnsiTheme="majorHAnsi" w:cstheme="majorHAnsi"/>
        </w:rPr>
        <w:t xml:space="preserve"> in the process model variable PM_</w:t>
      </w:r>
      <w:r w:rsidR="001B48DE">
        <w:rPr>
          <w:rFonts w:asciiTheme="majorHAnsi" w:hAnsiTheme="majorHAnsi" w:cstheme="majorHAnsi"/>
        </w:rPr>
        <w:t>DATA_ENTITY</w:t>
      </w:r>
      <w:r>
        <w:rPr>
          <w:rFonts w:asciiTheme="majorHAnsi" w:hAnsiTheme="majorHAnsi" w:cstheme="majorHAnsi"/>
        </w:rPr>
        <w:t xml:space="preserve"> and pass to next analysis.</w:t>
      </w:r>
    </w:p>
    <w:p w14:paraId="6AE45A0A" w14:textId="77777777" w:rsidR="00320D4F" w:rsidRDefault="00320D4F" w:rsidP="00B327BA">
      <w:pPr>
        <w:pStyle w:val="ListParagraph"/>
        <w:numPr>
          <w:ilvl w:val="1"/>
          <w:numId w:val="7"/>
        </w:numPr>
        <w:rPr>
          <w:rFonts w:asciiTheme="majorHAnsi" w:hAnsiTheme="majorHAnsi" w:cstheme="majorHAnsi"/>
        </w:rPr>
      </w:pPr>
      <w:r>
        <w:rPr>
          <w:rFonts w:asciiTheme="majorHAnsi" w:hAnsiTheme="majorHAnsi" w:cstheme="majorHAnsi"/>
        </w:rPr>
        <w:t xml:space="preserve">Take out another branch from step d, group the data based on </w:t>
      </w:r>
      <w:r w:rsidR="00066C0B">
        <w:rPr>
          <w:rFonts w:asciiTheme="majorHAnsi" w:hAnsiTheme="majorHAnsi" w:cstheme="majorHAnsi"/>
        </w:rPr>
        <w:t xml:space="preserve">data_key, run_date and data_batch_identifier so that you get the field_name and field_value in associative array. This step is needed to evaluate JS expression based rules in next analysis. If you don’t have the requirement </w:t>
      </w:r>
      <w:r w:rsidR="00066C0B">
        <w:rPr>
          <w:rFonts w:asciiTheme="majorHAnsi" w:hAnsiTheme="majorHAnsi" w:cstheme="majorHAnsi"/>
        </w:rPr>
        <w:lastRenderedPageBreak/>
        <w:t>to build expression based rules on a data source, this step can be skipped and rather a dummy flow may be created to fulfil the input requirement of next analysis</w:t>
      </w:r>
    </w:p>
    <w:p w14:paraId="555F142A" w14:textId="5132984B" w:rsidR="00D45D15" w:rsidRDefault="00320D4F" w:rsidP="00B327BA">
      <w:pPr>
        <w:pStyle w:val="ListParagraph"/>
        <w:numPr>
          <w:ilvl w:val="0"/>
          <w:numId w:val="7"/>
        </w:numPr>
        <w:rPr>
          <w:rFonts w:asciiTheme="majorHAnsi" w:hAnsiTheme="majorHAnsi" w:cstheme="majorHAnsi"/>
        </w:rPr>
      </w:pPr>
      <w:r>
        <w:rPr>
          <w:rFonts w:asciiTheme="majorHAnsi" w:hAnsiTheme="majorHAnsi" w:cstheme="majorHAnsi"/>
        </w:rPr>
        <w:t>Call igx_prc_</w:t>
      </w:r>
      <w:r w:rsidR="00E0426F">
        <w:rPr>
          <w:rFonts w:asciiTheme="majorHAnsi" w:hAnsiTheme="majorHAnsi" w:cstheme="majorHAnsi"/>
        </w:rPr>
        <w:t>dq_rules_executor</w:t>
      </w:r>
      <w:r>
        <w:rPr>
          <w:rFonts w:asciiTheme="majorHAnsi" w:hAnsiTheme="majorHAnsi" w:cstheme="majorHAnsi"/>
        </w:rPr>
        <w:t xml:space="preserve"> analysis using Nested Analysis node</w:t>
      </w:r>
      <w:r w:rsidR="00066C0B">
        <w:rPr>
          <w:rFonts w:asciiTheme="majorHAnsi" w:hAnsiTheme="majorHAnsi" w:cstheme="majorHAnsi"/>
        </w:rPr>
        <w:t xml:space="preserve"> and input the output of both step </w:t>
      </w:r>
      <w:r w:rsidR="00F33902">
        <w:rPr>
          <w:rFonts w:asciiTheme="majorHAnsi" w:hAnsiTheme="majorHAnsi" w:cstheme="majorHAnsi"/>
        </w:rPr>
        <w:t>d</w:t>
      </w:r>
      <w:r w:rsidR="00066C0B">
        <w:rPr>
          <w:rFonts w:asciiTheme="majorHAnsi" w:hAnsiTheme="majorHAnsi" w:cstheme="majorHAnsi"/>
        </w:rPr>
        <w:t xml:space="preserve"> (output-1) and </w:t>
      </w:r>
      <w:r w:rsidR="00F33902">
        <w:rPr>
          <w:rFonts w:asciiTheme="majorHAnsi" w:hAnsiTheme="majorHAnsi" w:cstheme="majorHAnsi"/>
        </w:rPr>
        <w:t>f</w:t>
      </w:r>
      <w:r w:rsidR="00066C0B">
        <w:rPr>
          <w:rFonts w:asciiTheme="majorHAnsi" w:hAnsiTheme="majorHAnsi" w:cstheme="majorHAnsi"/>
        </w:rPr>
        <w:t xml:space="preserve"> (output-2) to it</w:t>
      </w:r>
    </w:p>
    <w:p w14:paraId="294E684B" w14:textId="42584B2D" w:rsidR="00177D8C" w:rsidRDefault="00D97C19" w:rsidP="00B327BA">
      <w:pPr>
        <w:pStyle w:val="ListParagraph"/>
        <w:numPr>
          <w:ilvl w:val="0"/>
          <w:numId w:val="7"/>
        </w:numPr>
        <w:rPr>
          <w:rFonts w:asciiTheme="majorHAnsi" w:hAnsiTheme="majorHAnsi" w:cstheme="majorHAnsi"/>
        </w:rPr>
      </w:pPr>
      <w:r>
        <w:rPr>
          <w:rFonts w:asciiTheme="majorHAnsi" w:hAnsiTheme="majorHAnsi" w:cstheme="majorHAnsi"/>
        </w:rPr>
        <w:t xml:space="preserve">From </w:t>
      </w:r>
      <w:r w:rsidR="00177D8C">
        <w:rPr>
          <w:rFonts w:asciiTheme="majorHAnsi" w:hAnsiTheme="majorHAnsi" w:cstheme="majorHAnsi"/>
        </w:rPr>
        <w:t>step 1c</w:t>
      </w:r>
      <w:r>
        <w:rPr>
          <w:rFonts w:asciiTheme="majorHAnsi" w:hAnsiTheme="majorHAnsi" w:cstheme="majorHAnsi"/>
        </w:rPr>
        <w:t>,</w:t>
      </w:r>
      <w:r w:rsidR="00177D8C">
        <w:rPr>
          <w:rFonts w:asciiTheme="majorHAnsi" w:hAnsiTheme="majorHAnsi" w:cstheme="majorHAnsi"/>
        </w:rPr>
        <w:t xml:space="preserve"> </w:t>
      </w:r>
      <w:r>
        <w:rPr>
          <w:rFonts w:asciiTheme="majorHAnsi" w:hAnsiTheme="majorHAnsi" w:cstheme="majorHAnsi"/>
        </w:rPr>
        <w:t>a</w:t>
      </w:r>
      <w:r w:rsidR="00177D8C">
        <w:rPr>
          <w:rFonts w:asciiTheme="majorHAnsi" w:hAnsiTheme="majorHAnsi" w:cstheme="majorHAnsi"/>
        </w:rPr>
        <w:t>ssign the value of run date to process model variables PM_RUN_DATE</w:t>
      </w:r>
    </w:p>
    <w:p w14:paraId="3B9563B4" w14:textId="77777777" w:rsidR="00D45D15" w:rsidRDefault="00D45D15" w:rsidP="00D45D15">
      <w:pPr>
        <w:rPr>
          <w:rFonts w:asciiTheme="majorHAnsi" w:hAnsiTheme="majorHAnsi" w:cstheme="majorHAnsi"/>
        </w:rPr>
      </w:pPr>
    </w:p>
    <w:p w14:paraId="6D1EBF10" w14:textId="0AA360D6" w:rsidR="00D45D15" w:rsidRPr="002A7E4A" w:rsidRDefault="00D45D15" w:rsidP="00B327BA">
      <w:pPr>
        <w:pStyle w:val="Heading3"/>
        <w:numPr>
          <w:ilvl w:val="2"/>
          <w:numId w:val="36"/>
        </w:numPr>
        <w:rPr>
          <w:b/>
        </w:rPr>
      </w:pPr>
      <w:bookmarkStart w:id="481" w:name="_Toc23404861"/>
      <w:r w:rsidRPr="002A7E4A">
        <w:rPr>
          <w:b/>
        </w:rPr>
        <w:t>IGX_PRC_DQ_Rules</w:t>
      </w:r>
      <w:r w:rsidR="00E0426F">
        <w:rPr>
          <w:b/>
        </w:rPr>
        <w:t>_Executor</w:t>
      </w:r>
      <w:bookmarkEnd w:id="481"/>
    </w:p>
    <w:p w14:paraId="4F94BE60" w14:textId="77777777" w:rsidR="00D45D15" w:rsidRDefault="00D45D15" w:rsidP="00D45D15">
      <w:pPr>
        <w:rPr>
          <w:rFonts w:asciiTheme="majorHAnsi" w:hAnsiTheme="majorHAnsi" w:cstheme="majorHAnsi"/>
        </w:rPr>
      </w:pPr>
    </w:p>
    <w:p w14:paraId="18584291" w14:textId="77777777" w:rsidR="00D45D15" w:rsidRDefault="00D45D15" w:rsidP="00D45D15">
      <w:pPr>
        <w:rPr>
          <w:rFonts w:asciiTheme="majorHAnsi" w:hAnsiTheme="majorHAnsi" w:cstheme="majorHAnsi"/>
        </w:rPr>
      </w:pPr>
      <w:r>
        <w:rPr>
          <w:rFonts w:asciiTheme="majorHAnsi" w:hAnsiTheme="majorHAnsi" w:cstheme="majorHAnsi"/>
        </w:rPr>
        <w:t>Analysis will support following type of rules. Each rule type follows its own style or template of rule definition. Following rule templates are to be supported</w:t>
      </w:r>
    </w:p>
    <w:p w14:paraId="0CFE786A" w14:textId="77777777" w:rsidR="00D45D15" w:rsidRDefault="00444289" w:rsidP="00D45D15">
      <w:pPr>
        <w:rPr>
          <w:rFonts w:asciiTheme="majorHAnsi" w:hAnsiTheme="majorHAnsi" w:cstheme="majorHAnsi"/>
        </w:rPr>
      </w:pPr>
      <w:r w:rsidRPr="00444289">
        <w:rPr>
          <w:noProof/>
          <w:lang w:val="en-US"/>
        </w:rPr>
        <w:t xml:space="preserve"> </w:t>
      </w:r>
      <w:r w:rsidR="005F560D">
        <w:rPr>
          <w:noProof/>
          <w:color w:val="1F497D"/>
          <w:lang w:val="en-US"/>
        </w:rPr>
        <w:drawing>
          <wp:inline distT="0" distB="0" distL="0" distR="0" wp14:anchorId="371C89DB" wp14:editId="5CE165D5">
            <wp:extent cx="5722842" cy="2560320"/>
            <wp:effectExtent l="0" t="0" r="0" b="0"/>
            <wp:docPr id="1" name="Picture 1" descr="cid:image002.png@01D57797.B1C45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57797.B1C459E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722842" cy="2560320"/>
                    </a:xfrm>
                    <a:prstGeom prst="rect">
                      <a:avLst/>
                    </a:prstGeom>
                    <a:noFill/>
                    <a:ln>
                      <a:noFill/>
                    </a:ln>
                  </pic:spPr>
                </pic:pic>
              </a:graphicData>
            </a:graphic>
          </wp:inline>
        </w:drawing>
      </w:r>
      <w:r w:rsidR="005F560D" w:rsidRPr="00786AAD" w:rsidDel="005F560D">
        <w:rPr>
          <w:noProof/>
          <w:lang w:val="en-US"/>
        </w:rPr>
        <w:t xml:space="preserve"> </w:t>
      </w:r>
    </w:p>
    <w:p w14:paraId="195E35C7" w14:textId="77777777" w:rsidR="00D45D15" w:rsidRDefault="00D45D15" w:rsidP="00D45D15">
      <w:pPr>
        <w:rPr>
          <w:rFonts w:asciiTheme="majorHAnsi" w:hAnsiTheme="majorHAnsi" w:cstheme="majorHAnsi"/>
        </w:rPr>
      </w:pPr>
    </w:p>
    <w:p w14:paraId="4E41E0C5" w14:textId="77777777" w:rsidR="00D45D15" w:rsidRPr="00923F48" w:rsidRDefault="00D45D15" w:rsidP="00D45D15">
      <w:pPr>
        <w:rPr>
          <w:rFonts w:asciiTheme="majorHAnsi" w:hAnsiTheme="majorHAnsi" w:cstheme="majorHAnsi"/>
        </w:rPr>
      </w:pPr>
    </w:p>
    <w:p w14:paraId="5058B85D"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Take output of </w:t>
      </w:r>
      <w:r>
        <w:rPr>
          <w:rFonts w:asciiTheme="majorHAnsi" w:hAnsiTheme="majorHAnsi" w:cstheme="majorHAnsi"/>
          <w:u w:val="single"/>
        </w:rPr>
        <w:t>IGX_PRC_</w:t>
      </w:r>
      <w:r w:rsidR="00BC3F0F">
        <w:rPr>
          <w:rFonts w:asciiTheme="majorHAnsi" w:hAnsiTheme="majorHAnsi" w:cstheme="majorHAnsi"/>
          <w:u w:val="single"/>
        </w:rPr>
        <w:t>RE_</w:t>
      </w:r>
      <w:r>
        <w:rPr>
          <w:rFonts w:asciiTheme="majorHAnsi" w:hAnsiTheme="majorHAnsi" w:cstheme="majorHAnsi"/>
          <w:u w:val="single"/>
        </w:rPr>
        <w:t>Read_Source_&lt;</w:t>
      </w:r>
      <w:r w:rsidR="001B48DE">
        <w:rPr>
          <w:rFonts w:asciiTheme="majorHAnsi" w:hAnsiTheme="majorHAnsi" w:cstheme="majorHAnsi"/>
          <w:u w:val="single"/>
        </w:rPr>
        <w:t>Data entity</w:t>
      </w:r>
      <w:r>
        <w:rPr>
          <w:rFonts w:asciiTheme="majorHAnsi" w:hAnsiTheme="majorHAnsi" w:cstheme="majorHAnsi"/>
          <w:u w:val="single"/>
        </w:rPr>
        <w:t>&gt; analysis</w:t>
      </w:r>
    </w:p>
    <w:p w14:paraId="76A5969B"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Read </w:t>
      </w:r>
      <w:r w:rsidR="00444289">
        <w:rPr>
          <w:rFonts w:asciiTheme="majorHAnsi" w:hAnsiTheme="majorHAnsi" w:cstheme="majorHAnsi"/>
        </w:rPr>
        <w:t xml:space="preserve">latest version of records from </w:t>
      </w:r>
      <w:r w:rsidRPr="00923F48">
        <w:rPr>
          <w:rFonts w:asciiTheme="majorHAnsi" w:hAnsiTheme="majorHAnsi" w:cstheme="majorHAnsi"/>
        </w:rPr>
        <w:t>IGX_DS_DG_</w:t>
      </w:r>
      <w:r w:rsidR="007274B4">
        <w:rPr>
          <w:rFonts w:asciiTheme="majorHAnsi" w:hAnsiTheme="majorHAnsi" w:cstheme="majorHAnsi"/>
        </w:rPr>
        <w:t>DATA_</w:t>
      </w:r>
      <w:r w:rsidRPr="00923F48">
        <w:rPr>
          <w:rFonts w:asciiTheme="majorHAnsi" w:hAnsiTheme="majorHAnsi" w:cstheme="majorHAnsi"/>
        </w:rPr>
        <w:t>ELEMENT_RULES</w:t>
      </w:r>
      <w:r>
        <w:rPr>
          <w:rFonts w:asciiTheme="majorHAnsi" w:hAnsiTheme="majorHAnsi" w:cstheme="majorHAnsi"/>
        </w:rPr>
        <w:t xml:space="preserve"> and filter records where </w:t>
      </w:r>
      <w:r w:rsidR="001B48DE">
        <w:rPr>
          <w:rFonts w:asciiTheme="majorHAnsi" w:hAnsiTheme="majorHAnsi" w:cstheme="majorHAnsi"/>
        </w:rPr>
        <w:t>DATA_ENTITY</w:t>
      </w:r>
      <w:r w:rsidR="00BC3F0F">
        <w:rPr>
          <w:rFonts w:asciiTheme="majorHAnsi" w:hAnsiTheme="majorHAnsi" w:cstheme="majorHAnsi"/>
        </w:rPr>
        <w:t>_name</w:t>
      </w:r>
      <w:r>
        <w:rPr>
          <w:rFonts w:asciiTheme="majorHAnsi" w:hAnsiTheme="majorHAnsi" w:cstheme="majorHAnsi"/>
        </w:rPr>
        <w:t xml:space="preserve"> = PM_</w:t>
      </w:r>
      <w:r w:rsidR="001B48DE">
        <w:rPr>
          <w:rFonts w:asciiTheme="majorHAnsi" w:hAnsiTheme="majorHAnsi" w:cstheme="majorHAnsi"/>
        </w:rPr>
        <w:t>DATA_ENTITY</w:t>
      </w:r>
      <w:r w:rsidR="007274B4">
        <w:rPr>
          <w:rFonts w:asciiTheme="majorHAnsi" w:hAnsiTheme="majorHAnsi" w:cstheme="majorHAnsi"/>
        </w:rPr>
        <w:t xml:space="preserve"> and rule_status = ‘Active’ and delete_flag = 0</w:t>
      </w:r>
      <w:r>
        <w:rPr>
          <w:rFonts w:asciiTheme="majorHAnsi" w:hAnsiTheme="majorHAnsi" w:cstheme="majorHAnsi"/>
        </w:rPr>
        <w:t xml:space="preserve">. </w:t>
      </w:r>
    </w:p>
    <w:p w14:paraId="498FBBCF" w14:textId="77777777" w:rsidR="00066C0B" w:rsidRDefault="00066C0B" w:rsidP="00B327BA">
      <w:pPr>
        <w:pStyle w:val="ListParagraph"/>
        <w:numPr>
          <w:ilvl w:val="0"/>
          <w:numId w:val="8"/>
        </w:numPr>
        <w:rPr>
          <w:rFonts w:asciiTheme="majorHAnsi" w:hAnsiTheme="majorHAnsi" w:cstheme="majorHAnsi"/>
        </w:rPr>
      </w:pPr>
      <w:r>
        <w:rPr>
          <w:rFonts w:asciiTheme="majorHAnsi" w:hAnsiTheme="majorHAnsi" w:cstheme="majorHAnsi"/>
        </w:rPr>
        <w:t>Take out two branches by applying filters</w:t>
      </w:r>
    </w:p>
    <w:p w14:paraId="2A24C5A6" w14:textId="77777777" w:rsidR="00066C0B" w:rsidRDefault="00066C0B" w:rsidP="00B327BA">
      <w:pPr>
        <w:pStyle w:val="ListParagraph"/>
        <w:numPr>
          <w:ilvl w:val="1"/>
          <w:numId w:val="8"/>
        </w:numPr>
        <w:rPr>
          <w:rFonts w:asciiTheme="majorHAnsi" w:hAnsiTheme="majorHAnsi" w:cstheme="majorHAnsi"/>
        </w:rPr>
      </w:pPr>
      <w:r>
        <w:rPr>
          <w:rFonts w:asciiTheme="majorHAnsi" w:hAnsiTheme="majorHAnsi" w:cstheme="majorHAnsi"/>
        </w:rPr>
        <w:t>Non-expression based rules i.e.</w:t>
      </w:r>
    </w:p>
    <w:p w14:paraId="5FBF35CA" w14:textId="77777777" w:rsidR="00066C0B" w:rsidRDefault="00066C0B" w:rsidP="00B327BA">
      <w:pPr>
        <w:pStyle w:val="ListParagraph"/>
        <w:numPr>
          <w:ilvl w:val="1"/>
          <w:numId w:val="8"/>
        </w:numPr>
        <w:rPr>
          <w:rFonts w:asciiTheme="majorHAnsi" w:hAnsiTheme="majorHAnsi" w:cstheme="majorHAnsi"/>
        </w:rPr>
      </w:pPr>
      <w:r>
        <w:rPr>
          <w:rFonts w:asciiTheme="majorHAnsi" w:hAnsiTheme="majorHAnsi" w:cstheme="majorHAnsi"/>
        </w:rPr>
        <w:t xml:space="preserve">Expression based rules i.e. </w:t>
      </w:r>
    </w:p>
    <w:p w14:paraId="457F60F9"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 xml:space="preserve">Inner join </w:t>
      </w:r>
      <w:r w:rsidR="002A7E4A">
        <w:rPr>
          <w:rFonts w:asciiTheme="majorHAnsi" w:hAnsiTheme="majorHAnsi" w:cstheme="majorHAnsi"/>
        </w:rPr>
        <w:t xml:space="preserve">step1 </w:t>
      </w:r>
      <w:r w:rsidR="00066C0B">
        <w:rPr>
          <w:rFonts w:asciiTheme="majorHAnsi" w:hAnsiTheme="majorHAnsi" w:cstheme="majorHAnsi"/>
        </w:rPr>
        <w:t xml:space="preserve">(output-1) </w:t>
      </w:r>
      <w:r w:rsidR="002A7E4A">
        <w:rPr>
          <w:rFonts w:asciiTheme="majorHAnsi" w:hAnsiTheme="majorHAnsi" w:cstheme="majorHAnsi"/>
        </w:rPr>
        <w:t xml:space="preserve">with step </w:t>
      </w:r>
      <w:r w:rsidR="00066C0B">
        <w:rPr>
          <w:rFonts w:asciiTheme="majorHAnsi" w:hAnsiTheme="majorHAnsi" w:cstheme="majorHAnsi"/>
        </w:rPr>
        <w:t>3a</w:t>
      </w:r>
      <w:r w:rsidR="002A7E4A">
        <w:rPr>
          <w:rFonts w:asciiTheme="majorHAnsi" w:hAnsiTheme="majorHAnsi" w:cstheme="majorHAnsi"/>
        </w:rPr>
        <w:t xml:space="preserve"> based on data_element</w:t>
      </w:r>
      <w:r>
        <w:rPr>
          <w:rFonts w:asciiTheme="majorHAnsi" w:hAnsiTheme="majorHAnsi" w:cstheme="majorHAnsi"/>
        </w:rPr>
        <w:t>_name</w:t>
      </w:r>
      <w:r w:rsidR="00786AAD">
        <w:rPr>
          <w:rFonts w:asciiTheme="majorHAnsi" w:hAnsiTheme="majorHAnsi" w:cstheme="majorHAnsi"/>
        </w:rPr>
        <w:t xml:space="preserve"> (case insensitive). Data element name may contain data store name also, extract the data element name/field name as the content after the last dot “.” E.g. if value is “customer.name”, extract “name” as the data element name. If no dot is present then whole content to be considered as data element name.  </w:t>
      </w:r>
    </w:p>
    <w:p w14:paraId="42B7FB16" w14:textId="77777777" w:rsidR="000F041D" w:rsidRDefault="000F041D" w:rsidP="00B327BA">
      <w:pPr>
        <w:pStyle w:val="ListParagraph"/>
        <w:numPr>
          <w:ilvl w:val="0"/>
          <w:numId w:val="8"/>
        </w:numPr>
        <w:rPr>
          <w:rFonts w:asciiTheme="majorHAnsi" w:hAnsiTheme="majorHAnsi" w:cstheme="majorHAnsi"/>
        </w:rPr>
      </w:pPr>
      <w:r>
        <w:rPr>
          <w:rFonts w:asciiTheme="majorHAnsi" w:hAnsiTheme="majorHAnsi" w:cstheme="majorHAnsi"/>
        </w:rPr>
        <w:t>Cross join step1 (output-2) with 3b</w:t>
      </w:r>
      <w:r w:rsidR="008908D2">
        <w:rPr>
          <w:rFonts w:asciiTheme="majorHAnsi" w:hAnsiTheme="majorHAnsi" w:cstheme="majorHAnsi"/>
        </w:rPr>
        <w:t xml:space="preserve"> and apply rule execution logic given for Expression rules</w:t>
      </w:r>
    </w:p>
    <w:p w14:paraId="27285189" w14:textId="77777777" w:rsidR="00D45D15" w:rsidRPr="00923F48" w:rsidRDefault="00D45D15" w:rsidP="00B327BA">
      <w:pPr>
        <w:pStyle w:val="ListParagraph"/>
        <w:numPr>
          <w:ilvl w:val="0"/>
          <w:numId w:val="8"/>
        </w:numPr>
        <w:rPr>
          <w:rFonts w:asciiTheme="majorHAnsi" w:hAnsiTheme="majorHAnsi" w:cstheme="majorHAnsi"/>
        </w:rPr>
      </w:pPr>
      <w:r>
        <w:rPr>
          <w:rFonts w:asciiTheme="majorHAnsi" w:hAnsiTheme="majorHAnsi" w:cstheme="majorHAnsi"/>
        </w:rPr>
        <w:lastRenderedPageBreak/>
        <w:t xml:space="preserve">Apply the rule processing logic as applied at the existing analysis </w:t>
      </w:r>
      <w:hyperlink r:id="rId18" w:anchor="analysis/67793" w:history="1">
        <w:r w:rsidRPr="00923F48">
          <w:rPr>
            <w:rStyle w:val="Hyperlink"/>
            <w:sz w:val="18"/>
            <w:szCs w:val="18"/>
          </w:rPr>
          <w:t>https://cafe-modeloffice.infogix.com/desktop/index.html?tenantId=Infogix#analysis/67793</w:t>
        </w:r>
      </w:hyperlink>
      <w:r w:rsidR="000F041D">
        <w:rPr>
          <w:rStyle w:val="Hyperlink"/>
          <w:sz w:val="18"/>
          <w:szCs w:val="18"/>
        </w:rPr>
        <w:t xml:space="preserve"> </w:t>
      </w:r>
      <w:r w:rsidR="000F041D" w:rsidRPr="000F041D">
        <w:rPr>
          <w:rFonts w:asciiTheme="majorHAnsi" w:hAnsiTheme="majorHAnsi" w:cstheme="majorHAnsi"/>
        </w:rPr>
        <w:t>on the output of step4</w:t>
      </w:r>
      <w:r w:rsidRPr="000F041D">
        <w:rPr>
          <w:rFonts w:asciiTheme="majorHAnsi" w:hAnsiTheme="majorHAnsi" w:cstheme="majorHAnsi"/>
        </w:rPr>
        <w:t>.</w:t>
      </w:r>
      <w:r>
        <w:rPr>
          <w:sz w:val="18"/>
          <w:szCs w:val="18"/>
        </w:rPr>
        <w:t xml:space="preserve"> </w:t>
      </w:r>
      <w:r w:rsidRPr="00A830C8">
        <w:rPr>
          <w:rFonts w:asciiTheme="majorHAnsi" w:hAnsiTheme="majorHAnsi" w:cstheme="majorHAnsi"/>
        </w:rPr>
        <w:t>This analysis has</w:t>
      </w:r>
      <w:r w:rsidRPr="00923F48">
        <w:rPr>
          <w:rFonts w:asciiTheme="majorHAnsi" w:hAnsiTheme="majorHAnsi" w:cstheme="majorHAnsi"/>
        </w:rPr>
        <w:t xml:space="preserve"> separate branch for each </w:t>
      </w:r>
      <w:r w:rsidRPr="00A830C8">
        <w:rPr>
          <w:rFonts w:asciiTheme="majorHAnsi" w:hAnsiTheme="majorHAnsi" w:cstheme="majorHAnsi"/>
        </w:rPr>
        <w:t xml:space="preserve">rule </w:t>
      </w:r>
      <w:r>
        <w:rPr>
          <w:rFonts w:asciiTheme="majorHAnsi" w:hAnsiTheme="majorHAnsi" w:cstheme="majorHAnsi"/>
        </w:rPr>
        <w:t>type</w:t>
      </w:r>
      <w:r w:rsidRPr="00A830C8">
        <w:rPr>
          <w:rFonts w:asciiTheme="majorHAnsi" w:hAnsiTheme="majorHAnsi" w:cstheme="majorHAnsi"/>
        </w:rPr>
        <w:t xml:space="preserve"> however now </w:t>
      </w:r>
      <w:r>
        <w:rPr>
          <w:rFonts w:asciiTheme="majorHAnsi" w:hAnsiTheme="majorHAnsi" w:cstheme="majorHAnsi"/>
        </w:rPr>
        <w:t>we won’t</w:t>
      </w:r>
      <w:r w:rsidRPr="00923F48">
        <w:rPr>
          <w:rFonts w:asciiTheme="majorHAnsi" w:hAnsiTheme="majorHAnsi" w:cstheme="majorHAnsi"/>
        </w:rPr>
        <w:t xml:space="preserve"> create such branches. Rather in “Rule Executor” JS node, have conditional branching of code depending upon the rule</w:t>
      </w:r>
      <w:r>
        <w:rPr>
          <w:rFonts w:asciiTheme="majorHAnsi" w:hAnsiTheme="majorHAnsi" w:cstheme="majorHAnsi"/>
        </w:rPr>
        <w:t>_</w:t>
      </w:r>
      <w:r w:rsidRPr="002A3419">
        <w:rPr>
          <w:rFonts w:asciiTheme="majorHAnsi" w:hAnsiTheme="majorHAnsi" w:cstheme="majorHAnsi"/>
        </w:rPr>
        <w:t>type</w:t>
      </w:r>
    </w:p>
    <w:p w14:paraId="50CCC6BE" w14:textId="77777777" w:rsidR="00D45D15" w:rsidRDefault="00D45D15" w:rsidP="00B327BA">
      <w:pPr>
        <w:pStyle w:val="ListParagraph"/>
        <w:numPr>
          <w:ilvl w:val="0"/>
          <w:numId w:val="8"/>
        </w:numPr>
        <w:rPr>
          <w:rFonts w:asciiTheme="majorHAnsi" w:hAnsiTheme="majorHAnsi" w:cstheme="majorHAnsi"/>
        </w:rPr>
      </w:pPr>
      <w:r>
        <w:rPr>
          <w:rFonts w:asciiTheme="majorHAnsi" w:hAnsiTheme="majorHAnsi" w:cstheme="majorHAnsi"/>
        </w:rPr>
        <w:t>Following changes are to be made in rule processing logic for changed or newly added rule types</w:t>
      </w:r>
    </w:p>
    <w:p w14:paraId="5AF135EC" w14:textId="77777777" w:rsidR="00D45D15" w:rsidRDefault="00D45D15" w:rsidP="00B327BA">
      <w:pPr>
        <w:pStyle w:val="ListParagraph"/>
        <w:numPr>
          <w:ilvl w:val="1"/>
          <w:numId w:val="8"/>
        </w:numPr>
        <w:rPr>
          <w:rFonts w:asciiTheme="majorHAnsi" w:hAnsiTheme="majorHAnsi" w:cstheme="majorHAnsi"/>
        </w:rPr>
      </w:pPr>
      <w:r w:rsidRPr="00A830C8">
        <w:rPr>
          <w:rFonts w:asciiTheme="majorHAnsi" w:hAnsiTheme="majorHAnsi" w:cstheme="majorHAnsi"/>
        </w:rPr>
        <w:t>Consistency</w:t>
      </w:r>
      <w:r>
        <w:rPr>
          <w:rFonts w:asciiTheme="majorHAnsi" w:hAnsiTheme="majorHAnsi" w:cstheme="majorHAnsi"/>
        </w:rPr>
        <w:t xml:space="preserve"> (changed)</w:t>
      </w:r>
    </w:p>
    <w:p w14:paraId="72AE82D6"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In existing implementation, rule was </w:t>
      </w:r>
      <w:r w:rsidR="002A7E4A">
        <w:rPr>
          <w:rFonts w:asciiTheme="majorHAnsi" w:hAnsiTheme="majorHAnsi" w:cstheme="majorHAnsi"/>
        </w:rPr>
        <w:t>considered assign</w:t>
      </w:r>
      <w:r>
        <w:rPr>
          <w:rFonts w:asciiTheme="majorHAnsi" w:hAnsiTheme="majorHAnsi" w:cstheme="majorHAnsi"/>
        </w:rPr>
        <w:t xml:space="preserve"> to data element of pre-condition whereas it should be related to rule’s data element. As a result o</w:t>
      </w:r>
      <w:r w:rsidR="004C4961">
        <w:rPr>
          <w:rFonts w:asciiTheme="majorHAnsi" w:hAnsiTheme="majorHAnsi" w:cstheme="majorHAnsi"/>
        </w:rPr>
        <w:t>f it, Pre-condition Data Element</w:t>
      </w:r>
      <w:r>
        <w:rPr>
          <w:rFonts w:asciiTheme="majorHAnsi" w:hAnsiTheme="majorHAnsi" w:cstheme="majorHAnsi"/>
        </w:rPr>
        <w:t xml:space="preserve"> has been added and “Compare To” has been removed</w:t>
      </w:r>
      <w:r w:rsidR="00545204">
        <w:rPr>
          <w:rFonts w:asciiTheme="majorHAnsi" w:hAnsiTheme="majorHAnsi" w:cstheme="majorHAnsi"/>
        </w:rPr>
        <w:t xml:space="preserve"> from the configuration however both of them are available from the </w:t>
      </w:r>
      <w:r w:rsidR="00545204" w:rsidRPr="00923F48">
        <w:rPr>
          <w:rFonts w:asciiTheme="majorHAnsi" w:hAnsiTheme="majorHAnsi" w:cstheme="majorHAnsi"/>
        </w:rPr>
        <w:t>IGX_DS_DG_ELEMENT_RULES</w:t>
      </w:r>
      <w:r>
        <w:rPr>
          <w:rFonts w:asciiTheme="majorHAnsi" w:hAnsiTheme="majorHAnsi" w:cstheme="majorHAnsi"/>
        </w:rPr>
        <w:t>. Handle this change appropriately.</w:t>
      </w:r>
    </w:p>
    <w:p w14:paraId="2BDE3F5C"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If pre-condition of </w:t>
      </w:r>
      <w:r w:rsidR="004C4961">
        <w:rPr>
          <w:rFonts w:asciiTheme="majorHAnsi" w:hAnsiTheme="majorHAnsi" w:cstheme="majorHAnsi"/>
        </w:rPr>
        <w:t xml:space="preserve">the </w:t>
      </w:r>
      <w:r>
        <w:rPr>
          <w:rFonts w:asciiTheme="majorHAnsi" w:hAnsiTheme="majorHAnsi" w:cstheme="majorHAnsi"/>
        </w:rPr>
        <w:t xml:space="preserve">rule fails then consider that rule as skipped. Mark </w:t>
      </w:r>
      <w:r w:rsidR="00545204">
        <w:rPr>
          <w:rFonts w:asciiTheme="majorHAnsi" w:hAnsiTheme="majorHAnsi" w:cstheme="majorHAnsi"/>
        </w:rPr>
        <w:t>the rule result as ‘S</w:t>
      </w:r>
      <w:r w:rsidR="00410613">
        <w:rPr>
          <w:rFonts w:asciiTheme="majorHAnsi" w:hAnsiTheme="majorHAnsi" w:cstheme="majorHAnsi"/>
        </w:rPr>
        <w:t>kip</w:t>
      </w:r>
      <w:r w:rsidR="00545204">
        <w:rPr>
          <w:rFonts w:asciiTheme="majorHAnsi" w:hAnsiTheme="majorHAnsi" w:cstheme="majorHAnsi"/>
        </w:rPr>
        <w:t>’</w:t>
      </w:r>
    </w:p>
    <w:p w14:paraId="08316A64" w14:textId="77777777" w:rsidR="00D45D15" w:rsidRDefault="00410613" w:rsidP="00B327BA">
      <w:pPr>
        <w:pStyle w:val="ListParagraph"/>
        <w:numPr>
          <w:ilvl w:val="1"/>
          <w:numId w:val="8"/>
        </w:numPr>
        <w:rPr>
          <w:rFonts w:asciiTheme="majorHAnsi" w:hAnsiTheme="majorHAnsi" w:cstheme="majorHAnsi"/>
        </w:rPr>
      </w:pPr>
      <w:r>
        <w:rPr>
          <w:rFonts w:asciiTheme="majorHAnsi" w:hAnsiTheme="majorHAnsi" w:cstheme="majorHAnsi"/>
        </w:rPr>
        <w:t>Data Element</w:t>
      </w:r>
      <w:r w:rsidR="00D45D15" w:rsidRPr="00A830C8">
        <w:rPr>
          <w:rFonts w:asciiTheme="majorHAnsi" w:hAnsiTheme="majorHAnsi" w:cstheme="majorHAnsi"/>
        </w:rPr>
        <w:t xml:space="preserve"> Comparison</w:t>
      </w:r>
      <w:r w:rsidR="00D45D15">
        <w:rPr>
          <w:rFonts w:asciiTheme="majorHAnsi" w:hAnsiTheme="majorHAnsi" w:cstheme="majorHAnsi"/>
        </w:rPr>
        <w:t xml:space="preserve"> (New)</w:t>
      </w:r>
    </w:p>
    <w:p w14:paraId="6ACB3A1E"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This check involves comparing two </w:t>
      </w:r>
      <w:r w:rsidR="004C4961">
        <w:rPr>
          <w:rFonts w:asciiTheme="majorHAnsi" w:hAnsiTheme="majorHAnsi" w:cstheme="majorHAnsi"/>
        </w:rPr>
        <w:t>data elements</w:t>
      </w:r>
      <w:r w:rsidR="00410613">
        <w:rPr>
          <w:rFonts w:asciiTheme="majorHAnsi" w:hAnsiTheme="majorHAnsi" w:cstheme="majorHAnsi"/>
        </w:rPr>
        <w:t xml:space="preserve"> of same data type however </w:t>
      </w:r>
      <w:r w:rsidR="00A738E8">
        <w:rPr>
          <w:rFonts w:asciiTheme="majorHAnsi" w:hAnsiTheme="majorHAnsi" w:cstheme="majorHAnsi"/>
        </w:rPr>
        <w:t>data in columnar format gets converted to string. As per the data type mentioned in the Rule_attribute_</w:t>
      </w:r>
      <w:r w:rsidR="007766F2">
        <w:rPr>
          <w:rFonts w:asciiTheme="majorHAnsi" w:hAnsiTheme="majorHAnsi" w:cstheme="majorHAnsi"/>
        </w:rPr>
        <w:t>data_</w:t>
      </w:r>
      <w:r w:rsidR="00A738E8">
        <w:rPr>
          <w:rFonts w:asciiTheme="majorHAnsi" w:hAnsiTheme="majorHAnsi" w:cstheme="majorHAnsi"/>
        </w:rPr>
        <w:t>type, convert the value to respec</w:t>
      </w:r>
      <w:r w:rsidR="00064CE4">
        <w:rPr>
          <w:rFonts w:asciiTheme="majorHAnsi" w:hAnsiTheme="majorHAnsi" w:cstheme="majorHAnsi"/>
        </w:rPr>
        <w:t>tive data type before comparing.</w:t>
      </w:r>
      <w:r>
        <w:rPr>
          <w:rFonts w:asciiTheme="majorHAnsi" w:hAnsiTheme="majorHAnsi" w:cstheme="majorHAnsi"/>
        </w:rPr>
        <w:t xml:space="preserve"> </w:t>
      </w:r>
      <w:r w:rsidR="00064CE4">
        <w:rPr>
          <w:rFonts w:asciiTheme="majorHAnsi" w:hAnsiTheme="majorHAnsi" w:cstheme="majorHAnsi"/>
        </w:rPr>
        <w:t>To get the values of both attributes, i</w:t>
      </w:r>
      <w:r>
        <w:rPr>
          <w:rFonts w:asciiTheme="majorHAnsi" w:hAnsiTheme="majorHAnsi" w:cstheme="majorHAnsi"/>
        </w:rPr>
        <w:t>t would require joining with step4 two times to get the value of both the attributes.</w:t>
      </w:r>
      <w:r w:rsidR="004C4961">
        <w:rPr>
          <w:rFonts w:asciiTheme="majorHAnsi" w:hAnsiTheme="majorHAnsi" w:cstheme="majorHAnsi"/>
        </w:rPr>
        <w:t xml:space="preserve"> If condition of the rule gets satisfied, rule is considered Passed otherwise Fail. “</w:t>
      </w:r>
      <w:r w:rsidR="00786AAD">
        <w:rPr>
          <w:rFonts w:asciiTheme="majorHAnsi" w:hAnsiTheme="majorHAnsi" w:cstheme="majorHAnsi"/>
        </w:rPr>
        <w:t>Treat</w:t>
      </w:r>
      <w:r w:rsidR="004C4961" w:rsidRPr="004C4961">
        <w:rPr>
          <w:rFonts w:asciiTheme="majorHAnsi" w:hAnsiTheme="majorHAnsi" w:cstheme="majorHAnsi"/>
        </w:rPr>
        <w:t xml:space="preserve"> Blank Or Null</w:t>
      </w:r>
      <w:r w:rsidR="00786AAD">
        <w:rPr>
          <w:rFonts w:asciiTheme="majorHAnsi" w:hAnsiTheme="majorHAnsi" w:cstheme="majorHAnsi"/>
        </w:rPr>
        <w:t xml:space="preserve"> As</w:t>
      </w:r>
      <w:r w:rsidR="004C4961">
        <w:rPr>
          <w:rFonts w:asciiTheme="majorHAnsi" w:hAnsiTheme="majorHAnsi" w:cstheme="majorHAnsi"/>
        </w:rPr>
        <w:t xml:space="preserve">” being </w:t>
      </w:r>
      <w:r w:rsidR="00786AAD">
        <w:rPr>
          <w:rFonts w:asciiTheme="majorHAnsi" w:hAnsiTheme="majorHAnsi" w:cstheme="majorHAnsi"/>
        </w:rPr>
        <w:t>“Skip”</w:t>
      </w:r>
      <w:r w:rsidR="004C4961">
        <w:rPr>
          <w:rFonts w:asciiTheme="majorHAnsi" w:hAnsiTheme="majorHAnsi" w:cstheme="majorHAnsi"/>
        </w:rPr>
        <w:t xml:space="preserve"> means that rule result should be ‘</w:t>
      </w:r>
      <w:r w:rsidR="00410613">
        <w:rPr>
          <w:rFonts w:asciiTheme="majorHAnsi" w:hAnsiTheme="majorHAnsi" w:cstheme="majorHAnsi"/>
        </w:rPr>
        <w:t>Skip</w:t>
      </w:r>
      <w:r w:rsidR="004C4961">
        <w:rPr>
          <w:rFonts w:asciiTheme="majorHAnsi" w:hAnsiTheme="majorHAnsi" w:cstheme="majorHAnsi"/>
        </w:rPr>
        <w:t>’ if any of the data elements is blank/null</w:t>
      </w:r>
      <w:r w:rsidR="00786AAD">
        <w:rPr>
          <w:rFonts w:asciiTheme="majorHAnsi" w:hAnsiTheme="majorHAnsi" w:cstheme="majorHAnsi"/>
        </w:rPr>
        <w:t xml:space="preserve"> otherwise ‘Pass’</w:t>
      </w:r>
    </w:p>
    <w:p w14:paraId="11818F28" w14:textId="77777777" w:rsidR="00D45D15" w:rsidRDefault="00D45D15" w:rsidP="00B327BA">
      <w:pPr>
        <w:pStyle w:val="ListParagraph"/>
        <w:numPr>
          <w:ilvl w:val="1"/>
          <w:numId w:val="8"/>
        </w:numPr>
        <w:rPr>
          <w:rFonts w:asciiTheme="majorHAnsi" w:hAnsiTheme="majorHAnsi" w:cstheme="majorHAnsi"/>
        </w:rPr>
      </w:pPr>
      <w:r w:rsidRPr="00A830C8">
        <w:rPr>
          <w:rFonts w:asciiTheme="majorHAnsi" w:hAnsiTheme="majorHAnsi" w:cstheme="majorHAnsi"/>
        </w:rPr>
        <w:t>Conformity Checks</w:t>
      </w:r>
      <w:r w:rsidRPr="00A830C8" w:rsidDel="004D25C1">
        <w:rPr>
          <w:rFonts w:asciiTheme="majorHAnsi" w:hAnsiTheme="majorHAnsi" w:cstheme="majorHAnsi"/>
        </w:rPr>
        <w:t xml:space="preserve"> </w:t>
      </w:r>
      <w:r>
        <w:rPr>
          <w:rFonts w:asciiTheme="majorHAnsi" w:hAnsiTheme="majorHAnsi" w:cstheme="majorHAnsi"/>
        </w:rPr>
        <w:t>(New)</w:t>
      </w:r>
    </w:p>
    <w:p w14:paraId="325DA78E"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t xml:space="preserve">This check is same as consistency check but without </w:t>
      </w:r>
      <w:r w:rsidR="004C4961">
        <w:rPr>
          <w:rFonts w:asciiTheme="majorHAnsi" w:hAnsiTheme="majorHAnsi" w:cstheme="majorHAnsi"/>
        </w:rPr>
        <w:t>the P</w:t>
      </w:r>
      <w:r>
        <w:rPr>
          <w:rFonts w:asciiTheme="majorHAnsi" w:hAnsiTheme="majorHAnsi" w:cstheme="majorHAnsi"/>
        </w:rPr>
        <w:t>re-condition</w:t>
      </w:r>
    </w:p>
    <w:p w14:paraId="4DF1CB00" w14:textId="77777777" w:rsidR="00CD2B8D" w:rsidRDefault="00CD2B8D" w:rsidP="00B327BA">
      <w:pPr>
        <w:pStyle w:val="ListParagraph"/>
        <w:numPr>
          <w:ilvl w:val="1"/>
          <w:numId w:val="8"/>
        </w:numPr>
        <w:rPr>
          <w:rFonts w:asciiTheme="majorHAnsi" w:hAnsiTheme="majorHAnsi" w:cstheme="majorHAnsi"/>
        </w:rPr>
      </w:pPr>
      <w:r>
        <w:rPr>
          <w:rFonts w:asciiTheme="majorHAnsi" w:hAnsiTheme="majorHAnsi" w:cstheme="majorHAnsi"/>
        </w:rPr>
        <w:t>Duplicate Check (Changed)</w:t>
      </w:r>
    </w:p>
    <w:p w14:paraId="5005A5BA" w14:textId="77777777" w:rsidR="00CD2B8D" w:rsidRDefault="0045471E" w:rsidP="00D45D15">
      <w:pPr>
        <w:pStyle w:val="ListParagraph"/>
        <w:ind w:left="1080"/>
        <w:rPr>
          <w:rFonts w:asciiTheme="majorHAnsi" w:hAnsiTheme="majorHAnsi" w:cstheme="majorHAnsi"/>
        </w:rPr>
      </w:pPr>
      <w:r>
        <w:rPr>
          <w:rFonts w:asciiTheme="majorHAnsi" w:hAnsiTheme="majorHAnsi" w:cstheme="majorHAnsi"/>
        </w:rPr>
        <w:t xml:space="preserve">If value of the data element is blank or null, rule result </w:t>
      </w:r>
      <w:r w:rsidR="00DC1E57">
        <w:rPr>
          <w:rFonts w:asciiTheme="majorHAnsi" w:hAnsiTheme="majorHAnsi" w:cstheme="majorHAnsi"/>
        </w:rPr>
        <w:t>will be as defined by rule parameter “Treat Blank Or Null As”</w:t>
      </w:r>
      <w:r>
        <w:rPr>
          <w:rFonts w:asciiTheme="majorHAnsi" w:hAnsiTheme="majorHAnsi" w:cstheme="majorHAnsi"/>
        </w:rPr>
        <w:t>.</w:t>
      </w:r>
    </w:p>
    <w:p w14:paraId="03B3AB8A" w14:textId="77777777" w:rsidR="0045471E" w:rsidRDefault="0045471E" w:rsidP="00B327BA">
      <w:pPr>
        <w:pStyle w:val="ListParagraph"/>
        <w:numPr>
          <w:ilvl w:val="1"/>
          <w:numId w:val="8"/>
        </w:numPr>
        <w:rPr>
          <w:rFonts w:asciiTheme="majorHAnsi" w:hAnsiTheme="majorHAnsi" w:cstheme="majorHAnsi"/>
        </w:rPr>
      </w:pPr>
      <w:r>
        <w:rPr>
          <w:rFonts w:asciiTheme="majorHAnsi" w:hAnsiTheme="majorHAnsi" w:cstheme="majorHAnsi"/>
        </w:rPr>
        <w:t>Reference Lookup (Changed)</w:t>
      </w:r>
    </w:p>
    <w:p w14:paraId="1EC86DE1" w14:textId="77777777" w:rsidR="0045471E" w:rsidRPr="00962607" w:rsidRDefault="00DC1E57">
      <w:pPr>
        <w:pStyle w:val="ListParagraph"/>
        <w:ind w:left="1080"/>
        <w:rPr>
          <w:rFonts w:asciiTheme="majorHAnsi" w:hAnsiTheme="majorHAnsi" w:cstheme="majorHAnsi"/>
        </w:rPr>
      </w:pPr>
      <w:r>
        <w:rPr>
          <w:rFonts w:asciiTheme="majorHAnsi" w:hAnsiTheme="majorHAnsi" w:cstheme="majorHAnsi"/>
        </w:rPr>
        <w:t>If value of the data element is blank or null, rule result will be as defined by rule parameter “Treat Blank Or Null As”.</w:t>
      </w:r>
    </w:p>
    <w:p w14:paraId="0A2C12AE" w14:textId="77777777" w:rsidR="0045471E" w:rsidRDefault="0045471E" w:rsidP="00B327BA">
      <w:pPr>
        <w:pStyle w:val="ListParagraph"/>
        <w:numPr>
          <w:ilvl w:val="1"/>
          <w:numId w:val="8"/>
        </w:numPr>
        <w:rPr>
          <w:rFonts w:asciiTheme="majorHAnsi" w:hAnsiTheme="majorHAnsi" w:cstheme="majorHAnsi"/>
        </w:rPr>
      </w:pPr>
      <w:r>
        <w:rPr>
          <w:rFonts w:asciiTheme="majorHAnsi" w:hAnsiTheme="majorHAnsi" w:cstheme="majorHAnsi"/>
        </w:rPr>
        <w:t>Regex (Changed)</w:t>
      </w:r>
    </w:p>
    <w:p w14:paraId="57D54AB1" w14:textId="77777777" w:rsidR="0045471E" w:rsidRDefault="00DC1E57" w:rsidP="0045471E">
      <w:pPr>
        <w:pStyle w:val="ListParagraph"/>
        <w:ind w:left="1080"/>
        <w:rPr>
          <w:rFonts w:asciiTheme="majorHAnsi" w:hAnsiTheme="majorHAnsi" w:cstheme="majorHAnsi"/>
        </w:rPr>
      </w:pPr>
      <w:r>
        <w:rPr>
          <w:rFonts w:asciiTheme="majorHAnsi" w:hAnsiTheme="majorHAnsi" w:cstheme="majorHAnsi"/>
        </w:rPr>
        <w:t>If value of the data element is blank or null, rule result will be as defined by rule parameter “Treat Blank Or Null As”.</w:t>
      </w:r>
    </w:p>
    <w:p w14:paraId="2C9F4BF5" w14:textId="77777777" w:rsidR="0045471E" w:rsidRDefault="0045471E" w:rsidP="00B327BA">
      <w:pPr>
        <w:pStyle w:val="ListParagraph"/>
        <w:numPr>
          <w:ilvl w:val="1"/>
          <w:numId w:val="8"/>
        </w:numPr>
        <w:rPr>
          <w:rFonts w:asciiTheme="majorHAnsi" w:hAnsiTheme="majorHAnsi" w:cstheme="majorHAnsi"/>
        </w:rPr>
      </w:pPr>
      <w:r>
        <w:rPr>
          <w:rFonts w:asciiTheme="majorHAnsi" w:hAnsiTheme="majorHAnsi" w:cstheme="majorHAnsi"/>
        </w:rPr>
        <w:t>Numeric Range (Changed)</w:t>
      </w:r>
    </w:p>
    <w:p w14:paraId="7631BFCE" w14:textId="77777777" w:rsidR="0045471E" w:rsidRDefault="00DC1E57" w:rsidP="0045471E">
      <w:pPr>
        <w:pStyle w:val="ListParagraph"/>
        <w:ind w:left="1080"/>
        <w:rPr>
          <w:rFonts w:asciiTheme="majorHAnsi" w:hAnsiTheme="majorHAnsi" w:cstheme="majorHAnsi"/>
        </w:rPr>
      </w:pPr>
      <w:r>
        <w:rPr>
          <w:rFonts w:asciiTheme="majorHAnsi" w:hAnsiTheme="majorHAnsi" w:cstheme="majorHAnsi"/>
        </w:rPr>
        <w:t>If value of the data element is blank or null, rule result will be as defined by rule parameter “Treat Blank Or Null As”.</w:t>
      </w:r>
    </w:p>
    <w:p w14:paraId="6D983ED0" w14:textId="77777777" w:rsidR="00064CE4" w:rsidRDefault="00064CE4" w:rsidP="00B327BA">
      <w:pPr>
        <w:pStyle w:val="ListParagraph"/>
        <w:numPr>
          <w:ilvl w:val="1"/>
          <w:numId w:val="8"/>
        </w:numPr>
        <w:rPr>
          <w:rFonts w:asciiTheme="majorHAnsi" w:hAnsiTheme="majorHAnsi" w:cstheme="majorHAnsi"/>
        </w:rPr>
      </w:pPr>
      <w:r>
        <w:rPr>
          <w:rFonts w:asciiTheme="majorHAnsi" w:hAnsiTheme="majorHAnsi" w:cstheme="majorHAnsi"/>
        </w:rPr>
        <w:t>JS Expression (New)</w:t>
      </w:r>
    </w:p>
    <w:p w14:paraId="04AEB0DF" w14:textId="77777777" w:rsidR="00064CE4" w:rsidRDefault="008908D2" w:rsidP="0045471E">
      <w:pPr>
        <w:pStyle w:val="ListParagraph"/>
        <w:ind w:left="1080"/>
        <w:rPr>
          <w:rFonts w:asciiTheme="majorHAnsi" w:hAnsiTheme="majorHAnsi" w:cstheme="majorHAnsi"/>
        </w:rPr>
      </w:pPr>
      <w:r>
        <w:rPr>
          <w:rFonts w:asciiTheme="majorHAnsi" w:hAnsiTheme="majorHAnsi" w:cstheme="majorHAnsi"/>
        </w:rPr>
        <w:t xml:space="preserve">Refer the POC analysis for the execution of Expression rules - </w:t>
      </w:r>
      <w:r w:rsidRPr="008908D2">
        <w:rPr>
          <w:rFonts w:asciiTheme="majorHAnsi" w:hAnsiTheme="majorHAnsi" w:cstheme="majorHAnsi"/>
          <w:sz w:val="20"/>
          <w:szCs w:val="20"/>
        </w:rPr>
        <w:t>http://10.2.20.72:8080/desktop/index.html#analysis/55172</w:t>
      </w:r>
    </w:p>
    <w:p w14:paraId="3CC3FF81" w14:textId="77777777" w:rsidR="00D45D15" w:rsidRDefault="00D45D15" w:rsidP="00B327BA">
      <w:pPr>
        <w:pStyle w:val="ListParagraph"/>
        <w:numPr>
          <w:ilvl w:val="1"/>
          <w:numId w:val="8"/>
        </w:numPr>
        <w:rPr>
          <w:rFonts w:asciiTheme="majorHAnsi" w:hAnsiTheme="majorHAnsi" w:cstheme="majorHAnsi"/>
        </w:rPr>
      </w:pPr>
      <w:r>
        <w:rPr>
          <w:rFonts w:asciiTheme="majorHAnsi" w:hAnsiTheme="majorHAnsi" w:cstheme="majorHAnsi"/>
        </w:rPr>
        <w:t>Follow JS user-defined function</w:t>
      </w:r>
    </w:p>
    <w:p w14:paraId="462DBCF2" w14:textId="77777777" w:rsidR="00D45D15" w:rsidRDefault="00D45D15" w:rsidP="00D45D15">
      <w:pPr>
        <w:pStyle w:val="ListParagraph"/>
        <w:ind w:left="1080"/>
        <w:rPr>
          <w:rFonts w:asciiTheme="majorHAnsi" w:hAnsiTheme="majorHAnsi" w:cstheme="majorHAnsi"/>
        </w:rPr>
      </w:pPr>
      <w:r>
        <w:rPr>
          <w:rFonts w:asciiTheme="majorHAnsi" w:hAnsiTheme="majorHAnsi" w:cstheme="majorHAnsi"/>
        </w:rPr>
        <w:lastRenderedPageBreak/>
        <w:t xml:space="preserve">Use function based approach to achieve rule execution in JS and use rule library to keep JS functions. It will increase the code re-usability and keep the code concise. </w:t>
      </w:r>
    </w:p>
    <w:p w14:paraId="63B67BE2" w14:textId="77777777" w:rsidR="00064CE4" w:rsidRDefault="00064CE4" w:rsidP="00B327BA">
      <w:pPr>
        <w:pStyle w:val="ListParagraph"/>
        <w:numPr>
          <w:ilvl w:val="1"/>
          <w:numId w:val="8"/>
        </w:numPr>
        <w:rPr>
          <w:rFonts w:asciiTheme="majorHAnsi" w:hAnsiTheme="majorHAnsi" w:cstheme="majorHAnsi"/>
        </w:rPr>
      </w:pPr>
      <w:r>
        <w:rPr>
          <w:rFonts w:asciiTheme="majorHAnsi" w:hAnsiTheme="majorHAnsi" w:cstheme="majorHAnsi"/>
        </w:rPr>
        <w:t>Exception handling</w:t>
      </w:r>
    </w:p>
    <w:p w14:paraId="6ABB837C" w14:textId="77777777" w:rsidR="00064CE4" w:rsidRDefault="00064CE4" w:rsidP="00D45D15">
      <w:pPr>
        <w:pStyle w:val="ListParagraph"/>
        <w:ind w:left="1080"/>
        <w:rPr>
          <w:rFonts w:asciiTheme="majorHAnsi" w:hAnsiTheme="majorHAnsi" w:cstheme="majorHAnsi"/>
        </w:rPr>
      </w:pPr>
      <w:r>
        <w:rPr>
          <w:rFonts w:asciiTheme="majorHAnsi" w:hAnsiTheme="majorHAnsi" w:cstheme="majorHAnsi"/>
        </w:rPr>
        <w:t>Exception handling is to be done in all the rules so that if any exception occurs in execution of JS mainly due to data type mismatch, we catch the exceptions and gracefully mark the output of the rule as ‘Error’. Analysis should not terminate due to such errors.</w:t>
      </w:r>
    </w:p>
    <w:p w14:paraId="36B02BF3" w14:textId="77777777" w:rsidR="00D45D15" w:rsidRDefault="00D45D15" w:rsidP="00D45D15">
      <w:pPr>
        <w:rPr>
          <w:rFonts w:asciiTheme="majorHAnsi" w:hAnsiTheme="majorHAnsi" w:cstheme="majorHAnsi"/>
          <w:u w:val="single"/>
        </w:rPr>
      </w:pPr>
    </w:p>
    <w:p w14:paraId="1F92E571" w14:textId="59483A18" w:rsidR="00F33902" w:rsidRPr="00F35411" w:rsidRDefault="00A62DBA" w:rsidP="00B327BA">
      <w:pPr>
        <w:pStyle w:val="ListParagraph"/>
        <w:numPr>
          <w:ilvl w:val="0"/>
          <w:numId w:val="8"/>
        </w:numPr>
        <w:rPr>
          <w:rFonts w:asciiTheme="majorHAnsi" w:hAnsiTheme="majorHAnsi" w:cstheme="majorHAnsi"/>
          <w:u w:val="single"/>
        </w:rPr>
      </w:pPr>
      <w:r w:rsidRPr="003732D6">
        <w:rPr>
          <w:rFonts w:asciiTheme="majorHAnsi" w:hAnsiTheme="majorHAnsi" w:cstheme="majorHAnsi"/>
        </w:rPr>
        <w:t xml:space="preserve">Store the </w:t>
      </w:r>
      <w:r w:rsidRPr="00A62DBA">
        <w:rPr>
          <w:rFonts w:asciiTheme="majorHAnsi" w:hAnsiTheme="majorHAnsi" w:cstheme="majorHAnsi"/>
        </w:rPr>
        <w:t>output</w:t>
      </w:r>
      <w:r w:rsidRPr="003732D6">
        <w:rPr>
          <w:rFonts w:asciiTheme="majorHAnsi" w:hAnsiTheme="majorHAnsi" w:cstheme="majorHAnsi"/>
        </w:rPr>
        <w:t xml:space="preserve"> of the rule evaluation result in </w:t>
      </w:r>
      <w:r>
        <w:rPr>
          <w:rFonts w:asciiTheme="majorHAnsi" w:hAnsiTheme="majorHAnsi" w:cstheme="majorHAnsi"/>
        </w:rPr>
        <w:t>IGX_DS_DQ_RESULTS store</w:t>
      </w:r>
      <w:r w:rsidR="008F1663">
        <w:rPr>
          <w:rFonts w:asciiTheme="majorHAnsi" w:hAnsiTheme="majorHAnsi" w:cstheme="majorHAnsi"/>
        </w:rPr>
        <w:t xml:space="preserve">. </w:t>
      </w:r>
      <w:r w:rsidR="00F33902">
        <w:rPr>
          <w:rFonts w:asciiTheme="majorHAnsi" w:hAnsiTheme="majorHAnsi" w:cstheme="majorHAnsi"/>
        </w:rPr>
        <w:t xml:space="preserve"> While storing the result, populate rule result i.e. Pass, Fail, Skip or Error in both Rule_Result and Rule_Result_Transformed fields</w:t>
      </w:r>
    </w:p>
    <w:p w14:paraId="5CE433C1" w14:textId="77777777" w:rsidR="0097185A" w:rsidRPr="00C2324E" w:rsidRDefault="0097185A" w:rsidP="0097185A">
      <w:pPr>
        <w:pStyle w:val="ListParagraph"/>
        <w:numPr>
          <w:ilvl w:val="0"/>
          <w:numId w:val="8"/>
        </w:numPr>
        <w:rPr>
          <w:rFonts w:asciiTheme="majorHAnsi" w:hAnsiTheme="majorHAnsi" w:cstheme="majorHAnsi"/>
          <w:u w:val="single"/>
        </w:rPr>
      </w:pPr>
      <w:r>
        <w:rPr>
          <w:rFonts w:asciiTheme="majorHAnsi" w:hAnsiTheme="majorHAnsi" w:cstheme="majorHAnsi"/>
        </w:rPr>
        <w:t>Store input values in rule_Input_values field of igx_ds_dq_results store</w:t>
      </w:r>
    </w:p>
    <w:p w14:paraId="39A26D06" w14:textId="77777777" w:rsidR="0097185A" w:rsidRPr="00C2324E" w:rsidRDefault="0097185A" w:rsidP="0097185A">
      <w:pPr>
        <w:pStyle w:val="ListParagraph"/>
        <w:numPr>
          <w:ilvl w:val="1"/>
          <w:numId w:val="8"/>
        </w:numPr>
        <w:rPr>
          <w:rFonts w:asciiTheme="majorHAnsi" w:hAnsiTheme="majorHAnsi" w:cstheme="majorHAnsi"/>
          <w:u w:val="single"/>
        </w:rPr>
      </w:pPr>
      <w:r>
        <w:rPr>
          <w:rFonts w:asciiTheme="majorHAnsi" w:hAnsiTheme="majorHAnsi" w:cstheme="majorHAnsi"/>
        </w:rPr>
        <w:t xml:space="preserve">Store one or multiple field values used in rule evaluation in pre-defined format i.e. </w:t>
      </w:r>
      <w:r w:rsidRPr="00CE03F2">
        <w:rPr>
          <w:rFonts w:asciiTheme="majorHAnsi" w:hAnsiTheme="majorHAnsi" w:cstheme="majorHAnsi"/>
        </w:rPr>
        <w:t>&lt;Field1 Name&gt;: &lt;Field1 Value&gt;; &lt;Field</w:t>
      </w:r>
      <w:r>
        <w:rPr>
          <w:rFonts w:asciiTheme="majorHAnsi" w:hAnsiTheme="majorHAnsi" w:cstheme="majorHAnsi"/>
        </w:rPr>
        <w:t>2</w:t>
      </w:r>
      <w:r w:rsidRPr="00CE03F2">
        <w:rPr>
          <w:rFonts w:asciiTheme="majorHAnsi" w:hAnsiTheme="majorHAnsi" w:cstheme="majorHAnsi"/>
        </w:rPr>
        <w:t xml:space="preserve"> Name&gt;: &lt;Field2</w:t>
      </w:r>
      <w:r w:rsidRPr="00C2324E">
        <w:rPr>
          <w:rFonts w:asciiTheme="majorHAnsi" w:hAnsiTheme="majorHAnsi" w:cstheme="majorHAnsi"/>
        </w:rPr>
        <w:t xml:space="preserve"> Value&gt;; &lt;Field</w:t>
      </w:r>
      <w:r w:rsidRPr="00C2324E">
        <w:rPr>
          <w:rFonts w:asciiTheme="majorHAnsi" w:hAnsiTheme="majorHAnsi" w:cstheme="majorHAnsi"/>
          <w:i/>
        </w:rPr>
        <w:t>n</w:t>
      </w:r>
      <w:r w:rsidRPr="00C2324E">
        <w:rPr>
          <w:rFonts w:asciiTheme="majorHAnsi" w:hAnsiTheme="majorHAnsi" w:cstheme="majorHAnsi"/>
        </w:rPr>
        <w:t xml:space="preserve"> Name&gt;: &lt;Field</w:t>
      </w:r>
      <w:r w:rsidRPr="00C2324E">
        <w:rPr>
          <w:rFonts w:asciiTheme="majorHAnsi" w:hAnsiTheme="majorHAnsi" w:cstheme="majorHAnsi"/>
          <w:i/>
        </w:rPr>
        <w:t>n</w:t>
      </w:r>
      <w:r w:rsidRPr="00C2324E">
        <w:rPr>
          <w:rFonts w:asciiTheme="majorHAnsi" w:hAnsiTheme="majorHAnsi" w:cstheme="majorHAnsi"/>
        </w:rPr>
        <w:t xml:space="preserve"> Value&gt;</w:t>
      </w:r>
    </w:p>
    <w:p w14:paraId="273D46F6" w14:textId="77777777" w:rsidR="0097185A" w:rsidRPr="00C2324E" w:rsidRDefault="0097185A" w:rsidP="0097185A">
      <w:pPr>
        <w:pStyle w:val="ListParagraph"/>
        <w:numPr>
          <w:ilvl w:val="1"/>
          <w:numId w:val="8"/>
        </w:numPr>
        <w:rPr>
          <w:rFonts w:asciiTheme="majorHAnsi" w:hAnsiTheme="majorHAnsi" w:cstheme="majorHAnsi"/>
          <w:u w:val="single"/>
        </w:rPr>
      </w:pPr>
      <w:r>
        <w:rPr>
          <w:rFonts w:asciiTheme="majorHAnsi" w:hAnsiTheme="majorHAnsi" w:cstheme="majorHAnsi"/>
        </w:rPr>
        <w:t>These field values are to be populated for all records irrespective of the rule evaluation result</w:t>
      </w:r>
    </w:p>
    <w:p w14:paraId="42E999C3" w14:textId="2D339022" w:rsidR="0097185A" w:rsidRPr="00F35411" w:rsidRDefault="0097185A" w:rsidP="00F35411">
      <w:pPr>
        <w:pStyle w:val="ListParagraph"/>
        <w:numPr>
          <w:ilvl w:val="1"/>
          <w:numId w:val="8"/>
        </w:numPr>
        <w:rPr>
          <w:rFonts w:asciiTheme="majorHAnsi" w:hAnsiTheme="majorHAnsi" w:cstheme="majorHAnsi"/>
          <w:u w:val="single"/>
        </w:rPr>
      </w:pPr>
      <w:r>
        <w:rPr>
          <w:rFonts w:asciiTheme="majorHAnsi" w:hAnsiTheme="majorHAnsi" w:cstheme="majorHAnsi"/>
        </w:rPr>
        <w:t>JS rules may use one or more fields. Consistency check and Attribute Comparison rules uses two fields for rule evaluation. Rest of the rules use only one field for rule evaluation. Accordingly, above mentioned string to be prepared</w:t>
      </w:r>
    </w:p>
    <w:p w14:paraId="6178E38F" w14:textId="77777777" w:rsidR="00A62DBA" w:rsidRDefault="00A62DBA" w:rsidP="003732D6">
      <w:pPr>
        <w:pStyle w:val="ListParagraph"/>
        <w:ind w:left="360"/>
        <w:rPr>
          <w:rFonts w:asciiTheme="majorHAnsi" w:hAnsiTheme="majorHAnsi" w:cstheme="majorHAnsi"/>
          <w:u w:val="single"/>
        </w:rPr>
      </w:pPr>
    </w:p>
    <w:tbl>
      <w:tblPr>
        <w:tblStyle w:val="TableGrid"/>
        <w:tblW w:w="0" w:type="auto"/>
        <w:tblLook w:val="04A0" w:firstRow="1" w:lastRow="0" w:firstColumn="1" w:lastColumn="0" w:noHBand="0" w:noVBand="1"/>
      </w:tblPr>
      <w:tblGrid>
        <w:gridCol w:w="8440"/>
      </w:tblGrid>
      <w:tr w:rsidR="00D45D15" w14:paraId="3C4551B0" w14:textId="77777777" w:rsidTr="00D45D15">
        <w:tc>
          <w:tcPr>
            <w:tcW w:w="8440" w:type="dxa"/>
          </w:tcPr>
          <w:p w14:paraId="75BED809" w14:textId="77777777" w:rsidR="00D45D15" w:rsidRDefault="00D45D15" w:rsidP="00D45D15">
            <w:pPr>
              <w:rPr>
                <w:rFonts w:asciiTheme="majorHAnsi" w:hAnsiTheme="majorHAnsi" w:cstheme="majorHAnsi"/>
              </w:rPr>
            </w:pPr>
            <w:r w:rsidRPr="00923F48">
              <w:rPr>
                <w:rFonts w:asciiTheme="majorHAnsi" w:hAnsiTheme="majorHAnsi" w:cstheme="majorHAnsi"/>
                <w:b/>
              </w:rPr>
              <w:t>Note:</w:t>
            </w:r>
            <w:r w:rsidR="00F658D0">
              <w:rPr>
                <w:rFonts w:asciiTheme="majorHAnsi" w:hAnsiTheme="majorHAnsi" w:cstheme="majorHAnsi"/>
              </w:rPr>
              <w:t xml:space="preserve"> Following type of rule scenario considered but currently not</w:t>
            </w:r>
            <w:r>
              <w:rPr>
                <w:rFonts w:asciiTheme="majorHAnsi" w:hAnsiTheme="majorHAnsi" w:cstheme="majorHAnsi"/>
              </w:rPr>
              <w:t xml:space="preserve"> supported</w:t>
            </w:r>
            <w:r w:rsidR="00F658D0">
              <w:rPr>
                <w:rFonts w:asciiTheme="majorHAnsi" w:hAnsiTheme="majorHAnsi" w:cstheme="majorHAnsi"/>
              </w:rPr>
              <w:t xml:space="preserve"> by current design</w:t>
            </w:r>
          </w:p>
          <w:p w14:paraId="3572D179" w14:textId="77777777" w:rsidR="00D45D15" w:rsidRDefault="00D45D15" w:rsidP="00B327BA">
            <w:pPr>
              <w:pStyle w:val="ListParagraph"/>
              <w:numPr>
                <w:ilvl w:val="0"/>
                <w:numId w:val="9"/>
              </w:numPr>
              <w:rPr>
                <w:rFonts w:asciiTheme="majorHAnsi" w:hAnsiTheme="majorHAnsi" w:cstheme="majorHAnsi"/>
              </w:rPr>
            </w:pPr>
            <w:r>
              <w:rPr>
                <w:rFonts w:asciiTheme="majorHAnsi" w:hAnsiTheme="majorHAnsi" w:cstheme="majorHAnsi"/>
              </w:rPr>
              <w:t>Expression based rules</w:t>
            </w:r>
            <w:r w:rsidR="00D813A6">
              <w:rPr>
                <w:rFonts w:asciiTheme="majorHAnsi" w:hAnsiTheme="majorHAnsi" w:cstheme="majorHAnsi"/>
              </w:rPr>
              <w:t xml:space="preserve"> supported in rule library e.g. rule to validate sales commission </w:t>
            </w:r>
            <w:r w:rsidR="00505339">
              <w:rPr>
                <w:rFonts w:asciiTheme="majorHAnsi" w:hAnsiTheme="majorHAnsi" w:cstheme="majorHAnsi"/>
              </w:rPr>
              <w:t xml:space="preserve"> should be 10% of salary, rule library in DQ+ allows to write expression like “</w:t>
            </w:r>
            <w:r w:rsidR="00D813A6">
              <w:rPr>
                <w:rFonts w:asciiTheme="majorHAnsi" w:hAnsiTheme="majorHAnsi" w:cstheme="majorHAnsi"/>
              </w:rPr>
              <w:t>commission = (salary*10)/100</w:t>
            </w:r>
            <w:r w:rsidR="00505339">
              <w:rPr>
                <w:rFonts w:asciiTheme="majorHAnsi" w:hAnsiTheme="majorHAnsi" w:cstheme="majorHAnsi"/>
              </w:rPr>
              <w:t>”</w:t>
            </w:r>
            <w:r w:rsidR="00A51B99">
              <w:rPr>
                <w:rFonts w:asciiTheme="majorHAnsi" w:hAnsiTheme="majorHAnsi" w:cstheme="majorHAnsi"/>
              </w:rPr>
              <w:t xml:space="preserve"> – </w:t>
            </w:r>
            <w:r w:rsidR="00A51B99" w:rsidRPr="00A62DBA">
              <w:rPr>
                <w:rFonts w:asciiTheme="majorHAnsi" w:hAnsiTheme="majorHAnsi" w:cstheme="majorHAnsi"/>
                <w:b/>
              </w:rPr>
              <w:t xml:space="preserve">Now supported </w:t>
            </w:r>
            <w:r w:rsidR="00A62DBA" w:rsidRPr="00A62DBA">
              <w:rPr>
                <w:rFonts w:asciiTheme="majorHAnsi" w:hAnsiTheme="majorHAnsi" w:cstheme="majorHAnsi"/>
                <w:b/>
              </w:rPr>
              <w:t>through JS Expression Rule type</w:t>
            </w:r>
          </w:p>
          <w:p w14:paraId="10DAE0B5" w14:textId="77777777" w:rsidR="00D45D15" w:rsidRDefault="00F658D0" w:rsidP="00B327BA">
            <w:pPr>
              <w:pStyle w:val="ListParagraph"/>
              <w:numPr>
                <w:ilvl w:val="0"/>
                <w:numId w:val="9"/>
              </w:numPr>
              <w:rPr>
                <w:rFonts w:asciiTheme="majorHAnsi" w:hAnsiTheme="majorHAnsi" w:cstheme="majorHAnsi"/>
              </w:rPr>
            </w:pPr>
            <w:r>
              <w:rPr>
                <w:rFonts w:asciiTheme="majorHAnsi" w:hAnsiTheme="majorHAnsi" w:cstheme="majorHAnsi"/>
              </w:rPr>
              <w:t>Composite rules e.g. if data has multi line/field home address and office address. If requirement is to consider an address passed only if all lines/fields of an address are passed and address information is considered passed if atleast one of the address is passed.</w:t>
            </w:r>
            <w:r w:rsidR="00505339">
              <w:rPr>
                <w:rFonts w:asciiTheme="majorHAnsi" w:hAnsiTheme="majorHAnsi" w:cstheme="majorHAnsi"/>
              </w:rPr>
              <w:t xml:space="preserve"> </w:t>
            </w:r>
            <w:r w:rsidR="00A51B99">
              <w:rPr>
                <w:rFonts w:asciiTheme="majorHAnsi" w:hAnsiTheme="majorHAnsi" w:cstheme="majorHAnsi"/>
              </w:rPr>
              <w:t xml:space="preserve">– </w:t>
            </w:r>
            <w:r w:rsidR="00A51B99" w:rsidRPr="00A62DBA">
              <w:rPr>
                <w:rFonts w:asciiTheme="majorHAnsi" w:hAnsiTheme="majorHAnsi" w:cstheme="majorHAnsi"/>
                <w:b/>
              </w:rPr>
              <w:t>Now supported</w:t>
            </w:r>
          </w:p>
          <w:p w14:paraId="37EB39C0" w14:textId="77777777" w:rsidR="00064CE4" w:rsidRDefault="00064CE4" w:rsidP="00B327BA">
            <w:pPr>
              <w:pStyle w:val="ListParagraph"/>
              <w:numPr>
                <w:ilvl w:val="0"/>
                <w:numId w:val="9"/>
              </w:numPr>
              <w:rPr>
                <w:rFonts w:asciiTheme="majorHAnsi" w:hAnsiTheme="majorHAnsi" w:cstheme="majorHAnsi"/>
              </w:rPr>
            </w:pPr>
            <w:r>
              <w:rPr>
                <w:rFonts w:asciiTheme="majorHAnsi" w:hAnsiTheme="majorHAnsi" w:cstheme="majorHAnsi"/>
              </w:rPr>
              <w:t xml:space="preserve">Reference </w:t>
            </w:r>
            <w:r w:rsidR="005349F6">
              <w:rPr>
                <w:rFonts w:asciiTheme="majorHAnsi" w:hAnsiTheme="majorHAnsi" w:cstheme="majorHAnsi"/>
              </w:rPr>
              <w:t>Lookup from source external to Govern</w:t>
            </w:r>
          </w:p>
          <w:p w14:paraId="561344DA" w14:textId="77777777" w:rsidR="00A62DBA" w:rsidRPr="00F658D0" w:rsidRDefault="00A62DBA" w:rsidP="00B327BA">
            <w:pPr>
              <w:pStyle w:val="ListParagraph"/>
              <w:numPr>
                <w:ilvl w:val="0"/>
                <w:numId w:val="9"/>
              </w:numPr>
              <w:rPr>
                <w:rFonts w:asciiTheme="majorHAnsi" w:hAnsiTheme="majorHAnsi" w:cstheme="majorHAnsi"/>
              </w:rPr>
            </w:pPr>
            <w:r>
              <w:rPr>
                <w:rFonts w:asciiTheme="majorHAnsi" w:hAnsiTheme="majorHAnsi" w:cstheme="majorHAnsi"/>
              </w:rPr>
              <w:t>Composite field lookup rule e.g. checking if City and Zip code combination valid by looking up in Govern reference list (To be explored)</w:t>
            </w:r>
          </w:p>
        </w:tc>
      </w:tr>
    </w:tbl>
    <w:p w14:paraId="4A5B9565" w14:textId="7553DEA7" w:rsidR="0097185A" w:rsidRDefault="0097185A" w:rsidP="00D45D15">
      <w:pPr>
        <w:rPr>
          <w:rFonts w:asciiTheme="majorHAnsi" w:hAnsiTheme="majorHAnsi" w:cstheme="majorHAnsi"/>
          <w:u w:val="single"/>
        </w:rPr>
      </w:pPr>
    </w:p>
    <w:p w14:paraId="2D91974B" w14:textId="77777777" w:rsidR="0097185A" w:rsidRDefault="0097185A">
      <w:pPr>
        <w:rPr>
          <w:rFonts w:asciiTheme="majorHAnsi" w:hAnsiTheme="majorHAnsi" w:cstheme="majorHAnsi"/>
          <w:u w:val="single"/>
        </w:rPr>
      </w:pPr>
      <w:r>
        <w:rPr>
          <w:rFonts w:asciiTheme="majorHAnsi" w:hAnsiTheme="majorHAnsi" w:cstheme="majorHAnsi"/>
          <w:u w:val="single"/>
        </w:rPr>
        <w:br w:type="page"/>
      </w:r>
    </w:p>
    <w:p w14:paraId="1D7D91EC" w14:textId="77777777" w:rsidR="00D45D15" w:rsidRDefault="00D45D15" w:rsidP="00D45D15">
      <w:pPr>
        <w:rPr>
          <w:rFonts w:asciiTheme="majorHAnsi" w:hAnsiTheme="majorHAnsi" w:cstheme="majorHAnsi"/>
          <w:u w:val="single"/>
        </w:rPr>
      </w:pPr>
    </w:p>
    <w:p w14:paraId="367F0FF8" w14:textId="77777777" w:rsidR="002130E4" w:rsidRPr="00564C41" w:rsidRDefault="002130E4" w:rsidP="00B327BA">
      <w:pPr>
        <w:pStyle w:val="Heading3"/>
        <w:numPr>
          <w:ilvl w:val="2"/>
          <w:numId w:val="36"/>
        </w:numPr>
        <w:rPr>
          <w:b/>
        </w:rPr>
      </w:pPr>
      <w:bookmarkStart w:id="482" w:name="_Toc23404862"/>
      <w:r>
        <w:rPr>
          <w:b/>
        </w:rPr>
        <w:t>IGX_</w:t>
      </w:r>
      <w:r w:rsidRPr="00564C41">
        <w:rPr>
          <w:b/>
        </w:rPr>
        <w:t>PRC_</w:t>
      </w:r>
      <w:r>
        <w:rPr>
          <w:b/>
        </w:rPr>
        <w:t>Build_Hierarchy</w:t>
      </w:r>
      <w:bookmarkEnd w:id="482"/>
    </w:p>
    <w:p w14:paraId="4394737C" w14:textId="77777777" w:rsidR="002130E4" w:rsidRDefault="002130E4" w:rsidP="002130E4">
      <w:pPr>
        <w:rPr>
          <w:rFonts w:asciiTheme="majorHAnsi" w:hAnsiTheme="majorHAnsi" w:cstheme="majorHAnsi"/>
        </w:rPr>
      </w:pPr>
    </w:p>
    <w:p w14:paraId="311F4672" w14:textId="3BB729A8" w:rsidR="002130E4" w:rsidRDefault="002130E4" w:rsidP="002130E4">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fetches related assets from Data Govern, builds hierarchy and insert the records in </w:t>
      </w:r>
      <w:r w:rsidRPr="00DF5776">
        <w:rPr>
          <w:rFonts w:ascii="Verdana" w:hAnsi="Verdana" w:cs="Arial"/>
          <w:color w:val="000000"/>
          <w:sz w:val="18"/>
          <w:szCs w:val="18"/>
        </w:rPr>
        <w:t>IGX_DS</w:t>
      </w:r>
      <w:r w:rsidRPr="001C2627">
        <w:rPr>
          <w:rFonts w:ascii="Verdana" w:hAnsi="Verdana" w:cs="Arial"/>
          <w:color w:val="000000"/>
          <w:sz w:val="18"/>
          <w:szCs w:val="18"/>
        </w:rPr>
        <w:t>_</w:t>
      </w:r>
      <w:r>
        <w:rPr>
          <w:rFonts w:ascii="Verdana" w:hAnsi="Verdana" w:cs="Arial"/>
          <w:color w:val="000000"/>
          <w:sz w:val="18"/>
          <w:szCs w:val="18"/>
        </w:rPr>
        <w:t>DG_HIERARC</w:t>
      </w:r>
      <w:r w:rsidR="003732D6">
        <w:rPr>
          <w:rFonts w:ascii="Verdana" w:hAnsi="Verdana" w:cs="Arial"/>
          <w:color w:val="000000"/>
          <w:sz w:val="18"/>
          <w:szCs w:val="18"/>
        </w:rPr>
        <w:t>H</w:t>
      </w:r>
      <w:r>
        <w:rPr>
          <w:rFonts w:ascii="Verdana" w:hAnsi="Verdana" w:cs="Arial"/>
          <w:color w:val="000000"/>
          <w:sz w:val="18"/>
          <w:szCs w:val="18"/>
        </w:rPr>
        <w:t>Y</w:t>
      </w:r>
      <w:r>
        <w:rPr>
          <w:rFonts w:asciiTheme="majorHAnsi" w:hAnsiTheme="majorHAnsi" w:cstheme="majorHAnsi"/>
        </w:rPr>
        <w:t>.</w:t>
      </w:r>
      <w:r w:rsidR="00643EB6">
        <w:rPr>
          <w:rFonts w:asciiTheme="majorHAnsi" w:hAnsiTheme="majorHAnsi" w:cstheme="majorHAnsi"/>
        </w:rPr>
        <w:t xml:space="preserve"> Whenever this is called need to refresh </w:t>
      </w:r>
      <w:r w:rsidR="00643EB6" w:rsidRPr="00BA13AA">
        <w:rPr>
          <w:rFonts w:ascii="Verdana" w:hAnsi="Verdana" w:cs="Arial"/>
          <w:color w:val="000000"/>
          <w:sz w:val="18"/>
          <w:szCs w:val="18"/>
        </w:rPr>
        <w:t>IGX_DS_DG_</w:t>
      </w:r>
      <w:r w:rsidR="00643EB6">
        <w:rPr>
          <w:rFonts w:ascii="Verdana" w:hAnsi="Verdana" w:cs="Arial"/>
          <w:color w:val="000000"/>
          <w:sz w:val="18"/>
          <w:szCs w:val="18"/>
        </w:rPr>
        <w:t>HIERARC</w:t>
      </w:r>
      <w:r w:rsidR="003732D6">
        <w:rPr>
          <w:rFonts w:ascii="Verdana" w:hAnsi="Verdana" w:cs="Arial"/>
          <w:color w:val="000000"/>
          <w:sz w:val="18"/>
          <w:szCs w:val="18"/>
        </w:rPr>
        <w:t>H</w:t>
      </w:r>
      <w:r w:rsidR="00643EB6">
        <w:rPr>
          <w:rFonts w:ascii="Verdana" w:hAnsi="Verdana" w:cs="Arial"/>
          <w:color w:val="000000"/>
          <w:sz w:val="18"/>
          <w:szCs w:val="18"/>
        </w:rPr>
        <w:t xml:space="preserve">Y </w:t>
      </w:r>
      <w:r w:rsidR="00643EB6">
        <w:rPr>
          <w:rFonts w:asciiTheme="majorHAnsi" w:hAnsiTheme="majorHAnsi" w:cstheme="majorHAnsi"/>
        </w:rPr>
        <w:t xml:space="preserve">completely i.e. first Truncate </w:t>
      </w:r>
      <w:r w:rsidR="00643EB6" w:rsidRPr="00BA13AA">
        <w:rPr>
          <w:rFonts w:ascii="Verdana" w:hAnsi="Verdana" w:cs="Arial"/>
          <w:color w:val="000000"/>
          <w:sz w:val="18"/>
          <w:szCs w:val="18"/>
        </w:rPr>
        <w:t>IGX_DS_DG_</w:t>
      </w:r>
      <w:r w:rsidR="00643EB6">
        <w:rPr>
          <w:rFonts w:ascii="Verdana" w:hAnsi="Verdana" w:cs="Arial"/>
          <w:color w:val="000000"/>
          <w:sz w:val="18"/>
          <w:szCs w:val="18"/>
        </w:rPr>
        <w:t>HIERARC</w:t>
      </w:r>
      <w:r w:rsidR="003732D6">
        <w:rPr>
          <w:rFonts w:ascii="Verdana" w:hAnsi="Verdana" w:cs="Arial"/>
          <w:color w:val="000000"/>
          <w:sz w:val="18"/>
          <w:szCs w:val="18"/>
        </w:rPr>
        <w:t>H</w:t>
      </w:r>
      <w:r w:rsidR="00643EB6">
        <w:rPr>
          <w:rFonts w:ascii="Verdana" w:hAnsi="Verdana" w:cs="Arial"/>
          <w:color w:val="000000"/>
          <w:sz w:val="18"/>
          <w:szCs w:val="18"/>
        </w:rPr>
        <w:t>Y</w:t>
      </w:r>
      <w:r w:rsidR="00FD734B">
        <w:rPr>
          <w:rFonts w:ascii="Verdana" w:hAnsi="Verdana" w:cs="Arial"/>
          <w:color w:val="000000"/>
          <w:sz w:val="18"/>
          <w:szCs w:val="18"/>
        </w:rPr>
        <w:t xml:space="preserve"> </w:t>
      </w:r>
      <w:r w:rsidR="00FD734B" w:rsidRPr="00FD734B">
        <w:rPr>
          <w:rFonts w:asciiTheme="majorHAnsi" w:hAnsiTheme="majorHAnsi" w:cstheme="majorHAnsi"/>
        </w:rPr>
        <w:t>from PM</w:t>
      </w:r>
      <w:r w:rsidR="00643EB6">
        <w:rPr>
          <w:rFonts w:asciiTheme="majorHAnsi" w:hAnsiTheme="majorHAnsi" w:cstheme="majorHAnsi"/>
        </w:rPr>
        <w:t xml:space="preserve"> and then call this analysis.</w:t>
      </w:r>
    </w:p>
    <w:p w14:paraId="17DE5A8F" w14:textId="77777777" w:rsidR="002130E4" w:rsidRPr="009C79BE" w:rsidRDefault="002130E4" w:rsidP="002130E4">
      <w:pPr>
        <w:rPr>
          <w:rFonts w:asciiTheme="majorHAnsi" w:hAnsiTheme="majorHAnsi" w:cstheme="majorHAnsi"/>
        </w:rPr>
      </w:pPr>
    </w:p>
    <w:p w14:paraId="4844DCF1" w14:textId="77777777" w:rsidR="002130E4" w:rsidRDefault="002130E4" w:rsidP="002130E4">
      <w:pPr>
        <w:rPr>
          <w:rFonts w:asciiTheme="majorHAnsi" w:hAnsiTheme="majorHAnsi" w:cstheme="majorHAnsi"/>
          <w:u w:val="single"/>
        </w:rPr>
      </w:pPr>
      <w:r w:rsidRPr="009C79BE">
        <w:rPr>
          <w:rFonts w:asciiTheme="majorHAnsi" w:hAnsiTheme="majorHAnsi" w:cstheme="majorHAnsi"/>
          <w:u w:val="single"/>
        </w:rPr>
        <w:t>Implementation Logic</w:t>
      </w:r>
    </w:p>
    <w:p w14:paraId="14DCDDD9" w14:textId="77777777" w:rsidR="002130E4" w:rsidRPr="00B73866" w:rsidRDefault="002130E4" w:rsidP="002130E4">
      <w:pPr>
        <w:pStyle w:val="ListParagraph"/>
        <w:spacing w:before="60" w:after="60"/>
        <w:ind w:left="360"/>
        <w:jc w:val="both"/>
        <w:rPr>
          <w:rFonts w:cstheme="minorHAnsi"/>
          <w:szCs w:val="20"/>
        </w:rPr>
      </w:pPr>
    </w:p>
    <w:p w14:paraId="78378E91" w14:textId="77777777" w:rsidR="002130E4" w:rsidRDefault="002130E4" w:rsidP="00B327BA">
      <w:pPr>
        <w:pStyle w:val="ListParagraph"/>
        <w:numPr>
          <w:ilvl w:val="0"/>
          <w:numId w:val="15"/>
        </w:numPr>
        <w:spacing w:before="60" w:after="60"/>
        <w:jc w:val="both"/>
        <w:rPr>
          <w:rFonts w:cstheme="minorHAnsi"/>
          <w:szCs w:val="20"/>
        </w:rPr>
      </w:pPr>
      <w:r w:rsidRPr="004B24E9">
        <w:rPr>
          <w:rFonts w:cstheme="minorHAnsi"/>
          <w:i/>
          <w:szCs w:val="20"/>
        </w:rPr>
        <w:t xml:space="preserve">Fetch the records: </w:t>
      </w:r>
      <w:r>
        <w:rPr>
          <w:rFonts w:cstheme="minorHAnsi"/>
          <w:szCs w:val="20"/>
        </w:rPr>
        <w:t xml:space="preserve">Fetch all the </w:t>
      </w:r>
      <w:r>
        <w:rPr>
          <w:rFonts w:asciiTheme="majorHAnsi" w:hAnsiTheme="majorHAnsi" w:cstheme="majorHAnsi"/>
        </w:rPr>
        <w:t xml:space="preserve">assets </w:t>
      </w:r>
      <w:r w:rsidR="006605DA">
        <w:rPr>
          <w:rFonts w:asciiTheme="majorHAnsi" w:hAnsiTheme="majorHAnsi" w:cstheme="majorHAnsi"/>
        </w:rPr>
        <w:t>hierarchy</w:t>
      </w:r>
      <w:r>
        <w:rPr>
          <w:rFonts w:asciiTheme="majorHAnsi" w:hAnsiTheme="majorHAnsi" w:cstheme="majorHAnsi"/>
        </w:rPr>
        <w:t xml:space="preserve"> using REST API</w:t>
      </w:r>
      <w:r>
        <w:rPr>
          <w:rFonts w:cstheme="minorHAnsi"/>
          <w:szCs w:val="20"/>
        </w:rPr>
        <w:t xml:space="preserve">. </w:t>
      </w:r>
    </w:p>
    <w:p w14:paraId="06654E7C" w14:textId="03DB8A32" w:rsidR="002130E4" w:rsidRDefault="002130E4" w:rsidP="00B327BA">
      <w:pPr>
        <w:pStyle w:val="ListParagraph"/>
        <w:numPr>
          <w:ilvl w:val="1"/>
          <w:numId w:val="15"/>
        </w:numPr>
        <w:contextualSpacing w:val="0"/>
        <w:rPr>
          <w:lang w:val="en-US"/>
        </w:rPr>
      </w:pPr>
      <w:r>
        <w:t xml:space="preserve">Get all the response of API “/api/v2/assets/types” </w:t>
      </w:r>
      <w:r w:rsidR="004F78CA">
        <w:t xml:space="preserve"> assets.</w:t>
      </w:r>
    </w:p>
    <w:p w14:paraId="77809D9F" w14:textId="3F978A34" w:rsidR="006605DA" w:rsidRDefault="006605DA" w:rsidP="00B327BA">
      <w:pPr>
        <w:pStyle w:val="ListParagraph"/>
        <w:numPr>
          <w:ilvl w:val="1"/>
          <w:numId w:val="15"/>
        </w:numPr>
        <w:spacing w:before="60" w:after="60"/>
        <w:jc w:val="both"/>
        <w:rPr>
          <w:rFonts w:cstheme="minorHAnsi"/>
          <w:szCs w:val="20"/>
        </w:rPr>
      </w:pPr>
      <w:r>
        <w:rPr>
          <w:rFonts w:cstheme="minorHAnsi"/>
          <w:szCs w:val="20"/>
        </w:rPr>
        <w:t>Get All Asset Types</w:t>
      </w:r>
      <w:r w:rsidR="003732D6">
        <w:rPr>
          <w:rFonts w:cstheme="minorHAnsi"/>
          <w:szCs w:val="20"/>
        </w:rPr>
        <w:t xml:space="preserve"> and their Class</w:t>
      </w:r>
    </w:p>
    <w:p w14:paraId="15D544C5" w14:textId="0F1AD37F" w:rsidR="004F78CA" w:rsidRDefault="004F78CA" w:rsidP="00B327BA">
      <w:pPr>
        <w:pStyle w:val="ListParagraph"/>
        <w:numPr>
          <w:ilvl w:val="1"/>
          <w:numId w:val="15"/>
        </w:numPr>
        <w:spacing w:before="60" w:after="60"/>
        <w:jc w:val="both"/>
        <w:rPr>
          <w:ins w:id="483" w:author="Naveen Seth" w:date="2019-12-10T15:26:00Z"/>
          <w:rFonts w:cstheme="minorHAnsi"/>
          <w:szCs w:val="20"/>
        </w:rPr>
      </w:pPr>
      <w:r>
        <w:rPr>
          <w:rFonts w:cstheme="minorHAnsi"/>
          <w:szCs w:val="20"/>
        </w:rPr>
        <w:t>Filter out the records with Class Name as “User” , “Group” &amp; “Refernces”.</w:t>
      </w:r>
    </w:p>
    <w:p w14:paraId="397A9BAC" w14:textId="2B28CFC4" w:rsidR="00F459F1" w:rsidRDefault="00F459F1" w:rsidP="00F459F1">
      <w:pPr>
        <w:pStyle w:val="ListParagraph"/>
        <w:numPr>
          <w:ilvl w:val="1"/>
          <w:numId w:val="15"/>
        </w:numPr>
        <w:spacing w:before="60" w:after="60"/>
        <w:jc w:val="both"/>
        <w:rPr>
          <w:rFonts w:cstheme="minorHAnsi"/>
          <w:szCs w:val="20"/>
        </w:rPr>
      </w:pPr>
      <w:ins w:id="484" w:author="Naveen Seth" w:date="2019-12-10T15:26:00Z">
        <w:r>
          <w:rPr>
            <w:rFonts w:cstheme="minorHAnsi"/>
            <w:szCs w:val="20"/>
          </w:rPr>
          <w:t xml:space="preserve">Get Name , Object Asset UID and Class Name of Objects by calling API </w:t>
        </w:r>
      </w:ins>
      <w:ins w:id="485" w:author="Naveen Seth" w:date="2019-12-10T15:27:00Z">
        <w:r w:rsidRPr="00F459F1">
          <w:rPr>
            <w:rFonts w:cstheme="minorHAnsi"/>
            <w:szCs w:val="20"/>
          </w:rPr>
          <w:t>${governURL}/api/v2/assets/${GLOSSARY_UID}?_pageSize=250&amp;_pageNum=${PageNo}</w:t>
        </w:r>
      </w:ins>
    </w:p>
    <w:p w14:paraId="1C2BCDE8" w14:textId="77777777" w:rsidR="00A144EA" w:rsidRDefault="004A6FB3" w:rsidP="00B327BA">
      <w:pPr>
        <w:pStyle w:val="ListParagraph"/>
        <w:numPr>
          <w:ilvl w:val="1"/>
          <w:numId w:val="15"/>
        </w:numPr>
        <w:contextualSpacing w:val="0"/>
      </w:pPr>
      <w:r w:rsidRPr="004A6FB3">
        <w:rPr>
          <w:rFonts w:cstheme="minorHAnsi"/>
          <w:szCs w:val="20"/>
        </w:rPr>
        <w:t>Fetch data from IGX_DB_DG_SCORING_CONFIG</w:t>
      </w:r>
      <w:r>
        <w:rPr>
          <w:rFonts w:cstheme="minorHAnsi"/>
          <w:szCs w:val="20"/>
        </w:rPr>
        <w:t xml:space="preserve"> and filter on </w:t>
      </w:r>
      <w:r w:rsidR="00AB0A23">
        <w:rPr>
          <w:rFonts w:cstheme="minorHAnsi"/>
          <w:szCs w:val="20"/>
        </w:rPr>
        <w:t xml:space="preserve">RE, </w:t>
      </w:r>
      <w:r w:rsidRPr="004A6FB3">
        <w:rPr>
          <w:rFonts w:cstheme="minorHAnsi"/>
          <w:szCs w:val="20"/>
        </w:rPr>
        <w:t>PR and PE prefix</w:t>
      </w:r>
      <w:r>
        <w:rPr>
          <w:rFonts w:cstheme="minorHAnsi"/>
          <w:szCs w:val="20"/>
        </w:rPr>
        <w:t xml:space="preserve">. </w:t>
      </w:r>
      <w:r w:rsidR="002F556F" w:rsidRPr="004A6FB3">
        <w:rPr>
          <w:rFonts w:cstheme="minorHAnsi"/>
          <w:szCs w:val="20"/>
        </w:rPr>
        <w:t xml:space="preserve">Maintain </w:t>
      </w:r>
      <w:r w:rsidR="00AB0A23">
        <w:rPr>
          <w:rFonts w:cstheme="minorHAnsi"/>
          <w:szCs w:val="20"/>
        </w:rPr>
        <w:t>three</w:t>
      </w:r>
      <w:r w:rsidR="00AB0A23" w:rsidRPr="004A6FB3">
        <w:rPr>
          <w:rFonts w:cstheme="minorHAnsi"/>
          <w:szCs w:val="20"/>
        </w:rPr>
        <w:t xml:space="preserve"> </w:t>
      </w:r>
      <w:r w:rsidR="002F556F" w:rsidRPr="004A6FB3">
        <w:rPr>
          <w:rFonts w:cstheme="minorHAnsi"/>
          <w:szCs w:val="20"/>
        </w:rPr>
        <w:t xml:space="preserve">lists based on </w:t>
      </w:r>
      <w:r w:rsidR="00AB0A23">
        <w:rPr>
          <w:rFonts w:cstheme="minorHAnsi"/>
          <w:szCs w:val="20"/>
        </w:rPr>
        <w:t xml:space="preserve">RE, </w:t>
      </w:r>
      <w:r w:rsidR="002F556F" w:rsidRPr="004A6FB3">
        <w:rPr>
          <w:rFonts w:cstheme="minorHAnsi"/>
          <w:szCs w:val="20"/>
        </w:rPr>
        <w:t>PR and PE prefix separately.</w:t>
      </w:r>
    </w:p>
    <w:p w14:paraId="5786FB8C" w14:textId="77777777" w:rsidR="002130E4" w:rsidRDefault="002130E4" w:rsidP="00B327BA">
      <w:pPr>
        <w:pStyle w:val="ListParagraph"/>
        <w:numPr>
          <w:ilvl w:val="1"/>
          <w:numId w:val="15"/>
        </w:numPr>
        <w:contextualSpacing w:val="0"/>
      </w:pPr>
      <w:r>
        <w:t>Get all the predicates using /api/v2/relationships/predicates.</w:t>
      </w:r>
      <w:r w:rsidR="00BA13AA">
        <w:t xml:space="preserve"> Filter the output list based on </w:t>
      </w:r>
      <w:r w:rsidR="0045669E">
        <w:rPr>
          <w:color w:val="1F497D"/>
        </w:rPr>
        <w:t xml:space="preserve">PR_HIERARCHY_PARTICIPANT_PREDICATES </w:t>
      </w:r>
      <w:r w:rsidR="00BA13AA">
        <w:t>list.</w:t>
      </w:r>
      <w:r w:rsidR="00C14529">
        <w:t xml:space="preserve"> Remember it is a comma separated list.</w:t>
      </w:r>
      <w:r w:rsidR="00A45177">
        <w:t xml:space="preserve"> Also fetch the predicate uid for </w:t>
      </w:r>
      <w:r w:rsidR="00A45177">
        <w:rPr>
          <w:color w:val="1F497D"/>
        </w:rPr>
        <w:t>PR_RULE_TO_LOWEST_LEVEL_PREDICATE.</w:t>
      </w:r>
    </w:p>
    <w:p w14:paraId="607564AC" w14:textId="7896EC85" w:rsidR="007C21DE" w:rsidRPr="00FC0893" w:rsidRDefault="00DD4373" w:rsidP="007C21DE">
      <w:pPr>
        <w:pStyle w:val="ListParagraph"/>
        <w:numPr>
          <w:ilvl w:val="1"/>
          <w:numId w:val="15"/>
        </w:numPr>
        <w:contextualSpacing w:val="0"/>
        <w:rPr>
          <w:ins w:id="486" w:author="Naveen Seth" w:date="2019-12-10T15:15:00Z"/>
          <w:rStyle w:val="Hyperlink"/>
          <w:color w:val="auto"/>
          <w:u w:val="none"/>
          <w:rPrChange w:id="487" w:author="Naveen Seth" w:date="2019-12-10T15:15:00Z">
            <w:rPr>
              <w:ins w:id="488" w:author="Naveen Seth" w:date="2019-12-10T15:15:00Z"/>
              <w:rStyle w:val="Hyperlink"/>
              <w:rFonts w:ascii="Calibri Light" w:hAnsi="Calibri Light" w:cs="Calibri Light"/>
            </w:rPr>
          </w:rPrChange>
        </w:rPr>
      </w:pPr>
      <w:r>
        <w:rPr>
          <w:rStyle w:val="Hyperlink"/>
          <w:rFonts w:ascii="Calibri Light" w:hAnsi="Calibri Light" w:cs="Calibri Light"/>
        </w:rPr>
        <w:t xml:space="preserve"> </w:t>
      </w:r>
      <w:r w:rsidRPr="00F35411">
        <w:rPr>
          <w:rFonts w:cstheme="minorHAnsi"/>
          <w:szCs w:val="20"/>
          <w:rPrChange w:id="489" w:author="Naveen Seth" w:date="2019-12-10T15:06:00Z">
            <w:rPr>
              <w:rStyle w:val="Hyperlink"/>
              <w:rFonts w:ascii="Calibri Light" w:hAnsi="Calibri Light" w:cs="Calibri Light"/>
            </w:rPr>
          </w:rPrChange>
        </w:rPr>
        <w:t xml:space="preserve">From </w:t>
      </w:r>
      <w:r w:rsidR="007C21DE" w:rsidRPr="00F35411">
        <w:rPr>
          <w:rFonts w:cstheme="minorHAnsi"/>
          <w:szCs w:val="20"/>
          <w:rPrChange w:id="490" w:author="Naveen Seth" w:date="2019-12-10T15:06:00Z">
            <w:rPr>
              <w:rStyle w:val="Hyperlink"/>
              <w:rFonts w:ascii="Calibri Light" w:hAnsi="Calibri Light" w:cs="Calibri Light"/>
            </w:rPr>
          </w:rPrChange>
        </w:rPr>
        <w:t>IGX_DB_DG_SCORING_CONFIG, filter records for “'AT_DATA_ELEMENT'” . join these records with the Assets returned from point (C)  above</w:t>
      </w:r>
      <w:ins w:id="491" w:author="Naveen Seth" w:date="2019-12-10T15:06:00Z">
        <w:r w:rsidR="00F35411">
          <w:rPr>
            <w:rFonts w:cstheme="minorHAnsi"/>
            <w:szCs w:val="20"/>
          </w:rPr>
          <w:t xml:space="preserve"> and get the Class Name .</w:t>
        </w:r>
      </w:ins>
      <w:del w:id="492" w:author="Naveen Seth" w:date="2019-12-10T15:06:00Z">
        <w:r w:rsidR="007C21DE" w:rsidRPr="00F35411" w:rsidDel="00F35411">
          <w:rPr>
            <w:rFonts w:cstheme="minorHAnsi"/>
            <w:szCs w:val="20"/>
            <w:rPrChange w:id="493" w:author="Naveen Seth" w:date="2019-12-10T15:06:00Z">
              <w:rPr>
                <w:rStyle w:val="Hyperlink"/>
                <w:rFonts w:ascii="Calibri Light" w:hAnsi="Calibri Light" w:cs="Calibri Light"/>
              </w:rPr>
            </w:rPrChange>
          </w:rPr>
          <w:delText>. This will give the Asset UID for lowest level Assets i.e. for “Data Element”.</w:delText>
        </w:r>
      </w:del>
      <w:r w:rsidR="007C21DE">
        <w:rPr>
          <w:rStyle w:val="Hyperlink"/>
          <w:rFonts w:ascii="Calibri Light" w:hAnsi="Calibri Light" w:cs="Calibri Light"/>
        </w:rPr>
        <w:t xml:space="preserve"> </w:t>
      </w:r>
    </w:p>
    <w:p w14:paraId="26CC3804" w14:textId="2E8883E8" w:rsidR="00FC0893" w:rsidRPr="00FC0893" w:rsidRDefault="00FC0893" w:rsidP="00FC0893">
      <w:pPr>
        <w:pStyle w:val="ListParagraph"/>
        <w:numPr>
          <w:ilvl w:val="1"/>
          <w:numId w:val="15"/>
        </w:numPr>
        <w:contextualSpacing w:val="0"/>
        <w:rPr>
          <w:ins w:id="494" w:author="Naveen Seth" w:date="2019-12-10T15:22:00Z"/>
          <w:rStyle w:val="Hyperlink"/>
          <w:color w:val="auto"/>
          <w:u w:val="none"/>
          <w:rPrChange w:id="495" w:author="Naveen Seth" w:date="2019-12-10T15:22:00Z">
            <w:rPr>
              <w:ins w:id="496" w:author="Naveen Seth" w:date="2019-12-10T15:22:00Z"/>
              <w:rStyle w:val="Hyperlink"/>
              <w:rFonts w:ascii="Calibri Light" w:hAnsi="Calibri Light" w:cs="Calibri Light"/>
            </w:rPr>
          </w:rPrChange>
        </w:rPr>
      </w:pPr>
      <w:ins w:id="497" w:author="Naveen Seth" w:date="2019-12-10T15:18:00Z">
        <w:r>
          <w:rPr>
            <w:rStyle w:val="Hyperlink"/>
            <w:rFonts w:ascii="Calibri Light" w:hAnsi="Calibri Light" w:cs="Calibri Light"/>
          </w:rPr>
          <w:t xml:space="preserve">Get all the relations for the </w:t>
        </w:r>
      </w:ins>
      <w:ins w:id="498" w:author="Naveen Seth" w:date="2019-12-10T15:19:00Z">
        <w:r>
          <w:rPr>
            <w:rStyle w:val="Hyperlink"/>
            <w:rFonts w:ascii="Calibri Light" w:hAnsi="Calibri Light" w:cs="Calibri Light"/>
          </w:rPr>
          <w:t xml:space="preserve">Predicates received from step </w:t>
        </w:r>
      </w:ins>
      <w:ins w:id="499" w:author="Naveen Seth" w:date="2019-12-10T15:28:00Z">
        <w:r w:rsidR="00F459F1">
          <w:rPr>
            <w:rStyle w:val="Hyperlink"/>
            <w:rFonts w:ascii="Calibri Light" w:hAnsi="Calibri Light" w:cs="Calibri Light"/>
          </w:rPr>
          <w:t>f</w:t>
        </w:r>
      </w:ins>
      <w:ins w:id="500" w:author="Naveen Seth" w:date="2019-12-10T15:20:00Z">
        <w:r>
          <w:rPr>
            <w:rStyle w:val="Hyperlink"/>
            <w:rFonts w:ascii="Calibri Light" w:hAnsi="Calibri Light" w:cs="Calibri Light"/>
          </w:rPr>
          <w:t xml:space="preserve"> by calling API </w:t>
        </w:r>
      </w:ins>
      <w:ins w:id="501" w:author="Naveen Seth" w:date="2019-12-10T15:22:00Z">
        <w:r w:rsidRPr="00FC0893">
          <w:rPr>
            <w:rStyle w:val="Hyperlink"/>
            <w:rFonts w:ascii="Calibri Light" w:hAnsi="Calibri Light" w:cs="Calibri Light"/>
          </w:rPr>
          <w:t>${governURL}/api/v2/relationships?predicateUid=${uid}&amp;_pageSize=250&amp;_pageNum=${PageNo}</w:t>
        </w:r>
        <w:r>
          <w:rPr>
            <w:rStyle w:val="Hyperlink"/>
            <w:rFonts w:ascii="Calibri Light" w:hAnsi="Calibri Light" w:cs="Calibri Light"/>
          </w:rPr>
          <w:t xml:space="preserve">. </w:t>
        </w:r>
      </w:ins>
    </w:p>
    <w:p w14:paraId="5905CC58" w14:textId="77777777" w:rsidR="00FC0893" w:rsidRPr="004B5891" w:rsidRDefault="00FC0893" w:rsidP="00FC0893">
      <w:pPr>
        <w:pStyle w:val="ListParagraph"/>
        <w:numPr>
          <w:ilvl w:val="1"/>
          <w:numId w:val="15"/>
        </w:numPr>
        <w:contextualSpacing w:val="0"/>
        <w:rPr>
          <w:ins w:id="502" w:author="Naveen Seth" w:date="2019-12-30T16:08:00Z"/>
          <w:rStyle w:val="Hyperlink"/>
          <w:color w:val="auto"/>
          <w:u w:val="none"/>
          <w:rPrChange w:id="503" w:author="Naveen Seth" w:date="2019-12-30T16:08:00Z">
            <w:rPr>
              <w:ins w:id="504" w:author="Naveen Seth" w:date="2019-12-30T16:08:00Z"/>
              <w:rStyle w:val="Hyperlink"/>
              <w:rFonts w:ascii="Calibri Light" w:hAnsi="Calibri Light" w:cs="Calibri Light"/>
            </w:rPr>
          </w:rPrChange>
        </w:rPr>
      </w:pPr>
      <w:ins w:id="505" w:author="Naveen Seth" w:date="2019-12-10T15:22:00Z">
        <w:r>
          <w:rPr>
            <w:rStyle w:val="Hyperlink"/>
            <w:rFonts w:ascii="Calibri Light" w:hAnsi="Calibri Light" w:cs="Calibri Light"/>
          </w:rPr>
          <w:t>Get the Wei</w:t>
        </w:r>
      </w:ins>
      <w:ins w:id="506" w:author="Naveen Seth" w:date="2019-12-10T15:23:00Z">
        <w:r>
          <w:rPr>
            <w:rStyle w:val="Hyperlink"/>
            <w:rFonts w:ascii="Calibri Light" w:hAnsi="Calibri Light" w:cs="Calibri Light"/>
          </w:rPr>
          <w:t>h</w:t>
        </w:r>
      </w:ins>
      <w:ins w:id="507" w:author="Naveen Seth" w:date="2019-12-10T15:22:00Z">
        <w:r>
          <w:rPr>
            <w:rStyle w:val="Hyperlink"/>
            <w:rFonts w:ascii="Calibri Light" w:hAnsi="Calibri Light" w:cs="Calibri Light"/>
          </w:rPr>
          <w:t>tage</w:t>
        </w:r>
      </w:ins>
      <w:ins w:id="508" w:author="Naveen Seth" w:date="2019-12-10T15:24:00Z">
        <w:r>
          <w:rPr>
            <w:rStyle w:val="Hyperlink"/>
            <w:rFonts w:ascii="Calibri Light" w:hAnsi="Calibri Light" w:cs="Calibri Light"/>
          </w:rPr>
          <w:t xml:space="preserve"> of all the relations retrieved from step h , if any , by calling the API </w:t>
        </w:r>
        <w:r w:rsidRPr="00FC0893">
          <w:rPr>
            <w:rStyle w:val="Hyperlink"/>
            <w:rFonts w:ascii="Calibri Light" w:hAnsi="Calibri Light" w:cs="Calibri Light"/>
          </w:rPr>
          <w:t>${governURL}/api/v2/relationships?RelationshipTypeUid=${RelationshipTypeUid}&amp;PredicateUid=${PREDICATE_UID}?_pageSize=250&amp;_pageNum=${PageNo}</w:t>
        </w:r>
      </w:ins>
    </w:p>
    <w:p w14:paraId="113A0D0F" w14:textId="2021F5F6" w:rsidR="004B5891" w:rsidRPr="004B5891" w:rsidRDefault="004B5891" w:rsidP="004B5891">
      <w:pPr>
        <w:pStyle w:val="ListParagraph"/>
        <w:numPr>
          <w:ilvl w:val="1"/>
          <w:numId w:val="15"/>
        </w:numPr>
        <w:contextualSpacing w:val="0"/>
        <w:rPr>
          <w:ins w:id="509" w:author="Naveen Seth" w:date="2019-12-30T16:09:00Z"/>
          <w:rStyle w:val="Hyperlink"/>
          <w:color w:val="auto"/>
          <w:u w:val="none"/>
          <w:rPrChange w:id="510" w:author="Naveen Seth" w:date="2019-12-30T16:09:00Z">
            <w:rPr>
              <w:ins w:id="511" w:author="Naveen Seth" w:date="2019-12-30T16:09:00Z"/>
              <w:rStyle w:val="Hyperlink"/>
              <w:rFonts w:ascii="Calibri Light" w:hAnsi="Calibri Light" w:cs="Calibri Light"/>
            </w:rPr>
          </w:rPrChange>
        </w:rPr>
      </w:pPr>
      <w:ins w:id="512" w:author="Naveen Seth" w:date="2019-12-30T16:08:00Z">
        <w:r>
          <w:rPr>
            <w:rStyle w:val="Hyperlink"/>
            <w:rFonts w:ascii="Calibri Light" w:hAnsi="Calibri Light" w:cs="Calibri Light"/>
          </w:rPr>
          <w:t xml:space="preserve">From All Asset Type , Filter records on </w:t>
        </w:r>
        <w:r w:rsidRPr="004B5891">
          <w:rPr>
            <w:rStyle w:val="Hyperlink"/>
            <w:rFonts w:ascii="Calibri Light" w:hAnsi="Calibri Light" w:cs="Calibri Light"/>
          </w:rPr>
          <w:t>Name = 'IGX_Semantic_List'</w:t>
        </w:r>
      </w:ins>
      <w:ins w:id="513" w:author="Naveen Seth" w:date="2019-12-30T16:09:00Z">
        <w:r>
          <w:rPr>
            <w:rStyle w:val="Hyperlink"/>
            <w:rFonts w:ascii="Calibri Light" w:hAnsi="Calibri Light" w:cs="Calibri Light"/>
          </w:rPr>
          <w:t xml:space="preserve"> and call API </w:t>
        </w:r>
        <w:r w:rsidRPr="004B5891">
          <w:rPr>
            <w:rStyle w:val="Hyperlink"/>
            <w:rFonts w:ascii="Calibri Light" w:hAnsi="Calibri Light" w:cs="Calibri Light"/>
          </w:rPr>
          <w:t>${governURL}/api/v2/assets/${uid}?_pageSize=250&amp;_pageNum=${PageNo}</w:t>
        </w:r>
        <w:r>
          <w:rPr>
            <w:rStyle w:val="Hyperlink"/>
            <w:rFonts w:ascii="Calibri Light" w:hAnsi="Calibri Light" w:cs="Calibri Light"/>
          </w:rPr>
          <w:t xml:space="preserve"> to get AssetTypeUid.</w:t>
        </w:r>
      </w:ins>
    </w:p>
    <w:p w14:paraId="3807C8AF" w14:textId="49038E3F" w:rsidR="004B5891" w:rsidRPr="004B5891" w:rsidRDefault="004B5891" w:rsidP="004B5891">
      <w:pPr>
        <w:pStyle w:val="ListParagraph"/>
        <w:numPr>
          <w:ilvl w:val="1"/>
          <w:numId w:val="15"/>
        </w:numPr>
        <w:contextualSpacing w:val="0"/>
        <w:rPr>
          <w:ins w:id="514" w:author="Naveen Seth" w:date="2019-12-30T16:10:00Z"/>
          <w:rStyle w:val="Hyperlink"/>
          <w:color w:val="auto"/>
          <w:u w:val="none"/>
          <w:rPrChange w:id="515" w:author="Naveen Seth" w:date="2019-12-30T16:10:00Z">
            <w:rPr>
              <w:ins w:id="516" w:author="Naveen Seth" w:date="2019-12-30T16:10:00Z"/>
              <w:rStyle w:val="Hyperlink"/>
              <w:rFonts w:ascii="Calibri Light" w:hAnsi="Calibri Light" w:cs="Calibri Light"/>
            </w:rPr>
          </w:rPrChange>
        </w:rPr>
      </w:pPr>
      <w:ins w:id="517" w:author="Naveen Seth" w:date="2019-12-30T16:09:00Z">
        <w:r>
          <w:rPr>
            <w:rStyle w:val="Hyperlink"/>
            <w:rFonts w:ascii="Calibri Light" w:hAnsi="Calibri Light" w:cs="Calibri Light"/>
          </w:rPr>
          <w:t xml:space="preserve">Call API </w:t>
        </w:r>
        <w:r w:rsidRPr="004B5891">
          <w:rPr>
            <w:rStyle w:val="Hyperlink"/>
            <w:rFonts w:ascii="Calibri Light" w:hAnsi="Calibri Light" w:cs="Calibri Light"/>
          </w:rPr>
          <w:t>${governURL}/api/v2/relationships?SubjectUid=${uid}&amp;_pageSize=250&amp;_pageNum=${PageNo}</w:t>
        </w:r>
      </w:ins>
      <w:ins w:id="518" w:author="Naveen Seth" w:date="2019-12-30T16:10:00Z">
        <w:r>
          <w:rPr>
            <w:rStyle w:val="Hyperlink"/>
            <w:rFonts w:ascii="Calibri Light" w:hAnsi="Calibri Light" w:cs="Calibri Light"/>
          </w:rPr>
          <w:t xml:space="preserve"> with Uid as SubjectUid and then Call API </w:t>
        </w:r>
        <w:r w:rsidRPr="004B5891">
          <w:rPr>
            <w:rStyle w:val="Hyperlink"/>
            <w:rFonts w:ascii="Calibri Light" w:hAnsi="Calibri Light" w:cs="Calibri Light"/>
          </w:rPr>
          <w:lastRenderedPageBreak/>
          <w:t>${governURL}/api/v2/relationships?ObjectUid=${uid}&amp;_pageSize=250&amp;_pageNum=${PageNo}</w:t>
        </w:r>
        <w:r>
          <w:rPr>
            <w:rStyle w:val="Hyperlink"/>
            <w:rFonts w:ascii="Calibri Light" w:hAnsi="Calibri Light" w:cs="Calibri Light"/>
          </w:rPr>
          <w:t xml:space="preserve"> with uid as ObjectUid</w:t>
        </w:r>
      </w:ins>
      <w:ins w:id="519" w:author="Naveen Seth" w:date="2019-12-30T16:11:00Z">
        <w:r>
          <w:rPr>
            <w:rStyle w:val="Hyperlink"/>
            <w:rFonts w:ascii="Calibri Light" w:hAnsi="Calibri Light" w:cs="Calibri Light"/>
          </w:rPr>
          <w:t xml:space="preserve"> and Union the records</w:t>
        </w:r>
      </w:ins>
    </w:p>
    <w:p w14:paraId="1359A22A" w14:textId="77777777" w:rsidR="004B5891" w:rsidRPr="004B5891" w:rsidRDefault="004B5891" w:rsidP="004B5891">
      <w:pPr>
        <w:pStyle w:val="ListParagraph"/>
        <w:numPr>
          <w:ilvl w:val="1"/>
          <w:numId w:val="15"/>
        </w:numPr>
        <w:contextualSpacing w:val="0"/>
        <w:rPr>
          <w:ins w:id="520" w:author="Naveen Seth" w:date="2019-12-30T16:13:00Z"/>
          <w:rStyle w:val="Hyperlink"/>
          <w:color w:val="auto"/>
          <w:u w:val="none"/>
          <w:rPrChange w:id="521" w:author="Naveen Seth" w:date="2019-12-30T16:13:00Z">
            <w:rPr>
              <w:ins w:id="522" w:author="Naveen Seth" w:date="2019-12-30T16:13:00Z"/>
              <w:rStyle w:val="Hyperlink"/>
              <w:rFonts w:ascii="Calibri Light" w:hAnsi="Calibri Light" w:cs="Calibri Light"/>
            </w:rPr>
          </w:rPrChange>
        </w:rPr>
      </w:pPr>
      <w:ins w:id="523" w:author="Naveen Seth" w:date="2019-12-30T16:12:00Z">
        <w:r>
          <w:rPr>
            <w:rStyle w:val="Hyperlink"/>
            <w:rFonts w:ascii="Calibri Light" w:hAnsi="Calibri Light" w:cs="Calibri Light"/>
          </w:rPr>
          <w:t xml:space="preserve">From Step g , call API </w:t>
        </w:r>
        <w:r w:rsidRPr="004B5891">
          <w:rPr>
            <w:rStyle w:val="Hyperlink"/>
            <w:rFonts w:ascii="Calibri Light" w:hAnsi="Calibri Light" w:cs="Calibri Light"/>
          </w:rPr>
          <w:t>${governURL}/api/v2/assets/${uid}?_pageSize=250&amp;_pageNum=${PageNo}</w:t>
        </w:r>
        <w:r>
          <w:rPr>
            <w:rStyle w:val="Hyperlink"/>
            <w:rFonts w:ascii="Calibri Light" w:hAnsi="Calibri Light" w:cs="Calibri Light"/>
          </w:rPr>
          <w:t xml:space="preserve"> to get </w:t>
        </w:r>
      </w:ins>
      <w:ins w:id="524" w:author="Naveen Seth" w:date="2019-12-30T16:13:00Z">
        <w:r w:rsidRPr="004B5891">
          <w:rPr>
            <w:rStyle w:val="Hyperlink"/>
            <w:rFonts w:ascii="Calibri Light" w:hAnsi="Calibri Light" w:cs="Calibri Light"/>
          </w:rPr>
          <w:t>ObjectAssetUid</w:t>
        </w:r>
        <w:r>
          <w:rPr>
            <w:rStyle w:val="Hyperlink"/>
            <w:rFonts w:ascii="Calibri Light" w:hAnsi="Calibri Light" w:cs="Calibri Light"/>
          </w:rPr>
          <w:t xml:space="preserve">,Class Name , Name and Semantic. </w:t>
        </w:r>
      </w:ins>
    </w:p>
    <w:p w14:paraId="79479C78" w14:textId="77777777" w:rsidR="004B5891" w:rsidRPr="004B5891" w:rsidRDefault="004B5891" w:rsidP="004B5891">
      <w:pPr>
        <w:pStyle w:val="ListParagraph"/>
        <w:numPr>
          <w:ilvl w:val="1"/>
          <w:numId w:val="15"/>
        </w:numPr>
        <w:contextualSpacing w:val="0"/>
        <w:rPr>
          <w:ins w:id="525" w:author="Naveen Seth" w:date="2019-12-30T16:14:00Z"/>
          <w:rStyle w:val="Hyperlink"/>
          <w:color w:val="auto"/>
          <w:u w:val="none"/>
          <w:rPrChange w:id="526" w:author="Naveen Seth" w:date="2019-12-30T16:14:00Z">
            <w:rPr>
              <w:ins w:id="527" w:author="Naveen Seth" w:date="2019-12-30T16:14:00Z"/>
              <w:rStyle w:val="Hyperlink"/>
              <w:rFonts w:ascii="Calibri Light" w:hAnsi="Calibri Light" w:cs="Calibri Light"/>
            </w:rPr>
          </w:rPrChange>
        </w:rPr>
      </w:pPr>
      <w:ins w:id="528" w:author="Naveen Seth" w:date="2019-12-30T16:13:00Z">
        <w:r>
          <w:rPr>
            <w:rStyle w:val="Hyperlink"/>
            <w:rFonts w:ascii="Calibri Light" w:hAnsi="Calibri Light" w:cs="Calibri Light"/>
          </w:rPr>
          <w:t>Join records with Step l with Step k</w:t>
        </w:r>
      </w:ins>
      <w:ins w:id="529" w:author="Naveen Seth" w:date="2019-12-30T16:14:00Z">
        <w:r>
          <w:rPr>
            <w:rStyle w:val="Hyperlink"/>
            <w:rFonts w:ascii="Calibri Light" w:hAnsi="Calibri Light" w:cs="Calibri Light"/>
          </w:rPr>
          <w:t>.</w:t>
        </w:r>
      </w:ins>
    </w:p>
    <w:p w14:paraId="69028129" w14:textId="3F047172" w:rsidR="004B5891" w:rsidRPr="00FC0893" w:rsidRDefault="004B5891" w:rsidP="004B5891">
      <w:pPr>
        <w:pStyle w:val="ListParagraph"/>
        <w:numPr>
          <w:ilvl w:val="1"/>
          <w:numId w:val="15"/>
        </w:numPr>
        <w:contextualSpacing w:val="0"/>
        <w:rPr>
          <w:ins w:id="530" w:author="Naveen Seth" w:date="2019-12-10T15:24:00Z"/>
          <w:rStyle w:val="Hyperlink"/>
          <w:color w:val="auto"/>
          <w:u w:val="none"/>
          <w:rPrChange w:id="531" w:author="Naveen Seth" w:date="2019-12-10T15:24:00Z">
            <w:rPr>
              <w:ins w:id="532" w:author="Naveen Seth" w:date="2019-12-10T15:24:00Z"/>
              <w:rStyle w:val="Hyperlink"/>
              <w:rFonts w:ascii="Calibri Light" w:hAnsi="Calibri Light" w:cs="Calibri Light"/>
            </w:rPr>
          </w:rPrChange>
        </w:rPr>
      </w:pPr>
      <w:ins w:id="533" w:author="Naveen Seth" w:date="2019-12-30T16:14:00Z">
        <w:r>
          <w:rPr>
            <w:rStyle w:val="Hyperlink"/>
            <w:rFonts w:ascii="Calibri Light" w:hAnsi="Calibri Light" w:cs="Calibri Light"/>
          </w:rPr>
          <w:t>Union the records of Step m with step i.</w:t>
        </w:r>
      </w:ins>
      <w:ins w:id="534" w:author="Naveen Seth" w:date="2019-12-30T16:10:00Z">
        <w:r>
          <w:rPr>
            <w:rStyle w:val="Hyperlink"/>
            <w:rFonts w:ascii="Calibri Light" w:hAnsi="Calibri Light" w:cs="Calibri Light"/>
          </w:rPr>
          <w:t xml:space="preserve"> </w:t>
        </w:r>
      </w:ins>
      <w:ins w:id="535" w:author="Naveen Seth" w:date="2019-12-30T16:11:00Z">
        <w:r>
          <w:rPr>
            <w:rStyle w:val="Hyperlink"/>
            <w:rFonts w:ascii="Calibri Light" w:hAnsi="Calibri Light" w:cs="Calibri Light"/>
          </w:rPr>
          <w:tab/>
        </w:r>
      </w:ins>
    </w:p>
    <w:p w14:paraId="08242A6E" w14:textId="75773102" w:rsidR="00F459F1" w:rsidRPr="00F459F1" w:rsidRDefault="00FC0893" w:rsidP="00FC0893">
      <w:pPr>
        <w:pStyle w:val="ListParagraph"/>
        <w:numPr>
          <w:ilvl w:val="1"/>
          <w:numId w:val="15"/>
        </w:numPr>
        <w:contextualSpacing w:val="0"/>
        <w:rPr>
          <w:ins w:id="536" w:author="Naveen Seth" w:date="2019-12-10T15:31:00Z"/>
          <w:rStyle w:val="Hyperlink"/>
          <w:color w:val="auto"/>
          <w:u w:val="none"/>
          <w:rPrChange w:id="537" w:author="Naveen Seth" w:date="2019-12-10T15:31:00Z">
            <w:rPr>
              <w:ins w:id="538" w:author="Naveen Seth" w:date="2019-12-10T15:31:00Z"/>
              <w:rStyle w:val="Hyperlink"/>
              <w:rFonts w:ascii="Calibri Light" w:hAnsi="Calibri Light" w:cs="Calibri Light"/>
            </w:rPr>
          </w:rPrChange>
        </w:rPr>
      </w:pPr>
      <w:ins w:id="539" w:author="Naveen Seth" w:date="2019-12-10T15:24:00Z">
        <w:r>
          <w:rPr>
            <w:rStyle w:val="Hyperlink"/>
            <w:rFonts w:ascii="Calibri Light" w:hAnsi="Calibri Light" w:cs="Calibri Light"/>
          </w:rPr>
          <w:t xml:space="preserve"> </w:t>
        </w:r>
      </w:ins>
      <w:ins w:id="540" w:author="Naveen Seth" w:date="2019-12-10T15:29:00Z">
        <w:r w:rsidR="00F459F1">
          <w:rPr>
            <w:rStyle w:val="Hyperlink"/>
            <w:rFonts w:ascii="Calibri Light" w:hAnsi="Calibri Light" w:cs="Calibri Light"/>
          </w:rPr>
          <w:t xml:space="preserve">Join </w:t>
        </w:r>
      </w:ins>
      <w:ins w:id="541" w:author="Naveen Seth" w:date="2019-12-10T15:30:00Z">
        <w:r w:rsidR="004B5891">
          <w:rPr>
            <w:rStyle w:val="Hyperlink"/>
            <w:rFonts w:ascii="Calibri Light" w:hAnsi="Calibri Light" w:cs="Calibri Light"/>
          </w:rPr>
          <w:t xml:space="preserve">records received from Step </w:t>
        </w:r>
      </w:ins>
      <w:ins w:id="542" w:author="Naveen Seth" w:date="2019-12-30T16:14:00Z">
        <w:r w:rsidR="004B5891">
          <w:rPr>
            <w:rStyle w:val="Hyperlink"/>
            <w:rFonts w:ascii="Calibri Light" w:hAnsi="Calibri Light" w:cs="Calibri Light"/>
          </w:rPr>
          <w:t>n</w:t>
        </w:r>
      </w:ins>
      <w:ins w:id="543" w:author="Naveen Seth" w:date="2019-12-10T15:30:00Z">
        <w:r w:rsidR="00F459F1">
          <w:rPr>
            <w:rStyle w:val="Hyperlink"/>
            <w:rFonts w:ascii="Calibri Light" w:hAnsi="Calibri Light" w:cs="Calibri Light"/>
          </w:rPr>
          <w:t xml:space="preserve"> with Step d on Object Asset UID and</w:t>
        </w:r>
      </w:ins>
      <w:ins w:id="544" w:author="Naveen Seth" w:date="2019-12-10T15:31:00Z">
        <w:r w:rsidR="00F459F1">
          <w:rPr>
            <w:rStyle w:val="Hyperlink"/>
            <w:rFonts w:ascii="Calibri Light" w:hAnsi="Calibri Light" w:cs="Calibri Light"/>
          </w:rPr>
          <w:t xml:space="preserve"> get</w:t>
        </w:r>
      </w:ins>
      <w:ins w:id="545" w:author="Naveen Seth" w:date="2019-12-10T15:30:00Z">
        <w:r w:rsidR="00F459F1">
          <w:rPr>
            <w:rStyle w:val="Hyperlink"/>
            <w:rFonts w:ascii="Calibri Light" w:hAnsi="Calibri Light" w:cs="Calibri Light"/>
          </w:rPr>
          <w:t xml:space="preserve"> other information </w:t>
        </w:r>
      </w:ins>
      <w:ins w:id="546" w:author="Naveen Seth" w:date="2019-12-10T15:31:00Z">
        <w:r w:rsidR="00F459F1">
          <w:rPr>
            <w:rStyle w:val="Hyperlink"/>
            <w:rFonts w:ascii="Calibri Light" w:hAnsi="Calibri Light" w:cs="Calibri Light"/>
          </w:rPr>
          <w:t>for</w:t>
        </w:r>
      </w:ins>
      <w:ins w:id="547" w:author="Naveen Seth" w:date="2019-12-10T15:30:00Z">
        <w:r w:rsidR="00F459F1">
          <w:rPr>
            <w:rStyle w:val="Hyperlink"/>
            <w:rFonts w:ascii="Calibri Light" w:hAnsi="Calibri Light" w:cs="Calibri Light"/>
          </w:rPr>
          <w:t xml:space="preserve"> Object</w:t>
        </w:r>
      </w:ins>
      <w:ins w:id="548" w:author="Naveen Seth" w:date="2019-12-10T15:31:00Z">
        <w:r w:rsidR="00F459F1">
          <w:rPr>
            <w:rStyle w:val="Hyperlink"/>
            <w:rFonts w:ascii="Calibri Light" w:hAnsi="Calibri Light" w:cs="Calibri Light"/>
          </w:rPr>
          <w:t xml:space="preserve"> Assets.</w:t>
        </w:r>
      </w:ins>
    </w:p>
    <w:p w14:paraId="45E9AE62" w14:textId="7E35F0B7" w:rsidR="00FC0893" w:rsidRPr="00F459F1" w:rsidRDefault="00F459F1" w:rsidP="00FC0893">
      <w:pPr>
        <w:pStyle w:val="ListParagraph"/>
        <w:numPr>
          <w:ilvl w:val="1"/>
          <w:numId w:val="15"/>
        </w:numPr>
        <w:contextualSpacing w:val="0"/>
        <w:rPr>
          <w:ins w:id="549" w:author="Naveen Seth" w:date="2019-12-10T15:32:00Z"/>
          <w:rStyle w:val="Hyperlink"/>
          <w:color w:val="auto"/>
          <w:u w:val="none"/>
          <w:rPrChange w:id="550" w:author="Naveen Seth" w:date="2019-12-10T15:32:00Z">
            <w:rPr>
              <w:ins w:id="551" w:author="Naveen Seth" w:date="2019-12-10T15:32:00Z"/>
              <w:rStyle w:val="Hyperlink"/>
              <w:rFonts w:ascii="Calibri Light" w:hAnsi="Calibri Light" w:cs="Calibri Light"/>
            </w:rPr>
          </w:rPrChange>
        </w:rPr>
      </w:pPr>
      <w:ins w:id="552" w:author="Naveen Seth" w:date="2019-12-10T15:31:00Z">
        <w:r>
          <w:rPr>
            <w:rStyle w:val="Hyperlink"/>
            <w:rFonts w:ascii="Calibri Light" w:hAnsi="Calibri Light" w:cs="Calibri Light"/>
          </w:rPr>
          <w:t>J</w:t>
        </w:r>
        <w:r w:rsidR="004B5891">
          <w:rPr>
            <w:rStyle w:val="Hyperlink"/>
            <w:rFonts w:ascii="Calibri Light" w:hAnsi="Calibri Light" w:cs="Calibri Light"/>
          </w:rPr>
          <w:t xml:space="preserve">oin records received from Step </w:t>
        </w:r>
      </w:ins>
      <w:ins w:id="553" w:author="Naveen Seth" w:date="2019-12-30T16:14:00Z">
        <w:r w:rsidR="004B5891">
          <w:rPr>
            <w:rStyle w:val="Hyperlink"/>
            <w:rFonts w:ascii="Calibri Light" w:hAnsi="Calibri Light" w:cs="Calibri Light"/>
          </w:rPr>
          <w:t>o</w:t>
        </w:r>
      </w:ins>
      <w:ins w:id="554" w:author="Naveen Seth" w:date="2019-12-10T15:31:00Z">
        <w:r>
          <w:rPr>
            <w:rStyle w:val="Hyperlink"/>
            <w:rFonts w:ascii="Calibri Light" w:hAnsi="Calibri Light" w:cs="Calibri Light"/>
          </w:rPr>
          <w:t xml:space="preserve"> with Step d on Subject Asset UID </w:t>
        </w:r>
      </w:ins>
      <w:ins w:id="555" w:author="Naveen Seth" w:date="2019-12-10T15:29:00Z">
        <w:r>
          <w:rPr>
            <w:rStyle w:val="Hyperlink"/>
            <w:rFonts w:ascii="Calibri Light" w:hAnsi="Calibri Light" w:cs="Calibri Light"/>
          </w:rPr>
          <w:t xml:space="preserve"> </w:t>
        </w:r>
      </w:ins>
      <w:ins w:id="556" w:author="Naveen Seth" w:date="2019-12-10T15:31:00Z">
        <w:r>
          <w:rPr>
            <w:rStyle w:val="Hyperlink"/>
            <w:rFonts w:ascii="Calibri Light" w:hAnsi="Calibri Light" w:cs="Calibri Light"/>
          </w:rPr>
          <w:t>and get other information for related Subject Assets.</w:t>
        </w:r>
      </w:ins>
    </w:p>
    <w:p w14:paraId="749D608A" w14:textId="5649A306" w:rsidR="00F459F1" w:rsidRPr="00F459F1" w:rsidRDefault="00F459F1" w:rsidP="00FC0893">
      <w:pPr>
        <w:pStyle w:val="ListParagraph"/>
        <w:numPr>
          <w:ilvl w:val="1"/>
          <w:numId w:val="15"/>
        </w:numPr>
        <w:contextualSpacing w:val="0"/>
        <w:rPr>
          <w:ins w:id="557" w:author="Naveen Seth" w:date="2019-12-10T15:32:00Z"/>
          <w:rStyle w:val="Hyperlink"/>
          <w:color w:val="auto"/>
          <w:u w:val="none"/>
          <w:rPrChange w:id="558" w:author="Naveen Seth" w:date="2019-12-10T15:33:00Z">
            <w:rPr>
              <w:ins w:id="559" w:author="Naveen Seth" w:date="2019-12-10T15:32:00Z"/>
              <w:rStyle w:val="Hyperlink"/>
              <w:rFonts w:ascii="Calibri Light" w:hAnsi="Calibri Light" w:cs="Calibri Light"/>
            </w:rPr>
          </w:rPrChange>
        </w:rPr>
      </w:pPr>
      <w:ins w:id="560" w:author="Naveen Seth" w:date="2019-12-10T15:32:00Z">
        <w:r>
          <w:rPr>
            <w:rStyle w:val="Hyperlink"/>
            <w:rFonts w:ascii="Calibri Light" w:hAnsi="Calibri Light" w:cs="Calibri Light"/>
          </w:rPr>
          <w:t>Remove Duplicates .</w:t>
        </w:r>
      </w:ins>
    </w:p>
    <w:p w14:paraId="3F3859EB" w14:textId="77777777" w:rsidR="00F459F1" w:rsidRDefault="00F459F1" w:rsidP="00FC0893">
      <w:pPr>
        <w:pStyle w:val="ListParagraph"/>
        <w:numPr>
          <w:ilvl w:val="1"/>
          <w:numId w:val="15"/>
        </w:numPr>
        <w:contextualSpacing w:val="0"/>
        <w:rPr>
          <w:ins w:id="561" w:author="Naveen Seth" w:date="2019-12-10T15:34:00Z"/>
          <w:rStyle w:val="Hyperlink"/>
          <w:color w:val="auto"/>
          <w:u w:val="none"/>
        </w:rPr>
      </w:pPr>
      <w:ins w:id="562" w:author="Naveen Seth" w:date="2019-12-10T15:33:00Z">
        <w:r>
          <w:rPr>
            <w:rStyle w:val="Hyperlink"/>
            <w:color w:val="auto"/>
            <w:u w:val="none"/>
          </w:rPr>
          <w:t xml:space="preserve">Filter the </w:t>
        </w:r>
      </w:ins>
      <w:ins w:id="563" w:author="Naveen Seth" w:date="2019-12-10T15:34:00Z">
        <w:r>
          <w:rPr>
            <w:rStyle w:val="Hyperlink"/>
            <w:color w:val="auto"/>
            <w:u w:val="none"/>
          </w:rPr>
          <w:t>Elements level records which are in related Asset UID i.e. filter the records where Asset Type UID is for Data Elements.</w:t>
        </w:r>
      </w:ins>
    </w:p>
    <w:p w14:paraId="4BA79243" w14:textId="77777777" w:rsidR="00F459F1" w:rsidRDefault="00F459F1" w:rsidP="00FC0893">
      <w:pPr>
        <w:pStyle w:val="ListParagraph"/>
        <w:numPr>
          <w:ilvl w:val="1"/>
          <w:numId w:val="15"/>
        </w:numPr>
        <w:contextualSpacing w:val="0"/>
        <w:rPr>
          <w:ins w:id="564" w:author="Naveen Seth" w:date="2019-12-10T15:35:00Z"/>
          <w:rStyle w:val="Hyperlink"/>
          <w:color w:val="auto"/>
          <w:u w:val="none"/>
        </w:rPr>
      </w:pPr>
      <w:ins w:id="565" w:author="Naveen Seth" w:date="2019-12-10T15:35:00Z">
        <w:r>
          <w:rPr>
            <w:rStyle w:val="Hyperlink"/>
            <w:color w:val="auto"/>
            <w:u w:val="none"/>
          </w:rPr>
          <w:t>Filter Out records for Class Name =’Model’</w:t>
        </w:r>
      </w:ins>
    </w:p>
    <w:p w14:paraId="712B704A" w14:textId="061AD413" w:rsidR="00D848BF" w:rsidRDefault="00D848BF" w:rsidP="00FC0893">
      <w:pPr>
        <w:pStyle w:val="ListParagraph"/>
        <w:numPr>
          <w:ilvl w:val="1"/>
          <w:numId w:val="15"/>
        </w:numPr>
        <w:contextualSpacing w:val="0"/>
        <w:rPr>
          <w:ins w:id="566" w:author="Naveen Seth" w:date="2019-12-10T16:00:00Z"/>
          <w:rStyle w:val="Hyperlink"/>
          <w:color w:val="auto"/>
          <w:u w:val="none"/>
        </w:rPr>
      </w:pPr>
      <w:ins w:id="567" w:author="Naveen Seth" w:date="2019-12-10T15:59:00Z">
        <w:r>
          <w:rPr>
            <w:rStyle w:val="Hyperlink"/>
            <w:color w:val="auto"/>
            <w:u w:val="none"/>
          </w:rPr>
          <w:t xml:space="preserve">Filter the Brach from Step n </w:t>
        </w:r>
      </w:ins>
      <w:ins w:id="568" w:author="Naveen Seth" w:date="2019-12-10T16:00:00Z">
        <w:r>
          <w:rPr>
            <w:rStyle w:val="Hyperlink"/>
            <w:color w:val="auto"/>
            <w:u w:val="none"/>
          </w:rPr>
          <w:t xml:space="preserve">to get records where Asset Type is </w:t>
        </w:r>
      </w:ins>
      <w:ins w:id="569" w:author="Naveen Seth" w:date="2019-12-10T16:01:00Z">
        <w:r>
          <w:rPr>
            <w:rStyle w:val="Hyperlink"/>
            <w:color w:val="auto"/>
            <w:u w:val="none"/>
          </w:rPr>
          <w:t>“</w:t>
        </w:r>
      </w:ins>
      <w:ins w:id="570" w:author="Naveen Seth" w:date="2019-12-10T16:00:00Z">
        <w:r>
          <w:rPr>
            <w:rStyle w:val="Hyperlink"/>
            <w:color w:val="auto"/>
            <w:u w:val="none"/>
          </w:rPr>
          <w:t>D</w:t>
        </w:r>
      </w:ins>
      <w:ins w:id="571" w:author="Naveen Seth" w:date="2019-12-10T16:01:00Z">
        <w:r>
          <w:rPr>
            <w:rStyle w:val="Hyperlink"/>
            <w:color w:val="auto"/>
            <w:u w:val="none"/>
          </w:rPr>
          <w:t>ATA</w:t>
        </w:r>
      </w:ins>
      <w:ins w:id="572" w:author="Naveen Seth" w:date="2019-12-10T16:00:00Z">
        <w:r>
          <w:rPr>
            <w:rStyle w:val="Hyperlink"/>
            <w:color w:val="auto"/>
            <w:u w:val="none"/>
          </w:rPr>
          <w:t xml:space="preserve"> E</w:t>
        </w:r>
      </w:ins>
      <w:ins w:id="573" w:author="Naveen Seth" w:date="2019-12-10T16:02:00Z">
        <w:r>
          <w:rPr>
            <w:rStyle w:val="Hyperlink"/>
            <w:color w:val="auto"/>
            <w:u w:val="none"/>
          </w:rPr>
          <w:t>LEMENTS”.</w:t>
        </w:r>
      </w:ins>
    </w:p>
    <w:p w14:paraId="4E469A1E" w14:textId="77777777" w:rsidR="00D848BF" w:rsidRDefault="00D848BF" w:rsidP="00FC0893">
      <w:pPr>
        <w:pStyle w:val="ListParagraph"/>
        <w:numPr>
          <w:ilvl w:val="1"/>
          <w:numId w:val="15"/>
        </w:numPr>
        <w:contextualSpacing w:val="0"/>
        <w:rPr>
          <w:ins w:id="574" w:author="Naveen Seth" w:date="2019-12-10T16:02:00Z"/>
          <w:rStyle w:val="Hyperlink"/>
          <w:color w:val="auto"/>
          <w:u w:val="none"/>
        </w:rPr>
      </w:pPr>
      <w:ins w:id="575" w:author="Naveen Seth" w:date="2019-12-10T16:00:00Z">
        <w:r>
          <w:rPr>
            <w:rStyle w:val="Hyperlink"/>
            <w:color w:val="auto"/>
            <w:u w:val="none"/>
          </w:rPr>
          <w:t xml:space="preserve">Filter </w:t>
        </w:r>
      </w:ins>
      <w:ins w:id="576" w:author="Naveen Seth" w:date="2019-12-10T16:01:00Z">
        <w:r>
          <w:rPr>
            <w:rStyle w:val="Hyperlink"/>
            <w:color w:val="auto"/>
            <w:u w:val="none"/>
          </w:rPr>
          <w:t>another</w:t>
        </w:r>
      </w:ins>
      <w:ins w:id="577" w:author="Naveen Seth" w:date="2019-12-10T16:00:00Z">
        <w:r>
          <w:rPr>
            <w:rStyle w:val="Hyperlink"/>
            <w:color w:val="auto"/>
            <w:u w:val="none"/>
          </w:rPr>
          <w:t xml:space="preserve"> Branch from</w:t>
        </w:r>
      </w:ins>
      <w:ins w:id="578" w:author="Naveen Seth" w:date="2019-12-10T16:01:00Z">
        <w:r>
          <w:rPr>
            <w:rStyle w:val="Hyperlink"/>
            <w:color w:val="auto"/>
            <w:u w:val="none"/>
          </w:rPr>
          <w:t xml:space="preserve"> step n to get the records where Asset Type is not “Data ELEMENTS”</w:t>
        </w:r>
      </w:ins>
    </w:p>
    <w:p w14:paraId="00F44BD3" w14:textId="34F1355E" w:rsidR="00D848BF" w:rsidRDefault="00D848BF" w:rsidP="00FC0893">
      <w:pPr>
        <w:pStyle w:val="ListParagraph"/>
        <w:numPr>
          <w:ilvl w:val="1"/>
          <w:numId w:val="15"/>
        </w:numPr>
        <w:contextualSpacing w:val="0"/>
        <w:rPr>
          <w:ins w:id="579" w:author="Naveen Seth" w:date="2019-12-10T16:02:00Z"/>
          <w:rStyle w:val="Hyperlink"/>
          <w:color w:val="auto"/>
          <w:u w:val="none"/>
        </w:rPr>
      </w:pPr>
      <w:ins w:id="580" w:author="Naveen Seth" w:date="2019-12-10T16:02:00Z">
        <w:r>
          <w:rPr>
            <w:rStyle w:val="Hyperlink"/>
            <w:color w:val="auto"/>
            <w:u w:val="none"/>
          </w:rPr>
          <w:t>Co Grou</w:t>
        </w:r>
        <w:r w:rsidR="004B5891">
          <w:rPr>
            <w:rStyle w:val="Hyperlink"/>
            <w:color w:val="auto"/>
            <w:u w:val="none"/>
          </w:rPr>
          <w:t xml:space="preserve">p the records received in Step t and Step </w:t>
        </w:r>
      </w:ins>
      <w:ins w:id="581" w:author="Naveen Seth" w:date="2019-12-30T16:16:00Z">
        <w:r w:rsidR="004B5891">
          <w:rPr>
            <w:rStyle w:val="Hyperlink"/>
            <w:color w:val="auto"/>
            <w:u w:val="none"/>
          </w:rPr>
          <w:t>u</w:t>
        </w:r>
      </w:ins>
      <w:ins w:id="582" w:author="Naveen Seth" w:date="2019-12-10T16:02:00Z">
        <w:r>
          <w:rPr>
            <w:rStyle w:val="Hyperlink"/>
            <w:color w:val="auto"/>
            <w:u w:val="none"/>
          </w:rPr>
          <w:t>.</w:t>
        </w:r>
      </w:ins>
    </w:p>
    <w:p w14:paraId="4BD30DA3" w14:textId="77777777" w:rsidR="00D848BF" w:rsidRDefault="00D848BF" w:rsidP="00FC0893">
      <w:pPr>
        <w:pStyle w:val="ListParagraph"/>
        <w:numPr>
          <w:ilvl w:val="1"/>
          <w:numId w:val="15"/>
        </w:numPr>
        <w:contextualSpacing w:val="0"/>
        <w:rPr>
          <w:ins w:id="583" w:author="Naveen Seth" w:date="2019-12-10T16:05:00Z"/>
          <w:rStyle w:val="Hyperlink"/>
          <w:color w:val="auto"/>
          <w:u w:val="none"/>
        </w:rPr>
      </w:pPr>
      <w:ins w:id="584" w:author="Naveen Seth" w:date="2019-12-10T16:04:00Z">
        <w:r>
          <w:rPr>
            <w:rStyle w:val="Hyperlink"/>
            <w:color w:val="auto"/>
            <w:u w:val="none"/>
          </w:rPr>
          <w:t xml:space="preserve">Build the Hierarchy </w:t>
        </w:r>
      </w:ins>
      <w:ins w:id="585" w:author="Naveen Seth" w:date="2019-12-10T16:05:00Z">
        <w:r>
          <w:rPr>
            <w:rStyle w:val="Hyperlink"/>
            <w:color w:val="auto"/>
            <w:u w:val="none"/>
          </w:rPr>
          <w:t xml:space="preserve">on the records </w:t>
        </w:r>
      </w:ins>
      <w:ins w:id="586" w:author="Naveen Seth" w:date="2019-12-10T16:04:00Z">
        <w:r>
          <w:rPr>
            <w:rStyle w:val="Hyperlink"/>
            <w:color w:val="auto"/>
            <w:u w:val="none"/>
          </w:rPr>
          <w:t>received</w:t>
        </w:r>
      </w:ins>
      <w:ins w:id="587" w:author="Naveen Seth" w:date="2019-12-10T16:05:00Z">
        <w:r>
          <w:rPr>
            <w:rStyle w:val="Hyperlink"/>
            <w:color w:val="auto"/>
            <w:u w:val="none"/>
          </w:rPr>
          <w:t xml:space="preserve"> after Co Grouping.</w:t>
        </w:r>
      </w:ins>
    </w:p>
    <w:p w14:paraId="32954401" w14:textId="17782179" w:rsidR="00D848BF" w:rsidRDefault="00D848BF" w:rsidP="00FC0893">
      <w:pPr>
        <w:pStyle w:val="ListParagraph"/>
        <w:numPr>
          <w:ilvl w:val="1"/>
          <w:numId w:val="15"/>
        </w:numPr>
        <w:contextualSpacing w:val="0"/>
        <w:rPr>
          <w:ins w:id="588" w:author="Naveen Seth" w:date="2019-12-10T16:00:00Z"/>
          <w:rStyle w:val="Hyperlink"/>
          <w:color w:val="auto"/>
          <w:u w:val="none"/>
        </w:rPr>
      </w:pPr>
      <w:ins w:id="589" w:author="Naveen Seth" w:date="2019-12-10T16:05:00Z">
        <w:r>
          <w:rPr>
            <w:rStyle w:val="Hyperlink"/>
            <w:color w:val="auto"/>
            <w:u w:val="none"/>
          </w:rPr>
          <w:t xml:space="preserve">Union the records </w:t>
        </w:r>
      </w:ins>
      <w:ins w:id="590" w:author="Naveen Seth" w:date="2019-12-10T16:06:00Z">
        <w:r w:rsidR="004B5891">
          <w:rPr>
            <w:rStyle w:val="Hyperlink"/>
            <w:color w:val="auto"/>
            <w:u w:val="none"/>
          </w:rPr>
          <w:t xml:space="preserve">from Step </w:t>
        </w:r>
      </w:ins>
      <w:ins w:id="591" w:author="Naveen Seth" w:date="2019-12-30T16:17:00Z">
        <w:r w:rsidR="004B5891">
          <w:rPr>
            <w:rStyle w:val="Hyperlink"/>
            <w:color w:val="auto"/>
            <w:u w:val="none"/>
          </w:rPr>
          <w:t>w</w:t>
        </w:r>
      </w:ins>
      <w:ins w:id="592" w:author="Naveen Seth" w:date="2019-12-10T16:06:00Z">
        <w:r w:rsidR="004B5891">
          <w:rPr>
            <w:rStyle w:val="Hyperlink"/>
            <w:color w:val="auto"/>
            <w:u w:val="none"/>
          </w:rPr>
          <w:t xml:space="preserve"> with Step </w:t>
        </w:r>
      </w:ins>
      <w:ins w:id="593" w:author="Naveen Seth" w:date="2019-12-30T16:17:00Z">
        <w:r w:rsidR="004B5891">
          <w:rPr>
            <w:rStyle w:val="Hyperlink"/>
            <w:color w:val="auto"/>
            <w:u w:val="none"/>
          </w:rPr>
          <w:t>t</w:t>
        </w:r>
      </w:ins>
      <w:ins w:id="594" w:author="Naveen Seth" w:date="2019-12-10T16:06:00Z">
        <w:r>
          <w:rPr>
            <w:rStyle w:val="Hyperlink"/>
            <w:color w:val="auto"/>
            <w:u w:val="none"/>
          </w:rPr>
          <w:t xml:space="preserve"> and filter out the records where </w:t>
        </w:r>
      </w:ins>
      <w:ins w:id="595" w:author="Naveen Seth" w:date="2019-12-10T16:09:00Z">
        <w:r>
          <w:rPr>
            <w:rStyle w:val="Hyperlink"/>
            <w:color w:val="auto"/>
            <w:u w:val="none"/>
          </w:rPr>
          <w:t xml:space="preserve">Class Name From = </w:t>
        </w:r>
      </w:ins>
      <w:ins w:id="596" w:author="Naveen Seth" w:date="2019-12-10T16:10:00Z">
        <w:r>
          <w:rPr>
            <w:rStyle w:val="Hyperlink"/>
            <w:color w:val="auto"/>
            <w:u w:val="none"/>
          </w:rPr>
          <w:t>“</w:t>
        </w:r>
      </w:ins>
      <w:ins w:id="597" w:author="Naveen Seth" w:date="2019-12-10T16:09:00Z">
        <w:r>
          <w:rPr>
            <w:rStyle w:val="Hyperlink"/>
            <w:color w:val="auto"/>
            <w:u w:val="none"/>
          </w:rPr>
          <w:t>Model</w:t>
        </w:r>
      </w:ins>
      <w:ins w:id="598" w:author="Naveen Seth" w:date="2019-12-10T16:10:00Z">
        <w:r>
          <w:rPr>
            <w:rStyle w:val="Hyperlink"/>
            <w:color w:val="auto"/>
            <w:u w:val="none"/>
          </w:rPr>
          <w:t>”</w:t>
        </w:r>
      </w:ins>
      <w:ins w:id="599" w:author="Naveen Seth" w:date="2019-12-10T16:09:00Z">
        <w:r>
          <w:rPr>
            <w:rStyle w:val="Hyperlink"/>
            <w:color w:val="auto"/>
            <w:u w:val="none"/>
          </w:rPr>
          <w:t xml:space="preserve"> and Class Name To = “Business Asset”</w:t>
        </w:r>
      </w:ins>
    </w:p>
    <w:p w14:paraId="548D92E8" w14:textId="6CE582CA" w:rsidR="00F459F1" w:rsidRPr="00F35411" w:rsidDel="00D848BF" w:rsidRDefault="00F459F1" w:rsidP="00D848BF">
      <w:pPr>
        <w:pStyle w:val="ListParagraph"/>
        <w:numPr>
          <w:ilvl w:val="1"/>
          <w:numId w:val="15"/>
        </w:numPr>
        <w:contextualSpacing w:val="0"/>
        <w:rPr>
          <w:del w:id="600" w:author="Naveen Seth" w:date="2019-12-10T16:06:00Z"/>
          <w:rStyle w:val="Hyperlink"/>
          <w:color w:val="auto"/>
          <w:u w:val="none"/>
        </w:rPr>
      </w:pPr>
      <w:ins w:id="601" w:author="Naveen Seth" w:date="2019-12-10T15:34:00Z">
        <w:r w:rsidRPr="00D848BF">
          <w:rPr>
            <w:rStyle w:val="Hyperlink"/>
            <w:color w:val="auto"/>
            <w:u w:val="none"/>
          </w:rPr>
          <w:t xml:space="preserve"> </w:t>
        </w:r>
      </w:ins>
    </w:p>
    <w:p w14:paraId="5ABA9CA9" w14:textId="7FF21E2E" w:rsidR="002130E4" w:rsidDel="00D848BF" w:rsidRDefault="007C21DE" w:rsidP="00D848BF">
      <w:pPr>
        <w:pStyle w:val="ListParagraph"/>
        <w:numPr>
          <w:ilvl w:val="1"/>
          <w:numId w:val="15"/>
        </w:numPr>
        <w:contextualSpacing w:val="0"/>
        <w:rPr>
          <w:del w:id="602" w:author="Naveen Seth" w:date="2019-12-10T16:07:00Z"/>
        </w:rPr>
      </w:pPr>
      <w:del w:id="603" w:author="Naveen Seth" w:date="2019-12-10T16:07:00Z">
        <w:r w:rsidDel="00D848BF">
          <w:delText>Get all the response of API “</w:delText>
        </w:r>
        <w:r w:rsidRPr="007C21DE" w:rsidDel="00D848BF">
          <w:delText>/api/v2/assets/${uid}</w:delText>
        </w:r>
        <w:r w:rsidDel="00D848BF">
          <w:delText xml:space="preserve">” . This will give all the objects/records for “Data Elements” defined in the system with AssetUid. This will become the lowest/starting item for hierarchy. </w:delText>
        </w:r>
        <w:r w:rsidRPr="00D848BF" w:rsidDel="00D848BF">
          <w:rPr>
            <w:rStyle w:val="Hyperlink"/>
            <w:rFonts w:ascii="Calibri Light" w:hAnsi="Calibri Light" w:cs="Calibri Light"/>
          </w:rPr>
          <w:delText xml:space="preserve"> </w:delText>
        </w:r>
        <w:r w:rsidR="002130E4" w:rsidDel="00D848BF">
          <w:delText xml:space="preserve">Find the higher level item using lowest level to next level predicate uid e.g. “IGX Has Field” </w:delText>
        </w:r>
        <w:r w:rsidR="002F556F" w:rsidDel="00D848BF">
          <w:delText xml:space="preserve">as stored in </w:delText>
        </w:r>
        <w:r w:rsidR="002F556F" w:rsidRPr="002F556F" w:rsidDel="00D848BF">
          <w:delText>PE_DATA_ENTITY_TO_DATA_ELEMENT_PREDICATE_UID</w:delText>
        </w:r>
        <w:r w:rsidR="002F556F" w:rsidDel="00D848BF">
          <w:delText xml:space="preserve"> configuration</w:delText>
        </w:r>
        <w:r w:rsidR="00805183" w:rsidDel="00D848BF">
          <w:delText xml:space="preserve"> available in PE list</w:delText>
        </w:r>
        <w:r w:rsidR="002130E4" w:rsidDel="00D848BF">
          <w:delText xml:space="preserve">. Use API </w:delText>
        </w:r>
        <w:r w:rsidR="00F35411" w:rsidRPr="00D848BF" w:rsidDel="00D848BF">
          <w:fldChar w:fldCharType="begin"/>
        </w:r>
        <w:r w:rsidR="00F35411" w:rsidDel="00D848BF">
          <w:delInstrText xml:space="preserve"> HYPERLINK </w:delInstrText>
        </w:r>
        <w:r w:rsidR="00F35411" w:rsidRPr="00D848BF" w:rsidDel="00D848BF">
          <w:fldChar w:fldCharType="separate"/>
        </w:r>
        <w:r w:rsidR="00FD4A2A" w:rsidRPr="00D848BF" w:rsidDel="00D848BF">
          <w:rPr>
            <w:rStyle w:val="Hyperlink"/>
            <w:rFonts w:ascii="Calibri Light" w:hAnsi="Calibri Light" w:cs="Calibri Light"/>
          </w:rPr>
          <w:delText>https://&lt;host&gt;/api/v2/assets/</w:delText>
        </w:r>
        <w:r w:rsidR="00FD4A2A" w:rsidRPr="00FD4A2A" w:rsidDel="00D848BF">
          <w:rPr>
            <w:rStyle w:val="Hyperlink"/>
          </w:rPr>
          <w:delText xml:space="preserve"> </w:delText>
        </w:r>
        <w:r w:rsidR="00FD4A2A" w:rsidRPr="00D848BF" w:rsidDel="00D848BF">
          <w:rPr>
            <w:rStyle w:val="Hyperlink"/>
            <w:rFonts w:ascii="Calibri Light" w:hAnsi="Calibri Light" w:cs="Calibri Light"/>
          </w:rPr>
          <w:delText>${assetTypeUid}/?predicateUid=${predicateUid}</w:delText>
        </w:r>
        <w:r w:rsidR="00F35411" w:rsidRPr="00D848BF" w:rsidDel="00D848BF">
          <w:rPr>
            <w:rStyle w:val="Hyperlink"/>
            <w:rFonts w:ascii="Calibri Light" w:hAnsi="Calibri Light" w:cs="Calibri Light"/>
          </w:rPr>
          <w:fldChar w:fldCharType="end"/>
        </w:r>
      </w:del>
    </w:p>
    <w:p w14:paraId="4418F016" w14:textId="067CB902" w:rsidR="002130E4" w:rsidDel="00D848BF" w:rsidRDefault="002130E4">
      <w:pPr>
        <w:pStyle w:val="ListParagraph"/>
        <w:numPr>
          <w:ilvl w:val="2"/>
          <w:numId w:val="15"/>
        </w:numPr>
        <w:ind w:left="1080" w:hanging="270"/>
        <w:contextualSpacing w:val="0"/>
        <w:rPr>
          <w:del w:id="604" w:author="Naveen Seth" w:date="2019-12-10T16:07:00Z"/>
        </w:rPr>
        <w:pPrChange w:id="605" w:author="Naveen Seth" w:date="2019-12-10T15:09:00Z">
          <w:pPr>
            <w:pStyle w:val="ListParagraph"/>
            <w:numPr>
              <w:ilvl w:val="2"/>
              <w:numId w:val="15"/>
            </w:numPr>
            <w:ind w:left="1800" w:hanging="180"/>
            <w:contextualSpacing w:val="0"/>
          </w:pPr>
        </w:pPrChange>
      </w:pPr>
      <w:del w:id="606" w:author="Naveen Seth" w:date="2019-12-10T16:07:00Z">
        <w:r w:rsidDel="00D848BF">
          <w:delText>Relationships section will provide AssetUID of higher level item.</w:delText>
        </w:r>
      </w:del>
    </w:p>
    <w:p w14:paraId="0BBF5D07" w14:textId="3678117B" w:rsidR="002130E4" w:rsidDel="00D848BF" w:rsidRDefault="002130E4" w:rsidP="00B327BA">
      <w:pPr>
        <w:pStyle w:val="ListParagraph"/>
        <w:numPr>
          <w:ilvl w:val="1"/>
          <w:numId w:val="15"/>
        </w:numPr>
        <w:contextualSpacing w:val="0"/>
        <w:rPr>
          <w:del w:id="607" w:author="Naveen Seth" w:date="2019-12-10T16:07:00Z"/>
        </w:rPr>
      </w:pPr>
      <w:del w:id="608" w:author="Naveen Seth" w:date="2019-12-10T16:07:00Z">
        <w:r w:rsidDel="00D848BF">
          <w:delText>In order to determine higher level Asset Type UID</w:delText>
        </w:r>
        <w:r w:rsidR="002F556F" w:rsidDel="00D848BF">
          <w:delText>,</w:delText>
        </w:r>
        <w:r w:rsidDel="00D848BF">
          <w:delText xml:space="preserve"> check for all the glossary items as received in point </w:delText>
        </w:r>
        <w:r w:rsidR="006605DA" w:rsidDel="00D848BF">
          <w:delText>(a)</w:delText>
        </w:r>
        <w:r w:rsidDel="00D848BF">
          <w:delText xml:space="preserve">, match the returned AssetUID with </w:delText>
        </w:r>
        <w:r w:rsidR="00BA13AA" w:rsidDel="00D848BF">
          <w:delText xml:space="preserve">point </w:delText>
        </w:r>
        <w:r w:rsidR="006605DA" w:rsidDel="00D848BF">
          <w:delText>(f.i)</w:delText>
        </w:r>
        <w:r w:rsidR="007C21DE" w:rsidDel="00D848BF">
          <w:delText xml:space="preserve"> (e)</w:delText>
        </w:r>
        <w:r w:rsidR="006605DA" w:rsidDel="00D848BF">
          <w:delText xml:space="preserve"> </w:delText>
        </w:r>
        <w:r w:rsidDel="00D848BF">
          <w:delText>AssetUID.</w:delText>
        </w:r>
      </w:del>
    </w:p>
    <w:p w14:paraId="476091A3" w14:textId="5B580280" w:rsidR="002130E4" w:rsidDel="00D848BF" w:rsidRDefault="002130E4" w:rsidP="00B327BA">
      <w:pPr>
        <w:pStyle w:val="ListParagraph"/>
        <w:numPr>
          <w:ilvl w:val="1"/>
          <w:numId w:val="15"/>
        </w:numPr>
        <w:contextualSpacing w:val="0"/>
        <w:rPr>
          <w:del w:id="609" w:author="Naveen Seth" w:date="2019-12-10T16:07:00Z"/>
        </w:rPr>
      </w:pPr>
      <w:del w:id="610" w:author="Naveen Seth" w:date="2019-12-10T16:07:00Z">
        <w:r w:rsidDel="00D848BF">
          <w:delText xml:space="preserve">Now pass all the predicates as received in point </w:delText>
        </w:r>
        <w:r w:rsidR="006605DA" w:rsidDel="00D848BF">
          <w:delText>(</w:delText>
        </w:r>
        <w:r w:rsidR="00BA13AA" w:rsidDel="00D848BF">
          <w:delText>d</w:delText>
        </w:r>
        <w:r w:rsidR="006605DA" w:rsidDel="00D848BF">
          <w:delText>)</w:delText>
        </w:r>
        <w:r w:rsidDel="00D848BF">
          <w:delText xml:space="preserve"> minus the predicates already used to fetch next level hierarchy item. Use API </w:delText>
        </w:r>
        <w:r w:rsidR="00F35411" w:rsidDel="00D848BF">
          <w:fldChar w:fldCharType="begin"/>
        </w:r>
        <w:r w:rsidR="00F35411" w:rsidDel="00D848BF">
          <w:delInstrText xml:space="preserve"> HYPERLINK </w:delInstrText>
        </w:r>
        <w:r w:rsidR="00F35411" w:rsidDel="00D848BF">
          <w:fldChar w:fldCharType="separate"/>
        </w:r>
        <w:r w:rsidDel="00D848BF">
          <w:rPr>
            <w:rStyle w:val="Hyperlink"/>
            <w:rFonts w:ascii="Calibri Light" w:hAnsi="Calibri Light" w:cs="Calibri Light"/>
          </w:rPr>
          <w:delText>https://&lt;host&gt;/api/v2/assets/</w:delText>
        </w:r>
        <w:r w:rsidDel="00D848BF">
          <w:rPr>
            <w:rStyle w:val="Hyperlink"/>
          </w:rPr>
          <w:delText xml:space="preserve"> </w:delText>
        </w:r>
        <w:r w:rsidDel="00D848BF">
          <w:rPr>
            <w:rStyle w:val="Hyperlink"/>
            <w:rFonts w:ascii="Calibri Light" w:hAnsi="Calibri Light" w:cs="Calibri Light"/>
          </w:rPr>
          <w:delText>${assetTypeUid}/?_predicateUid=${predicateUid}</w:delText>
        </w:r>
        <w:r w:rsidR="00F35411" w:rsidDel="00D848BF">
          <w:rPr>
            <w:rStyle w:val="Hyperlink"/>
            <w:rFonts w:ascii="Calibri Light" w:hAnsi="Calibri Light" w:cs="Calibri Light"/>
          </w:rPr>
          <w:fldChar w:fldCharType="end"/>
        </w:r>
      </w:del>
    </w:p>
    <w:p w14:paraId="5EBFE79D" w14:textId="5A64BF44" w:rsidR="002130E4" w:rsidDel="00D848BF" w:rsidRDefault="002130E4" w:rsidP="00B327BA">
      <w:pPr>
        <w:pStyle w:val="ListParagraph"/>
        <w:numPr>
          <w:ilvl w:val="2"/>
          <w:numId w:val="15"/>
        </w:numPr>
        <w:contextualSpacing w:val="0"/>
        <w:rPr>
          <w:del w:id="611" w:author="Naveen Seth" w:date="2019-12-10T16:07:00Z"/>
        </w:rPr>
      </w:pPr>
      <w:del w:id="612" w:author="Naveen Seth" w:date="2019-12-10T16:07:00Z">
        <w:r w:rsidDel="00D848BF">
          <w:delText>Relationships section will provide AssetUID of higher level item.</w:delText>
        </w:r>
      </w:del>
    </w:p>
    <w:p w14:paraId="0325643B" w14:textId="211D0C63" w:rsidR="002130E4" w:rsidDel="00D848BF" w:rsidRDefault="002130E4" w:rsidP="00B327BA">
      <w:pPr>
        <w:pStyle w:val="ListParagraph"/>
        <w:numPr>
          <w:ilvl w:val="1"/>
          <w:numId w:val="15"/>
        </w:numPr>
        <w:contextualSpacing w:val="0"/>
        <w:rPr>
          <w:del w:id="613" w:author="Naveen Seth" w:date="2019-12-10T16:07:00Z"/>
        </w:rPr>
      </w:pPr>
      <w:del w:id="614" w:author="Naveen Seth" w:date="2019-12-10T16:07:00Z">
        <w:r w:rsidDel="00D848BF">
          <w:delText xml:space="preserve">Repeat step </w:delText>
        </w:r>
        <w:r w:rsidR="007C5B07" w:rsidDel="00D848BF">
          <w:delText>h</w:delText>
        </w:r>
        <w:r w:rsidDel="00D848BF">
          <w:delText xml:space="preserve"> and </w:delText>
        </w:r>
        <w:r w:rsidR="007C5B07" w:rsidDel="00D848BF">
          <w:delText>i</w:delText>
        </w:r>
        <w:r w:rsidDel="00D848BF">
          <w:delText xml:space="preserve"> till no response is received.</w:delText>
        </w:r>
      </w:del>
    </w:p>
    <w:p w14:paraId="4C82D804" w14:textId="712A45B1" w:rsidR="002130E4" w:rsidDel="00D848BF" w:rsidRDefault="002130E4" w:rsidP="00B327BA">
      <w:pPr>
        <w:pStyle w:val="ListParagraph"/>
        <w:numPr>
          <w:ilvl w:val="1"/>
          <w:numId w:val="15"/>
        </w:numPr>
        <w:contextualSpacing w:val="0"/>
        <w:rPr>
          <w:del w:id="615" w:author="Naveen Seth" w:date="2019-12-10T16:07:00Z"/>
        </w:rPr>
      </w:pPr>
      <w:del w:id="616" w:author="Naveen Seth" w:date="2019-12-10T16:07:00Z">
        <w:r w:rsidDel="00D848BF">
          <w:delText>Now fetch the responsibility associated with top level item using API /api/v2/responsibilities/types/{assetTypeUid?</w:delText>
        </w:r>
      </w:del>
    </w:p>
    <w:p w14:paraId="52A5EE37" w14:textId="1CC5C246" w:rsidR="002D5063" w:rsidDel="00D848BF" w:rsidRDefault="002D5063" w:rsidP="00B327BA">
      <w:pPr>
        <w:pStyle w:val="ListParagraph"/>
        <w:numPr>
          <w:ilvl w:val="1"/>
          <w:numId w:val="15"/>
        </w:numPr>
        <w:contextualSpacing w:val="0"/>
        <w:rPr>
          <w:del w:id="617" w:author="Naveen Seth" w:date="2019-12-10T16:07:00Z"/>
        </w:rPr>
      </w:pPr>
      <w:del w:id="618" w:author="Naveen Seth" w:date="2019-12-10T16:07:00Z">
        <w:r w:rsidDel="00D848BF">
          <w:lastRenderedPageBreak/>
          <w:delText xml:space="preserve">Care should be taken for multi-hierarchy </w:delText>
        </w:r>
        <w:r w:rsidR="006D6F3E" w:rsidDel="00D848BF">
          <w:delText xml:space="preserve">scenario </w:delText>
        </w:r>
        <w:r w:rsidR="002607AF" w:rsidDel="00D848BF">
          <w:delText xml:space="preserve">where an asset at </w:delText>
        </w:r>
        <w:r w:rsidDel="00D848BF">
          <w:delText>any level can be associated with multiple predicates and accordingly build the hierarchy.</w:delText>
        </w:r>
        <w:r w:rsidR="002607AF" w:rsidDel="00D848BF">
          <w:delText xml:space="preserve"> By </w:delText>
        </w:r>
        <w:r w:rsidR="006D6F3E" w:rsidDel="00D848BF">
          <w:delText>default,</w:delText>
        </w:r>
        <w:r w:rsidR="002607AF" w:rsidDel="00D848BF">
          <w:delText xml:space="preserve"> set 1 in HIERARCY column. In case of multi-hierarchies </w:delText>
        </w:r>
        <w:r w:rsidR="006D6F3E" w:rsidDel="00D848BF">
          <w:delText>increment the value as applicable</w:delText>
        </w:r>
        <w:r w:rsidR="003228EF" w:rsidDel="00D848BF">
          <w:delText xml:space="preserve"> or branch them as 1a, 1b, etc.</w:delText>
        </w:r>
      </w:del>
    </w:p>
    <w:p w14:paraId="42B09FE1" w14:textId="75A34A05" w:rsidR="0048796C" w:rsidDel="00D848BF" w:rsidRDefault="00BC5417" w:rsidP="00B327BA">
      <w:pPr>
        <w:pStyle w:val="ListParagraph"/>
        <w:numPr>
          <w:ilvl w:val="1"/>
          <w:numId w:val="15"/>
        </w:numPr>
        <w:contextualSpacing w:val="0"/>
        <w:rPr>
          <w:del w:id="619" w:author="Naveen Seth" w:date="2019-12-10T16:07:00Z"/>
        </w:rPr>
      </w:pPr>
      <w:del w:id="620" w:author="Naveen Seth" w:date="2019-12-10T16:07:00Z">
        <w:r w:rsidDel="00D848BF">
          <w:delText xml:space="preserve">Weightage column is populated using </w:delText>
        </w:r>
        <w:r w:rsidR="0048796C" w:rsidDel="00D848BF">
          <w:delText xml:space="preserve">data fetched from relationships </w:delText>
        </w:r>
        <w:r w:rsidDel="00D848BF">
          <w:delText>API</w:delText>
        </w:r>
      </w:del>
    </w:p>
    <w:p w14:paraId="0CF243CC" w14:textId="64FCFE77" w:rsidR="0048796C" w:rsidDel="00D848BF" w:rsidRDefault="0048796C" w:rsidP="00B327BA">
      <w:pPr>
        <w:pStyle w:val="ListParagraph"/>
        <w:numPr>
          <w:ilvl w:val="2"/>
          <w:numId w:val="15"/>
        </w:numPr>
        <w:contextualSpacing w:val="0"/>
        <w:rPr>
          <w:del w:id="621" w:author="Naveen Seth" w:date="2019-12-10T16:07:00Z"/>
        </w:rPr>
      </w:pPr>
      <w:del w:id="622" w:author="Naveen Seth" w:date="2019-12-10T16:07:00Z">
        <w:r w:rsidDel="00D848BF">
          <w:delText xml:space="preserve">Call GET </w:delText>
        </w:r>
        <w:r w:rsidRPr="0048796C" w:rsidDel="00D848BF">
          <w:delText>/api/v2/relationships/types</w:delText>
        </w:r>
        <w:r w:rsidDel="00D848BF">
          <w:rPr>
            <w:rStyle w:val="Hyperlink"/>
            <w:rFonts w:ascii="Calibri Light" w:hAnsi="Calibri Light" w:cs="Calibri Light"/>
          </w:rPr>
          <w:delText>?</w:delText>
        </w:r>
        <w:r w:rsidRPr="00BC5417" w:rsidDel="00D848BF">
          <w:rPr>
            <w:rStyle w:val="Hyperlink"/>
            <w:rFonts w:ascii="Calibri Light" w:hAnsi="Calibri Light" w:cs="Calibri Light"/>
          </w:rPr>
          <w:delText>predicateUid=${predicateUid}</w:delText>
        </w:r>
        <w:r w:rsidDel="00D848BF">
          <w:rPr>
            <w:rStyle w:val="Hyperlink"/>
            <w:rFonts w:ascii="Calibri Light" w:hAnsi="Calibri Light" w:cs="Calibri Light"/>
          </w:rPr>
          <w:delText xml:space="preserve"> </w:delText>
        </w:r>
        <w:r w:rsidRPr="004C4DFE" w:rsidDel="00D848BF">
          <w:delText>for all predicates UID as applicable using output of point d. This will give uid which will become RelationshipTypeUid to be passed to below API call.</w:delText>
        </w:r>
        <w:r w:rsidDel="00D848BF">
          <w:rPr>
            <w:rStyle w:val="Hyperlink"/>
            <w:rFonts w:ascii="Calibri Light" w:hAnsi="Calibri Light" w:cs="Calibri Light"/>
          </w:rPr>
          <w:delText xml:space="preserve"> </w:delText>
        </w:r>
      </w:del>
    </w:p>
    <w:p w14:paraId="451FA068" w14:textId="790F1244" w:rsidR="00566EEF" w:rsidDel="00D848BF" w:rsidRDefault="00BC5417" w:rsidP="00B327BA">
      <w:pPr>
        <w:pStyle w:val="ListParagraph"/>
        <w:numPr>
          <w:ilvl w:val="2"/>
          <w:numId w:val="15"/>
        </w:numPr>
        <w:contextualSpacing w:val="0"/>
        <w:rPr>
          <w:del w:id="623" w:author="Naveen Seth" w:date="2019-12-10T16:07:00Z"/>
        </w:rPr>
      </w:pPr>
      <w:del w:id="624" w:author="Naveen Seth" w:date="2019-12-10T16:07:00Z">
        <w:r w:rsidDel="00D848BF">
          <w:delText xml:space="preserve"> </w:delText>
        </w:r>
        <w:r w:rsidRPr="00BC5417" w:rsidDel="00D848BF">
          <w:rPr>
            <w:rStyle w:val="Hyperlink"/>
            <w:rFonts w:ascii="Calibri Light" w:hAnsi="Calibri Light" w:cs="Calibri Light"/>
          </w:rPr>
          <w:delText>GET /api/v2/relationships</w:delText>
        </w:r>
        <w:r w:rsidR="00BA746D" w:rsidDel="00D848BF">
          <w:rPr>
            <w:rStyle w:val="Hyperlink"/>
            <w:rFonts w:ascii="Calibri Light" w:hAnsi="Calibri Light" w:cs="Calibri Light"/>
          </w:rPr>
          <w:delText>?</w:delText>
        </w:r>
        <w:r w:rsidR="0048796C" w:rsidRPr="0048796C" w:rsidDel="00D848BF">
          <w:rPr>
            <w:rStyle w:val="Hyperlink"/>
            <w:rFonts w:ascii="Calibri Light" w:hAnsi="Calibri Light" w:cs="Calibri Light"/>
          </w:rPr>
          <w:delText>RelationshipTypeUid</w:delText>
        </w:r>
        <w:r w:rsidRPr="00BC5417" w:rsidDel="00D848BF">
          <w:rPr>
            <w:rStyle w:val="Hyperlink"/>
            <w:rFonts w:ascii="Calibri Light" w:hAnsi="Calibri Light" w:cs="Calibri Light"/>
          </w:rPr>
          <w:delText>=${</w:delText>
        </w:r>
        <w:r w:rsidR="0048796C" w:rsidRPr="0048796C" w:rsidDel="00D848BF">
          <w:rPr>
            <w:rStyle w:val="Hyperlink"/>
            <w:rFonts w:ascii="Calibri Light" w:hAnsi="Calibri Light" w:cs="Calibri Light"/>
          </w:rPr>
          <w:delText>RelationshipTypeUid</w:delText>
        </w:r>
        <w:r w:rsidRPr="00BC5417" w:rsidDel="00D848BF">
          <w:rPr>
            <w:rStyle w:val="Hyperlink"/>
            <w:rFonts w:ascii="Calibri Light" w:hAnsi="Calibri Light" w:cs="Calibri Light"/>
          </w:rPr>
          <w:delText>}</w:delText>
        </w:r>
        <w:r w:rsidR="00566EEF" w:rsidDel="00D848BF">
          <w:rPr>
            <w:rStyle w:val="Hyperlink"/>
            <w:rFonts w:ascii="Calibri Light" w:hAnsi="Calibri Light" w:cs="Calibri Light"/>
          </w:rPr>
          <w:delText xml:space="preserve">. </w:delText>
        </w:r>
        <w:r w:rsidR="00566EEF" w:rsidRPr="00566EEF" w:rsidDel="00D848BF">
          <w:delText xml:space="preserve">Output </w:delText>
        </w:r>
        <w:r w:rsidR="00566EEF" w:rsidDel="00D848BF">
          <w:delText>needs to be joined as below –</w:delText>
        </w:r>
      </w:del>
    </w:p>
    <w:p w14:paraId="69599191" w14:textId="4DCB6FB2" w:rsidR="00BC5417" w:rsidDel="00D848BF" w:rsidRDefault="00566EEF" w:rsidP="00B327BA">
      <w:pPr>
        <w:pStyle w:val="ListParagraph"/>
        <w:numPr>
          <w:ilvl w:val="2"/>
          <w:numId w:val="15"/>
        </w:numPr>
        <w:contextualSpacing w:val="0"/>
        <w:rPr>
          <w:del w:id="625" w:author="Naveen Seth" w:date="2019-12-10T16:07:00Z"/>
        </w:rPr>
      </w:pPr>
      <w:del w:id="626" w:author="Naveen Seth" w:date="2019-12-10T16:07:00Z">
        <w:r w:rsidRPr="008A76ED" w:rsidDel="00D848BF">
          <w:delText xml:space="preserve"> </w:delText>
        </w:r>
        <w:r w:rsidR="008A76ED" w:rsidDel="00D848BF">
          <w:delText>Relationships.</w:delText>
        </w:r>
        <w:r w:rsidR="008A76ED" w:rsidRPr="008A76ED" w:rsidDel="00D848BF">
          <w:delText>AssetU</w:delText>
        </w:r>
        <w:r w:rsidR="00DD5350" w:rsidDel="00D848BF">
          <w:delText>id</w:delText>
        </w:r>
        <w:r w:rsidR="008A76ED" w:rsidDel="00D848BF">
          <w:delText xml:space="preserve"> as obtained at each level above = Subject.Uid</w:delText>
        </w:r>
      </w:del>
    </w:p>
    <w:p w14:paraId="6DA83B1B" w14:textId="5CD0DF3B" w:rsidR="007C5B07" w:rsidRPr="00BA13AA" w:rsidDel="00D848BF" w:rsidRDefault="00DD5350" w:rsidP="007C5B07">
      <w:pPr>
        <w:pStyle w:val="ListParagraph"/>
        <w:numPr>
          <w:ilvl w:val="2"/>
          <w:numId w:val="15"/>
        </w:numPr>
        <w:contextualSpacing w:val="0"/>
        <w:rPr>
          <w:del w:id="627" w:author="Naveen Seth" w:date="2019-12-10T16:07:00Z"/>
        </w:rPr>
      </w:pPr>
      <w:del w:id="628" w:author="Naveen Seth" w:date="2019-12-10T16:07:00Z">
        <w:r w:rsidRPr="008A76ED" w:rsidDel="00D848BF">
          <w:delText>AssetU</w:delText>
        </w:r>
        <w:r w:rsidDel="00D848BF">
          <w:delText>id as obtained at each level above = Object.Uid</w:delText>
        </w:r>
      </w:del>
    </w:p>
    <w:p w14:paraId="458660EF" w14:textId="49AA9FB9" w:rsidR="00634E6C" w:rsidRDefault="00634E6C" w:rsidP="007C5B07">
      <w:pPr>
        <w:pStyle w:val="ListParagraph"/>
        <w:numPr>
          <w:ilvl w:val="1"/>
          <w:numId w:val="15"/>
        </w:numPr>
        <w:contextualSpacing w:val="0"/>
        <w:rPr>
          <w:lang w:val="en-US"/>
        </w:rPr>
      </w:pPr>
      <w:r>
        <w:rPr>
          <w:lang w:val="en-US"/>
        </w:rPr>
        <w:t xml:space="preserve">Insert the records in to </w:t>
      </w:r>
      <w:r w:rsidRPr="00BA13AA">
        <w:rPr>
          <w:rFonts w:ascii="Verdana" w:hAnsi="Verdana" w:cs="Arial"/>
          <w:color w:val="000000"/>
          <w:sz w:val="18"/>
          <w:szCs w:val="18"/>
        </w:rPr>
        <w:t>IGX_DS_DG_</w:t>
      </w:r>
      <w:r>
        <w:rPr>
          <w:rFonts w:ascii="Verdana" w:hAnsi="Verdana" w:cs="Arial"/>
          <w:color w:val="000000"/>
          <w:sz w:val="18"/>
          <w:szCs w:val="18"/>
        </w:rPr>
        <w:t>HIERARCHY</w:t>
      </w:r>
    </w:p>
    <w:p w14:paraId="336DAAB4" w14:textId="3AA50F40" w:rsidR="007C5B07" w:rsidRDefault="007C5B07" w:rsidP="007C5B07">
      <w:pPr>
        <w:pStyle w:val="ListParagraph"/>
        <w:numPr>
          <w:ilvl w:val="1"/>
          <w:numId w:val="15"/>
        </w:numPr>
        <w:contextualSpacing w:val="0"/>
        <w:rPr>
          <w:lang w:val="en-US"/>
        </w:rPr>
      </w:pPr>
      <w:r>
        <w:rPr>
          <w:lang w:val="en-US"/>
        </w:rPr>
        <w:t xml:space="preserve">Get Distinct AssetTypeUid and call the API </w:t>
      </w:r>
      <w:r w:rsidRPr="007C5B07">
        <w:rPr>
          <w:lang w:val="en-US"/>
        </w:rPr>
        <w:t>${governURL}/api/v2/responsibilities/assignments?_assetTypeUid=${AssetTypeUIDTo}&amp;_pageSize=250</w:t>
      </w:r>
      <w:r>
        <w:rPr>
          <w:lang w:val="en-US"/>
        </w:rPr>
        <w:t xml:space="preserve"> to get Owners &amp; Group with Uid and Related Asset Uid. </w:t>
      </w:r>
    </w:p>
    <w:p w14:paraId="6946DEFE" w14:textId="33C836E6" w:rsidR="007C5B07" w:rsidRDefault="007C5B07" w:rsidP="007C5B07">
      <w:pPr>
        <w:pStyle w:val="ListParagraph"/>
        <w:numPr>
          <w:ilvl w:val="1"/>
          <w:numId w:val="15"/>
        </w:numPr>
        <w:contextualSpacing w:val="0"/>
        <w:rPr>
          <w:lang w:val="en-US"/>
        </w:rPr>
      </w:pPr>
      <w:r>
        <w:rPr>
          <w:lang w:val="en-US"/>
        </w:rPr>
        <w:t xml:space="preserve">For </w:t>
      </w:r>
      <w:r w:rsidR="00634E6C">
        <w:rPr>
          <w:lang w:val="en-US"/>
        </w:rPr>
        <w:t xml:space="preserve">the Groups retrieved from Step </w:t>
      </w:r>
      <w:ins w:id="629" w:author="Naveen Seth" w:date="2019-12-30T16:18:00Z">
        <w:r w:rsidR="00140905">
          <w:rPr>
            <w:lang w:val="en-US"/>
          </w:rPr>
          <w:t>z</w:t>
        </w:r>
      </w:ins>
      <w:del w:id="630" w:author="Naveen Seth" w:date="2019-12-10T16:08:00Z">
        <w:r w:rsidR="00634E6C" w:rsidDel="00D848BF">
          <w:rPr>
            <w:lang w:val="en-US"/>
          </w:rPr>
          <w:delText>o</w:delText>
        </w:r>
      </w:del>
      <w:r>
        <w:rPr>
          <w:lang w:val="en-US"/>
        </w:rPr>
        <w:t xml:space="preserve"> , get all the related owners/users by calling API </w:t>
      </w:r>
      <w:r w:rsidRPr="007C5B07">
        <w:rPr>
          <w:lang w:val="en-US"/>
        </w:rPr>
        <w:t>${governURL}/api/v2/membership/groups/${ToAssetUid}/members</w:t>
      </w:r>
      <w:r w:rsidR="00860510">
        <w:rPr>
          <w:lang w:val="en-US"/>
        </w:rPr>
        <w:t xml:space="preserve">. </w:t>
      </w:r>
    </w:p>
    <w:p w14:paraId="718CB4AA" w14:textId="13A75C7D" w:rsidR="00860510" w:rsidRDefault="00860510" w:rsidP="00860510">
      <w:pPr>
        <w:pStyle w:val="ListParagraph"/>
        <w:numPr>
          <w:ilvl w:val="1"/>
          <w:numId w:val="15"/>
        </w:numPr>
        <w:contextualSpacing w:val="0"/>
        <w:rPr>
          <w:lang w:val="en-US"/>
        </w:rPr>
      </w:pPr>
      <w:r>
        <w:rPr>
          <w:lang w:val="en-US"/>
        </w:rPr>
        <w:t xml:space="preserve">Retrieve the Application User by Calling API </w:t>
      </w:r>
      <w:r w:rsidRPr="00860510">
        <w:rPr>
          <w:lang w:val="en-US"/>
        </w:rPr>
        <w:t>${governURL}/api/v2/assets/types?Class=User</w:t>
      </w:r>
      <w:r>
        <w:rPr>
          <w:lang w:val="en-US"/>
        </w:rPr>
        <w:t>.</w:t>
      </w:r>
    </w:p>
    <w:p w14:paraId="6136F023" w14:textId="76663D11" w:rsidR="00860510" w:rsidRDefault="00860510" w:rsidP="00860510">
      <w:pPr>
        <w:pStyle w:val="ListParagraph"/>
        <w:numPr>
          <w:ilvl w:val="1"/>
          <w:numId w:val="15"/>
        </w:numPr>
        <w:contextualSpacing w:val="0"/>
        <w:rPr>
          <w:lang w:val="en-US"/>
        </w:rPr>
      </w:pPr>
      <w:r>
        <w:rPr>
          <w:lang w:val="en-US"/>
        </w:rPr>
        <w:t>Assign the retrieved Application User</w:t>
      </w:r>
      <w:r w:rsidR="00634E6C">
        <w:rPr>
          <w:lang w:val="en-US"/>
        </w:rPr>
        <w:t xml:space="preserve"> in step </w:t>
      </w:r>
      <w:ins w:id="631" w:author="Naveen Seth" w:date="2019-12-30T16:18:00Z">
        <w:r w:rsidR="00140905">
          <w:rPr>
            <w:lang w:val="en-US"/>
          </w:rPr>
          <w:t>b</w:t>
        </w:r>
      </w:ins>
      <w:del w:id="632" w:author="Naveen Seth" w:date="2019-12-10T16:08:00Z">
        <w:r w:rsidR="00634E6C" w:rsidDel="00D848BF">
          <w:rPr>
            <w:lang w:val="en-US"/>
          </w:rPr>
          <w:delText>q</w:delText>
        </w:r>
      </w:del>
      <w:r>
        <w:rPr>
          <w:lang w:val="en-US"/>
        </w:rPr>
        <w:t xml:space="preserve"> to all records retrieved</w:t>
      </w:r>
      <w:r w:rsidR="00634E6C">
        <w:rPr>
          <w:lang w:val="en-US"/>
        </w:rPr>
        <w:t xml:space="preserve"> in Step </w:t>
      </w:r>
      <w:ins w:id="633" w:author="Naveen Seth" w:date="2019-12-30T16:21:00Z">
        <w:r w:rsidR="00140905">
          <w:rPr>
            <w:lang w:val="en-US"/>
          </w:rPr>
          <w:t>a</w:t>
        </w:r>
      </w:ins>
      <w:del w:id="634" w:author="Naveen Seth" w:date="2019-12-10T16:08:00Z">
        <w:r w:rsidR="00634E6C" w:rsidDel="00D848BF">
          <w:rPr>
            <w:lang w:val="en-US"/>
          </w:rPr>
          <w:delText>p</w:delText>
        </w:r>
      </w:del>
      <w:r>
        <w:rPr>
          <w:lang w:val="en-US"/>
        </w:rPr>
        <w:t xml:space="preserve"> i.e. populate AssetTypeUidTo &amp; AssetTypeNameTo. This will give all the owners in the system with related AssetsUid .</w:t>
      </w:r>
    </w:p>
    <w:p w14:paraId="6532DAFF" w14:textId="47A2D31D" w:rsidR="00860510" w:rsidRDefault="00860510" w:rsidP="00860510">
      <w:pPr>
        <w:pStyle w:val="ListParagraph"/>
        <w:numPr>
          <w:ilvl w:val="1"/>
          <w:numId w:val="15"/>
        </w:numPr>
        <w:contextualSpacing w:val="0"/>
        <w:rPr>
          <w:lang w:val="en-US"/>
        </w:rPr>
      </w:pPr>
      <w:r>
        <w:rPr>
          <w:lang w:val="en-US"/>
        </w:rPr>
        <w:t>Join the</w:t>
      </w:r>
      <w:r w:rsidR="00634E6C">
        <w:rPr>
          <w:lang w:val="en-US"/>
        </w:rPr>
        <w:t xml:space="preserve"> records from Step </w:t>
      </w:r>
      <w:ins w:id="635" w:author="Naveen Seth" w:date="2019-12-30T16:22:00Z">
        <w:r w:rsidR="00140905">
          <w:rPr>
            <w:lang w:val="en-US"/>
          </w:rPr>
          <w:t>x</w:t>
        </w:r>
      </w:ins>
      <w:del w:id="636" w:author="Naveen Seth" w:date="2019-12-10T16:10:00Z">
        <w:r w:rsidR="00634E6C" w:rsidDel="00751999">
          <w:rPr>
            <w:lang w:val="en-US"/>
          </w:rPr>
          <w:delText>m</w:delText>
        </w:r>
      </w:del>
      <w:r w:rsidR="00634E6C">
        <w:rPr>
          <w:lang w:val="en-US"/>
        </w:rPr>
        <w:t xml:space="preserve"> with step </w:t>
      </w:r>
      <w:ins w:id="637" w:author="Naveen Seth" w:date="2019-12-30T16:22:00Z">
        <w:r w:rsidR="00140905">
          <w:rPr>
            <w:lang w:val="en-US"/>
          </w:rPr>
          <w:t>c</w:t>
        </w:r>
      </w:ins>
      <w:del w:id="638" w:author="Naveen Seth" w:date="2019-12-10T16:10:00Z">
        <w:r w:rsidR="00634E6C" w:rsidDel="00751999">
          <w:rPr>
            <w:lang w:val="en-US"/>
          </w:rPr>
          <w:delText>r</w:delText>
        </w:r>
      </w:del>
      <w:r>
        <w:rPr>
          <w:lang w:val="en-US"/>
        </w:rPr>
        <w:t xml:space="preserve"> to get the owners of all the assets except lower level i.e. Data Element.</w:t>
      </w:r>
    </w:p>
    <w:p w14:paraId="76851EEF" w14:textId="65967DB8" w:rsidR="00634E6C" w:rsidRDefault="00860510" w:rsidP="00860510">
      <w:pPr>
        <w:pStyle w:val="ListParagraph"/>
        <w:numPr>
          <w:ilvl w:val="1"/>
          <w:numId w:val="15"/>
        </w:numPr>
        <w:contextualSpacing w:val="0"/>
        <w:rPr>
          <w:lang w:val="en-US"/>
        </w:rPr>
      </w:pPr>
      <w:r>
        <w:rPr>
          <w:lang w:val="en-US"/>
        </w:rPr>
        <w:t xml:space="preserve">Join the records from Step </w:t>
      </w:r>
      <w:ins w:id="639" w:author="Naveen Seth" w:date="2019-12-30T16:22:00Z">
        <w:r w:rsidR="00140905">
          <w:rPr>
            <w:lang w:val="en-US"/>
          </w:rPr>
          <w:t>x</w:t>
        </w:r>
      </w:ins>
      <w:del w:id="640" w:author="Naveen Seth" w:date="2019-12-10T16:10:00Z">
        <w:r w:rsidDel="00751999">
          <w:rPr>
            <w:lang w:val="en-US"/>
          </w:rPr>
          <w:delText>m</w:delText>
        </w:r>
      </w:del>
      <w:r>
        <w:rPr>
          <w:lang w:val="en-US"/>
        </w:rPr>
        <w:t xml:space="preserve"> with </w:t>
      </w:r>
      <w:r w:rsidR="00634E6C">
        <w:rPr>
          <w:lang w:val="en-US"/>
        </w:rPr>
        <w:t xml:space="preserve">Step </w:t>
      </w:r>
      <w:ins w:id="641" w:author="Naveen Seth" w:date="2019-12-30T16:22:00Z">
        <w:r w:rsidR="00140905">
          <w:rPr>
            <w:lang w:val="en-US"/>
          </w:rPr>
          <w:t>g</w:t>
        </w:r>
      </w:ins>
      <w:del w:id="642" w:author="Naveen Seth" w:date="2019-12-10T16:12:00Z">
        <w:r w:rsidR="00634E6C" w:rsidDel="00751999">
          <w:rPr>
            <w:lang w:val="en-US"/>
          </w:rPr>
          <w:delText>f</w:delText>
        </w:r>
      </w:del>
      <w:r w:rsidR="00634E6C">
        <w:rPr>
          <w:lang w:val="en-US"/>
        </w:rPr>
        <w:t xml:space="preserve"> to get Lowest Level records i.e. Data Elements objects. </w:t>
      </w:r>
    </w:p>
    <w:p w14:paraId="719FE31E" w14:textId="6C4E710C" w:rsidR="00634E6C" w:rsidRDefault="00634E6C" w:rsidP="00860510">
      <w:pPr>
        <w:pStyle w:val="ListParagraph"/>
        <w:numPr>
          <w:ilvl w:val="1"/>
          <w:numId w:val="15"/>
        </w:numPr>
        <w:contextualSpacing w:val="0"/>
        <w:rPr>
          <w:lang w:val="en-US"/>
        </w:rPr>
      </w:pPr>
      <w:r>
        <w:rPr>
          <w:lang w:val="en-US"/>
        </w:rPr>
        <w:t xml:space="preserve">Join records received in step </w:t>
      </w:r>
      <w:ins w:id="643" w:author="Naveen Seth" w:date="2019-12-30T16:22:00Z">
        <w:r w:rsidR="00140905">
          <w:rPr>
            <w:lang w:val="en-US"/>
          </w:rPr>
          <w:t>e</w:t>
        </w:r>
      </w:ins>
      <w:del w:id="644" w:author="Naveen Seth" w:date="2019-12-10T16:12:00Z">
        <w:r w:rsidDel="00751999">
          <w:rPr>
            <w:lang w:val="en-US"/>
          </w:rPr>
          <w:delText>t</w:delText>
        </w:r>
      </w:del>
      <w:r>
        <w:rPr>
          <w:lang w:val="en-US"/>
        </w:rPr>
        <w:t xml:space="preserve"> with step </w:t>
      </w:r>
      <w:ins w:id="645" w:author="Naveen Seth" w:date="2019-12-30T16:22:00Z">
        <w:r w:rsidR="00140905">
          <w:rPr>
            <w:lang w:val="en-US"/>
          </w:rPr>
          <w:t>c</w:t>
        </w:r>
      </w:ins>
      <w:del w:id="646" w:author="Naveen Seth" w:date="2019-12-10T16:12:00Z">
        <w:r w:rsidDel="00751999">
          <w:rPr>
            <w:lang w:val="en-US"/>
          </w:rPr>
          <w:delText>r</w:delText>
        </w:r>
      </w:del>
      <w:r>
        <w:rPr>
          <w:lang w:val="en-US"/>
        </w:rPr>
        <w:t xml:space="preserve"> to get the owners of lowest level records i.e. Data Elements.</w:t>
      </w:r>
    </w:p>
    <w:p w14:paraId="735ABFC2" w14:textId="4DD2DD31" w:rsidR="00860510" w:rsidRPr="00F35411" w:rsidRDefault="00634E6C" w:rsidP="00860510">
      <w:pPr>
        <w:pStyle w:val="ListParagraph"/>
        <w:numPr>
          <w:ilvl w:val="1"/>
          <w:numId w:val="15"/>
        </w:numPr>
        <w:contextualSpacing w:val="0"/>
        <w:rPr>
          <w:lang w:val="en-US"/>
        </w:rPr>
      </w:pPr>
      <w:r>
        <w:rPr>
          <w:lang w:val="en-US"/>
        </w:rPr>
        <w:t xml:space="preserve">Union the records from Step </w:t>
      </w:r>
      <w:ins w:id="647" w:author="Naveen Seth" w:date="2019-12-30T16:22:00Z">
        <w:r w:rsidR="00140905">
          <w:rPr>
            <w:lang w:val="en-US"/>
          </w:rPr>
          <w:t>c</w:t>
        </w:r>
      </w:ins>
      <w:del w:id="648" w:author="Naveen Seth" w:date="2019-12-10T16:12:00Z">
        <w:r w:rsidDel="00751999">
          <w:rPr>
            <w:lang w:val="en-US"/>
          </w:rPr>
          <w:delText>r</w:delText>
        </w:r>
      </w:del>
      <w:r>
        <w:rPr>
          <w:lang w:val="en-US"/>
        </w:rPr>
        <w:t xml:space="preserve"> and Step </w:t>
      </w:r>
      <w:ins w:id="649" w:author="Naveen Seth" w:date="2019-12-30T16:23:00Z">
        <w:r w:rsidR="00140905">
          <w:rPr>
            <w:lang w:val="en-US"/>
          </w:rPr>
          <w:t>f</w:t>
        </w:r>
      </w:ins>
      <w:del w:id="650" w:author="Naveen Seth" w:date="2019-12-10T16:12:00Z">
        <w:r w:rsidDel="00751999">
          <w:rPr>
            <w:lang w:val="en-US"/>
          </w:rPr>
          <w:delText>t</w:delText>
        </w:r>
      </w:del>
      <w:r>
        <w:rPr>
          <w:lang w:val="en-US"/>
        </w:rPr>
        <w:t xml:space="preserve"> and insert in Table  </w:t>
      </w:r>
      <w:r w:rsidRPr="00BA13AA">
        <w:rPr>
          <w:rFonts w:ascii="Verdana" w:hAnsi="Verdana" w:cs="Arial"/>
          <w:color w:val="000000"/>
          <w:sz w:val="18"/>
          <w:szCs w:val="18"/>
        </w:rPr>
        <w:t>IGX_DS_DG_</w:t>
      </w:r>
      <w:r>
        <w:rPr>
          <w:rFonts w:ascii="Verdana" w:hAnsi="Verdana" w:cs="Arial"/>
          <w:color w:val="000000"/>
          <w:sz w:val="18"/>
          <w:szCs w:val="18"/>
        </w:rPr>
        <w:t>HIERARCHY</w:t>
      </w:r>
    </w:p>
    <w:p w14:paraId="21F674E0" w14:textId="50DF8745" w:rsidR="00AB0A23" w:rsidRPr="00F7096B" w:rsidDel="00751999" w:rsidRDefault="00AB0A23" w:rsidP="00B327BA">
      <w:pPr>
        <w:pStyle w:val="ListParagraph"/>
        <w:numPr>
          <w:ilvl w:val="1"/>
          <w:numId w:val="15"/>
        </w:numPr>
        <w:contextualSpacing w:val="0"/>
        <w:rPr>
          <w:del w:id="651" w:author="Naveen Seth" w:date="2019-12-10T16:14:00Z"/>
          <w:lang w:val="en-US"/>
        </w:rPr>
      </w:pPr>
      <w:del w:id="652" w:author="Naveen Seth" w:date="2019-12-10T16:14:00Z">
        <w:r w:rsidDel="00751999">
          <w:delText>Get all the response of API “/api/v2/assets/types” using parameter as “Rule”. This will return all the Rule Types like ‘IGX Not Blank”, “IGX Regex” etc.</w:delText>
        </w:r>
      </w:del>
    </w:p>
    <w:p w14:paraId="06EE66FB" w14:textId="0C82D965" w:rsidR="00F7096B" w:rsidRPr="00F7096B" w:rsidDel="00751999" w:rsidRDefault="00F7096B" w:rsidP="00B327BA">
      <w:pPr>
        <w:pStyle w:val="ListParagraph"/>
        <w:numPr>
          <w:ilvl w:val="1"/>
          <w:numId w:val="15"/>
        </w:numPr>
        <w:contextualSpacing w:val="0"/>
        <w:rPr>
          <w:del w:id="653" w:author="Naveen Seth" w:date="2019-12-10T16:14:00Z"/>
          <w:rStyle w:val="Hyperlink"/>
          <w:color w:val="auto"/>
          <w:u w:val="none"/>
          <w:lang w:val="en-US"/>
        </w:rPr>
      </w:pPr>
      <w:del w:id="654" w:author="Naveen Seth" w:date="2019-12-10T16:14:00Z">
        <w:r w:rsidDel="00751999">
          <w:delText xml:space="preserve">For each returned Rule Type pass related predicate uid e.g. as that of “IGX Rules Applies to Field” as stored in </w:delText>
        </w:r>
        <w:r w:rsidDel="00751999">
          <w:rPr>
            <w:color w:val="000000"/>
          </w:rPr>
          <w:delText xml:space="preserve">PE_DATA_ELEMENT_TO_RULE_PREDICATE_UID configuration available </w:delText>
        </w:r>
        <w:r w:rsidDel="00751999">
          <w:rPr>
            <w:color w:val="000000"/>
          </w:rPr>
          <w:lastRenderedPageBreak/>
          <w:delText>in PE list</w:delText>
        </w:r>
        <w:r w:rsidDel="00751999">
          <w:delText xml:space="preserve">. Use API </w:delText>
        </w:r>
        <w:r w:rsidR="00F35411" w:rsidDel="00751999">
          <w:fldChar w:fldCharType="begin"/>
        </w:r>
        <w:r w:rsidR="00F35411" w:rsidDel="00751999">
          <w:delInstrText xml:space="preserve"> HYPERLINK </w:delInstrText>
        </w:r>
        <w:r w:rsidR="00F35411" w:rsidDel="00751999">
          <w:fldChar w:fldCharType="separate"/>
        </w:r>
        <w:r w:rsidDel="00751999">
          <w:rPr>
            <w:rStyle w:val="Hyperlink"/>
            <w:rFonts w:ascii="Calibri Light" w:hAnsi="Calibri Light" w:cs="Calibri Light"/>
          </w:rPr>
          <w:delText>https://&lt;host&gt;/api/v2/assets/</w:delText>
        </w:r>
        <w:r w:rsidDel="00751999">
          <w:rPr>
            <w:rStyle w:val="Hyperlink"/>
          </w:rPr>
          <w:delText xml:space="preserve"> </w:delText>
        </w:r>
        <w:r w:rsidDel="00751999">
          <w:rPr>
            <w:rStyle w:val="Hyperlink"/>
            <w:rFonts w:ascii="Calibri Light" w:hAnsi="Calibri Light" w:cs="Calibri Light"/>
          </w:rPr>
          <w:delText>${assetTypeUid}/?_predicateUid=${predicateUid}</w:delText>
        </w:r>
        <w:r w:rsidR="00F35411" w:rsidDel="00751999">
          <w:rPr>
            <w:rStyle w:val="Hyperlink"/>
            <w:rFonts w:ascii="Calibri Light" w:hAnsi="Calibri Light" w:cs="Calibri Light"/>
          </w:rPr>
          <w:fldChar w:fldCharType="end"/>
        </w:r>
      </w:del>
    </w:p>
    <w:p w14:paraId="02F1681B" w14:textId="5222723B" w:rsidR="00F7096B" w:rsidDel="00751999" w:rsidRDefault="00F7096B" w:rsidP="00B327BA">
      <w:pPr>
        <w:pStyle w:val="ListParagraph"/>
        <w:numPr>
          <w:ilvl w:val="1"/>
          <w:numId w:val="15"/>
        </w:numPr>
        <w:contextualSpacing w:val="0"/>
        <w:rPr>
          <w:del w:id="655" w:author="Naveen Seth" w:date="2019-12-10T16:14:00Z"/>
          <w:lang w:val="en-US"/>
        </w:rPr>
      </w:pPr>
      <w:del w:id="656" w:author="Naveen Seth" w:date="2019-12-10T16:14:00Z">
        <w:r w:rsidDel="00751999">
          <w:rPr>
            <w:lang w:val="en-US"/>
          </w:rPr>
          <w:delText>This will give Asset Type of Rule</w:delText>
        </w:r>
        <w:r w:rsidR="003732D6" w:rsidDel="00751999">
          <w:rPr>
            <w:lang w:val="en-US"/>
          </w:rPr>
          <w:delText>. Step (</w:delText>
        </w:r>
        <w:r w:rsidR="00266E74" w:rsidDel="00751999">
          <w:rPr>
            <w:lang w:val="en-US"/>
          </w:rPr>
          <w:delText>w</w:delText>
        </w:r>
        <w:r w:rsidR="003732D6" w:rsidDel="00751999">
          <w:rPr>
            <w:lang w:val="en-US"/>
          </w:rPr>
          <w:delText>) will give you the Class of rule.</w:delText>
        </w:r>
      </w:del>
    </w:p>
    <w:p w14:paraId="0BF9C2CB" w14:textId="77777777" w:rsidR="00D45D15" w:rsidRDefault="00D45D15">
      <w:pPr>
        <w:rPr>
          <w:rFonts w:asciiTheme="majorHAnsi" w:eastAsiaTheme="majorEastAsia" w:hAnsiTheme="majorHAnsi" w:cstheme="majorBidi"/>
          <w:b/>
          <w:bCs/>
          <w:color w:val="000000" w:themeColor="text1"/>
          <w:sz w:val="28"/>
          <w:szCs w:val="28"/>
          <w:lang w:val="en-IN" w:eastAsia="en-IN"/>
        </w:rPr>
      </w:pPr>
    </w:p>
    <w:p w14:paraId="07B2AD74" w14:textId="624F2A83" w:rsidR="001755EE" w:rsidRPr="00564C41" w:rsidRDefault="001755EE" w:rsidP="00B327BA">
      <w:pPr>
        <w:pStyle w:val="Heading3"/>
        <w:numPr>
          <w:ilvl w:val="2"/>
          <w:numId w:val="36"/>
        </w:numPr>
        <w:rPr>
          <w:b/>
        </w:rPr>
      </w:pPr>
      <w:bookmarkStart w:id="657" w:name="_Toc23404863"/>
      <w:r>
        <w:rPr>
          <w:b/>
        </w:rPr>
        <w:t>IGX_</w:t>
      </w:r>
      <w:r w:rsidRPr="00564C41">
        <w:rPr>
          <w:b/>
        </w:rPr>
        <w:t>PRC_</w:t>
      </w:r>
      <w:r>
        <w:rPr>
          <w:b/>
        </w:rPr>
        <w:t>Scoring_Engine</w:t>
      </w:r>
      <w:bookmarkEnd w:id="657"/>
      <w:ins w:id="658" w:author="Shiv Mangal Rahi" w:date="2019-12-18T14:51:00Z">
        <w:r w:rsidR="008D7A05">
          <w:rPr>
            <w:b/>
          </w:rPr>
          <w:t>_Part_A</w:t>
        </w:r>
      </w:ins>
    </w:p>
    <w:p w14:paraId="6CB4E079" w14:textId="77777777" w:rsidR="001755EE" w:rsidRDefault="001755EE" w:rsidP="001755EE">
      <w:pPr>
        <w:rPr>
          <w:rFonts w:asciiTheme="majorHAnsi" w:hAnsiTheme="majorHAnsi" w:cstheme="majorHAnsi"/>
        </w:rPr>
      </w:pPr>
    </w:p>
    <w:p w14:paraId="7214657A" w14:textId="77777777" w:rsidR="001755EE" w:rsidRDefault="001755EE" w:rsidP="001755EE">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fetches data from </w:t>
      </w:r>
      <w:r w:rsidR="00F9646E">
        <w:rPr>
          <w:rFonts w:asciiTheme="majorHAnsi" w:hAnsiTheme="majorHAnsi" w:cstheme="majorHAnsi"/>
        </w:rPr>
        <w:t>Evaluator engine output, performs transformation, builds summary score and finally rolled-up score using generated hierarchy</w:t>
      </w:r>
      <w:r>
        <w:rPr>
          <w:rFonts w:asciiTheme="majorHAnsi" w:hAnsiTheme="majorHAnsi" w:cstheme="majorHAnsi"/>
        </w:rPr>
        <w:t>.</w:t>
      </w:r>
    </w:p>
    <w:p w14:paraId="1385FA20" w14:textId="77777777" w:rsidR="001755EE" w:rsidRPr="009C79BE" w:rsidRDefault="001755EE" w:rsidP="001755EE">
      <w:pPr>
        <w:rPr>
          <w:rFonts w:asciiTheme="majorHAnsi" w:hAnsiTheme="majorHAnsi" w:cstheme="majorHAnsi"/>
        </w:rPr>
      </w:pPr>
    </w:p>
    <w:p w14:paraId="15D95A65" w14:textId="77777777" w:rsidR="001755EE" w:rsidRDefault="001755EE" w:rsidP="001755EE">
      <w:pPr>
        <w:rPr>
          <w:rFonts w:asciiTheme="majorHAnsi" w:hAnsiTheme="majorHAnsi" w:cstheme="majorHAnsi"/>
          <w:u w:val="single"/>
        </w:rPr>
      </w:pPr>
      <w:r w:rsidRPr="009C79BE">
        <w:rPr>
          <w:rFonts w:asciiTheme="majorHAnsi" w:hAnsiTheme="majorHAnsi" w:cstheme="majorHAnsi"/>
          <w:u w:val="single"/>
        </w:rPr>
        <w:t>Implementation Logic</w:t>
      </w:r>
    </w:p>
    <w:p w14:paraId="4E6D9415" w14:textId="77777777" w:rsidR="001755EE" w:rsidRPr="00B73866" w:rsidRDefault="001755EE" w:rsidP="001755EE">
      <w:pPr>
        <w:pStyle w:val="ListParagraph"/>
        <w:spacing w:before="60" w:after="60"/>
        <w:ind w:left="360"/>
        <w:jc w:val="both"/>
        <w:rPr>
          <w:rFonts w:cstheme="minorHAnsi"/>
          <w:szCs w:val="20"/>
        </w:rPr>
      </w:pPr>
    </w:p>
    <w:p w14:paraId="5D80FE03" w14:textId="030508B6" w:rsidR="00BE125E" w:rsidRPr="009337E6" w:rsidRDefault="001755EE" w:rsidP="009337E6">
      <w:pPr>
        <w:pStyle w:val="ListParagraph"/>
        <w:numPr>
          <w:ilvl w:val="0"/>
          <w:numId w:val="33"/>
        </w:numPr>
        <w:spacing w:before="60" w:after="60"/>
        <w:jc w:val="both"/>
        <w:rPr>
          <w:rFonts w:cstheme="minorHAnsi"/>
          <w:szCs w:val="20"/>
        </w:rPr>
      </w:pPr>
      <w:r w:rsidRPr="004B24E9">
        <w:rPr>
          <w:rFonts w:cstheme="minorHAnsi"/>
          <w:i/>
          <w:szCs w:val="20"/>
        </w:rPr>
        <w:t>Fetch the records:</w:t>
      </w:r>
      <w:r w:rsidR="00BC7999">
        <w:rPr>
          <w:rFonts w:cstheme="minorHAnsi"/>
          <w:i/>
          <w:szCs w:val="20"/>
        </w:rPr>
        <w:t xml:space="preserve"> </w:t>
      </w:r>
      <w:r w:rsidR="00207B3E" w:rsidRPr="00BC7999">
        <w:rPr>
          <w:rFonts w:asciiTheme="majorHAnsi" w:hAnsiTheme="majorHAnsi" w:cstheme="majorHAnsi"/>
        </w:rPr>
        <w:t xml:space="preserve">Fetch all the </w:t>
      </w:r>
      <w:ins w:id="659" w:author="Shiv Mangal Rahi" w:date="2019-12-24T11:25:00Z">
        <w:r w:rsidR="00F701F6">
          <w:rPr>
            <w:rFonts w:asciiTheme="majorHAnsi" w:hAnsiTheme="majorHAnsi" w:cstheme="majorHAnsi"/>
          </w:rPr>
          <w:t xml:space="preserve">latest version </w:t>
        </w:r>
      </w:ins>
      <w:r w:rsidR="00207B3E" w:rsidRPr="00BC7999">
        <w:rPr>
          <w:rFonts w:asciiTheme="majorHAnsi" w:hAnsiTheme="majorHAnsi" w:cstheme="majorHAnsi"/>
        </w:rPr>
        <w:t>records from IGX_DS_DQ_RESULTS where RUN_TIMESTAMP is greater than MAX(IGX_DB_SCORING_ENGINE_LOG.</w:t>
      </w:r>
      <w:r w:rsidR="00D41667" w:rsidRPr="00BC7999">
        <w:rPr>
          <w:rFonts w:asciiTheme="majorHAnsi" w:hAnsiTheme="majorHAnsi" w:cstheme="majorHAnsi"/>
        </w:rPr>
        <w:t>EVAL_RUN</w:t>
      </w:r>
      <w:r w:rsidR="00207B3E" w:rsidRPr="00BC7999">
        <w:rPr>
          <w:rFonts w:asciiTheme="majorHAnsi" w:hAnsiTheme="majorHAnsi" w:cstheme="majorHAnsi"/>
        </w:rPr>
        <w:t>_</w:t>
      </w:r>
      <w:r w:rsidR="00EF09CC" w:rsidRPr="00BC7999">
        <w:rPr>
          <w:rFonts w:asciiTheme="majorHAnsi" w:hAnsiTheme="majorHAnsi" w:cstheme="majorHAnsi"/>
        </w:rPr>
        <w:t>TS</w:t>
      </w:r>
      <w:r w:rsidR="00207B3E" w:rsidRPr="00BC7999">
        <w:rPr>
          <w:rFonts w:asciiTheme="majorHAnsi" w:hAnsiTheme="majorHAnsi" w:cstheme="majorHAnsi"/>
        </w:rPr>
        <w:t>)</w:t>
      </w:r>
      <w:r w:rsidR="00D41667" w:rsidRPr="00BC7999">
        <w:rPr>
          <w:rFonts w:asciiTheme="majorHAnsi" w:hAnsiTheme="majorHAnsi" w:cstheme="majorHAnsi"/>
        </w:rPr>
        <w:t>. First time pick all the records.</w:t>
      </w:r>
      <w:r w:rsidR="00864BDC">
        <w:rPr>
          <w:rFonts w:asciiTheme="majorHAnsi" w:hAnsiTheme="majorHAnsi" w:cstheme="majorHAnsi"/>
        </w:rPr>
        <w:t xml:space="preserve"> Pass the Max(</w:t>
      </w:r>
      <w:r w:rsidR="00864BDC" w:rsidRPr="00BC7999">
        <w:rPr>
          <w:rFonts w:asciiTheme="majorHAnsi" w:hAnsiTheme="majorHAnsi" w:cstheme="majorHAnsi"/>
        </w:rPr>
        <w:t>RUN_TIMESTAMP</w:t>
      </w:r>
      <w:r w:rsidR="00864BDC">
        <w:rPr>
          <w:rFonts w:asciiTheme="majorHAnsi" w:hAnsiTheme="majorHAnsi" w:cstheme="majorHAnsi"/>
        </w:rPr>
        <w:t>) value through process model to next analysis IGX_PRC_Scoring_Engine_Log.</w:t>
      </w:r>
    </w:p>
    <w:p w14:paraId="342CFA41" w14:textId="77777777" w:rsidR="00D41667" w:rsidRDefault="00D41667" w:rsidP="00B327BA">
      <w:pPr>
        <w:pStyle w:val="ListParagraph"/>
        <w:numPr>
          <w:ilvl w:val="0"/>
          <w:numId w:val="33"/>
        </w:numPr>
        <w:spacing w:before="60" w:after="60"/>
        <w:jc w:val="both"/>
        <w:rPr>
          <w:rFonts w:asciiTheme="majorHAnsi" w:hAnsiTheme="majorHAnsi" w:cstheme="majorHAnsi"/>
        </w:rPr>
      </w:pPr>
      <w:r>
        <w:rPr>
          <w:rFonts w:cstheme="minorHAnsi"/>
          <w:i/>
          <w:szCs w:val="20"/>
        </w:rPr>
        <w:t xml:space="preserve">Data Element </w:t>
      </w:r>
      <w:r w:rsidR="00183EBC">
        <w:rPr>
          <w:rFonts w:cstheme="minorHAnsi"/>
          <w:i/>
          <w:szCs w:val="20"/>
        </w:rPr>
        <w:t xml:space="preserve">Group </w:t>
      </w:r>
      <w:r>
        <w:rPr>
          <w:rFonts w:cstheme="minorHAnsi"/>
          <w:i/>
          <w:szCs w:val="20"/>
        </w:rPr>
        <w:t xml:space="preserve">handling: </w:t>
      </w:r>
      <w:r w:rsidRPr="00FA4C12">
        <w:rPr>
          <w:rFonts w:asciiTheme="majorHAnsi" w:hAnsiTheme="majorHAnsi" w:cstheme="majorHAnsi"/>
        </w:rPr>
        <w:t xml:space="preserve">In case DATA_ELEMENT_GROUP column is populated </w:t>
      </w:r>
      <w:r w:rsidR="00BC7999" w:rsidRPr="00FA4C12">
        <w:rPr>
          <w:rFonts w:asciiTheme="majorHAnsi" w:hAnsiTheme="majorHAnsi" w:cstheme="majorHAnsi"/>
        </w:rPr>
        <w:t>in a row then find related records having same DATA_ELEMENT_GROUP value within same DATA_KEY set</w:t>
      </w:r>
      <w:r w:rsidRPr="00FA4C12">
        <w:rPr>
          <w:rFonts w:asciiTheme="majorHAnsi" w:hAnsiTheme="majorHAnsi" w:cstheme="majorHAnsi"/>
        </w:rPr>
        <w:t>.</w:t>
      </w:r>
      <w:r w:rsidR="00BC7999" w:rsidRPr="00FA4C12">
        <w:rPr>
          <w:rFonts w:asciiTheme="majorHAnsi" w:hAnsiTheme="majorHAnsi" w:cstheme="majorHAnsi"/>
        </w:rPr>
        <w:t xml:space="preserve"> Based on DATA_ELEMENT_GROUP_TYPE_VALUE transform the RULE_RESULT i.e. if value is AtLeastOneMustPass and if single participant result is Pass then all the participants rows will be transformed to Pass. </w:t>
      </w:r>
      <w:r w:rsidR="0012448F" w:rsidRPr="00FA4C12">
        <w:rPr>
          <w:rFonts w:asciiTheme="majorHAnsi" w:hAnsiTheme="majorHAnsi" w:cstheme="majorHAnsi"/>
        </w:rPr>
        <w:t>Similarly,</w:t>
      </w:r>
      <w:r w:rsidR="00BC7999" w:rsidRPr="00FA4C12">
        <w:rPr>
          <w:rFonts w:asciiTheme="majorHAnsi" w:hAnsiTheme="majorHAnsi" w:cstheme="majorHAnsi"/>
        </w:rPr>
        <w:t xml:space="preserve"> if value is AllMustPass and if single participant result is Fail then all the </w:t>
      </w:r>
      <w:r w:rsidR="0012448F" w:rsidRPr="00FA4C12">
        <w:rPr>
          <w:rFonts w:asciiTheme="majorHAnsi" w:hAnsiTheme="majorHAnsi" w:cstheme="majorHAnsi"/>
        </w:rPr>
        <w:t>participants’</w:t>
      </w:r>
      <w:r w:rsidR="00BC7999" w:rsidRPr="00FA4C12">
        <w:rPr>
          <w:rFonts w:asciiTheme="majorHAnsi" w:hAnsiTheme="majorHAnsi" w:cstheme="majorHAnsi"/>
        </w:rPr>
        <w:t xml:space="preserve"> rows will be transformed to Fail. Keep this value in TRANSFORMED_STATUS derived field</w:t>
      </w:r>
      <w:r w:rsidR="00183EBC" w:rsidRPr="00FA4C12">
        <w:rPr>
          <w:rFonts w:asciiTheme="majorHAnsi" w:hAnsiTheme="majorHAnsi" w:cstheme="majorHAnsi"/>
        </w:rPr>
        <w:t>;</w:t>
      </w:r>
      <w:r w:rsidR="00BC7999" w:rsidRPr="00FA4C12">
        <w:rPr>
          <w:rFonts w:asciiTheme="majorHAnsi" w:hAnsiTheme="majorHAnsi" w:cstheme="majorHAnsi"/>
        </w:rPr>
        <w:t xml:space="preserve"> if no transformation done for other rows copy the RULE_RESULT value as is.</w:t>
      </w:r>
    </w:p>
    <w:p w14:paraId="3C894CAE" w14:textId="77777777" w:rsidR="00F33902" w:rsidRPr="008F1663" w:rsidRDefault="00F33902" w:rsidP="00B327BA">
      <w:pPr>
        <w:pStyle w:val="ListParagraph"/>
        <w:numPr>
          <w:ilvl w:val="0"/>
          <w:numId w:val="33"/>
        </w:numPr>
        <w:spacing w:before="60" w:after="60"/>
        <w:jc w:val="both"/>
        <w:rPr>
          <w:rFonts w:asciiTheme="majorHAnsi" w:hAnsiTheme="majorHAnsi" w:cstheme="majorHAnsi"/>
        </w:rPr>
      </w:pPr>
      <w:r w:rsidRPr="003732D6">
        <w:rPr>
          <w:rFonts w:cstheme="minorHAnsi"/>
          <w:szCs w:val="20"/>
        </w:rPr>
        <w:t>Update transformed status in igx_ds_dq_results</w:t>
      </w:r>
    </w:p>
    <w:p w14:paraId="7A4F8A78" w14:textId="77777777" w:rsidR="00F33902" w:rsidRPr="008F1663" w:rsidRDefault="00F33902" w:rsidP="00B327BA">
      <w:pPr>
        <w:pStyle w:val="ListParagraph"/>
        <w:numPr>
          <w:ilvl w:val="1"/>
          <w:numId w:val="33"/>
        </w:numPr>
        <w:spacing w:before="60" w:after="60"/>
        <w:jc w:val="both"/>
        <w:rPr>
          <w:rFonts w:asciiTheme="majorHAnsi" w:hAnsiTheme="majorHAnsi" w:cstheme="majorHAnsi"/>
        </w:rPr>
      </w:pPr>
      <w:r w:rsidRPr="003732D6">
        <w:rPr>
          <w:rFonts w:cstheme="minorHAnsi"/>
          <w:szCs w:val="20"/>
        </w:rPr>
        <w:t>Take out a branch from step 2 above</w:t>
      </w:r>
    </w:p>
    <w:p w14:paraId="588026F0" w14:textId="77777777" w:rsidR="00F33902" w:rsidRPr="008F1663" w:rsidRDefault="00F33902" w:rsidP="00B327BA">
      <w:pPr>
        <w:pStyle w:val="ListParagraph"/>
        <w:numPr>
          <w:ilvl w:val="1"/>
          <w:numId w:val="33"/>
        </w:numPr>
        <w:spacing w:before="60" w:after="60"/>
        <w:jc w:val="both"/>
        <w:rPr>
          <w:rFonts w:asciiTheme="majorHAnsi" w:hAnsiTheme="majorHAnsi" w:cstheme="majorHAnsi"/>
        </w:rPr>
      </w:pPr>
      <w:r w:rsidRPr="003732D6">
        <w:rPr>
          <w:rFonts w:cstheme="minorHAnsi"/>
          <w:szCs w:val="20"/>
        </w:rPr>
        <w:t>Filter records where Rule_Result is not equal to transformed_status</w:t>
      </w:r>
    </w:p>
    <w:p w14:paraId="47629D14" w14:textId="77777777" w:rsidR="00F33902" w:rsidRPr="003732D6" w:rsidRDefault="00F33902" w:rsidP="00B327BA">
      <w:pPr>
        <w:pStyle w:val="ListParagraph"/>
        <w:numPr>
          <w:ilvl w:val="1"/>
          <w:numId w:val="33"/>
        </w:numPr>
        <w:spacing w:before="60" w:after="60"/>
        <w:jc w:val="both"/>
        <w:rPr>
          <w:rFonts w:asciiTheme="majorHAnsi" w:hAnsiTheme="majorHAnsi" w:cstheme="majorHAnsi"/>
        </w:rPr>
      </w:pPr>
      <w:r w:rsidRPr="003732D6">
        <w:rPr>
          <w:rFonts w:cstheme="minorHAnsi"/>
          <w:szCs w:val="20"/>
        </w:rPr>
        <w:t xml:space="preserve">Insert the records in igx_ds_dq_results. While inserting, </w:t>
      </w:r>
      <w:r w:rsidR="00D605AF">
        <w:rPr>
          <w:rFonts w:cstheme="minorHAnsi"/>
          <w:szCs w:val="20"/>
        </w:rPr>
        <w:t xml:space="preserve">increment the version no. and populate in </w:t>
      </w:r>
      <w:r w:rsidRPr="003732D6">
        <w:rPr>
          <w:rFonts w:cstheme="minorHAnsi"/>
          <w:szCs w:val="20"/>
        </w:rPr>
        <w:t>igx_system_record_version</w:t>
      </w:r>
      <w:r w:rsidRPr="008F1663">
        <w:rPr>
          <w:rFonts w:cstheme="minorHAnsi"/>
          <w:szCs w:val="20"/>
        </w:rPr>
        <w:t xml:space="preserve"> fie</w:t>
      </w:r>
      <w:r w:rsidR="00D605AF" w:rsidRPr="008F1663">
        <w:rPr>
          <w:rFonts w:cstheme="minorHAnsi"/>
          <w:szCs w:val="20"/>
        </w:rPr>
        <w:t>ld. Populate transform_status in</w:t>
      </w:r>
      <w:r w:rsidRPr="008F1663">
        <w:rPr>
          <w:rFonts w:cstheme="minorHAnsi"/>
          <w:szCs w:val="20"/>
        </w:rPr>
        <w:t xml:space="preserve"> rule_result_transformed field. For rest of the fields, copy the values as they were in previous version of record</w:t>
      </w:r>
    </w:p>
    <w:p w14:paraId="2D30E494" w14:textId="77777777" w:rsidR="00FA4C12" w:rsidRPr="00EF09CC" w:rsidRDefault="00E76153" w:rsidP="00B327BA">
      <w:pPr>
        <w:pStyle w:val="ListParagraph"/>
        <w:numPr>
          <w:ilvl w:val="0"/>
          <w:numId w:val="33"/>
        </w:numPr>
        <w:spacing w:before="60" w:after="60"/>
        <w:jc w:val="both"/>
        <w:rPr>
          <w:rFonts w:asciiTheme="majorHAnsi" w:hAnsiTheme="majorHAnsi" w:cstheme="majorHAnsi"/>
        </w:rPr>
      </w:pPr>
      <w:r>
        <w:rPr>
          <w:rFonts w:cstheme="minorHAnsi"/>
          <w:i/>
          <w:szCs w:val="20"/>
        </w:rPr>
        <w:t>Detail</w:t>
      </w:r>
      <w:r w:rsidR="00FA4C12">
        <w:rPr>
          <w:rFonts w:cstheme="minorHAnsi"/>
          <w:i/>
          <w:szCs w:val="20"/>
        </w:rPr>
        <w:t xml:space="preserve"> Score generation: </w:t>
      </w:r>
    </w:p>
    <w:p w14:paraId="47BDD336" w14:textId="77777777" w:rsidR="001755EE" w:rsidRDefault="007C6EB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Group the records based on </w:t>
      </w:r>
      <w:r w:rsidR="00015F92" w:rsidRPr="00015F92">
        <w:rPr>
          <w:rFonts w:asciiTheme="majorHAnsi" w:hAnsiTheme="majorHAnsi" w:cstheme="majorHAnsi"/>
        </w:rPr>
        <w:t>RUN_TIMESTAMP</w:t>
      </w:r>
      <w:r w:rsidR="00015F92">
        <w:rPr>
          <w:rFonts w:asciiTheme="majorHAnsi" w:hAnsiTheme="majorHAnsi" w:cstheme="majorHAnsi"/>
        </w:rPr>
        <w:t xml:space="preserve">, </w:t>
      </w:r>
      <w:r w:rsidR="00095186">
        <w:rPr>
          <w:rFonts w:asciiTheme="majorHAnsi" w:hAnsiTheme="majorHAnsi" w:cstheme="majorHAnsi"/>
        </w:rPr>
        <w:t xml:space="preserve">DATA_ENTITY_NAME, DATA_ENTITY_UID, </w:t>
      </w:r>
      <w:r w:rsidR="00015F92" w:rsidRPr="00015F92">
        <w:rPr>
          <w:rFonts w:asciiTheme="majorHAnsi" w:hAnsiTheme="majorHAnsi" w:cstheme="majorHAnsi"/>
        </w:rPr>
        <w:t>DATA_ELEMENT_NAME</w:t>
      </w:r>
      <w:r w:rsidR="00015F92">
        <w:rPr>
          <w:rFonts w:asciiTheme="majorHAnsi" w:hAnsiTheme="majorHAnsi" w:cstheme="majorHAnsi"/>
        </w:rPr>
        <w:t xml:space="preserve">, </w:t>
      </w:r>
      <w:r w:rsidRPr="007C6EB7">
        <w:rPr>
          <w:rFonts w:asciiTheme="majorHAnsi" w:hAnsiTheme="majorHAnsi" w:cstheme="majorHAnsi"/>
        </w:rPr>
        <w:t>DATA_ELEMENT_UID</w:t>
      </w:r>
      <w:r w:rsidR="00015F92">
        <w:rPr>
          <w:rFonts w:asciiTheme="majorHAnsi" w:hAnsiTheme="majorHAnsi" w:cstheme="majorHAnsi"/>
        </w:rPr>
        <w:t xml:space="preserve">, </w:t>
      </w:r>
      <w:r w:rsidR="00015F92" w:rsidRPr="00015F92">
        <w:rPr>
          <w:rFonts w:asciiTheme="majorHAnsi" w:hAnsiTheme="majorHAnsi" w:cstheme="majorHAnsi"/>
        </w:rPr>
        <w:t>RULE_NAME</w:t>
      </w:r>
      <w:r>
        <w:rPr>
          <w:rFonts w:asciiTheme="majorHAnsi" w:hAnsiTheme="majorHAnsi" w:cstheme="majorHAnsi"/>
        </w:rPr>
        <w:t xml:space="preserve"> and RULE_UID and determine PASS_COUNT, FAIL_COUNT</w:t>
      </w:r>
      <w:r w:rsidR="00B6136C">
        <w:rPr>
          <w:rFonts w:asciiTheme="majorHAnsi" w:hAnsiTheme="majorHAnsi" w:cstheme="majorHAnsi"/>
        </w:rPr>
        <w:t xml:space="preserve">, </w:t>
      </w:r>
      <w:r>
        <w:rPr>
          <w:rFonts w:asciiTheme="majorHAnsi" w:hAnsiTheme="majorHAnsi" w:cstheme="majorHAnsi"/>
        </w:rPr>
        <w:t>SKIP_COUNT</w:t>
      </w:r>
      <w:r w:rsidR="00B6136C">
        <w:rPr>
          <w:rFonts w:asciiTheme="majorHAnsi" w:hAnsiTheme="majorHAnsi" w:cstheme="majorHAnsi"/>
        </w:rPr>
        <w:t xml:space="preserve"> and ERROR_COUNT</w:t>
      </w:r>
      <w:r>
        <w:rPr>
          <w:rFonts w:asciiTheme="majorHAnsi" w:hAnsiTheme="majorHAnsi" w:cstheme="majorHAnsi"/>
        </w:rPr>
        <w:t xml:space="preserve"> from </w:t>
      </w:r>
      <w:r w:rsidRPr="00FA4C12">
        <w:rPr>
          <w:rFonts w:asciiTheme="majorHAnsi" w:hAnsiTheme="majorHAnsi" w:cstheme="majorHAnsi"/>
        </w:rPr>
        <w:t>TRANSFORMED_STATUS</w:t>
      </w:r>
      <w:r w:rsidR="001755EE" w:rsidRPr="00EF09CC">
        <w:rPr>
          <w:rFonts w:asciiTheme="majorHAnsi" w:hAnsiTheme="majorHAnsi" w:cstheme="majorHAnsi"/>
        </w:rPr>
        <w:t>.</w:t>
      </w:r>
      <w:r w:rsidR="00B6136C">
        <w:rPr>
          <w:rFonts w:asciiTheme="majorHAnsi" w:hAnsiTheme="majorHAnsi" w:cstheme="majorHAnsi"/>
        </w:rPr>
        <w:t xml:space="preserve"> </w:t>
      </w:r>
    </w:p>
    <w:p w14:paraId="585CA977" w14:textId="77777777" w:rsidR="00B6136C" w:rsidRDefault="00B6136C"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Calculate Score as (</w:t>
      </w:r>
      <w:r w:rsidR="00015F92">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w:t>
      </w:r>
      <w:r w:rsidR="00015F92">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r>
        <w:rPr>
          <w:rFonts w:asciiTheme="majorHAnsi" w:hAnsiTheme="majorHAnsi" w:cstheme="majorHAnsi"/>
        </w:rPr>
        <w:t xml:space="preserve">Skip count won’t be considered in score calculation. If both fail count and pass count are zero, populate score as </w:t>
      </w:r>
      <w:r w:rsidR="00E92F35">
        <w:rPr>
          <w:rFonts w:asciiTheme="majorHAnsi" w:hAnsiTheme="majorHAnsi" w:cstheme="majorHAnsi"/>
        </w:rPr>
        <w:t>-1</w:t>
      </w:r>
      <w:r>
        <w:rPr>
          <w:rFonts w:asciiTheme="majorHAnsi" w:hAnsiTheme="majorHAnsi" w:cstheme="majorHAnsi"/>
        </w:rPr>
        <w:t xml:space="preserve"> i.e. N/A. </w:t>
      </w:r>
    </w:p>
    <w:p w14:paraId="75DE14D1" w14:textId="77777777" w:rsidR="00E92F35" w:rsidRDefault="00E92F35"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DETAIL_SCORE.</w:t>
      </w:r>
    </w:p>
    <w:p w14:paraId="63D186EA" w14:textId="7BF2B270" w:rsidR="00E76153" w:rsidRPr="00EF09CC" w:rsidRDefault="00E76153" w:rsidP="00B327BA">
      <w:pPr>
        <w:pStyle w:val="ListParagraph"/>
        <w:numPr>
          <w:ilvl w:val="0"/>
          <w:numId w:val="33"/>
        </w:numPr>
        <w:spacing w:before="60" w:after="60"/>
        <w:jc w:val="both"/>
        <w:rPr>
          <w:rFonts w:asciiTheme="majorHAnsi" w:hAnsiTheme="majorHAnsi" w:cstheme="majorHAnsi"/>
        </w:rPr>
      </w:pPr>
      <w:del w:id="660" w:author="Shiv Mangal Rahi" w:date="2019-12-24T11:38:00Z">
        <w:r w:rsidDel="00C900C4">
          <w:rPr>
            <w:rFonts w:cstheme="minorHAnsi"/>
            <w:i/>
            <w:szCs w:val="20"/>
          </w:rPr>
          <w:delText xml:space="preserve">Summary </w:delText>
        </w:r>
      </w:del>
      <w:ins w:id="661" w:author="Shiv Mangal Rahi" w:date="2019-12-24T11:38:00Z">
        <w:r w:rsidR="00C900C4">
          <w:rPr>
            <w:rFonts w:cstheme="minorHAnsi"/>
            <w:i/>
            <w:szCs w:val="20"/>
          </w:rPr>
          <w:t>Rule</w:t>
        </w:r>
        <w:r w:rsidR="00FD077A">
          <w:rPr>
            <w:rFonts w:cstheme="minorHAnsi"/>
            <w:i/>
            <w:szCs w:val="20"/>
          </w:rPr>
          <w:t>/Summary</w:t>
        </w:r>
        <w:r w:rsidR="00C900C4">
          <w:rPr>
            <w:rFonts w:cstheme="minorHAnsi"/>
            <w:i/>
            <w:szCs w:val="20"/>
          </w:rPr>
          <w:t xml:space="preserve"> </w:t>
        </w:r>
      </w:ins>
      <w:r>
        <w:rPr>
          <w:rFonts w:cstheme="minorHAnsi"/>
          <w:i/>
          <w:szCs w:val="20"/>
        </w:rPr>
        <w:t xml:space="preserve">Score generation: </w:t>
      </w:r>
    </w:p>
    <w:p w14:paraId="7831BBE9" w14:textId="65D5F559" w:rsidR="00E76153" w:rsidRDefault="00E76153"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lastRenderedPageBreak/>
        <w:t xml:space="preserve">Group the records based on </w:t>
      </w:r>
      <w:r w:rsidRPr="00015F92">
        <w:rPr>
          <w:rFonts w:asciiTheme="majorHAnsi" w:hAnsiTheme="majorHAnsi" w:cstheme="majorHAnsi"/>
        </w:rPr>
        <w:t>RUN_TIMESTAMP</w:t>
      </w:r>
      <w:r>
        <w:rPr>
          <w:rFonts w:asciiTheme="majorHAnsi" w:hAnsiTheme="majorHAnsi" w:cstheme="majorHAnsi"/>
        </w:rPr>
        <w:t xml:space="preserve">, DATA_ENTITY_NAME, DATA_ENTITY_UID, </w:t>
      </w:r>
      <w:r w:rsidRPr="00015F92">
        <w:rPr>
          <w:rFonts w:asciiTheme="majorHAnsi" w:hAnsiTheme="majorHAnsi" w:cstheme="majorHAnsi"/>
        </w:rPr>
        <w:t>DATA_ELEMENT_NAME</w:t>
      </w:r>
      <w:r>
        <w:rPr>
          <w:rFonts w:asciiTheme="majorHAnsi" w:hAnsiTheme="majorHAnsi" w:cstheme="majorHAnsi"/>
        </w:rPr>
        <w:t xml:space="preserve">, </w:t>
      </w:r>
      <w:r w:rsidRPr="007C6EB7">
        <w:rPr>
          <w:rFonts w:asciiTheme="majorHAnsi" w:hAnsiTheme="majorHAnsi" w:cstheme="majorHAnsi"/>
        </w:rPr>
        <w:t>DATA_ELEMENT_UID</w:t>
      </w:r>
      <w:ins w:id="662" w:author="Shiv Mangal Rahi" w:date="2019-12-24T11:45:00Z">
        <w:r w:rsidR="008B6697">
          <w:rPr>
            <w:rFonts w:asciiTheme="majorHAnsi" w:hAnsiTheme="majorHAnsi" w:cstheme="majorHAnsi"/>
          </w:rPr>
          <w:t xml:space="preserve">, </w:t>
        </w:r>
        <w:r w:rsidR="008B6697" w:rsidRPr="00015F92">
          <w:rPr>
            <w:rFonts w:asciiTheme="majorHAnsi" w:hAnsiTheme="majorHAnsi" w:cstheme="majorHAnsi"/>
          </w:rPr>
          <w:t>RULE_NAME</w:t>
        </w:r>
        <w:r w:rsidR="008B6697">
          <w:rPr>
            <w:rFonts w:asciiTheme="majorHAnsi" w:hAnsiTheme="majorHAnsi" w:cstheme="majorHAnsi"/>
          </w:rPr>
          <w:t xml:space="preserve"> and RULE_UID</w:t>
        </w:r>
      </w:ins>
      <w:r>
        <w:rPr>
          <w:rFonts w:asciiTheme="majorHAnsi" w:hAnsiTheme="majorHAnsi" w:cstheme="majorHAnsi"/>
        </w:rPr>
        <w:t xml:space="preserve"> and determine PASS_COUNT, FAIL_COUNT, SKIP_COUNT and ERROR_COUNT</w:t>
      </w:r>
      <w:r w:rsidRPr="00EF09CC">
        <w:rPr>
          <w:rFonts w:asciiTheme="majorHAnsi" w:hAnsiTheme="majorHAnsi" w:cstheme="majorHAnsi"/>
        </w:rPr>
        <w:t>.</w:t>
      </w:r>
      <w:r>
        <w:rPr>
          <w:rFonts w:asciiTheme="majorHAnsi" w:hAnsiTheme="majorHAnsi" w:cstheme="majorHAnsi"/>
        </w:rPr>
        <w:t xml:space="preserve"> </w:t>
      </w:r>
    </w:p>
    <w:p w14:paraId="2702D1FB" w14:textId="77777777" w:rsidR="00E76153" w:rsidRPr="00B83F27" w:rsidRDefault="00E76153"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p>
    <w:p w14:paraId="323E593C" w14:textId="77777777" w:rsid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ELEMENT_SCORE.</w:t>
      </w:r>
    </w:p>
    <w:p w14:paraId="1CF21E7A" w14:textId="77777777" w:rsid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 xml:space="preserve">Group the records based on </w:t>
      </w:r>
      <w:r w:rsidRPr="00015F92">
        <w:rPr>
          <w:rFonts w:asciiTheme="majorHAnsi" w:hAnsiTheme="majorHAnsi" w:cstheme="majorHAnsi"/>
        </w:rPr>
        <w:t>RUN_TIMESTAMP</w:t>
      </w:r>
      <w:r>
        <w:rPr>
          <w:rFonts w:asciiTheme="majorHAnsi" w:hAnsiTheme="majorHAnsi" w:cstheme="majorHAnsi"/>
        </w:rPr>
        <w:t>, DATA_ENTITY_NAME, DATA_ENTITY_UID, RULE</w:t>
      </w:r>
      <w:r w:rsidRPr="00015F92">
        <w:rPr>
          <w:rFonts w:asciiTheme="majorHAnsi" w:hAnsiTheme="majorHAnsi" w:cstheme="majorHAnsi"/>
        </w:rPr>
        <w:t>_NAME</w:t>
      </w:r>
      <w:r>
        <w:rPr>
          <w:rFonts w:asciiTheme="majorHAnsi" w:hAnsiTheme="majorHAnsi" w:cstheme="majorHAnsi"/>
        </w:rPr>
        <w:t>, RULE</w:t>
      </w:r>
      <w:r w:rsidRPr="007C6EB7">
        <w:rPr>
          <w:rFonts w:asciiTheme="majorHAnsi" w:hAnsiTheme="majorHAnsi" w:cstheme="majorHAnsi"/>
        </w:rPr>
        <w:t>_UID</w:t>
      </w:r>
      <w:r>
        <w:rPr>
          <w:rFonts w:asciiTheme="majorHAnsi" w:hAnsiTheme="majorHAnsi" w:cstheme="majorHAnsi"/>
        </w:rPr>
        <w:t xml:space="preserve"> and determine PASS_COUNT, FAIL_COUNT, SKIP_COUNT and ERROR_COUNT</w:t>
      </w:r>
      <w:r w:rsidRPr="00EF09CC">
        <w:rPr>
          <w:rFonts w:asciiTheme="majorHAnsi" w:hAnsiTheme="majorHAnsi" w:cstheme="majorHAnsi"/>
        </w:rPr>
        <w:t>.</w:t>
      </w:r>
      <w:r>
        <w:rPr>
          <w:rFonts w:asciiTheme="majorHAnsi" w:hAnsiTheme="majorHAnsi" w:cstheme="majorHAnsi"/>
        </w:rPr>
        <w:t xml:space="preserve"> </w:t>
      </w:r>
    </w:p>
    <w:p w14:paraId="0F87F355" w14:textId="77777777" w:rsidR="00B83F27" w:rsidRPr="00B83F27" w:rsidRDefault="00B83F27" w:rsidP="00B327BA">
      <w:pPr>
        <w:pStyle w:val="ListParagraph"/>
        <w:numPr>
          <w:ilvl w:val="1"/>
          <w:numId w:val="33"/>
        </w:numPr>
        <w:spacing w:before="60" w:after="60"/>
        <w:jc w:val="both"/>
        <w:rPr>
          <w:rFonts w:asciiTheme="majorHAnsi" w:hAnsiTheme="majorHAnsi" w:cstheme="majorHAnsi"/>
        </w:rPr>
      </w:pPr>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p>
    <w:p w14:paraId="6D8EC284" w14:textId="77777777" w:rsidR="00B83F27" w:rsidRPr="00BB547D" w:rsidRDefault="00B83F27" w:rsidP="00B327BA">
      <w:pPr>
        <w:pStyle w:val="ListParagraph"/>
        <w:numPr>
          <w:ilvl w:val="1"/>
          <w:numId w:val="33"/>
        </w:numPr>
        <w:spacing w:before="60" w:after="60"/>
        <w:jc w:val="both"/>
        <w:rPr>
          <w:ins w:id="663" w:author="Shiv Mangal Rahi" w:date="2019-12-24T11:38:00Z"/>
          <w:rFonts w:asciiTheme="majorHAnsi" w:hAnsiTheme="majorHAnsi" w:cstheme="majorHAnsi"/>
          <w:rPrChange w:id="664" w:author="Shiv Mangal Rahi" w:date="2019-12-24T11:38:00Z">
            <w:rPr>
              <w:ins w:id="665" w:author="Shiv Mangal Rahi" w:date="2019-12-24T11:38:00Z"/>
              <w:rFonts w:ascii="Verdana" w:hAnsi="Verdana" w:cs="Arial"/>
              <w:color w:val="000000"/>
              <w:sz w:val="18"/>
              <w:szCs w:val="18"/>
            </w:rPr>
          </w:rPrChange>
        </w:rPr>
      </w:pPr>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RULE_SCORE.</w:t>
      </w:r>
    </w:p>
    <w:p w14:paraId="0507B0D0" w14:textId="77777777" w:rsidR="00BB547D" w:rsidRDefault="00BB547D">
      <w:pPr>
        <w:spacing w:before="60" w:after="60"/>
        <w:jc w:val="both"/>
        <w:rPr>
          <w:ins w:id="666" w:author="Shiv Mangal Rahi" w:date="2019-12-24T11:38:00Z"/>
          <w:rFonts w:asciiTheme="majorHAnsi" w:hAnsiTheme="majorHAnsi" w:cstheme="majorHAnsi"/>
        </w:rPr>
        <w:pPrChange w:id="667" w:author="Shiv Mangal Rahi" w:date="2019-12-24T11:38:00Z">
          <w:pPr>
            <w:pStyle w:val="ListParagraph"/>
            <w:numPr>
              <w:ilvl w:val="1"/>
              <w:numId w:val="33"/>
            </w:numPr>
            <w:spacing w:before="60" w:after="60"/>
            <w:ind w:left="1440" w:hanging="360"/>
            <w:jc w:val="both"/>
          </w:pPr>
        </w:pPrChange>
      </w:pPr>
    </w:p>
    <w:p w14:paraId="64DE7402" w14:textId="77777777" w:rsidR="00BB547D" w:rsidRDefault="00BB547D">
      <w:pPr>
        <w:spacing w:before="60" w:after="60"/>
        <w:jc w:val="both"/>
        <w:rPr>
          <w:ins w:id="668" w:author="Shiv Mangal Rahi" w:date="2019-12-24T11:38:00Z"/>
          <w:rFonts w:asciiTheme="majorHAnsi" w:hAnsiTheme="majorHAnsi" w:cstheme="majorHAnsi"/>
        </w:rPr>
        <w:pPrChange w:id="669" w:author="Shiv Mangal Rahi" w:date="2019-12-24T11:38:00Z">
          <w:pPr>
            <w:pStyle w:val="ListParagraph"/>
            <w:numPr>
              <w:ilvl w:val="1"/>
              <w:numId w:val="33"/>
            </w:numPr>
            <w:spacing w:before="60" w:after="60"/>
            <w:ind w:left="1440" w:hanging="360"/>
            <w:jc w:val="both"/>
          </w:pPr>
        </w:pPrChange>
      </w:pPr>
    </w:p>
    <w:p w14:paraId="45155355" w14:textId="77777777" w:rsidR="00BB547D" w:rsidRDefault="00BB547D">
      <w:pPr>
        <w:spacing w:before="60" w:after="60"/>
        <w:jc w:val="both"/>
        <w:rPr>
          <w:ins w:id="670" w:author="Shiv Mangal Rahi" w:date="2019-12-24T11:38:00Z"/>
          <w:rFonts w:asciiTheme="majorHAnsi" w:hAnsiTheme="majorHAnsi" w:cstheme="majorHAnsi"/>
        </w:rPr>
        <w:pPrChange w:id="671" w:author="Shiv Mangal Rahi" w:date="2019-12-24T11:38:00Z">
          <w:pPr>
            <w:pStyle w:val="ListParagraph"/>
            <w:numPr>
              <w:ilvl w:val="1"/>
              <w:numId w:val="33"/>
            </w:numPr>
            <w:spacing w:before="60" w:after="60"/>
            <w:ind w:left="1440" w:hanging="360"/>
            <w:jc w:val="both"/>
          </w:pPr>
        </w:pPrChange>
      </w:pPr>
    </w:p>
    <w:p w14:paraId="5E2ABF37" w14:textId="77777777" w:rsidR="00BB547D" w:rsidRPr="00BB547D" w:rsidRDefault="00BB547D">
      <w:pPr>
        <w:spacing w:before="60" w:after="60"/>
        <w:jc w:val="both"/>
        <w:rPr>
          <w:rFonts w:asciiTheme="majorHAnsi" w:hAnsiTheme="majorHAnsi" w:cstheme="majorHAnsi"/>
          <w:rPrChange w:id="672" w:author="Shiv Mangal Rahi" w:date="2019-12-24T11:38:00Z">
            <w:rPr/>
          </w:rPrChange>
        </w:rPr>
        <w:pPrChange w:id="673" w:author="Shiv Mangal Rahi" w:date="2019-12-24T11:38:00Z">
          <w:pPr>
            <w:pStyle w:val="ListParagraph"/>
            <w:numPr>
              <w:ilvl w:val="1"/>
              <w:numId w:val="33"/>
            </w:numPr>
            <w:spacing w:before="60" w:after="60"/>
            <w:ind w:left="1440" w:hanging="360"/>
            <w:jc w:val="both"/>
          </w:pPr>
        </w:pPrChange>
      </w:pPr>
    </w:p>
    <w:p w14:paraId="58C23F00" w14:textId="2EF7B86B" w:rsidR="00233927" w:rsidRDefault="00233927" w:rsidP="00B327BA">
      <w:pPr>
        <w:pStyle w:val="ListParagraph"/>
        <w:numPr>
          <w:ilvl w:val="0"/>
          <w:numId w:val="33"/>
        </w:numPr>
        <w:spacing w:before="60" w:after="60"/>
        <w:jc w:val="both"/>
        <w:rPr>
          <w:ins w:id="674" w:author="Shiv Mangal Rahi" w:date="2019-12-24T11:40:00Z"/>
          <w:rFonts w:cstheme="minorHAnsi"/>
          <w:i/>
          <w:szCs w:val="20"/>
        </w:rPr>
      </w:pPr>
      <w:ins w:id="675" w:author="Shiv Mangal Rahi" w:date="2019-12-24T11:39:00Z">
        <w:r w:rsidRPr="00CF4C1D">
          <w:rPr>
            <w:rFonts w:cstheme="minorHAnsi"/>
            <w:i/>
            <w:szCs w:val="20"/>
            <w:rPrChange w:id="676" w:author="Shiv Mangal Rahi" w:date="2019-12-24T11:39:00Z">
              <w:rPr>
                <w:rFonts w:asciiTheme="majorHAnsi" w:hAnsiTheme="majorHAnsi" w:cstheme="majorHAnsi"/>
              </w:rPr>
            </w:rPrChange>
          </w:rPr>
          <w:t>Element Score generation</w:t>
        </w:r>
      </w:ins>
    </w:p>
    <w:p w14:paraId="5B64C16D" w14:textId="77777777" w:rsidR="00AF29FD" w:rsidRDefault="00AF29FD" w:rsidP="00AF29FD">
      <w:pPr>
        <w:pStyle w:val="ListParagraph"/>
        <w:numPr>
          <w:ilvl w:val="1"/>
          <w:numId w:val="33"/>
        </w:numPr>
        <w:spacing w:before="60" w:after="60"/>
        <w:jc w:val="both"/>
        <w:rPr>
          <w:ins w:id="677" w:author="Shiv Mangal Rahi" w:date="2019-12-24T11:40:00Z"/>
          <w:rFonts w:asciiTheme="majorHAnsi" w:hAnsiTheme="majorHAnsi" w:cstheme="majorHAnsi"/>
        </w:rPr>
      </w:pPr>
      <w:ins w:id="678" w:author="Shiv Mangal Rahi" w:date="2019-12-24T11:40:00Z">
        <w:r>
          <w:rPr>
            <w:rFonts w:asciiTheme="majorHAnsi" w:hAnsiTheme="majorHAnsi" w:cstheme="majorHAnsi"/>
          </w:rPr>
          <w:t xml:space="preserve">Group the records based on </w:t>
        </w:r>
        <w:r w:rsidRPr="00015F92">
          <w:rPr>
            <w:rFonts w:asciiTheme="majorHAnsi" w:hAnsiTheme="majorHAnsi" w:cstheme="majorHAnsi"/>
          </w:rPr>
          <w:t>RUN_TIMESTAMP</w:t>
        </w:r>
        <w:r>
          <w:rPr>
            <w:rFonts w:asciiTheme="majorHAnsi" w:hAnsiTheme="majorHAnsi" w:cstheme="majorHAnsi"/>
          </w:rPr>
          <w:t xml:space="preserve">, DATA_ENTITY_NAME, DATA_ENTITY_UID, </w:t>
        </w:r>
        <w:r w:rsidRPr="00015F92">
          <w:rPr>
            <w:rFonts w:asciiTheme="majorHAnsi" w:hAnsiTheme="majorHAnsi" w:cstheme="majorHAnsi"/>
          </w:rPr>
          <w:t>DATA_ELEMENT_NAME</w:t>
        </w:r>
        <w:r>
          <w:rPr>
            <w:rFonts w:asciiTheme="majorHAnsi" w:hAnsiTheme="majorHAnsi" w:cstheme="majorHAnsi"/>
          </w:rPr>
          <w:t xml:space="preserve">, </w:t>
        </w:r>
        <w:r w:rsidRPr="007C6EB7">
          <w:rPr>
            <w:rFonts w:asciiTheme="majorHAnsi" w:hAnsiTheme="majorHAnsi" w:cstheme="majorHAnsi"/>
          </w:rPr>
          <w:t>DATA_ELEMENT_UID</w:t>
        </w:r>
        <w:r>
          <w:rPr>
            <w:rFonts w:asciiTheme="majorHAnsi" w:hAnsiTheme="majorHAnsi" w:cstheme="majorHAnsi"/>
          </w:rPr>
          <w:t xml:space="preserve"> and determine PASS_COUNT, FAIL_COUNT, SKIP_COUNT and ERROR_COUNT</w:t>
        </w:r>
        <w:r w:rsidRPr="00EF09CC">
          <w:rPr>
            <w:rFonts w:asciiTheme="majorHAnsi" w:hAnsiTheme="majorHAnsi" w:cstheme="majorHAnsi"/>
          </w:rPr>
          <w:t>.</w:t>
        </w:r>
        <w:r>
          <w:rPr>
            <w:rFonts w:asciiTheme="majorHAnsi" w:hAnsiTheme="majorHAnsi" w:cstheme="majorHAnsi"/>
          </w:rPr>
          <w:t xml:space="preserve"> </w:t>
        </w:r>
      </w:ins>
    </w:p>
    <w:p w14:paraId="435D628A" w14:textId="77777777" w:rsidR="00AF29FD" w:rsidRPr="00B83F27" w:rsidRDefault="00AF29FD" w:rsidP="00AF29FD">
      <w:pPr>
        <w:pStyle w:val="ListParagraph"/>
        <w:numPr>
          <w:ilvl w:val="1"/>
          <w:numId w:val="33"/>
        </w:numPr>
        <w:spacing w:before="60" w:after="60"/>
        <w:jc w:val="both"/>
        <w:rPr>
          <w:ins w:id="679" w:author="Shiv Mangal Rahi" w:date="2019-12-24T11:40:00Z"/>
          <w:rFonts w:asciiTheme="majorHAnsi" w:hAnsiTheme="majorHAnsi" w:cstheme="majorHAnsi"/>
        </w:rPr>
      </w:pPr>
      <w:ins w:id="680" w:author="Shiv Mangal Rahi" w:date="2019-12-24T11:40:00Z">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ins>
    </w:p>
    <w:p w14:paraId="709A3035" w14:textId="77777777" w:rsidR="00AF29FD" w:rsidRDefault="00AF29FD" w:rsidP="00AF29FD">
      <w:pPr>
        <w:pStyle w:val="ListParagraph"/>
        <w:numPr>
          <w:ilvl w:val="1"/>
          <w:numId w:val="33"/>
        </w:numPr>
        <w:spacing w:before="60" w:after="60"/>
        <w:jc w:val="both"/>
        <w:rPr>
          <w:ins w:id="681" w:author="Shiv Mangal Rahi" w:date="2019-12-24T11:40:00Z"/>
          <w:rFonts w:asciiTheme="majorHAnsi" w:hAnsiTheme="majorHAnsi" w:cstheme="majorHAnsi"/>
        </w:rPr>
      </w:pPr>
      <w:ins w:id="682" w:author="Shiv Mangal Rahi" w:date="2019-12-24T11:40:00Z">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ELEMENT_SCORE.</w:t>
        </w:r>
      </w:ins>
    </w:p>
    <w:p w14:paraId="6638468E" w14:textId="77777777" w:rsidR="00AF29FD" w:rsidRDefault="00AF29FD" w:rsidP="00AF29FD">
      <w:pPr>
        <w:pStyle w:val="ListParagraph"/>
        <w:numPr>
          <w:ilvl w:val="1"/>
          <w:numId w:val="33"/>
        </w:numPr>
        <w:spacing w:before="60" w:after="60"/>
        <w:jc w:val="both"/>
        <w:rPr>
          <w:ins w:id="683" w:author="Shiv Mangal Rahi" w:date="2019-12-24T11:40:00Z"/>
          <w:rFonts w:asciiTheme="majorHAnsi" w:hAnsiTheme="majorHAnsi" w:cstheme="majorHAnsi"/>
        </w:rPr>
      </w:pPr>
      <w:ins w:id="684" w:author="Shiv Mangal Rahi" w:date="2019-12-24T11:40:00Z">
        <w:r>
          <w:rPr>
            <w:rFonts w:asciiTheme="majorHAnsi" w:hAnsiTheme="majorHAnsi" w:cstheme="majorHAnsi"/>
          </w:rPr>
          <w:t xml:space="preserve">Group the records based on </w:t>
        </w:r>
        <w:r w:rsidRPr="00015F92">
          <w:rPr>
            <w:rFonts w:asciiTheme="majorHAnsi" w:hAnsiTheme="majorHAnsi" w:cstheme="majorHAnsi"/>
          </w:rPr>
          <w:t>RUN_TIMESTAMP</w:t>
        </w:r>
        <w:r>
          <w:rPr>
            <w:rFonts w:asciiTheme="majorHAnsi" w:hAnsiTheme="majorHAnsi" w:cstheme="majorHAnsi"/>
          </w:rPr>
          <w:t>, DATA_ENTITY_NAME, DATA_ENTITY_UID, RULE</w:t>
        </w:r>
        <w:r w:rsidRPr="00015F92">
          <w:rPr>
            <w:rFonts w:asciiTheme="majorHAnsi" w:hAnsiTheme="majorHAnsi" w:cstheme="majorHAnsi"/>
          </w:rPr>
          <w:t>_NAME</w:t>
        </w:r>
        <w:r>
          <w:rPr>
            <w:rFonts w:asciiTheme="majorHAnsi" w:hAnsiTheme="majorHAnsi" w:cstheme="majorHAnsi"/>
          </w:rPr>
          <w:t>, RULE</w:t>
        </w:r>
        <w:r w:rsidRPr="007C6EB7">
          <w:rPr>
            <w:rFonts w:asciiTheme="majorHAnsi" w:hAnsiTheme="majorHAnsi" w:cstheme="majorHAnsi"/>
          </w:rPr>
          <w:t>_UID</w:t>
        </w:r>
        <w:r>
          <w:rPr>
            <w:rFonts w:asciiTheme="majorHAnsi" w:hAnsiTheme="majorHAnsi" w:cstheme="majorHAnsi"/>
          </w:rPr>
          <w:t xml:space="preserve"> and determine PASS_COUNT, FAIL_COUNT, SKIP_COUNT and ERROR_COUNT</w:t>
        </w:r>
        <w:r w:rsidRPr="00EF09CC">
          <w:rPr>
            <w:rFonts w:asciiTheme="majorHAnsi" w:hAnsiTheme="majorHAnsi" w:cstheme="majorHAnsi"/>
          </w:rPr>
          <w:t>.</w:t>
        </w:r>
        <w:r>
          <w:rPr>
            <w:rFonts w:asciiTheme="majorHAnsi" w:hAnsiTheme="majorHAnsi" w:cstheme="majorHAnsi"/>
          </w:rPr>
          <w:t xml:space="preserve"> </w:t>
        </w:r>
      </w:ins>
    </w:p>
    <w:p w14:paraId="17F7A59B" w14:textId="77777777" w:rsidR="00AF29FD" w:rsidRPr="00B83F27" w:rsidRDefault="00AF29FD" w:rsidP="00AF29FD">
      <w:pPr>
        <w:pStyle w:val="ListParagraph"/>
        <w:numPr>
          <w:ilvl w:val="1"/>
          <w:numId w:val="33"/>
        </w:numPr>
        <w:spacing w:before="60" w:after="60"/>
        <w:jc w:val="both"/>
        <w:rPr>
          <w:ins w:id="685" w:author="Shiv Mangal Rahi" w:date="2019-12-24T11:40:00Z"/>
          <w:rFonts w:asciiTheme="majorHAnsi" w:hAnsiTheme="majorHAnsi" w:cstheme="majorHAnsi"/>
        </w:rPr>
      </w:pPr>
      <w:ins w:id="686" w:author="Shiv Mangal Rahi" w:date="2019-12-24T11:40:00Z">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 xml:space="preserve">0. </w:t>
        </w:r>
      </w:ins>
    </w:p>
    <w:p w14:paraId="1298F3FE" w14:textId="77777777" w:rsidR="00AF29FD" w:rsidRPr="00C13482" w:rsidRDefault="00AF29FD" w:rsidP="00AF29FD">
      <w:pPr>
        <w:pStyle w:val="ListParagraph"/>
        <w:numPr>
          <w:ilvl w:val="1"/>
          <w:numId w:val="33"/>
        </w:numPr>
        <w:spacing w:before="60" w:after="60"/>
        <w:jc w:val="both"/>
        <w:rPr>
          <w:ins w:id="687" w:author="Shiv Mangal Rahi" w:date="2019-12-24T11:40:00Z"/>
          <w:rFonts w:asciiTheme="majorHAnsi" w:hAnsiTheme="majorHAnsi" w:cstheme="majorHAnsi"/>
        </w:rPr>
      </w:pPr>
      <w:ins w:id="688" w:author="Shiv Mangal Rahi" w:date="2019-12-24T11:40:00Z">
        <w:r>
          <w:rPr>
            <w:rFonts w:asciiTheme="majorHAnsi" w:hAnsiTheme="majorHAnsi" w:cstheme="majorHAnsi"/>
          </w:rPr>
          <w:t xml:space="preserve">Prepare to store in </w:t>
        </w:r>
        <w:r w:rsidRPr="00B61CC0">
          <w:rPr>
            <w:rFonts w:ascii="Verdana" w:hAnsi="Verdana" w:cs="Arial"/>
            <w:color w:val="000000"/>
            <w:sz w:val="18"/>
            <w:szCs w:val="18"/>
          </w:rPr>
          <w:t>IGX_DS_D</w:t>
        </w:r>
        <w:r>
          <w:rPr>
            <w:rFonts w:ascii="Verdana" w:hAnsi="Verdana" w:cs="Arial"/>
            <w:color w:val="000000"/>
            <w:sz w:val="18"/>
            <w:szCs w:val="18"/>
          </w:rPr>
          <w:t>Q</w:t>
        </w:r>
        <w:r w:rsidRPr="00B61CC0">
          <w:rPr>
            <w:rFonts w:ascii="Verdana" w:hAnsi="Verdana" w:cs="Arial"/>
            <w:color w:val="000000"/>
            <w:sz w:val="18"/>
            <w:szCs w:val="18"/>
          </w:rPr>
          <w:t>_</w:t>
        </w:r>
        <w:r>
          <w:rPr>
            <w:rFonts w:ascii="Verdana" w:hAnsi="Verdana" w:cs="Arial"/>
            <w:color w:val="000000"/>
            <w:sz w:val="18"/>
            <w:szCs w:val="18"/>
          </w:rPr>
          <w:t>RULE_SCORE.</w:t>
        </w:r>
      </w:ins>
    </w:p>
    <w:p w14:paraId="18C93C77" w14:textId="77777777" w:rsidR="00A27C61" w:rsidRPr="00EF09CC" w:rsidRDefault="00A27C61" w:rsidP="00B327BA">
      <w:pPr>
        <w:pStyle w:val="ListParagraph"/>
        <w:numPr>
          <w:ilvl w:val="0"/>
          <w:numId w:val="33"/>
        </w:numPr>
        <w:spacing w:before="60" w:after="60"/>
        <w:jc w:val="both"/>
        <w:rPr>
          <w:rFonts w:asciiTheme="majorHAnsi" w:hAnsiTheme="majorHAnsi" w:cstheme="majorHAnsi"/>
        </w:rPr>
      </w:pPr>
      <w:r>
        <w:rPr>
          <w:rFonts w:cstheme="minorHAnsi"/>
          <w:i/>
          <w:szCs w:val="20"/>
        </w:rPr>
        <w:t xml:space="preserve">Roll-up Score generation: </w:t>
      </w:r>
    </w:p>
    <w:p w14:paraId="329CCB47" w14:textId="61AEF61C" w:rsidR="00777B08" w:rsidRDefault="00777B08" w:rsidP="00B327BA">
      <w:pPr>
        <w:pStyle w:val="ListParagraph"/>
        <w:numPr>
          <w:ilvl w:val="1"/>
          <w:numId w:val="33"/>
        </w:numPr>
        <w:spacing w:before="60" w:after="60"/>
        <w:jc w:val="both"/>
        <w:rPr>
          <w:ins w:id="689" w:author="Shiv Mangal Rahi" w:date="2019-12-24T11:48:00Z"/>
          <w:rFonts w:asciiTheme="majorHAnsi" w:hAnsiTheme="majorHAnsi" w:cstheme="majorHAnsi"/>
        </w:rPr>
      </w:pPr>
      <w:ins w:id="690" w:author="Shiv Mangal Rahi" w:date="2019-12-24T11:48:00Z">
        <w:r>
          <w:rPr>
            <w:rFonts w:asciiTheme="majorHAnsi" w:hAnsiTheme="majorHAnsi" w:cstheme="majorHAnsi"/>
          </w:rPr>
          <w:t>Data Entity</w:t>
        </w:r>
      </w:ins>
    </w:p>
    <w:p w14:paraId="35E8DACC" w14:textId="4CAE3EA8" w:rsidR="00AC445C" w:rsidRDefault="001379FA">
      <w:pPr>
        <w:pStyle w:val="ListParagraph"/>
        <w:numPr>
          <w:ilvl w:val="2"/>
          <w:numId w:val="33"/>
        </w:numPr>
        <w:spacing w:before="60" w:after="60"/>
        <w:jc w:val="both"/>
        <w:rPr>
          <w:ins w:id="691" w:author="Shiv Mangal Rahi" w:date="2019-12-24T11:52:00Z"/>
          <w:rFonts w:asciiTheme="majorHAnsi" w:hAnsiTheme="majorHAnsi" w:cstheme="majorHAnsi"/>
        </w:rPr>
        <w:pPrChange w:id="692" w:author="Shiv Mangal Rahi" w:date="2019-12-24T11:48:00Z">
          <w:pPr>
            <w:pStyle w:val="ListParagraph"/>
            <w:numPr>
              <w:ilvl w:val="1"/>
              <w:numId w:val="33"/>
            </w:numPr>
            <w:spacing w:before="60" w:after="60"/>
            <w:ind w:left="1440" w:hanging="360"/>
            <w:jc w:val="both"/>
          </w:pPr>
        </w:pPrChange>
      </w:pPr>
      <w:ins w:id="693" w:author="Shiv Mangal Rahi" w:date="2019-12-24T11:49:00Z">
        <w:r>
          <w:rPr>
            <w:rFonts w:asciiTheme="majorHAnsi" w:hAnsiTheme="majorHAnsi" w:cstheme="majorHAnsi"/>
          </w:rPr>
          <w:t xml:space="preserve">Group the output of </w:t>
        </w:r>
      </w:ins>
      <w:ins w:id="694" w:author="Shiv Mangal Rahi" w:date="2019-12-24T11:50:00Z">
        <w:r>
          <w:rPr>
            <w:rFonts w:asciiTheme="majorHAnsi" w:hAnsiTheme="majorHAnsi" w:cstheme="majorHAnsi"/>
          </w:rPr>
          <w:t>#4 , on DATA_ENTITY_NAME and DATA_ENTITY_UID</w:t>
        </w:r>
      </w:ins>
      <w:ins w:id="695" w:author="Shiv Mangal Rahi" w:date="2019-12-24T11:51:00Z">
        <w:r>
          <w:rPr>
            <w:rFonts w:asciiTheme="majorHAnsi" w:hAnsiTheme="majorHAnsi" w:cstheme="majorHAnsi"/>
          </w:rPr>
          <w:t xml:space="preserve"> and </w:t>
        </w:r>
      </w:ins>
      <w:ins w:id="696" w:author="Shiv Mangal Rahi" w:date="2019-12-24T11:52:00Z">
        <w:r>
          <w:rPr>
            <w:rFonts w:asciiTheme="majorHAnsi" w:hAnsiTheme="majorHAnsi" w:cstheme="majorHAnsi"/>
          </w:rPr>
          <w:t>determine PASS_COUNT, FAIL_COUNT, SKIP_COUNT and ERROR_COUNT</w:t>
        </w:r>
      </w:ins>
    </w:p>
    <w:p w14:paraId="2A468EE4" w14:textId="590CDE07" w:rsidR="00423B21" w:rsidRPr="00423B21" w:rsidRDefault="00423B21">
      <w:pPr>
        <w:pStyle w:val="ListParagraph"/>
        <w:numPr>
          <w:ilvl w:val="2"/>
          <w:numId w:val="33"/>
        </w:numPr>
        <w:spacing w:before="60" w:after="60"/>
        <w:jc w:val="both"/>
        <w:rPr>
          <w:ins w:id="697" w:author="Shiv Mangal Rahi" w:date="2019-12-24T11:53:00Z"/>
          <w:rFonts w:asciiTheme="majorHAnsi" w:hAnsiTheme="majorHAnsi" w:cstheme="majorHAnsi"/>
          <w:rPrChange w:id="698" w:author="Shiv Mangal Rahi" w:date="2019-12-24T11:53:00Z">
            <w:rPr>
              <w:ins w:id="699" w:author="Shiv Mangal Rahi" w:date="2019-12-24T11:53:00Z"/>
              <w:rFonts w:asciiTheme="majorHAnsi" w:hAnsiTheme="majorHAnsi" w:cstheme="majorHAnsi"/>
              <w:i/>
            </w:rPr>
          </w:rPrChange>
        </w:rPr>
        <w:pPrChange w:id="700" w:author="Shiv Mangal Rahi" w:date="2019-12-24T11:48:00Z">
          <w:pPr>
            <w:pStyle w:val="ListParagraph"/>
            <w:numPr>
              <w:ilvl w:val="1"/>
              <w:numId w:val="33"/>
            </w:numPr>
            <w:spacing w:before="60" w:after="60"/>
            <w:ind w:left="1440" w:hanging="360"/>
            <w:jc w:val="both"/>
          </w:pPr>
        </w:pPrChange>
      </w:pPr>
      <w:ins w:id="701" w:author="Shiv Mangal Rahi" w:date="2019-12-24T11:53:00Z">
        <w:r>
          <w:rPr>
            <w:rFonts w:asciiTheme="majorHAnsi" w:hAnsiTheme="majorHAnsi" w:cstheme="majorHAnsi"/>
          </w:rPr>
          <w:t>Calculate Score as (</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)/(fail_count + pass_</w:t>
        </w:r>
        <w:r w:rsidRPr="00923F48">
          <w:rPr>
            <w:rFonts w:asciiTheme="majorHAnsi" w:hAnsiTheme="majorHAnsi" w:cstheme="majorHAnsi"/>
            <w:i/>
          </w:rPr>
          <w:t>count)*10</w:t>
        </w:r>
        <w:r>
          <w:rPr>
            <w:rFonts w:asciiTheme="majorHAnsi" w:hAnsiTheme="majorHAnsi" w:cstheme="majorHAnsi"/>
            <w:i/>
          </w:rPr>
          <w:t>0.</w:t>
        </w:r>
      </w:ins>
    </w:p>
    <w:p w14:paraId="5DAE8DCE" w14:textId="5CB93D8F" w:rsidR="00423B21" w:rsidRDefault="00423B21">
      <w:pPr>
        <w:pStyle w:val="ListParagraph"/>
        <w:numPr>
          <w:ilvl w:val="2"/>
          <w:numId w:val="33"/>
        </w:numPr>
        <w:spacing w:before="60" w:after="60"/>
        <w:jc w:val="both"/>
        <w:rPr>
          <w:ins w:id="702" w:author="Shiv Mangal Rahi" w:date="2019-12-24T11:48:00Z"/>
          <w:rFonts w:asciiTheme="majorHAnsi" w:hAnsiTheme="majorHAnsi" w:cstheme="majorHAnsi"/>
        </w:rPr>
        <w:pPrChange w:id="703" w:author="Shiv Mangal Rahi" w:date="2019-12-24T11:48:00Z">
          <w:pPr>
            <w:pStyle w:val="ListParagraph"/>
            <w:numPr>
              <w:ilvl w:val="1"/>
              <w:numId w:val="33"/>
            </w:numPr>
            <w:spacing w:before="60" w:after="60"/>
            <w:ind w:left="1440" w:hanging="360"/>
            <w:jc w:val="both"/>
          </w:pPr>
        </w:pPrChange>
      </w:pPr>
      <w:ins w:id="704" w:author="Shiv Mangal Rahi" w:date="2019-12-24T11:53:00Z">
        <w:r>
          <w:rPr>
            <w:rFonts w:asciiTheme="majorHAnsi" w:hAnsiTheme="majorHAnsi" w:cstheme="majorHAnsi"/>
          </w:rPr>
          <w:t>Transform/Rename fields DATA_ENTITY_NAME and DATA_ENTITY_UID to ASSET_NAME</w:t>
        </w:r>
      </w:ins>
      <w:ins w:id="705" w:author="Shiv Mangal Rahi" w:date="2019-12-24T11:54:00Z">
        <w:r>
          <w:rPr>
            <w:rFonts w:asciiTheme="majorHAnsi" w:hAnsiTheme="majorHAnsi" w:cstheme="majorHAnsi"/>
          </w:rPr>
          <w:t xml:space="preserve"> and ASSET_UID.</w:t>
        </w:r>
      </w:ins>
    </w:p>
    <w:p w14:paraId="442F3271" w14:textId="63735F30" w:rsidR="00777B08" w:rsidRDefault="00777B08" w:rsidP="00B327BA">
      <w:pPr>
        <w:pStyle w:val="ListParagraph"/>
        <w:numPr>
          <w:ilvl w:val="1"/>
          <w:numId w:val="33"/>
        </w:numPr>
        <w:spacing w:before="60" w:after="60"/>
        <w:jc w:val="both"/>
        <w:rPr>
          <w:ins w:id="706" w:author="Shiv Mangal Rahi" w:date="2019-12-24T11:56:00Z"/>
          <w:rFonts w:asciiTheme="majorHAnsi" w:hAnsiTheme="majorHAnsi" w:cstheme="majorHAnsi"/>
        </w:rPr>
      </w:pPr>
      <w:ins w:id="707" w:author="Shiv Mangal Rahi" w:date="2019-12-24T11:48:00Z">
        <w:r>
          <w:rPr>
            <w:rFonts w:asciiTheme="majorHAnsi" w:hAnsiTheme="majorHAnsi" w:cstheme="majorHAnsi"/>
          </w:rPr>
          <w:t>Data Element</w:t>
        </w:r>
      </w:ins>
    </w:p>
    <w:p w14:paraId="63B927E1" w14:textId="77777777" w:rsidR="00112521" w:rsidRDefault="00112521" w:rsidP="00112521">
      <w:pPr>
        <w:pStyle w:val="ListParagraph"/>
        <w:numPr>
          <w:ilvl w:val="2"/>
          <w:numId w:val="33"/>
        </w:numPr>
        <w:spacing w:before="60" w:after="60"/>
        <w:jc w:val="both"/>
        <w:rPr>
          <w:ins w:id="708" w:author="Shiv Mangal Rahi" w:date="2019-12-24T13:49:00Z"/>
          <w:rFonts w:asciiTheme="majorHAnsi" w:hAnsiTheme="majorHAnsi" w:cstheme="majorHAnsi"/>
        </w:rPr>
      </w:pPr>
      <w:ins w:id="709" w:author="Shiv Mangal Rahi" w:date="2019-12-24T13:49:00Z">
        <w:r>
          <w:rPr>
            <w:rFonts w:asciiTheme="majorHAnsi" w:hAnsiTheme="majorHAnsi" w:cstheme="majorHAnsi"/>
          </w:rPr>
          <w:t xml:space="preserve">For each DATA_ELEMENT_NAME get the latest record (using </w:t>
        </w:r>
        <w:r w:rsidRPr="003822DF">
          <w:rPr>
            <w:rFonts w:asciiTheme="majorHAnsi" w:hAnsiTheme="majorHAnsi" w:cstheme="majorHAnsi"/>
          </w:rPr>
          <w:t>RUN_TIMESTAMP</w:t>
        </w:r>
        <w:r>
          <w:rPr>
            <w:rFonts w:asciiTheme="majorHAnsi" w:hAnsiTheme="majorHAnsi" w:cstheme="majorHAnsi"/>
          </w:rPr>
          <w:t xml:space="preserve">) from </w:t>
        </w:r>
        <w:r w:rsidRPr="00B77333">
          <w:rPr>
            <w:rFonts w:asciiTheme="majorHAnsi" w:hAnsiTheme="majorHAnsi" w:cstheme="majorHAnsi"/>
          </w:rPr>
          <w:t>IGX_DS_DQ_</w:t>
        </w:r>
        <w:r>
          <w:rPr>
            <w:rFonts w:asciiTheme="majorHAnsi" w:hAnsiTheme="majorHAnsi" w:cstheme="majorHAnsi"/>
          </w:rPr>
          <w:t>ELEMENT</w:t>
        </w:r>
        <w:r w:rsidRPr="00B77333">
          <w:rPr>
            <w:rFonts w:asciiTheme="majorHAnsi" w:hAnsiTheme="majorHAnsi" w:cstheme="majorHAnsi"/>
          </w:rPr>
          <w:t>_SCORE</w:t>
        </w:r>
        <w:r>
          <w:rPr>
            <w:rFonts w:asciiTheme="majorHAnsi" w:hAnsiTheme="majorHAnsi" w:cstheme="majorHAnsi"/>
          </w:rPr>
          <w:t xml:space="preserve"> if it belongs to different DATA_ENTITY_UID which are not available in this run. </w:t>
        </w:r>
      </w:ins>
    </w:p>
    <w:p w14:paraId="45150BA3" w14:textId="3303E048" w:rsidR="00423B21" w:rsidRDefault="00DE48E7">
      <w:pPr>
        <w:pStyle w:val="ListParagraph"/>
        <w:numPr>
          <w:ilvl w:val="2"/>
          <w:numId w:val="33"/>
        </w:numPr>
        <w:spacing w:before="60" w:after="60"/>
        <w:jc w:val="both"/>
        <w:rPr>
          <w:ins w:id="710" w:author="Shiv Mangal Rahi" w:date="2019-12-24T13:50:00Z"/>
          <w:rFonts w:asciiTheme="majorHAnsi" w:hAnsiTheme="majorHAnsi" w:cstheme="majorHAnsi"/>
        </w:rPr>
        <w:pPrChange w:id="711" w:author="Shiv Mangal Rahi" w:date="2019-12-24T11:56:00Z">
          <w:pPr>
            <w:pStyle w:val="ListParagraph"/>
            <w:numPr>
              <w:ilvl w:val="1"/>
              <w:numId w:val="33"/>
            </w:numPr>
            <w:spacing w:before="60" w:after="60"/>
            <w:ind w:left="1440" w:hanging="360"/>
            <w:jc w:val="both"/>
          </w:pPr>
        </w:pPrChange>
      </w:pPr>
      <w:ins w:id="712" w:author="Shiv Mangal Rahi" w:date="2019-12-24T13:49:00Z">
        <w:r>
          <w:rPr>
            <w:rFonts w:asciiTheme="majorHAnsi" w:hAnsiTheme="majorHAnsi" w:cstheme="majorHAnsi"/>
          </w:rPr>
          <w:t>Merge above data with output of #</w:t>
        </w:r>
      </w:ins>
      <w:ins w:id="713" w:author="Shiv Mangal Rahi" w:date="2019-12-24T13:53:00Z">
        <w:r w:rsidR="007446C4">
          <w:rPr>
            <w:rFonts w:asciiTheme="majorHAnsi" w:hAnsiTheme="majorHAnsi" w:cstheme="majorHAnsi"/>
          </w:rPr>
          <w:t>6</w:t>
        </w:r>
      </w:ins>
      <w:ins w:id="714" w:author="Shiv Mangal Rahi" w:date="2019-12-24T13:50:00Z">
        <w:r>
          <w:rPr>
            <w:rFonts w:asciiTheme="majorHAnsi" w:hAnsiTheme="majorHAnsi" w:cstheme="majorHAnsi"/>
          </w:rPr>
          <w:t>.</w:t>
        </w:r>
      </w:ins>
    </w:p>
    <w:p w14:paraId="0C759C7A" w14:textId="77777777" w:rsidR="00DE48E7" w:rsidRDefault="00DE48E7" w:rsidP="00DE48E7">
      <w:pPr>
        <w:pStyle w:val="ListParagraph"/>
        <w:numPr>
          <w:ilvl w:val="2"/>
          <w:numId w:val="33"/>
        </w:numPr>
        <w:spacing w:before="60" w:after="60"/>
        <w:jc w:val="both"/>
        <w:rPr>
          <w:ins w:id="715" w:author="Shiv Mangal Rahi" w:date="2019-12-24T13:50:00Z"/>
          <w:rFonts w:asciiTheme="majorHAnsi" w:hAnsiTheme="majorHAnsi" w:cstheme="majorHAnsi"/>
        </w:rPr>
      </w:pPr>
      <w:ins w:id="716" w:author="Shiv Mangal Rahi" w:date="2019-12-24T13:50:00Z">
        <w:r>
          <w:rPr>
            <w:rFonts w:asciiTheme="majorHAnsi" w:hAnsiTheme="majorHAnsi" w:cstheme="majorHAnsi"/>
          </w:rPr>
          <w:lastRenderedPageBreak/>
          <w:t xml:space="preserve">Group the records based on </w:t>
        </w:r>
        <w:r w:rsidRPr="00015F92">
          <w:rPr>
            <w:rFonts w:asciiTheme="majorHAnsi" w:hAnsiTheme="majorHAnsi" w:cstheme="majorHAnsi"/>
          </w:rPr>
          <w:t>DATA_ELEMENT_NAME</w:t>
        </w:r>
        <w:r>
          <w:rPr>
            <w:rFonts w:asciiTheme="majorHAnsi" w:hAnsiTheme="majorHAnsi" w:cstheme="majorHAnsi"/>
          </w:rPr>
          <w:t xml:space="preserve">, </w:t>
        </w:r>
        <w:r w:rsidRPr="007C6EB7">
          <w:rPr>
            <w:rFonts w:asciiTheme="majorHAnsi" w:hAnsiTheme="majorHAnsi" w:cstheme="majorHAnsi"/>
          </w:rPr>
          <w:t>DATA_ELEMENT_UID</w:t>
        </w:r>
        <w:r>
          <w:rPr>
            <w:rFonts w:asciiTheme="majorHAnsi" w:hAnsiTheme="majorHAnsi" w:cstheme="majorHAnsi"/>
          </w:rPr>
          <w:t xml:space="preserve"> and determine PASS_COUNT, FAIL_COUNT, SKIP_COUNT and ERROR_COUNT. </w:t>
        </w:r>
      </w:ins>
    </w:p>
    <w:p w14:paraId="1700A2C7" w14:textId="77777777" w:rsidR="00DE48E7" w:rsidRDefault="00DE48E7" w:rsidP="00DE48E7">
      <w:pPr>
        <w:pStyle w:val="ListParagraph"/>
        <w:numPr>
          <w:ilvl w:val="2"/>
          <w:numId w:val="33"/>
        </w:numPr>
        <w:spacing w:before="60" w:after="60"/>
        <w:jc w:val="both"/>
        <w:rPr>
          <w:ins w:id="717" w:author="Shiv Mangal Rahi" w:date="2019-12-24T13:50:00Z"/>
          <w:rFonts w:asciiTheme="majorHAnsi" w:hAnsiTheme="majorHAnsi" w:cstheme="majorHAnsi"/>
        </w:rPr>
      </w:pPr>
      <w:ins w:id="718" w:author="Shiv Mangal Rahi" w:date="2019-12-24T13:50:00Z">
        <w:r>
          <w:rPr>
            <w:rFonts w:asciiTheme="majorHAnsi" w:hAnsiTheme="majorHAnsi" w:cstheme="majorHAnsi"/>
          </w:rPr>
          <w:t>Calculate Score as sum(</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)/sum(fail_count + pass_</w:t>
        </w:r>
        <w:r w:rsidRPr="00923F48">
          <w:rPr>
            <w:rFonts w:asciiTheme="majorHAnsi" w:hAnsiTheme="majorHAnsi" w:cstheme="majorHAnsi"/>
            <w:i/>
          </w:rPr>
          <w:t>count)*10</w:t>
        </w:r>
        <w:r>
          <w:rPr>
            <w:rFonts w:asciiTheme="majorHAnsi" w:hAnsiTheme="majorHAnsi" w:cstheme="majorHAnsi"/>
            <w:i/>
          </w:rPr>
          <w:t>0</w:t>
        </w:r>
      </w:ins>
    </w:p>
    <w:p w14:paraId="65C367E8" w14:textId="3A22177D" w:rsidR="006B65BA" w:rsidRDefault="006B65BA" w:rsidP="006B65BA">
      <w:pPr>
        <w:pStyle w:val="ListParagraph"/>
        <w:numPr>
          <w:ilvl w:val="2"/>
          <w:numId w:val="33"/>
        </w:numPr>
        <w:spacing w:before="60" w:after="60"/>
        <w:jc w:val="both"/>
        <w:rPr>
          <w:ins w:id="719" w:author="Shiv Mangal Rahi" w:date="2019-12-24T13:50:00Z"/>
          <w:rFonts w:asciiTheme="majorHAnsi" w:hAnsiTheme="majorHAnsi" w:cstheme="majorHAnsi"/>
        </w:rPr>
      </w:pPr>
      <w:ins w:id="720" w:author="Shiv Mangal Rahi" w:date="2019-12-24T13:50:00Z">
        <w:r>
          <w:rPr>
            <w:rFonts w:asciiTheme="majorHAnsi" w:hAnsiTheme="majorHAnsi" w:cstheme="majorHAnsi"/>
          </w:rPr>
          <w:t>Transform/Rename fields DATA_</w:t>
        </w:r>
      </w:ins>
      <w:ins w:id="721" w:author="Shiv Mangal Rahi" w:date="2019-12-24T13:51:00Z">
        <w:r w:rsidR="001E7504" w:rsidRPr="00015F92">
          <w:rPr>
            <w:rFonts w:asciiTheme="majorHAnsi" w:hAnsiTheme="majorHAnsi" w:cstheme="majorHAnsi"/>
          </w:rPr>
          <w:t>ELEMENT</w:t>
        </w:r>
      </w:ins>
      <w:ins w:id="722" w:author="Shiv Mangal Rahi" w:date="2019-12-24T13:50:00Z">
        <w:r>
          <w:rPr>
            <w:rFonts w:asciiTheme="majorHAnsi" w:hAnsiTheme="majorHAnsi" w:cstheme="majorHAnsi"/>
          </w:rPr>
          <w:t>_NAME</w:t>
        </w:r>
        <w:r w:rsidR="001E7504">
          <w:rPr>
            <w:rFonts w:asciiTheme="majorHAnsi" w:hAnsiTheme="majorHAnsi" w:cstheme="majorHAnsi"/>
          </w:rPr>
          <w:t xml:space="preserve"> and DATA_E</w:t>
        </w:r>
      </w:ins>
      <w:ins w:id="723" w:author="Shiv Mangal Rahi" w:date="2019-12-24T13:51:00Z">
        <w:r w:rsidR="001E7504">
          <w:rPr>
            <w:rFonts w:asciiTheme="majorHAnsi" w:hAnsiTheme="majorHAnsi" w:cstheme="majorHAnsi"/>
          </w:rPr>
          <w:t>LEMENT</w:t>
        </w:r>
      </w:ins>
      <w:ins w:id="724" w:author="Shiv Mangal Rahi" w:date="2019-12-24T13:50:00Z">
        <w:r>
          <w:rPr>
            <w:rFonts w:asciiTheme="majorHAnsi" w:hAnsiTheme="majorHAnsi" w:cstheme="majorHAnsi"/>
          </w:rPr>
          <w:t>_UID to ASSET_NAME and ASSET_UID.</w:t>
        </w:r>
      </w:ins>
    </w:p>
    <w:p w14:paraId="102480F1" w14:textId="5C1792C5" w:rsidR="00777B08" w:rsidRDefault="00777B08" w:rsidP="00B327BA">
      <w:pPr>
        <w:pStyle w:val="ListParagraph"/>
        <w:numPr>
          <w:ilvl w:val="1"/>
          <w:numId w:val="33"/>
        </w:numPr>
        <w:spacing w:before="60" w:after="60"/>
        <w:jc w:val="both"/>
        <w:rPr>
          <w:ins w:id="725" w:author="Shiv Mangal Rahi" w:date="2019-12-24T13:52:00Z"/>
          <w:rFonts w:asciiTheme="majorHAnsi" w:hAnsiTheme="majorHAnsi" w:cstheme="majorHAnsi"/>
        </w:rPr>
      </w:pPr>
      <w:ins w:id="726" w:author="Shiv Mangal Rahi" w:date="2019-12-24T11:48:00Z">
        <w:r>
          <w:rPr>
            <w:rFonts w:asciiTheme="majorHAnsi" w:hAnsiTheme="majorHAnsi" w:cstheme="majorHAnsi"/>
          </w:rPr>
          <w:t>Rule</w:t>
        </w:r>
      </w:ins>
    </w:p>
    <w:p w14:paraId="22D05C8D" w14:textId="2F7C1B34" w:rsidR="006D367A" w:rsidRDefault="006D367A" w:rsidP="006D367A">
      <w:pPr>
        <w:pStyle w:val="ListParagraph"/>
        <w:numPr>
          <w:ilvl w:val="2"/>
          <w:numId w:val="33"/>
        </w:numPr>
        <w:spacing w:before="60" w:after="60"/>
        <w:jc w:val="both"/>
        <w:rPr>
          <w:ins w:id="727" w:author="Shiv Mangal Rahi" w:date="2019-12-24T13:52:00Z"/>
          <w:rFonts w:asciiTheme="majorHAnsi" w:hAnsiTheme="majorHAnsi" w:cstheme="majorHAnsi"/>
        </w:rPr>
      </w:pPr>
      <w:ins w:id="728" w:author="Shiv Mangal Rahi" w:date="2019-12-24T13:52:00Z">
        <w:r>
          <w:rPr>
            <w:rFonts w:asciiTheme="majorHAnsi" w:hAnsiTheme="majorHAnsi" w:cstheme="majorHAnsi"/>
          </w:rPr>
          <w:t xml:space="preserve">For each </w:t>
        </w:r>
        <w:r w:rsidR="00874A58">
          <w:rPr>
            <w:rFonts w:asciiTheme="majorHAnsi" w:hAnsiTheme="majorHAnsi" w:cstheme="majorHAnsi"/>
          </w:rPr>
          <w:t>RULE</w:t>
        </w:r>
        <w:r>
          <w:rPr>
            <w:rFonts w:asciiTheme="majorHAnsi" w:hAnsiTheme="majorHAnsi" w:cstheme="majorHAnsi"/>
          </w:rPr>
          <w:t xml:space="preserve">_NAME get the latest record (using </w:t>
        </w:r>
        <w:r w:rsidRPr="003822DF">
          <w:rPr>
            <w:rFonts w:asciiTheme="majorHAnsi" w:hAnsiTheme="majorHAnsi" w:cstheme="majorHAnsi"/>
          </w:rPr>
          <w:t>RUN_TIMESTAMP</w:t>
        </w:r>
        <w:r>
          <w:rPr>
            <w:rFonts w:asciiTheme="majorHAnsi" w:hAnsiTheme="majorHAnsi" w:cstheme="majorHAnsi"/>
          </w:rPr>
          <w:t xml:space="preserve">) from </w:t>
        </w:r>
        <w:r w:rsidRPr="00B77333">
          <w:rPr>
            <w:rFonts w:asciiTheme="majorHAnsi" w:hAnsiTheme="majorHAnsi" w:cstheme="majorHAnsi"/>
          </w:rPr>
          <w:t>IGX_DS_DQ_</w:t>
        </w:r>
        <w:r w:rsidR="00874A58">
          <w:rPr>
            <w:rFonts w:asciiTheme="majorHAnsi" w:hAnsiTheme="majorHAnsi" w:cstheme="majorHAnsi"/>
          </w:rPr>
          <w:t>RULE</w:t>
        </w:r>
        <w:r w:rsidRPr="00B77333">
          <w:rPr>
            <w:rFonts w:asciiTheme="majorHAnsi" w:hAnsiTheme="majorHAnsi" w:cstheme="majorHAnsi"/>
          </w:rPr>
          <w:t>_SCORE</w:t>
        </w:r>
        <w:r>
          <w:rPr>
            <w:rFonts w:asciiTheme="majorHAnsi" w:hAnsiTheme="majorHAnsi" w:cstheme="majorHAnsi"/>
          </w:rPr>
          <w:t xml:space="preserve"> if it belongs to different DATA_ENTITY_UID </w:t>
        </w:r>
        <w:r w:rsidR="00AE30D2">
          <w:rPr>
            <w:rFonts w:asciiTheme="majorHAnsi" w:hAnsiTheme="majorHAnsi" w:cstheme="majorHAnsi"/>
          </w:rPr>
          <w:t xml:space="preserve">or DATA_ELEMENT_UID </w:t>
        </w:r>
        <w:r>
          <w:rPr>
            <w:rFonts w:asciiTheme="majorHAnsi" w:hAnsiTheme="majorHAnsi" w:cstheme="majorHAnsi"/>
          </w:rPr>
          <w:t xml:space="preserve">which are not available in this run. </w:t>
        </w:r>
      </w:ins>
    </w:p>
    <w:p w14:paraId="2E7B456C" w14:textId="1535D99F" w:rsidR="006D367A" w:rsidRDefault="006D367A" w:rsidP="006D367A">
      <w:pPr>
        <w:pStyle w:val="ListParagraph"/>
        <w:numPr>
          <w:ilvl w:val="2"/>
          <w:numId w:val="33"/>
        </w:numPr>
        <w:spacing w:before="60" w:after="60"/>
        <w:jc w:val="both"/>
        <w:rPr>
          <w:ins w:id="729" w:author="Shiv Mangal Rahi" w:date="2019-12-24T13:52:00Z"/>
          <w:rFonts w:asciiTheme="majorHAnsi" w:hAnsiTheme="majorHAnsi" w:cstheme="majorHAnsi"/>
        </w:rPr>
      </w:pPr>
      <w:ins w:id="730" w:author="Shiv Mangal Rahi" w:date="2019-12-24T13:52:00Z">
        <w:r>
          <w:rPr>
            <w:rFonts w:asciiTheme="majorHAnsi" w:hAnsiTheme="majorHAnsi" w:cstheme="majorHAnsi"/>
          </w:rPr>
          <w:t>Merge above data with output of #</w:t>
        </w:r>
      </w:ins>
      <w:ins w:id="731" w:author="Shiv Mangal Rahi" w:date="2019-12-24T13:53:00Z">
        <w:r w:rsidR="007446C4">
          <w:rPr>
            <w:rFonts w:asciiTheme="majorHAnsi" w:hAnsiTheme="majorHAnsi" w:cstheme="majorHAnsi"/>
          </w:rPr>
          <w:t>5</w:t>
        </w:r>
      </w:ins>
      <w:ins w:id="732" w:author="Shiv Mangal Rahi" w:date="2019-12-24T13:52:00Z">
        <w:r>
          <w:rPr>
            <w:rFonts w:asciiTheme="majorHAnsi" w:hAnsiTheme="majorHAnsi" w:cstheme="majorHAnsi"/>
          </w:rPr>
          <w:t>.</w:t>
        </w:r>
      </w:ins>
    </w:p>
    <w:p w14:paraId="4A22FC8D" w14:textId="1143ED5D" w:rsidR="006D367A" w:rsidRDefault="006D367A" w:rsidP="006D367A">
      <w:pPr>
        <w:pStyle w:val="ListParagraph"/>
        <w:numPr>
          <w:ilvl w:val="2"/>
          <w:numId w:val="33"/>
        </w:numPr>
        <w:spacing w:before="60" w:after="60"/>
        <w:jc w:val="both"/>
        <w:rPr>
          <w:ins w:id="733" w:author="Shiv Mangal Rahi" w:date="2019-12-24T13:52:00Z"/>
          <w:rFonts w:asciiTheme="majorHAnsi" w:hAnsiTheme="majorHAnsi" w:cstheme="majorHAnsi"/>
        </w:rPr>
      </w:pPr>
      <w:ins w:id="734" w:author="Shiv Mangal Rahi" w:date="2019-12-24T13:52:00Z">
        <w:r>
          <w:rPr>
            <w:rFonts w:asciiTheme="majorHAnsi" w:hAnsiTheme="majorHAnsi" w:cstheme="majorHAnsi"/>
          </w:rPr>
          <w:t xml:space="preserve">Group the records based on </w:t>
        </w:r>
      </w:ins>
      <w:ins w:id="735" w:author="Shiv Mangal Rahi" w:date="2019-12-24T13:53:00Z">
        <w:r w:rsidR="00F2285F">
          <w:rPr>
            <w:rFonts w:asciiTheme="majorHAnsi" w:hAnsiTheme="majorHAnsi" w:cstheme="majorHAnsi"/>
          </w:rPr>
          <w:t>RULE</w:t>
        </w:r>
      </w:ins>
      <w:ins w:id="736" w:author="Shiv Mangal Rahi" w:date="2019-12-24T13:52:00Z">
        <w:r w:rsidRPr="00015F92">
          <w:rPr>
            <w:rFonts w:asciiTheme="majorHAnsi" w:hAnsiTheme="majorHAnsi" w:cstheme="majorHAnsi"/>
          </w:rPr>
          <w:t>_NAME</w:t>
        </w:r>
        <w:r>
          <w:rPr>
            <w:rFonts w:asciiTheme="majorHAnsi" w:hAnsiTheme="majorHAnsi" w:cstheme="majorHAnsi"/>
          </w:rPr>
          <w:t xml:space="preserve">, </w:t>
        </w:r>
      </w:ins>
      <w:ins w:id="737" w:author="Shiv Mangal Rahi" w:date="2019-12-24T13:53:00Z">
        <w:r w:rsidR="00F2285F">
          <w:rPr>
            <w:rFonts w:asciiTheme="majorHAnsi" w:hAnsiTheme="majorHAnsi" w:cstheme="majorHAnsi"/>
          </w:rPr>
          <w:t>RULE</w:t>
        </w:r>
      </w:ins>
      <w:ins w:id="738" w:author="Shiv Mangal Rahi" w:date="2019-12-24T13:52:00Z">
        <w:r w:rsidRPr="007C6EB7">
          <w:rPr>
            <w:rFonts w:asciiTheme="majorHAnsi" w:hAnsiTheme="majorHAnsi" w:cstheme="majorHAnsi"/>
          </w:rPr>
          <w:t>_UID</w:t>
        </w:r>
        <w:r>
          <w:rPr>
            <w:rFonts w:asciiTheme="majorHAnsi" w:hAnsiTheme="majorHAnsi" w:cstheme="majorHAnsi"/>
          </w:rPr>
          <w:t xml:space="preserve"> and determine PASS_COUNT, FAIL_COUNT, SKIP_COUNT and ERROR_COUNT. </w:t>
        </w:r>
      </w:ins>
    </w:p>
    <w:p w14:paraId="3B3F8F87" w14:textId="77777777" w:rsidR="006D367A" w:rsidRDefault="006D367A" w:rsidP="006D367A">
      <w:pPr>
        <w:pStyle w:val="ListParagraph"/>
        <w:numPr>
          <w:ilvl w:val="2"/>
          <w:numId w:val="33"/>
        </w:numPr>
        <w:spacing w:before="60" w:after="60"/>
        <w:jc w:val="both"/>
        <w:rPr>
          <w:ins w:id="739" w:author="Shiv Mangal Rahi" w:date="2019-12-24T13:52:00Z"/>
          <w:rFonts w:asciiTheme="majorHAnsi" w:hAnsiTheme="majorHAnsi" w:cstheme="majorHAnsi"/>
        </w:rPr>
      </w:pPr>
      <w:ins w:id="740" w:author="Shiv Mangal Rahi" w:date="2019-12-24T13:52:00Z">
        <w:r>
          <w:rPr>
            <w:rFonts w:asciiTheme="majorHAnsi" w:hAnsiTheme="majorHAnsi" w:cstheme="majorHAnsi"/>
          </w:rPr>
          <w:t>Calculate Score as sum(</w:t>
        </w:r>
        <w:r>
          <w:rPr>
            <w:rFonts w:asciiTheme="majorHAnsi" w:hAnsiTheme="majorHAnsi" w:cstheme="majorHAnsi"/>
            <w:i/>
          </w:rPr>
          <w:t>pass_</w:t>
        </w:r>
        <w:r w:rsidRPr="00923F48">
          <w:rPr>
            <w:rFonts w:asciiTheme="majorHAnsi" w:hAnsiTheme="majorHAnsi" w:cstheme="majorHAnsi"/>
            <w:i/>
          </w:rPr>
          <w:t>count</w:t>
        </w:r>
        <w:r>
          <w:rPr>
            <w:rFonts w:asciiTheme="majorHAnsi" w:hAnsiTheme="majorHAnsi" w:cstheme="majorHAnsi"/>
            <w:i/>
          </w:rPr>
          <w:t>)/sum(fail_count + pass_</w:t>
        </w:r>
        <w:r w:rsidRPr="00923F48">
          <w:rPr>
            <w:rFonts w:asciiTheme="majorHAnsi" w:hAnsiTheme="majorHAnsi" w:cstheme="majorHAnsi"/>
            <w:i/>
          </w:rPr>
          <w:t>count)*10</w:t>
        </w:r>
        <w:r>
          <w:rPr>
            <w:rFonts w:asciiTheme="majorHAnsi" w:hAnsiTheme="majorHAnsi" w:cstheme="majorHAnsi"/>
            <w:i/>
          </w:rPr>
          <w:t>0</w:t>
        </w:r>
      </w:ins>
    </w:p>
    <w:p w14:paraId="107213E0" w14:textId="670F4E99" w:rsidR="006D367A" w:rsidRDefault="006D367A" w:rsidP="006D367A">
      <w:pPr>
        <w:pStyle w:val="ListParagraph"/>
        <w:numPr>
          <w:ilvl w:val="2"/>
          <w:numId w:val="33"/>
        </w:numPr>
        <w:spacing w:before="60" w:after="60"/>
        <w:jc w:val="both"/>
        <w:rPr>
          <w:ins w:id="741" w:author="Shiv Mangal Rahi" w:date="2019-12-24T13:52:00Z"/>
          <w:rFonts w:asciiTheme="majorHAnsi" w:hAnsiTheme="majorHAnsi" w:cstheme="majorHAnsi"/>
        </w:rPr>
      </w:pPr>
      <w:ins w:id="742" w:author="Shiv Mangal Rahi" w:date="2019-12-24T13:52:00Z">
        <w:r>
          <w:rPr>
            <w:rFonts w:asciiTheme="majorHAnsi" w:hAnsiTheme="majorHAnsi" w:cstheme="majorHAnsi"/>
          </w:rPr>
          <w:t xml:space="preserve">Transform/Rename fields </w:t>
        </w:r>
      </w:ins>
      <w:ins w:id="743" w:author="Shiv Mangal Rahi" w:date="2019-12-24T13:53:00Z">
        <w:r w:rsidR="00670D72">
          <w:rPr>
            <w:rFonts w:asciiTheme="majorHAnsi" w:hAnsiTheme="majorHAnsi" w:cstheme="majorHAnsi"/>
          </w:rPr>
          <w:t>RULE</w:t>
        </w:r>
      </w:ins>
      <w:ins w:id="744" w:author="Shiv Mangal Rahi" w:date="2019-12-24T13:52:00Z">
        <w:r>
          <w:rPr>
            <w:rFonts w:asciiTheme="majorHAnsi" w:hAnsiTheme="majorHAnsi" w:cstheme="majorHAnsi"/>
          </w:rPr>
          <w:t xml:space="preserve">_NAME and </w:t>
        </w:r>
      </w:ins>
      <w:ins w:id="745" w:author="Shiv Mangal Rahi" w:date="2019-12-24T13:53:00Z">
        <w:r w:rsidR="00670D72">
          <w:rPr>
            <w:rFonts w:asciiTheme="majorHAnsi" w:hAnsiTheme="majorHAnsi" w:cstheme="majorHAnsi"/>
          </w:rPr>
          <w:t>RULE</w:t>
        </w:r>
      </w:ins>
      <w:ins w:id="746" w:author="Shiv Mangal Rahi" w:date="2019-12-24T13:52:00Z">
        <w:r>
          <w:rPr>
            <w:rFonts w:asciiTheme="majorHAnsi" w:hAnsiTheme="majorHAnsi" w:cstheme="majorHAnsi"/>
          </w:rPr>
          <w:t>_UID to ASSET_NAME and ASSET_UID.</w:t>
        </w:r>
      </w:ins>
    </w:p>
    <w:p w14:paraId="663538C9" w14:textId="593942B3" w:rsidR="006D367A" w:rsidRDefault="00FB57C1" w:rsidP="00B327BA">
      <w:pPr>
        <w:pStyle w:val="ListParagraph"/>
        <w:numPr>
          <w:ilvl w:val="1"/>
          <w:numId w:val="33"/>
        </w:numPr>
        <w:spacing w:before="60" w:after="60"/>
        <w:jc w:val="both"/>
        <w:rPr>
          <w:ins w:id="747" w:author="Shiv Mangal Rahi" w:date="2019-12-24T13:54:00Z"/>
          <w:rFonts w:asciiTheme="majorHAnsi" w:hAnsiTheme="majorHAnsi" w:cstheme="majorHAnsi"/>
        </w:rPr>
      </w:pPr>
      <w:ins w:id="748" w:author="Shiv Mangal Rahi" w:date="2019-12-24T13:54:00Z">
        <w:r>
          <w:rPr>
            <w:rFonts w:asciiTheme="majorHAnsi" w:hAnsiTheme="majorHAnsi" w:cstheme="majorHAnsi"/>
          </w:rPr>
          <w:t>Merge data populated above in #a,#b and #c.</w:t>
        </w:r>
      </w:ins>
    </w:p>
    <w:p w14:paraId="55A5EB1B" w14:textId="27D31981" w:rsidR="00FB57C1" w:rsidRDefault="00FB57C1" w:rsidP="00B327BA">
      <w:pPr>
        <w:pStyle w:val="ListParagraph"/>
        <w:numPr>
          <w:ilvl w:val="1"/>
          <w:numId w:val="33"/>
        </w:numPr>
        <w:spacing w:before="60" w:after="60"/>
        <w:jc w:val="both"/>
        <w:rPr>
          <w:ins w:id="749" w:author="Shiv Mangal Rahi" w:date="2019-12-24T13:55:00Z"/>
          <w:rFonts w:asciiTheme="majorHAnsi" w:hAnsiTheme="majorHAnsi" w:cstheme="majorHAnsi"/>
        </w:rPr>
      </w:pPr>
      <w:ins w:id="750" w:author="Shiv Mangal Rahi" w:date="2019-12-24T13:54:00Z">
        <w:r>
          <w:rPr>
            <w:rFonts w:asciiTheme="majorHAnsi" w:hAnsiTheme="majorHAnsi" w:cstheme="majorHAnsi"/>
          </w:rPr>
          <w:t xml:space="preserve">Join with </w:t>
        </w:r>
        <w:r w:rsidRPr="00BA73AF">
          <w:rPr>
            <w:rFonts w:asciiTheme="majorHAnsi" w:hAnsiTheme="majorHAnsi" w:cstheme="majorHAnsi"/>
          </w:rPr>
          <w:t>IGX_</w:t>
        </w:r>
        <w:r>
          <w:rPr>
            <w:rFonts w:asciiTheme="majorHAnsi" w:hAnsiTheme="majorHAnsi" w:cstheme="majorHAnsi"/>
          </w:rPr>
          <w:t>DS_ASSET_VERSION , to derive asset type, asset uid, version number of Asset</w:t>
        </w:r>
      </w:ins>
      <w:ins w:id="751" w:author="Shiv Mangal Rahi" w:date="2019-12-24T13:55:00Z">
        <w:r>
          <w:rPr>
            <w:rFonts w:asciiTheme="majorHAnsi" w:hAnsiTheme="majorHAnsi" w:cstheme="majorHAnsi"/>
          </w:rPr>
          <w:t>.</w:t>
        </w:r>
      </w:ins>
    </w:p>
    <w:p w14:paraId="38E0EC39" w14:textId="5D5363CB" w:rsidR="00FB57C1" w:rsidRDefault="00FB57C1" w:rsidP="00B327BA">
      <w:pPr>
        <w:pStyle w:val="ListParagraph"/>
        <w:numPr>
          <w:ilvl w:val="1"/>
          <w:numId w:val="33"/>
        </w:numPr>
        <w:spacing w:before="60" w:after="60"/>
        <w:jc w:val="both"/>
        <w:rPr>
          <w:ins w:id="752" w:author="Shiv Mangal Rahi" w:date="2019-12-24T11:47:00Z"/>
          <w:rFonts w:asciiTheme="majorHAnsi" w:hAnsiTheme="majorHAnsi" w:cstheme="majorHAnsi"/>
        </w:rPr>
      </w:pPr>
      <w:ins w:id="753" w:author="Shiv Mangal Rahi" w:date="2019-12-24T13:55:00Z">
        <w:r>
          <w:rPr>
            <w:rFonts w:asciiTheme="majorHAnsi" w:hAnsiTheme="majorHAnsi" w:cstheme="majorHAnsi"/>
          </w:rPr>
          <w:t xml:space="preserve">Prepare records and insert into </w:t>
        </w:r>
        <w:r w:rsidRPr="00B61CC0">
          <w:rPr>
            <w:rFonts w:ascii="Verdana" w:hAnsi="Verdana" w:cs="Arial"/>
            <w:color w:val="000000"/>
            <w:sz w:val="18"/>
            <w:szCs w:val="18"/>
          </w:rPr>
          <w:t>IGX_DS_</w:t>
        </w:r>
        <w:r>
          <w:rPr>
            <w:rFonts w:ascii="Verdana" w:hAnsi="Verdana" w:cs="Arial"/>
            <w:color w:val="000000"/>
            <w:sz w:val="18"/>
            <w:szCs w:val="18"/>
          </w:rPr>
          <w:t>DQ_ROLLUP_SCORE.</w:t>
        </w:r>
      </w:ins>
    </w:p>
    <w:p w14:paraId="7B21541A" w14:textId="2472DF8C" w:rsidR="00A27C61" w:rsidDel="005C04BC" w:rsidRDefault="00A27C61" w:rsidP="00B327BA">
      <w:pPr>
        <w:pStyle w:val="ListParagraph"/>
        <w:numPr>
          <w:ilvl w:val="1"/>
          <w:numId w:val="33"/>
        </w:numPr>
        <w:spacing w:before="60" w:after="60"/>
        <w:jc w:val="both"/>
        <w:rPr>
          <w:del w:id="754" w:author="Shiv Mangal Rahi" w:date="2019-12-24T13:55:00Z"/>
          <w:rFonts w:asciiTheme="majorHAnsi" w:hAnsiTheme="majorHAnsi" w:cstheme="majorHAnsi"/>
        </w:rPr>
      </w:pPr>
      <w:del w:id="755" w:author="Shiv Mangal Rahi" w:date="2019-12-24T13:55:00Z">
        <w:r w:rsidDel="005C04BC">
          <w:rPr>
            <w:rFonts w:asciiTheme="majorHAnsi" w:hAnsiTheme="majorHAnsi" w:cstheme="majorHAnsi"/>
          </w:rPr>
          <w:delText>Lowest Level</w:delText>
        </w:r>
      </w:del>
    </w:p>
    <w:p w14:paraId="48A47676" w14:textId="6DEED2B8" w:rsidR="001F3549" w:rsidDel="005C04BC" w:rsidRDefault="001F3549" w:rsidP="00B327BA">
      <w:pPr>
        <w:pStyle w:val="ListParagraph"/>
        <w:numPr>
          <w:ilvl w:val="2"/>
          <w:numId w:val="33"/>
        </w:numPr>
        <w:spacing w:before="60" w:after="60"/>
        <w:jc w:val="both"/>
        <w:rPr>
          <w:del w:id="756" w:author="Shiv Mangal Rahi" w:date="2019-12-24T13:55:00Z"/>
          <w:rFonts w:asciiTheme="majorHAnsi" w:hAnsiTheme="majorHAnsi" w:cstheme="majorHAnsi"/>
        </w:rPr>
      </w:pPr>
      <w:del w:id="757" w:author="Shiv Mangal Rahi" w:date="2019-12-24T13:55:00Z">
        <w:r w:rsidDel="005C04BC">
          <w:rPr>
            <w:rFonts w:asciiTheme="majorHAnsi" w:hAnsiTheme="majorHAnsi" w:cstheme="majorHAnsi"/>
          </w:rPr>
          <w:delText xml:space="preserve">For each DATA_ELEMENT_NAME get the latest record (using </w:delText>
        </w:r>
        <w:r w:rsidRPr="003822DF" w:rsidDel="005C04BC">
          <w:rPr>
            <w:rFonts w:asciiTheme="majorHAnsi" w:hAnsiTheme="majorHAnsi" w:cstheme="majorHAnsi"/>
          </w:rPr>
          <w:delText>RUN_TIMESTAMP</w:delText>
        </w:r>
        <w:r w:rsidDel="005C04BC">
          <w:rPr>
            <w:rFonts w:asciiTheme="majorHAnsi" w:hAnsiTheme="majorHAnsi" w:cstheme="majorHAnsi"/>
          </w:rPr>
          <w:delText xml:space="preserve">) from </w:delText>
        </w:r>
        <w:r w:rsidRPr="00B77333" w:rsidDel="005C04BC">
          <w:rPr>
            <w:rFonts w:asciiTheme="majorHAnsi" w:hAnsiTheme="majorHAnsi" w:cstheme="majorHAnsi"/>
          </w:rPr>
          <w:delText>IGX_DS_DQ_</w:delText>
        </w:r>
        <w:r w:rsidR="00B83F27" w:rsidDel="005C04BC">
          <w:rPr>
            <w:rFonts w:asciiTheme="majorHAnsi" w:hAnsiTheme="majorHAnsi" w:cstheme="majorHAnsi"/>
          </w:rPr>
          <w:delText>ELEMENT</w:delText>
        </w:r>
        <w:r w:rsidRPr="00B77333" w:rsidDel="005C04BC">
          <w:rPr>
            <w:rFonts w:asciiTheme="majorHAnsi" w:hAnsiTheme="majorHAnsi" w:cstheme="majorHAnsi"/>
          </w:rPr>
          <w:delText>_SCORE</w:delText>
        </w:r>
        <w:r w:rsidDel="005C04BC">
          <w:rPr>
            <w:rFonts w:asciiTheme="majorHAnsi" w:hAnsiTheme="majorHAnsi" w:cstheme="majorHAnsi"/>
          </w:rPr>
          <w:delText xml:space="preserve"> if it belongs to different DATA_ENTITY_UID which are not available in this run. </w:delText>
        </w:r>
      </w:del>
    </w:p>
    <w:p w14:paraId="68616102" w14:textId="4F56C831" w:rsidR="00C30545" w:rsidDel="005C04BC" w:rsidRDefault="00C30545" w:rsidP="00B327BA">
      <w:pPr>
        <w:pStyle w:val="ListParagraph"/>
        <w:numPr>
          <w:ilvl w:val="2"/>
          <w:numId w:val="33"/>
        </w:numPr>
        <w:spacing w:before="60" w:after="60"/>
        <w:jc w:val="both"/>
        <w:rPr>
          <w:del w:id="758" w:author="Shiv Mangal Rahi" w:date="2019-12-24T13:55:00Z"/>
          <w:rFonts w:asciiTheme="majorHAnsi" w:hAnsiTheme="majorHAnsi" w:cstheme="majorHAnsi"/>
        </w:rPr>
      </w:pPr>
      <w:del w:id="759" w:author="Shiv Mangal Rahi" w:date="2019-12-24T13:55:00Z">
        <w:r w:rsidDel="005C04BC">
          <w:rPr>
            <w:rFonts w:asciiTheme="majorHAnsi" w:hAnsiTheme="majorHAnsi" w:cstheme="majorHAnsi"/>
          </w:rPr>
          <w:delText xml:space="preserve">Group the records based on </w:delText>
        </w:r>
        <w:r w:rsidRPr="00015F92" w:rsidDel="005C04BC">
          <w:rPr>
            <w:rFonts w:asciiTheme="majorHAnsi" w:hAnsiTheme="majorHAnsi" w:cstheme="majorHAnsi"/>
          </w:rPr>
          <w:delText>DATA_ELEMENT_NAME</w:delText>
        </w:r>
        <w:r w:rsidDel="005C04BC">
          <w:rPr>
            <w:rFonts w:asciiTheme="majorHAnsi" w:hAnsiTheme="majorHAnsi" w:cstheme="majorHAnsi"/>
          </w:rPr>
          <w:delText xml:space="preserve">, </w:delText>
        </w:r>
        <w:r w:rsidRPr="007C6EB7" w:rsidDel="005C04BC">
          <w:rPr>
            <w:rFonts w:asciiTheme="majorHAnsi" w:hAnsiTheme="majorHAnsi" w:cstheme="majorHAnsi"/>
          </w:rPr>
          <w:delText>DATA_ELEMENT_UID</w:delText>
        </w:r>
        <w:r w:rsidDel="005C04BC">
          <w:rPr>
            <w:rFonts w:asciiTheme="majorHAnsi" w:hAnsiTheme="majorHAnsi" w:cstheme="majorHAnsi"/>
          </w:rPr>
          <w:delText xml:space="preserve"> and determine PASS_COUNT, FAIL_COUNT, SKIP_COUNT and ERROR_COUNT.</w:delText>
        </w:r>
        <w:r w:rsidR="007744FB" w:rsidDel="005C04BC">
          <w:rPr>
            <w:rFonts w:asciiTheme="majorHAnsi" w:hAnsiTheme="majorHAnsi" w:cstheme="majorHAnsi"/>
          </w:rPr>
          <w:delText xml:space="preserve"> </w:delText>
        </w:r>
      </w:del>
    </w:p>
    <w:p w14:paraId="7AD38940" w14:textId="39AB452A" w:rsidR="001F3549" w:rsidDel="005C04BC" w:rsidRDefault="001F3549" w:rsidP="00B327BA">
      <w:pPr>
        <w:pStyle w:val="ListParagraph"/>
        <w:numPr>
          <w:ilvl w:val="2"/>
          <w:numId w:val="33"/>
        </w:numPr>
        <w:spacing w:before="60" w:after="60"/>
        <w:jc w:val="both"/>
        <w:rPr>
          <w:del w:id="760" w:author="Shiv Mangal Rahi" w:date="2019-12-24T13:55:00Z"/>
          <w:rFonts w:asciiTheme="majorHAnsi" w:hAnsiTheme="majorHAnsi" w:cstheme="majorHAnsi"/>
        </w:rPr>
      </w:pPr>
      <w:del w:id="761" w:author="Shiv Mangal Rahi" w:date="2019-12-24T13:55:00Z">
        <w:r w:rsidDel="005C04BC">
          <w:rPr>
            <w:rFonts w:asciiTheme="majorHAnsi" w:hAnsiTheme="majorHAnsi" w:cstheme="majorHAnsi"/>
          </w:rPr>
          <w:delText xml:space="preserve">Calculate Score as </w:delText>
        </w:r>
        <w:r w:rsidR="00A72F98" w:rsidDel="005C04BC">
          <w:rPr>
            <w:rFonts w:asciiTheme="majorHAnsi" w:hAnsiTheme="majorHAnsi" w:cstheme="majorHAnsi"/>
          </w:rPr>
          <w:delText>sum(</w:delText>
        </w:r>
        <w:r w:rsidR="00A72F98" w:rsidDel="005C04BC">
          <w:rPr>
            <w:rFonts w:asciiTheme="majorHAnsi" w:hAnsiTheme="majorHAnsi" w:cstheme="majorHAnsi"/>
            <w:i/>
          </w:rPr>
          <w:delText>pass_</w:delText>
        </w:r>
        <w:r w:rsidR="00A72F98" w:rsidRPr="00923F48" w:rsidDel="005C04BC">
          <w:rPr>
            <w:rFonts w:asciiTheme="majorHAnsi" w:hAnsiTheme="majorHAnsi" w:cstheme="majorHAnsi"/>
            <w:i/>
          </w:rPr>
          <w:delText>count</w:delText>
        </w:r>
        <w:r w:rsidR="00A72F98" w:rsidDel="005C04BC">
          <w:rPr>
            <w:rFonts w:asciiTheme="majorHAnsi" w:hAnsiTheme="majorHAnsi" w:cstheme="majorHAnsi"/>
            <w:i/>
          </w:rPr>
          <w:delText>)/sum(fail_count + pass_</w:delText>
        </w:r>
        <w:r w:rsidR="00A72F98" w:rsidRPr="00923F48" w:rsidDel="005C04BC">
          <w:rPr>
            <w:rFonts w:asciiTheme="majorHAnsi" w:hAnsiTheme="majorHAnsi" w:cstheme="majorHAnsi"/>
            <w:i/>
          </w:rPr>
          <w:delText>count)*10</w:delText>
        </w:r>
        <w:r w:rsidR="00A72F98" w:rsidDel="005C04BC">
          <w:rPr>
            <w:rFonts w:asciiTheme="majorHAnsi" w:hAnsiTheme="majorHAnsi" w:cstheme="majorHAnsi"/>
            <w:i/>
          </w:rPr>
          <w:delText>0</w:delText>
        </w:r>
      </w:del>
    </w:p>
    <w:p w14:paraId="2045624D" w14:textId="4F91EC4D" w:rsidR="007744FB" w:rsidRPr="007744FB" w:rsidDel="005C04BC" w:rsidRDefault="007744FB" w:rsidP="00B327BA">
      <w:pPr>
        <w:pStyle w:val="ListParagraph"/>
        <w:numPr>
          <w:ilvl w:val="2"/>
          <w:numId w:val="33"/>
        </w:numPr>
        <w:spacing w:before="60" w:after="60"/>
        <w:jc w:val="both"/>
        <w:rPr>
          <w:del w:id="762" w:author="Shiv Mangal Rahi" w:date="2019-12-24T13:55:00Z"/>
          <w:rStyle w:val="Hyperlink"/>
          <w:rFonts w:asciiTheme="majorHAnsi" w:hAnsiTheme="majorHAnsi" w:cstheme="majorHAnsi"/>
          <w:color w:val="auto"/>
          <w:u w:val="none"/>
        </w:rPr>
      </w:pPr>
      <w:del w:id="763" w:author="Shiv Mangal Rahi" w:date="2019-12-24T13:55:00Z">
        <w:r w:rsidDel="005C04BC">
          <w:rPr>
            <w:rFonts w:asciiTheme="majorHAnsi" w:hAnsiTheme="majorHAnsi" w:cstheme="majorHAnsi"/>
          </w:rPr>
          <w:delText xml:space="preserve">Join with </w:delText>
        </w:r>
        <w:r w:rsidRPr="007C6EB7" w:rsidDel="005C04BC">
          <w:rPr>
            <w:rFonts w:asciiTheme="majorHAnsi" w:hAnsiTheme="majorHAnsi" w:cstheme="majorHAnsi"/>
          </w:rPr>
          <w:delText>IGX_DS_DG_HIERARCHY</w:delText>
        </w:r>
        <w:r w:rsidRPr="00E1089A" w:rsidDel="005C04BC">
          <w:rPr>
            <w:rStyle w:val="Hyperlink"/>
            <w:rFonts w:asciiTheme="majorHAnsi" w:hAnsiTheme="majorHAnsi" w:cstheme="majorHAnsi"/>
            <w:color w:val="auto"/>
            <w:u w:val="none"/>
          </w:rPr>
          <w:delText xml:space="preserve"> to fetch ASSET_TYPE_UID</w:delText>
        </w:r>
        <w:r w:rsidR="003732D6" w:rsidDel="005C04BC">
          <w:rPr>
            <w:rStyle w:val="Hyperlink"/>
            <w:rFonts w:asciiTheme="majorHAnsi" w:hAnsiTheme="majorHAnsi" w:cstheme="majorHAnsi"/>
            <w:color w:val="auto"/>
            <w:u w:val="none"/>
          </w:rPr>
          <w:delText>,</w:delText>
        </w:r>
        <w:r w:rsidRPr="00E1089A" w:rsidDel="005C04BC">
          <w:rPr>
            <w:rStyle w:val="Hyperlink"/>
            <w:rFonts w:asciiTheme="majorHAnsi" w:hAnsiTheme="majorHAnsi" w:cstheme="majorHAnsi"/>
            <w:color w:val="auto"/>
            <w:u w:val="none"/>
          </w:rPr>
          <w:delText xml:space="preserve"> ASSET_TYPE_NAME </w:delText>
        </w:r>
        <w:r w:rsidR="003732D6" w:rsidDel="005C04BC">
          <w:rPr>
            <w:rStyle w:val="Hyperlink"/>
            <w:rFonts w:asciiTheme="majorHAnsi" w:hAnsiTheme="majorHAnsi" w:cstheme="majorHAnsi"/>
            <w:color w:val="auto"/>
            <w:u w:val="none"/>
          </w:rPr>
          <w:delText xml:space="preserve">and ASSET_CLASS </w:delText>
        </w:r>
        <w:r w:rsidRPr="00E1089A" w:rsidDel="005C04BC">
          <w:rPr>
            <w:rStyle w:val="Hyperlink"/>
            <w:rFonts w:asciiTheme="majorHAnsi" w:hAnsiTheme="majorHAnsi" w:cstheme="majorHAnsi"/>
            <w:color w:val="auto"/>
            <w:u w:val="none"/>
          </w:rPr>
          <w:delText xml:space="preserve">for associated </w:delText>
        </w:r>
        <w:r w:rsidRPr="007C6EB7" w:rsidDel="005C04BC">
          <w:rPr>
            <w:rFonts w:asciiTheme="majorHAnsi" w:hAnsiTheme="majorHAnsi" w:cstheme="majorHAnsi"/>
          </w:rPr>
          <w:delText>DATA_ELEMENT_UID</w:delText>
        </w:r>
        <w:r w:rsidDel="005C04BC">
          <w:rPr>
            <w:rFonts w:asciiTheme="majorHAnsi" w:hAnsiTheme="majorHAnsi" w:cstheme="majorHAnsi"/>
          </w:rPr>
          <w:delText xml:space="preserve"> (Join on </w:delText>
        </w:r>
        <w:r w:rsidRPr="007C6EB7" w:rsidDel="005C04BC">
          <w:rPr>
            <w:rFonts w:asciiTheme="majorHAnsi" w:hAnsiTheme="majorHAnsi" w:cstheme="majorHAnsi"/>
          </w:rPr>
          <w:delText>IGX_DS_DG_HIERARCHY</w:delText>
        </w:r>
        <w:r w:rsidDel="005C04BC">
          <w:rPr>
            <w:rFonts w:asciiTheme="majorHAnsi" w:hAnsiTheme="majorHAnsi" w:cstheme="majorHAnsi"/>
          </w:rPr>
          <w:delText>.ASSET_UID)</w:delText>
        </w:r>
        <w:r w:rsidDel="005C04BC">
          <w:rPr>
            <w:rStyle w:val="Hyperlink"/>
            <w:rFonts w:asciiTheme="majorHAnsi" w:hAnsiTheme="majorHAnsi" w:cstheme="majorHAnsi"/>
          </w:rPr>
          <w:delText>.</w:delText>
        </w:r>
      </w:del>
    </w:p>
    <w:p w14:paraId="20D8D5CD" w14:textId="07BD418B" w:rsidR="00F603DC" w:rsidDel="005C04BC" w:rsidRDefault="00F603DC" w:rsidP="00B327BA">
      <w:pPr>
        <w:pStyle w:val="ListParagraph"/>
        <w:numPr>
          <w:ilvl w:val="2"/>
          <w:numId w:val="33"/>
        </w:numPr>
        <w:spacing w:before="60" w:after="60"/>
        <w:jc w:val="both"/>
        <w:rPr>
          <w:del w:id="764" w:author="Shiv Mangal Rahi" w:date="2019-12-24T13:55:00Z"/>
          <w:rFonts w:asciiTheme="majorHAnsi" w:hAnsiTheme="majorHAnsi" w:cstheme="majorHAnsi"/>
        </w:rPr>
      </w:pPr>
      <w:del w:id="765" w:author="Shiv Mangal Rahi" w:date="2019-12-24T13:55:00Z">
        <w:r w:rsidDel="005C04BC">
          <w:rPr>
            <w:rFonts w:asciiTheme="majorHAnsi" w:hAnsiTheme="majorHAnsi" w:cstheme="majorHAnsi"/>
          </w:rPr>
          <w:delText xml:space="preserve">Prepare to store in </w:delText>
        </w:r>
        <w:r w:rsidRPr="00B61CC0" w:rsidDel="005C04BC">
          <w:rPr>
            <w:rFonts w:ascii="Verdana" w:hAnsi="Verdana" w:cs="Arial"/>
            <w:color w:val="000000"/>
            <w:sz w:val="18"/>
            <w:szCs w:val="18"/>
          </w:rPr>
          <w:delText>IGX_DS_</w:delText>
        </w:r>
        <w:r w:rsidDel="005C04BC">
          <w:rPr>
            <w:rFonts w:ascii="Verdana" w:hAnsi="Verdana" w:cs="Arial"/>
            <w:color w:val="000000"/>
            <w:sz w:val="18"/>
            <w:szCs w:val="18"/>
          </w:rPr>
          <w:delText>DQ_ROLLUP_SCORE</w:delText>
        </w:r>
      </w:del>
    </w:p>
    <w:p w14:paraId="398EEB4C" w14:textId="687D976A" w:rsidR="00F603DC" w:rsidDel="005C04BC" w:rsidRDefault="00F603DC" w:rsidP="00B327BA">
      <w:pPr>
        <w:pStyle w:val="ListParagraph"/>
        <w:numPr>
          <w:ilvl w:val="2"/>
          <w:numId w:val="33"/>
        </w:numPr>
        <w:spacing w:before="60" w:after="60"/>
        <w:jc w:val="both"/>
        <w:rPr>
          <w:del w:id="766" w:author="Shiv Mangal Rahi" w:date="2019-12-24T13:55:00Z"/>
          <w:rFonts w:asciiTheme="majorHAnsi" w:hAnsiTheme="majorHAnsi" w:cstheme="majorHAnsi"/>
        </w:rPr>
      </w:pPr>
      <w:del w:id="767" w:author="Shiv Mangal Rahi" w:date="2019-12-24T13:55:00Z">
        <w:r w:rsidDel="005C04BC">
          <w:rPr>
            <w:rFonts w:asciiTheme="majorHAnsi" w:hAnsiTheme="majorHAnsi" w:cstheme="majorHAnsi"/>
          </w:rPr>
          <w:delText xml:space="preserve">For each RULE_NAME get the latest record (using </w:delText>
        </w:r>
        <w:r w:rsidRPr="003822DF" w:rsidDel="005C04BC">
          <w:rPr>
            <w:rFonts w:asciiTheme="majorHAnsi" w:hAnsiTheme="majorHAnsi" w:cstheme="majorHAnsi"/>
          </w:rPr>
          <w:delText>RUN_TIMESTAMP</w:delText>
        </w:r>
        <w:r w:rsidDel="005C04BC">
          <w:rPr>
            <w:rFonts w:asciiTheme="majorHAnsi" w:hAnsiTheme="majorHAnsi" w:cstheme="majorHAnsi"/>
          </w:rPr>
          <w:delText xml:space="preserve">) from </w:delText>
        </w:r>
        <w:r w:rsidRPr="00B77333" w:rsidDel="005C04BC">
          <w:rPr>
            <w:rFonts w:asciiTheme="majorHAnsi" w:hAnsiTheme="majorHAnsi" w:cstheme="majorHAnsi"/>
          </w:rPr>
          <w:delText>IGX_DS_DQ_</w:delText>
        </w:r>
        <w:r w:rsidDel="005C04BC">
          <w:rPr>
            <w:rFonts w:asciiTheme="majorHAnsi" w:hAnsiTheme="majorHAnsi" w:cstheme="majorHAnsi"/>
          </w:rPr>
          <w:delText>RULE</w:delText>
        </w:r>
        <w:r w:rsidRPr="00B77333" w:rsidDel="005C04BC">
          <w:rPr>
            <w:rFonts w:asciiTheme="majorHAnsi" w:hAnsiTheme="majorHAnsi" w:cstheme="majorHAnsi"/>
          </w:rPr>
          <w:delText>_SCORE</w:delText>
        </w:r>
        <w:r w:rsidDel="005C04BC">
          <w:rPr>
            <w:rFonts w:asciiTheme="majorHAnsi" w:hAnsiTheme="majorHAnsi" w:cstheme="majorHAnsi"/>
          </w:rPr>
          <w:delText xml:space="preserve"> if it belongs to different DATA_ENTITY_UID which are not available in this run. </w:delText>
        </w:r>
      </w:del>
    </w:p>
    <w:p w14:paraId="3AE58393" w14:textId="00DA8457" w:rsidR="00B83F27" w:rsidRPr="007744FB" w:rsidDel="005C04BC" w:rsidRDefault="00B83F27" w:rsidP="00B327BA">
      <w:pPr>
        <w:pStyle w:val="ListParagraph"/>
        <w:numPr>
          <w:ilvl w:val="2"/>
          <w:numId w:val="33"/>
        </w:numPr>
        <w:spacing w:before="60" w:after="60"/>
        <w:jc w:val="both"/>
        <w:rPr>
          <w:del w:id="768" w:author="Shiv Mangal Rahi" w:date="2019-12-24T13:55:00Z"/>
          <w:rFonts w:asciiTheme="majorHAnsi" w:hAnsiTheme="majorHAnsi" w:cstheme="majorHAnsi"/>
        </w:rPr>
      </w:pPr>
      <w:del w:id="769" w:author="Shiv Mangal Rahi" w:date="2019-12-24T13:55:00Z">
        <w:r w:rsidRPr="007744FB" w:rsidDel="005C04BC">
          <w:rPr>
            <w:rFonts w:asciiTheme="majorHAnsi" w:hAnsiTheme="majorHAnsi" w:cstheme="majorHAnsi"/>
          </w:rPr>
          <w:lastRenderedPageBreak/>
          <w:delText>Group the records based on RULE_NAME and RULE_UID</w:delText>
        </w:r>
        <w:r w:rsidR="00845E59" w:rsidRPr="007744FB" w:rsidDel="005C04BC">
          <w:rPr>
            <w:rFonts w:asciiTheme="majorHAnsi" w:hAnsiTheme="majorHAnsi" w:cstheme="majorHAnsi"/>
          </w:rPr>
          <w:delText xml:space="preserve"> and determi</w:delText>
        </w:r>
        <w:r w:rsidR="00845E59" w:rsidRPr="009963A0" w:rsidDel="005C04BC">
          <w:rPr>
            <w:rFonts w:asciiTheme="majorHAnsi" w:hAnsiTheme="majorHAnsi" w:cstheme="majorHAnsi"/>
          </w:rPr>
          <w:delText>ne PASS_COUNT, FAIL_COUNT, SKIP_COUNT and ERROR_COUNT</w:delText>
        </w:r>
        <w:r w:rsidRPr="007744FB" w:rsidDel="005C04BC">
          <w:rPr>
            <w:rFonts w:asciiTheme="majorHAnsi" w:hAnsiTheme="majorHAnsi" w:cstheme="majorHAnsi"/>
          </w:rPr>
          <w:delText>.</w:delText>
        </w:r>
        <w:r w:rsidR="007744FB" w:rsidRPr="007744FB" w:rsidDel="005C04BC">
          <w:rPr>
            <w:rFonts w:asciiTheme="majorHAnsi" w:hAnsiTheme="majorHAnsi" w:cstheme="majorHAnsi"/>
          </w:rPr>
          <w:delText xml:space="preserve"> </w:delText>
        </w:r>
        <w:r w:rsidRPr="007744FB" w:rsidDel="005C04BC">
          <w:rPr>
            <w:rFonts w:asciiTheme="majorHAnsi" w:hAnsiTheme="majorHAnsi" w:cstheme="majorHAnsi"/>
          </w:rPr>
          <w:delText xml:space="preserve">Calculate Score as </w:delText>
        </w:r>
        <w:r w:rsidR="00845E59" w:rsidRPr="007744FB" w:rsidDel="005C04BC">
          <w:rPr>
            <w:rFonts w:asciiTheme="majorHAnsi" w:hAnsiTheme="majorHAnsi" w:cstheme="majorHAnsi"/>
          </w:rPr>
          <w:delText>sum(</w:delText>
        </w:r>
        <w:r w:rsidR="00845E59" w:rsidRPr="007744FB" w:rsidDel="005C04BC">
          <w:rPr>
            <w:rFonts w:asciiTheme="majorHAnsi" w:hAnsiTheme="majorHAnsi" w:cstheme="majorHAnsi"/>
            <w:i/>
          </w:rPr>
          <w:delText>pass_count)/sum(fail_count + pass_</w:delText>
        </w:r>
        <w:r w:rsidR="00845E59" w:rsidRPr="009963A0" w:rsidDel="005C04BC">
          <w:rPr>
            <w:rFonts w:asciiTheme="majorHAnsi" w:hAnsiTheme="majorHAnsi" w:cstheme="majorHAnsi"/>
            <w:i/>
          </w:rPr>
          <w:delText>count)*10</w:delText>
        </w:r>
        <w:r w:rsidR="00845E59" w:rsidRPr="007744FB" w:rsidDel="005C04BC">
          <w:rPr>
            <w:rFonts w:asciiTheme="majorHAnsi" w:hAnsiTheme="majorHAnsi" w:cstheme="majorHAnsi"/>
            <w:i/>
          </w:rPr>
          <w:delText>0</w:delText>
        </w:r>
      </w:del>
    </w:p>
    <w:p w14:paraId="11F56463" w14:textId="27AFCEB6" w:rsidR="007744FB" w:rsidDel="005C04BC" w:rsidRDefault="007744FB" w:rsidP="00B327BA">
      <w:pPr>
        <w:pStyle w:val="ListParagraph"/>
        <w:numPr>
          <w:ilvl w:val="2"/>
          <w:numId w:val="33"/>
        </w:numPr>
        <w:spacing w:before="60" w:after="60"/>
        <w:jc w:val="both"/>
        <w:rPr>
          <w:del w:id="770" w:author="Shiv Mangal Rahi" w:date="2019-12-24T13:55:00Z"/>
          <w:rFonts w:asciiTheme="majorHAnsi" w:hAnsiTheme="majorHAnsi" w:cstheme="majorHAnsi"/>
        </w:rPr>
      </w:pPr>
      <w:del w:id="771" w:author="Shiv Mangal Rahi" w:date="2019-12-24T13:55:00Z">
        <w:r w:rsidDel="005C04BC">
          <w:rPr>
            <w:rFonts w:asciiTheme="majorHAnsi" w:hAnsiTheme="majorHAnsi" w:cstheme="majorHAnsi"/>
          </w:rPr>
          <w:delText xml:space="preserve">Join with </w:delText>
        </w:r>
        <w:r w:rsidDel="005C04BC">
          <w:rPr>
            <w:rStyle w:val="Hyperlink"/>
            <w:rFonts w:asciiTheme="majorHAnsi" w:hAnsiTheme="majorHAnsi" w:cstheme="majorHAnsi"/>
          </w:rPr>
          <w:delText>IGX_DS_DG_RULE_ASSET_TYPE to fetch ASSET_TYPE_UID and ASSET_TYPE_NAME for associated RULE_UID.</w:delText>
        </w:r>
        <w:r w:rsidR="003732D6" w:rsidDel="005C04BC">
          <w:rPr>
            <w:rStyle w:val="Hyperlink"/>
            <w:rFonts w:asciiTheme="majorHAnsi" w:hAnsiTheme="majorHAnsi" w:cstheme="majorHAnsi"/>
            <w:color w:val="auto"/>
            <w:u w:val="none"/>
          </w:rPr>
          <w:delText xml:space="preserve"> Consider Asset Class as ‘Rule’</w:delText>
        </w:r>
      </w:del>
    </w:p>
    <w:p w14:paraId="0E18F678" w14:textId="21D5E534" w:rsidR="00F603DC" w:rsidDel="005C04BC" w:rsidRDefault="00F603DC" w:rsidP="00B327BA">
      <w:pPr>
        <w:pStyle w:val="ListParagraph"/>
        <w:numPr>
          <w:ilvl w:val="2"/>
          <w:numId w:val="33"/>
        </w:numPr>
        <w:spacing w:before="60" w:after="60"/>
        <w:jc w:val="both"/>
        <w:rPr>
          <w:del w:id="772" w:author="Shiv Mangal Rahi" w:date="2019-12-24T13:55:00Z"/>
          <w:rFonts w:asciiTheme="majorHAnsi" w:hAnsiTheme="majorHAnsi" w:cstheme="majorHAnsi"/>
        </w:rPr>
      </w:pPr>
      <w:del w:id="773" w:author="Shiv Mangal Rahi" w:date="2019-12-24T13:55:00Z">
        <w:r w:rsidDel="005C04BC">
          <w:rPr>
            <w:rFonts w:asciiTheme="majorHAnsi" w:hAnsiTheme="majorHAnsi" w:cstheme="majorHAnsi"/>
          </w:rPr>
          <w:delText xml:space="preserve">Prepare to store in </w:delText>
        </w:r>
        <w:r w:rsidRPr="00B61CC0" w:rsidDel="005C04BC">
          <w:rPr>
            <w:rFonts w:ascii="Verdana" w:hAnsi="Verdana" w:cs="Arial"/>
            <w:color w:val="000000"/>
            <w:sz w:val="18"/>
            <w:szCs w:val="18"/>
          </w:rPr>
          <w:delText>IGX_DS_</w:delText>
        </w:r>
        <w:r w:rsidDel="005C04BC">
          <w:rPr>
            <w:rFonts w:ascii="Verdana" w:hAnsi="Verdana" w:cs="Arial"/>
            <w:color w:val="000000"/>
            <w:sz w:val="18"/>
            <w:szCs w:val="18"/>
          </w:rPr>
          <w:delText>DQ_ROLLUP_SCORE</w:delText>
        </w:r>
      </w:del>
    </w:p>
    <w:p w14:paraId="6EB41E86" w14:textId="548720B2" w:rsidR="00A27C61" w:rsidDel="005C04BC" w:rsidRDefault="00A27C61" w:rsidP="00B327BA">
      <w:pPr>
        <w:pStyle w:val="ListParagraph"/>
        <w:numPr>
          <w:ilvl w:val="1"/>
          <w:numId w:val="33"/>
        </w:numPr>
        <w:spacing w:before="60" w:after="60"/>
        <w:jc w:val="both"/>
        <w:rPr>
          <w:del w:id="774" w:author="Shiv Mangal Rahi" w:date="2019-12-24T13:55:00Z"/>
          <w:rFonts w:asciiTheme="majorHAnsi" w:hAnsiTheme="majorHAnsi" w:cstheme="majorHAnsi"/>
        </w:rPr>
      </w:pPr>
      <w:del w:id="775" w:author="Shiv Mangal Rahi" w:date="2019-12-24T13:55:00Z">
        <w:r w:rsidDel="005C04BC">
          <w:rPr>
            <w:rFonts w:asciiTheme="majorHAnsi" w:hAnsiTheme="majorHAnsi" w:cstheme="majorHAnsi"/>
          </w:rPr>
          <w:delText>Higher Levels</w:delText>
        </w:r>
      </w:del>
    </w:p>
    <w:p w14:paraId="0F03FF15" w14:textId="1F9C656A" w:rsidR="00EF7A55" w:rsidDel="005C04BC" w:rsidRDefault="00EF7A55" w:rsidP="00B327BA">
      <w:pPr>
        <w:pStyle w:val="ListParagraph"/>
        <w:numPr>
          <w:ilvl w:val="2"/>
          <w:numId w:val="33"/>
        </w:numPr>
        <w:spacing w:before="60" w:after="60"/>
        <w:jc w:val="both"/>
        <w:rPr>
          <w:del w:id="776" w:author="Shiv Mangal Rahi" w:date="2019-12-24T13:55:00Z"/>
          <w:rFonts w:asciiTheme="majorHAnsi" w:hAnsiTheme="majorHAnsi" w:cstheme="majorHAnsi"/>
        </w:rPr>
      </w:pPr>
      <w:del w:id="777" w:author="Shiv Mangal Rahi" w:date="2019-12-24T13:55:00Z">
        <w:r w:rsidDel="005C04BC">
          <w:rPr>
            <w:rFonts w:asciiTheme="majorHAnsi" w:hAnsiTheme="majorHAnsi" w:cstheme="majorHAnsi"/>
          </w:rPr>
          <w:delText xml:space="preserve">Group the records </w:delText>
        </w:r>
        <w:r w:rsidR="00315F16" w:rsidDel="005C04BC">
          <w:rPr>
            <w:rFonts w:asciiTheme="majorHAnsi" w:hAnsiTheme="majorHAnsi" w:cstheme="majorHAnsi"/>
          </w:rPr>
          <w:delText xml:space="preserve">of current run </w:delText>
        </w:r>
        <w:r w:rsidDel="005C04BC">
          <w:rPr>
            <w:rFonts w:asciiTheme="majorHAnsi" w:hAnsiTheme="majorHAnsi" w:cstheme="majorHAnsi"/>
          </w:rPr>
          <w:delText xml:space="preserve">based on </w:delText>
        </w:r>
        <w:r w:rsidRPr="00015F92" w:rsidDel="005C04BC">
          <w:rPr>
            <w:rFonts w:asciiTheme="majorHAnsi" w:hAnsiTheme="majorHAnsi" w:cstheme="majorHAnsi"/>
          </w:rPr>
          <w:delText>RUN_TIMESTAMP</w:delText>
        </w:r>
        <w:r w:rsidDel="005C04BC">
          <w:rPr>
            <w:rFonts w:asciiTheme="majorHAnsi" w:hAnsiTheme="majorHAnsi" w:cstheme="majorHAnsi"/>
          </w:rPr>
          <w:delText>, DATA_ENTITY_NAME, DATA_ENTITY_UID and determine PASS_COUNT, FAIL_COUNT, SKIP_COUNT and ERROR_COUNT.</w:delText>
        </w:r>
        <w:r w:rsidR="00315F16" w:rsidDel="005C04BC">
          <w:rPr>
            <w:rFonts w:asciiTheme="majorHAnsi" w:hAnsiTheme="majorHAnsi" w:cstheme="majorHAnsi"/>
          </w:rPr>
          <w:delText xml:space="preserve"> </w:delText>
        </w:r>
        <w:r w:rsidR="00A77BAD" w:rsidDel="005C04BC">
          <w:rPr>
            <w:rFonts w:asciiTheme="majorHAnsi" w:hAnsiTheme="majorHAnsi" w:cstheme="majorHAnsi"/>
          </w:rPr>
          <w:delText>Records to be grouped</w:delText>
        </w:r>
        <w:r w:rsidR="00315F16" w:rsidDel="005C04BC">
          <w:rPr>
            <w:rFonts w:asciiTheme="majorHAnsi" w:hAnsiTheme="majorHAnsi" w:cstheme="majorHAnsi"/>
          </w:rPr>
          <w:delText xml:space="preserve"> is at the level of </w:delText>
        </w:r>
        <w:r w:rsidR="00315F16" w:rsidRPr="00B61CC0" w:rsidDel="005C04BC">
          <w:rPr>
            <w:rFonts w:ascii="Verdana" w:hAnsi="Verdana" w:cs="Arial"/>
            <w:color w:val="000000"/>
            <w:sz w:val="18"/>
            <w:szCs w:val="18"/>
          </w:rPr>
          <w:delText>IGX_DS_D</w:delText>
        </w:r>
        <w:r w:rsidR="00315F16" w:rsidDel="005C04BC">
          <w:rPr>
            <w:rFonts w:ascii="Verdana" w:hAnsi="Verdana" w:cs="Arial"/>
            <w:color w:val="000000"/>
            <w:sz w:val="18"/>
            <w:szCs w:val="18"/>
          </w:rPr>
          <w:delText>Q</w:delText>
        </w:r>
        <w:r w:rsidR="00315F16" w:rsidRPr="00B61CC0" w:rsidDel="005C04BC">
          <w:rPr>
            <w:rFonts w:ascii="Verdana" w:hAnsi="Verdana" w:cs="Arial"/>
            <w:color w:val="000000"/>
            <w:sz w:val="18"/>
            <w:szCs w:val="18"/>
          </w:rPr>
          <w:delText>_</w:delText>
        </w:r>
        <w:r w:rsidR="00315F16" w:rsidDel="005C04BC">
          <w:rPr>
            <w:rFonts w:ascii="Verdana" w:hAnsi="Verdana" w:cs="Arial"/>
            <w:color w:val="000000"/>
            <w:sz w:val="18"/>
            <w:szCs w:val="18"/>
          </w:rPr>
          <w:delText>DETAIL_SCORE.</w:delText>
        </w:r>
        <w:r w:rsidR="007744FB" w:rsidDel="005C04BC">
          <w:rPr>
            <w:rFonts w:ascii="Verdana" w:hAnsi="Verdana" w:cs="Arial"/>
            <w:color w:val="000000"/>
            <w:sz w:val="18"/>
            <w:szCs w:val="18"/>
          </w:rPr>
          <w:delText xml:space="preserve"> </w:delText>
        </w:r>
      </w:del>
    </w:p>
    <w:p w14:paraId="275D7A9C" w14:textId="5532F18C" w:rsidR="00EF7A55" w:rsidDel="005C04BC" w:rsidRDefault="00EF7A55" w:rsidP="00B327BA">
      <w:pPr>
        <w:pStyle w:val="ListParagraph"/>
        <w:numPr>
          <w:ilvl w:val="2"/>
          <w:numId w:val="33"/>
        </w:numPr>
        <w:spacing w:before="60" w:after="60"/>
        <w:jc w:val="both"/>
        <w:rPr>
          <w:del w:id="778" w:author="Shiv Mangal Rahi" w:date="2019-12-24T13:55:00Z"/>
          <w:rFonts w:asciiTheme="majorHAnsi" w:hAnsiTheme="majorHAnsi" w:cstheme="majorHAnsi"/>
        </w:rPr>
      </w:pPr>
      <w:del w:id="779" w:author="Shiv Mangal Rahi" w:date="2019-12-24T13:55:00Z">
        <w:r w:rsidDel="005C04BC">
          <w:rPr>
            <w:rFonts w:asciiTheme="majorHAnsi" w:hAnsiTheme="majorHAnsi" w:cstheme="majorHAnsi"/>
          </w:rPr>
          <w:delText>Calculate Score as sum(</w:delText>
        </w:r>
        <w:r w:rsidDel="005C04BC">
          <w:rPr>
            <w:rFonts w:asciiTheme="majorHAnsi" w:hAnsiTheme="majorHAnsi" w:cstheme="majorHAnsi"/>
            <w:i/>
          </w:rPr>
          <w:delText>pass_</w:delText>
        </w:r>
        <w:r w:rsidRPr="00923F48" w:rsidDel="005C04BC">
          <w:rPr>
            <w:rFonts w:asciiTheme="majorHAnsi" w:hAnsiTheme="majorHAnsi" w:cstheme="majorHAnsi"/>
            <w:i/>
          </w:rPr>
          <w:delText>count</w:delText>
        </w:r>
        <w:r w:rsidDel="005C04BC">
          <w:rPr>
            <w:rFonts w:asciiTheme="majorHAnsi" w:hAnsiTheme="majorHAnsi" w:cstheme="majorHAnsi"/>
            <w:i/>
          </w:rPr>
          <w:delText>)/sum(fail_count + pass_</w:delText>
        </w:r>
        <w:r w:rsidRPr="00923F48" w:rsidDel="005C04BC">
          <w:rPr>
            <w:rFonts w:asciiTheme="majorHAnsi" w:hAnsiTheme="majorHAnsi" w:cstheme="majorHAnsi"/>
            <w:i/>
          </w:rPr>
          <w:delText>count)*10</w:delText>
        </w:r>
        <w:r w:rsidDel="005C04BC">
          <w:rPr>
            <w:rFonts w:asciiTheme="majorHAnsi" w:hAnsiTheme="majorHAnsi" w:cstheme="majorHAnsi"/>
            <w:i/>
          </w:rPr>
          <w:delText>0</w:delText>
        </w:r>
      </w:del>
    </w:p>
    <w:p w14:paraId="48356C11" w14:textId="40CE309E" w:rsidR="007744FB" w:rsidRPr="007744FB" w:rsidDel="005C04BC" w:rsidRDefault="007744FB" w:rsidP="00B327BA">
      <w:pPr>
        <w:pStyle w:val="ListParagraph"/>
        <w:numPr>
          <w:ilvl w:val="2"/>
          <w:numId w:val="33"/>
        </w:numPr>
        <w:spacing w:before="60" w:after="60"/>
        <w:jc w:val="both"/>
        <w:rPr>
          <w:del w:id="780" w:author="Shiv Mangal Rahi" w:date="2019-12-24T13:55:00Z"/>
          <w:rStyle w:val="Hyperlink"/>
          <w:rFonts w:asciiTheme="majorHAnsi" w:hAnsiTheme="majorHAnsi" w:cstheme="majorHAnsi"/>
          <w:color w:val="auto"/>
          <w:u w:val="none"/>
        </w:rPr>
      </w:pPr>
      <w:del w:id="781" w:author="Shiv Mangal Rahi" w:date="2019-12-24T13:55:00Z">
        <w:r w:rsidDel="005C04BC">
          <w:rPr>
            <w:rFonts w:asciiTheme="majorHAnsi" w:hAnsiTheme="majorHAnsi" w:cstheme="majorHAnsi"/>
          </w:rPr>
          <w:delText xml:space="preserve">Join with </w:delText>
        </w:r>
        <w:r w:rsidRPr="007C6EB7" w:rsidDel="005C04BC">
          <w:rPr>
            <w:rFonts w:asciiTheme="majorHAnsi" w:hAnsiTheme="majorHAnsi" w:cstheme="majorHAnsi"/>
          </w:rPr>
          <w:delText>IGX_DS_DG_HIERARCHY</w:delText>
        </w:r>
        <w:r w:rsidRPr="00E1089A" w:rsidDel="005C04BC">
          <w:rPr>
            <w:rStyle w:val="Hyperlink"/>
            <w:rFonts w:asciiTheme="majorHAnsi" w:hAnsiTheme="majorHAnsi" w:cstheme="majorHAnsi"/>
            <w:color w:val="auto"/>
            <w:u w:val="none"/>
          </w:rPr>
          <w:delText xml:space="preserve"> to fetch ASSET_TYPE_UID</w:delText>
        </w:r>
        <w:r w:rsidR="003732D6" w:rsidRPr="00E1089A" w:rsidDel="005C04BC">
          <w:rPr>
            <w:rStyle w:val="Hyperlink"/>
            <w:rFonts w:asciiTheme="majorHAnsi" w:hAnsiTheme="majorHAnsi" w:cstheme="majorHAnsi"/>
            <w:color w:val="auto"/>
            <w:u w:val="none"/>
          </w:rPr>
          <w:delText>,</w:delText>
        </w:r>
        <w:r w:rsidRPr="00E1089A" w:rsidDel="005C04BC">
          <w:rPr>
            <w:rStyle w:val="Hyperlink"/>
            <w:rFonts w:asciiTheme="majorHAnsi" w:hAnsiTheme="majorHAnsi" w:cstheme="majorHAnsi"/>
            <w:color w:val="auto"/>
            <w:u w:val="none"/>
          </w:rPr>
          <w:delText xml:space="preserve">  ASSET_TYPE_NAME </w:delText>
        </w:r>
        <w:r w:rsidR="009054B7" w:rsidDel="005C04BC">
          <w:rPr>
            <w:rStyle w:val="Hyperlink"/>
            <w:rFonts w:asciiTheme="majorHAnsi" w:hAnsiTheme="majorHAnsi" w:cstheme="majorHAnsi"/>
            <w:color w:val="auto"/>
            <w:u w:val="none"/>
          </w:rPr>
          <w:delText xml:space="preserve">and ASSET_CLASS </w:delText>
        </w:r>
        <w:r w:rsidRPr="00E1089A" w:rsidDel="005C04BC">
          <w:rPr>
            <w:rStyle w:val="Hyperlink"/>
            <w:rFonts w:asciiTheme="majorHAnsi" w:hAnsiTheme="majorHAnsi" w:cstheme="majorHAnsi"/>
            <w:color w:val="auto"/>
            <w:u w:val="none"/>
          </w:rPr>
          <w:delText xml:space="preserve">for </w:delText>
        </w:r>
        <w:r w:rsidR="009054B7" w:rsidDel="005C04BC">
          <w:rPr>
            <w:rStyle w:val="Hyperlink"/>
            <w:rFonts w:asciiTheme="majorHAnsi" w:hAnsiTheme="majorHAnsi" w:cstheme="majorHAnsi"/>
            <w:color w:val="auto"/>
            <w:u w:val="none"/>
          </w:rPr>
          <w:delText xml:space="preserve">the </w:delText>
        </w:r>
        <w:r w:rsidRPr="00E1089A" w:rsidDel="005C04BC">
          <w:rPr>
            <w:rStyle w:val="Hyperlink"/>
            <w:rFonts w:asciiTheme="majorHAnsi" w:hAnsiTheme="majorHAnsi" w:cstheme="majorHAnsi"/>
            <w:color w:val="auto"/>
            <w:u w:val="none"/>
          </w:rPr>
          <w:delText xml:space="preserve">associated </w:delText>
        </w:r>
        <w:r w:rsidRPr="007C6EB7" w:rsidDel="005C04BC">
          <w:rPr>
            <w:rFonts w:asciiTheme="majorHAnsi" w:hAnsiTheme="majorHAnsi" w:cstheme="majorHAnsi"/>
          </w:rPr>
          <w:delText>DATA_</w:delText>
        </w:r>
        <w:r w:rsidDel="005C04BC">
          <w:rPr>
            <w:rFonts w:asciiTheme="majorHAnsi" w:hAnsiTheme="majorHAnsi" w:cstheme="majorHAnsi"/>
          </w:rPr>
          <w:delText>ENTITY</w:delText>
        </w:r>
        <w:r w:rsidRPr="007C6EB7" w:rsidDel="005C04BC">
          <w:rPr>
            <w:rFonts w:asciiTheme="majorHAnsi" w:hAnsiTheme="majorHAnsi" w:cstheme="majorHAnsi"/>
          </w:rPr>
          <w:delText>_UID</w:delText>
        </w:r>
        <w:r w:rsidDel="005C04BC">
          <w:rPr>
            <w:rFonts w:asciiTheme="majorHAnsi" w:hAnsiTheme="majorHAnsi" w:cstheme="majorHAnsi"/>
          </w:rPr>
          <w:delText xml:space="preserve"> (Join on </w:delText>
        </w:r>
        <w:r w:rsidRPr="007C6EB7" w:rsidDel="005C04BC">
          <w:rPr>
            <w:rFonts w:asciiTheme="majorHAnsi" w:hAnsiTheme="majorHAnsi" w:cstheme="majorHAnsi"/>
          </w:rPr>
          <w:delText>IGX_DS_DG_HIERARCHY</w:delText>
        </w:r>
        <w:r w:rsidDel="005C04BC">
          <w:rPr>
            <w:rFonts w:asciiTheme="majorHAnsi" w:hAnsiTheme="majorHAnsi" w:cstheme="majorHAnsi"/>
          </w:rPr>
          <w:delText>.ASSET_UID)</w:delText>
        </w:r>
        <w:r w:rsidDel="005C04BC">
          <w:rPr>
            <w:rStyle w:val="Hyperlink"/>
            <w:rFonts w:asciiTheme="majorHAnsi" w:hAnsiTheme="majorHAnsi" w:cstheme="majorHAnsi"/>
          </w:rPr>
          <w:delText>.</w:delText>
        </w:r>
      </w:del>
    </w:p>
    <w:p w14:paraId="447FA743" w14:textId="6649498C" w:rsidR="006515B2" w:rsidDel="005C04BC" w:rsidRDefault="006515B2" w:rsidP="00B327BA">
      <w:pPr>
        <w:pStyle w:val="ListParagraph"/>
        <w:numPr>
          <w:ilvl w:val="2"/>
          <w:numId w:val="33"/>
        </w:numPr>
        <w:spacing w:before="60" w:after="60"/>
        <w:jc w:val="both"/>
        <w:rPr>
          <w:del w:id="782" w:author="Shiv Mangal Rahi" w:date="2019-12-24T13:55:00Z"/>
          <w:rFonts w:asciiTheme="majorHAnsi" w:hAnsiTheme="majorHAnsi" w:cstheme="majorHAnsi"/>
        </w:rPr>
      </w:pPr>
      <w:del w:id="783" w:author="Shiv Mangal Rahi" w:date="2019-12-24T13:55:00Z">
        <w:r w:rsidDel="005C04BC">
          <w:rPr>
            <w:rFonts w:asciiTheme="majorHAnsi" w:hAnsiTheme="majorHAnsi" w:cstheme="majorHAnsi"/>
          </w:rPr>
          <w:delText xml:space="preserve">Prepare to store in </w:delText>
        </w:r>
        <w:r w:rsidRPr="00B61CC0" w:rsidDel="005C04BC">
          <w:rPr>
            <w:rFonts w:ascii="Verdana" w:hAnsi="Verdana" w:cs="Arial"/>
            <w:color w:val="000000"/>
            <w:sz w:val="18"/>
            <w:szCs w:val="18"/>
          </w:rPr>
          <w:delText>IGX_DS_</w:delText>
        </w:r>
        <w:r w:rsidDel="005C04BC">
          <w:rPr>
            <w:rFonts w:ascii="Verdana" w:hAnsi="Verdana" w:cs="Arial"/>
            <w:color w:val="000000"/>
            <w:sz w:val="18"/>
            <w:szCs w:val="18"/>
          </w:rPr>
          <w:delText>DQ_ROLLUP_SCORE</w:delText>
        </w:r>
        <w:r w:rsidDel="005C04BC">
          <w:rPr>
            <w:rFonts w:asciiTheme="majorHAnsi" w:hAnsiTheme="majorHAnsi" w:cstheme="majorHAnsi"/>
          </w:rPr>
          <w:delText xml:space="preserve"> </w:delText>
        </w:r>
      </w:del>
    </w:p>
    <w:p w14:paraId="70407C12" w14:textId="2D5036A6" w:rsidR="00C14529" w:rsidDel="005C04BC" w:rsidRDefault="00C14529" w:rsidP="00B327BA">
      <w:pPr>
        <w:pStyle w:val="ListParagraph"/>
        <w:numPr>
          <w:ilvl w:val="2"/>
          <w:numId w:val="33"/>
        </w:numPr>
        <w:spacing w:before="60" w:after="60"/>
        <w:jc w:val="both"/>
        <w:rPr>
          <w:del w:id="784" w:author="Shiv Mangal Rahi" w:date="2019-12-24T13:55:00Z"/>
          <w:rFonts w:asciiTheme="majorHAnsi" w:hAnsiTheme="majorHAnsi" w:cstheme="majorHAnsi"/>
        </w:rPr>
      </w:pPr>
      <w:del w:id="785" w:author="Shiv Mangal Rahi" w:date="2019-12-24T13:55:00Z">
        <w:r w:rsidDel="005C04BC">
          <w:rPr>
            <w:rFonts w:asciiTheme="majorHAnsi" w:hAnsiTheme="majorHAnsi" w:cstheme="majorHAnsi"/>
          </w:rPr>
          <w:delText>Maintain a list of all assets</w:delText>
        </w:r>
        <w:r w:rsidR="00AC3C54" w:rsidDel="005C04BC">
          <w:rPr>
            <w:rFonts w:asciiTheme="majorHAnsi" w:hAnsiTheme="majorHAnsi" w:cstheme="majorHAnsi"/>
          </w:rPr>
          <w:delText xml:space="preserve"> (temporary store)</w:delText>
        </w:r>
        <w:r w:rsidDel="005C04BC">
          <w:rPr>
            <w:rFonts w:asciiTheme="majorHAnsi" w:hAnsiTheme="majorHAnsi" w:cstheme="majorHAnsi"/>
          </w:rPr>
          <w:delText xml:space="preserve"> which are candidate to be stored in </w:delText>
        </w:r>
        <w:r w:rsidRPr="00B61CC0" w:rsidDel="005C04BC">
          <w:rPr>
            <w:rFonts w:ascii="Verdana" w:hAnsi="Verdana" w:cs="Arial"/>
            <w:color w:val="000000"/>
            <w:sz w:val="18"/>
            <w:szCs w:val="18"/>
          </w:rPr>
          <w:delText>IGX_DS_</w:delText>
        </w:r>
        <w:r w:rsidDel="005C04BC">
          <w:rPr>
            <w:rFonts w:ascii="Verdana" w:hAnsi="Verdana" w:cs="Arial"/>
            <w:color w:val="000000"/>
            <w:sz w:val="18"/>
            <w:szCs w:val="18"/>
          </w:rPr>
          <w:delText>DQ_ROLLUP_SCORE</w:delText>
        </w:r>
        <w:r w:rsidR="00A77BAD" w:rsidDel="005C04BC">
          <w:rPr>
            <w:rFonts w:ascii="Verdana" w:hAnsi="Verdana" w:cs="Arial"/>
            <w:color w:val="000000"/>
            <w:sz w:val="18"/>
            <w:szCs w:val="18"/>
          </w:rPr>
          <w:delText xml:space="preserve"> </w:delText>
        </w:r>
        <w:r w:rsidR="00A77BAD" w:rsidRPr="00A77BAD" w:rsidDel="005C04BC">
          <w:rPr>
            <w:rFonts w:asciiTheme="majorHAnsi" w:hAnsiTheme="majorHAnsi" w:cstheme="majorHAnsi"/>
          </w:rPr>
          <w:delText>in this run</w:delText>
        </w:r>
        <w:r w:rsidRPr="00A77BAD" w:rsidDel="005C04BC">
          <w:rPr>
            <w:rFonts w:asciiTheme="majorHAnsi" w:hAnsiTheme="majorHAnsi" w:cstheme="majorHAnsi"/>
          </w:rPr>
          <w:delText>.</w:delText>
        </w:r>
      </w:del>
    </w:p>
    <w:p w14:paraId="74E4AA5C" w14:textId="53C6C0F5" w:rsidR="00A27C61" w:rsidDel="005C04BC" w:rsidRDefault="00937C3C" w:rsidP="00B327BA">
      <w:pPr>
        <w:pStyle w:val="ListParagraph"/>
        <w:numPr>
          <w:ilvl w:val="2"/>
          <w:numId w:val="33"/>
        </w:numPr>
        <w:spacing w:before="60" w:after="60"/>
        <w:jc w:val="both"/>
        <w:rPr>
          <w:del w:id="786" w:author="Shiv Mangal Rahi" w:date="2019-12-24T13:55:00Z"/>
          <w:rFonts w:asciiTheme="majorHAnsi" w:hAnsiTheme="majorHAnsi" w:cstheme="majorHAnsi"/>
        </w:rPr>
      </w:pPr>
      <w:del w:id="787" w:author="Shiv Mangal Rahi" w:date="2019-12-24T13:55:00Z">
        <w:r w:rsidDel="005C04BC">
          <w:rPr>
            <w:rFonts w:asciiTheme="majorHAnsi" w:hAnsiTheme="majorHAnsi" w:cstheme="majorHAnsi"/>
          </w:rPr>
          <w:delText xml:space="preserve">Determine the next level Asset by joining </w:delText>
        </w:r>
        <w:r w:rsidRPr="00BC7999" w:rsidDel="005C04BC">
          <w:rPr>
            <w:rFonts w:asciiTheme="majorHAnsi" w:hAnsiTheme="majorHAnsi" w:cstheme="majorHAnsi"/>
          </w:rPr>
          <w:delText>IGX_DS_DQ_</w:delText>
        </w:r>
        <w:r w:rsidR="00251D7E" w:rsidDel="005C04BC">
          <w:rPr>
            <w:rFonts w:asciiTheme="majorHAnsi" w:hAnsiTheme="majorHAnsi" w:cstheme="majorHAnsi"/>
          </w:rPr>
          <w:delText>ELEMENT</w:delText>
        </w:r>
        <w:r w:rsidDel="005C04BC">
          <w:rPr>
            <w:rFonts w:asciiTheme="majorHAnsi" w:hAnsiTheme="majorHAnsi" w:cstheme="majorHAnsi"/>
          </w:rPr>
          <w:delText>_SCORE</w:delText>
        </w:r>
        <w:r w:rsidR="00095186" w:rsidDel="005C04BC">
          <w:rPr>
            <w:rFonts w:asciiTheme="majorHAnsi" w:hAnsiTheme="majorHAnsi" w:cstheme="majorHAnsi"/>
          </w:rPr>
          <w:delText>.DATA_</w:delText>
        </w:r>
        <w:r w:rsidR="008E5437" w:rsidDel="005C04BC">
          <w:rPr>
            <w:rFonts w:asciiTheme="majorHAnsi" w:hAnsiTheme="majorHAnsi" w:cstheme="majorHAnsi"/>
          </w:rPr>
          <w:delText>ELEMENT</w:delText>
        </w:r>
        <w:r w:rsidR="00095186" w:rsidDel="005C04BC">
          <w:rPr>
            <w:rFonts w:asciiTheme="majorHAnsi" w:hAnsiTheme="majorHAnsi" w:cstheme="majorHAnsi"/>
          </w:rPr>
          <w:delText>_UID</w:delText>
        </w:r>
        <w:r w:rsidR="00187545" w:rsidDel="005C04BC">
          <w:rPr>
            <w:rFonts w:asciiTheme="majorHAnsi" w:hAnsiTheme="majorHAnsi" w:cstheme="majorHAnsi"/>
          </w:rPr>
          <w:delText xml:space="preserve"> of current run</w:delText>
        </w:r>
        <w:r w:rsidDel="005C04BC">
          <w:rPr>
            <w:rFonts w:asciiTheme="majorHAnsi" w:hAnsiTheme="majorHAnsi" w:cstheme="majorHAnsi"/>
          </w:rPr>
          <w:delText xml:space="preserve"> and </w:delText>
        </w:r>
        <w:r w:rsidRPr="007C6EB7" w:rsidDel="005C04BC">
          <w:rPr>
            <w:rFonts w:asciiTheme="majorHAnsi" w:hAnsiTheme="majorHAnsi" w:cstheme="majorHAnsi"/>
          </w:rPr>
          <w:delText>IGX_DS_DG_HIERARCHY</w:delText>
        </w:r>
        <w:r w:rsidDel="005C04BC">
          <w:rPr>
            <w:rFonts w:asciiTheme="majorHAnsi" w:hAnsiTheme="majorHAnsi" w:cstheme="majorHAnsi"/>
          </w:rPr>
          <w:delText>.ASSET</w:delText>
        </w:r>
        <w:r w:rsidRPr="007C6EB7" w:rsidDel="005C04BC">
          <w:rPr>
            <w:rFonts w:asciiTheme="majorHAnsi" w:hAnsiTheme="majorHAnsi" w:cstheme="majorHAnsi"/>
          </w:rPr>
          <w:delText>_UID</w:delText>
        </w:r>
        <w:r w:rsidDel="005C04BC">
          <w:rPr>
            <w:rFonts w:asciiTheme="majorHAnsi" w:hAnsiTheme="majorHAnsi" w:cstheme="majorHAnsi"/>
          </w:rPr>
          <w:delText xml:space="preserve"> and fetch </w:delText>
        </w:r>
        <w:r w:rsidR="004F5165" w:rsidDel="005C04BC">
          <w:rPr>
            <w:rFonts w:asciiTheme="majorHAnsi" w:hAnsiTheme="majorHAnsi" w:cstheme="majorHAnsi"/>
          </w:rPr>
          <w:delText>NEXT_ASSET</w:delText>
        </w:r>
        <w:r w:rsidRPr="00937C3C" w:rsidDel="005C04BC">
          <w:rPr>
            <w:rFonts w:asciiTheme="majorHAnsi" w:hAnsiTheme="majorHAnsi" w:cstheme="majorHAnsi"/>
          </w:rPr>
          <w:delText>_UID</w:delText>
        </w:r>
        <w:r w:rsidDel="005C04BC">
          <w:rPr>
            <w:rFonts w:asciiTheme="majorHAnsi" w:hAnsiTheme="majorHAnsi" w:cstheme="majorHAnsi"/>
          </w:rPr>
          <w:delText>.</w:delText>
        </w:r>
        <w:r w:rsidR="008E5437" w:rsidDel="005C04BC">
          <w:rPr>
            <w:rFonts w:asciiTheme="majorHAnsi" w:hAnsiTheme="majorHAnsi" w:cstheme="majorHAnsi"/>
          </w:rPr>
          <w:delText xml:space="preserve"> It is possible that multiple NEXT_ASSET_</w:delText>
        </w:r>
        <w:r w:rsidR="00AC3C54" w:rsidDel="005C04BC">
          <w:rPr>
            <w:rFonts w:asciiTheme="majorHAnsi" w:hAnsiTheme="majorHAnsi" w:cstheme="majorHAnsi"/>
          </w:rPr>
          <w:delText>U</w:delText>
        </w:r>
        <w:r w:rsidR="008E5437" w:rsidDel="005C04BC">
          <w:rPr>
            <w:rFonts w:asciiTheme="majorHAnsi" w:hAnsiTheme="majorHAnsi" w:cstheme="majorHAnsi"/>
          </w:rPr>
          <w:delText xml:space="preserve">ID is fetched from </w:delText>
        </w:r>
        <w:r w:rsidR="008E5437" w:rsidRPr="007C6EB7" w:rsidDel="005C04BC">
          <w:rPr>
            <w:rFonts w:asciiTheme="majorHAnsi" w:hAnsiTheme="majorHAnsi" w:cstheme="majorHAnsi"/>
          </w:rPr>
          <w:delText>IGX_DS_DG_HIERARCHY</w:delText>
        </w:r>
        <w:r w:rsidR="002607AF" w:rsidDel="005C04BC">
          <w:rPr>
            <w:rFonts w:asciiTheme="majorHAnsi" w:hAnsiTheme="majorHAnsi" w:cstheme="majorHAnsi"/>
          </w:rPr>
          <w:delText xml:space="preserve"> due to multi-</w:delText>
        </w:r>
        <w:r w:rsidR="008E5437" w:rsidDel="005C04BC">
          <w:rPr>
            <w:rFonts w:asciiTheme="majorHAnsi" w:hAnsiTheme="majorHAnsi" w:cstheme="majorHAnsi"/>
          </w:rPr>
          <w:delText>hierarch</w:delText>
        </w:r>
        <w:r w:rsidR="00615CA1" w:rsidDel="005C04BC">
          <w:rPr>
            <w:rFonts w:asciiTheme="majorHAnsi" w:hAnsiTheme="majorHAnsi" w:cstheme="majorHAnsi"/>
          </w:rPr>
          <w:delText>ies</w:delText>
        </w:r>
        <w:r w:rsidR="008E5437" w:rsidDel="005C04BC">
          <w:rPr>
            <w:rFonts w:asciiTheme="majorHAnsi" w:hAnsiTheme="majorHAnsi" w:cstheme="majorHAnsi"/>
          </w:rPr>
          <w:delText>.</w:delText>
        </w:r>
        <w:r w:rsidR="00C14529" w:rsidDel="005C04BC">
          <w:rPr>
            <w:rFonts w:asciiTheme="majorHAnsi" w:hAnsiTheme="majorHAnsi" w:cstheme="majorHAnsi"/>
          </w:rPr>
          <w:delText xml:space="preserve"> </w:delText>
        </w:r>
        <w:r w:rsidR="00F8681B" w:rsidDel="005C04BC">
          <w:rPr>
            <w:rFonts w:asciiTheme="majorHAnsi" w:hAnsiTheme="majorHAnsi" w:cstheme="majorHAnsi"/>
          </w:rPr>
          <w:delText xml:space="preserve">Handle each hierarchy by maintaining a list of pending hierarchy and striking of those from list which have been handled. </w:delText>
        </w:r>
        <w:r w:rsidR="00C14529" w:rsidDel="005C04BC">
          <w:rPr>
            <w:rFonts w:asciiTheme="majorHAnsi" w:hAnsiTheme="majorHAnsi" w:cstheme="majorHAnsi"/>
          </w:rPr>
          <w:delText>Skip those Assets which are included in temporary store as mentioned in above point, however ensure that higher level asset is still picked for skipped asset.</w:delText>
        </w:r>
      </w:del>
    </w:p>
    <w:p w14:paraId="036873F3" w14:textId="0F3B6740" w:rsidR="00C96943" w:rsidDel="005C04BC" w:rsidRDefault="00B77333" w:rsidP="00B327BA">
      <w:pPr>
        <w:pStyle w:val="ListParagraph"/>
        <w:numPr>
          <w:ilvl w:val="2"/>
          <w:numId w:val="33"/>
        </w:numPr>
        <w:spacing w:before="60" w:after="60"/>
        <w:jc w:val="both"/>
        <w:rPr>
          <w:del w:id="788" w:author="Shiv Mangal Rahi" w:date="2019-12-24T13:55:00Z"/>
          <w:rFonts w:asciiTheme="majorHAnsi" w:hAnsiTheme="majorHAnsi" w:cstheme="majorHAnsi"/>
        </w:rPr>
      </w:pPr>
      <w:del w:id="789" w:author="Shiv Mangal Rahi" w:date="2019-12-24T13:55:00Z">
        <w:r w:rsidDel="005C04BC">
          <w:rPr>
            <w:rFonts w:asciiTheme="majorHAnsi" w:hAnsiTheme="majorHAnsi" w:cstheme="majorHAnsi"/>
          </w:rPr>
          <w:delText>For each fetched NEXT_ASSET_</w:delText>
        </w:r>
        <w:r w:rsidR="00AC3C54" w:rsidDel="005C04BC">
          <w:rPr>
            <w:rFonts w:asciiTheme="majorHAnsi" w:hAnsiTheme="majorHAnsi" w:cstheme="majorHAnsi"/>
          </w:rPr>
          <w:delText>U</w:delText>
        </w:r>
        <w:r w:rsidDel="005C04BC">
          <w:rPr>
            <w:rFonts w:asciiTheme="majorHAnsi" w:hAnsiTheme="majorHAnsi" w:cstheme="majorHAnsi"/>
          </w:rPr>
          <w:delText xml:space="preserve">ID get the latest record </w:delText>
        </w:r>
        <w:r w:rsidR="003822DF" w:rsidDel="005C04BC">
          <w:rPr>
            <w:rFonts w:asciiTheme="majorHAnsi" w:hAnsiTheme="majorHAnsi" w:cstheme="majorHAnsi"/>
          </w:rPr>
          <w:delText xml:space="preserve">(using </w:delText>
        </w:r>
        <w:r w:rsidR="003822DF" w:rsidRPr="003822DF" w:rsidDel="005C04BC">
          <w:rPr>
            <w:rFonts w:asciiTheme="majorHAnsi" w:hAnsiTheme="majorHAnsi" w:cstheme="majorHAnsi"/>
          </w:rPr>
          <w:delText>RUN_TIMESTAMP</w:delText>
        </w:r>
        <w:r w:rsidR="003822DF" w:rsidDel="005C04BC">
          <w:rPr>
            <w:rFonts w:asciiTheme="majorHAnsi" w:hAnsiTheme="majorHAnsi" w:cstheme="majorHAnsi"/>
          </w:rPr>
          <w:delText xml:space="preserve">) </w:delText>
        </w:r>
        <w:r w:rsidDel="005C04BC">
          <w:rPr>
            <w:rFonts w:asciiTheme="majorHAnsi" w:hAnsiTheme="majorHAnsi" w:cstheme="majorHAnsi"/>
          </w:rPr>
          <w:delText xml:space="preserve">from </w:delText>
        </w:r>
        <w:r w:rsidRPr="00B77333" w:rsidDel="005C04BC">
          <w:rPr>
            <w:rFonts w:asciiTheme="majorHAnsi" w:hAnsiTheme="majorHAnsi" w:cstheme="majorHAnsi"/>
          </w:rPr>
          <w:delText>IGX_DS_DQ_ROLLUP_SCORE</w:delText>
        </w:r>
        <w:r w:rsidDel="005C04BC">
          <w:rPr>
            <w:rFonts w:asciiTheme="majorHAnsi" w:hAnsiTheme="majorHAnsi" w:cstheme="majorHAnsi"/>
          </w:rPr>
          <w:delText xml:space="preserve"> for associated ASSET_</w:delText>
        </w:r>
        <w:r w:rsidR="00AC3C54" w:rsidDel="005C04BC">
          <w:rPr>
            <w:rFonts w:asciiTheme="majorHAnsi" w:hAnsiTheme="majorHAnsi" w:cstheme="majorHAnsi"/>
          </w:rPr>
          <w:delText>U</w:delText>
        </w:r>
        <w:r w:rsidDel="005C04BC">
          <w:rPr>
            <w:rFonts w:asciiTheme="majorHAnsi" w:hAnsiTheme="majorHAnsi" w:cstheme="majorHAnsi"/>
          </w:rPr>
          <w:delText>ID which are not available in this run</w:delText>
        </w:r>
        <w:r w:rsidR="00F8681B" w:rsidDel="005C04BC">
          <w:rPr>
            <w:rFonts w:asciiTheme="majorHAnsi" w:hAnsiTheme="majorHAnsi" w:cstheme="majorHAnsi"/>
          </w:rPr>
          <w:delText xml:space="preserve"> or other related Assets of this run</w:delText>
        </w:r>
        <w:r w:rsidDel="005C04BC">
          <w:rPr>
            <w:rFonts w:asciiTheme="majorHAnsi" w:hAnsiTheme="majorHAnsi" w:cstheme="majorHAnsi"/>
          </w:rPr>
          <w:delText xml:space="preserve">. Association can again be derived from </w:delText>
        </w:r>
        <w:r w:rsidRPr="007C6EB7" w:rsidDel="005C04BC">
          <w:rPr>
            <w:rFonts w:asciiTheme="majorHAnsi" w:hAnsiTheme="majorHAnsi" w:cstheme="majorHAnsi"/>
          </w:rPr>
          <w:delText>IGX_DS_DG_HIERARCHY</w:delText>
        </w:r>
        <w:r w:rsidDel="005C04BC">
          <w:rPr>
            <w:rFonts w:asciiTheme="majorHAnsi" w:hAnsiTheme="majorHAnsi" w:cstheme="majorHAnsi"/>
          </w:rPr>
          <w:delText xml:space="preserve"> by joining derived NEXT_ASSET_UID with </w:delText>
        </w:r>
        <w:r w:rsidRPr="007C6EB7" w:rsidDel="005C04BC">
          <w:rPr>
            <w:rFonts w:asciiTheme="majorHAnsi" w:hAnsiTheme="majorHAnsi" w:cstheme="majorHAnsi"/>
          </w:rPr>
          <w:delText>IGX_DS_DG_HIERARCHY</w:delText>
        </w:r>
        <w:r w:rsidDel="005C04BC">
          <w:rPr>
            <w:rFonts w:asciiTheme="majorHAnsi" w:hAnsiTheme="majorHAnsi" w:cstheme="majorHAnsi"/>
          </w:rPr>
          <w:delText>.</w:delText>
        </w:r>
        <w:r w:rsidR="00AC3C54" w:rsidDel="005C04BC">
          <w:rPr>
            <w:rFonts w:asciiTheme="majorHAnsi" w:hAnsiTheme="majorHAnsi" w:cstheme="majorHAnsi"/>
          </w:rPr>
          <w:delText>NEXT_</w:delText>
        </w:r>
        <w:r w:rsidR="00251D7E" w:rsidDel="005C04BC">
          <w:rPr>
            <w:rFonts w:asciiTheme="majorHAnsi" w:hAnsiTheme="majorHAnsi" w:cstheme="majorHAnsi"/>
          </w:rPr>
          <w:delText>ASSET_</w:delText>
        </w:r>
        <w:r w:rsidR="00AC3C54" w:rsidDel="005C04BC">
          <w:rPr>
            <w:rFonts w:asciiTheme="majorHAnsi" w:hAnsiTheme="majorHAnsi" w:cstheme="majorHAnsi"/>
          </w:rPr>
          <w:delText>U</w:delText>
        </w:r>
        <w:r w:rsidR="00251D7E" w:rsidDel="005C04BC">
          <w:rPr>
            <w:rFonts w:asciiTheme="majorHAnsi" w:hAnsiTheme="majorHAnsi" w:cstheme="majorHAnsi"/>
          </w:rPr>
          <w:delText>ID</w:delText>
        </w:r>
        <w:r w:rsidDel="005C04BC">
          <w:rPr>
            <w:rFonts w:asciiTheme="majorHAnsi" w:hAnsiTheme="majorHAnsi" w:cstheme="majorHAnsi"/>
          </w:rPr>
          <w:delText xml:space="preserve"> and get all the </w:delText>
        </w:r>
        <w:r w:rsidR="003822DF" w:rsidDel="005C04BC">
          <w:rPr>
            <w:rFonts w:asciiTheme="majorHAnsi" w:hAnsiTheme="majorHAnsi" w:cstheme="majorHAnsi"/>
          </w:rPr>
          <w:delText>related ASSET_</w:delText>
        </w:r>
        <w:r w:rsidR="00AC3C54" w:rsidDel="005C04BC">
          <w:rPr>
            <w:rFonts w:asciiTheme="majorHAnsi" w:hAnsiTheme="majorHAnsi" w:cstheme="majorHAnsi"/>
          </w:rPr>
          <w:delText>U</w:delText>
        </w:r>
        <w:r w:rsidR="003822DF" w:rsidDel="005C04BC">
          <w:rPr>
            <w:rFonts w:asciiTheme="majorHAnsi" w:hAnsiTheme="majorHAnsi" w:cstheme="majorHAnsi"/>
          </w:rPr>
          <w:delText>ID minus ASSET_</w:delText>
        </w:r>
        <w:r w:rsidR="00AC3C54" w:rsidDel="005C04BC">
          <w:rPr>
            <w:rFonts w:asciiTheme="majorHAnsi" w:hAnsiTheme="majorHAnsi" w:cstheme="majorHAnsi"/>
          </w:rPr>
          <w:delText>U</w:delText>
        </w:r>
        <w:r w:rsidR="003822DF" w:rsidDel="005C04BC">
          <w:rPr>
            <w:rFonts w:asciiTheme="majorHAnsi" w:hAnsiTheme="majorHAnsi" w:cstheme="majorHAnsi"/>
          </w:rPr>
          <w:delText>ID of the current run.</w:delText>
        </w:r>
        <w:r w:rsidR="00C96943" w:rsidDel="005C04BC">
          <w:rPr>
            <w:rFonts w:asciiTheme="majorHAnsi" w:hAnsiTheme="majorHAnsi" w:cstheme="majorHAnsi"/>
          </w:rPr>
          <w:delText xml:space="preserve"> </w:delText>
        </w:r>
      </w:del>
    </w:p>
    <w:p w14:paraId="5934F3BD" w14:textId="651786C2" w:rsidR="007F2519" w:rsidDel="005C04BC" w:rsidRDefault="00C96943" w:rsidP="00B327BA">
      <w:pPr>
        <w:pStyle w:val="ListParagraph"/>
        <w:numPr>
          <w:ilvl w:val="2"/>
          <w:numId w:val="33"/>
        </w:numPr>
        <w:spacing w:before="60" w:after="60"/>
        <w:jc w:val="both"/>
        <w:rPr>
          <w:del w:id="790" w:author="Shiv Mangal Rahi" w:date="2019-12-24T13:55:00Z"/>
          <w:rFonts w:asciiTheme="majorHAnsi" w:hAnsiTheme="majorHAnsi" w:cstheme="majorHAnsi"/>
        </w:rPr>
      </w:pPr>
      <w:del w:id="791" w:author="Shiv Mangal Rahi" w:date="2019-12-24T13:55:00Z">
        <w:r w:rsidDel="005C04BC">
          <w:rPr>
            <w:rFonts w:asciiTheme="majorHAnsi" w:hAnsiTheme="majorHAnsi" w:cstheme="majorHAnsi"/>
          </w:rPr>
          <w:delText>Determine Asset Type UID</w:delText>
        </w:r>
        <w:r w:rsidR="009054B7" w:rsidDel="005C04BC">
          <w:rPr>
            <w:rFonts w:asciiTheme="majorHAnsi" w:hAnsiTheme="majorHAnsi" w:cstheme="majorHAnsi"/>
          </w:rPr>
          <w:delText>,</w:delText>
        </w:r>
        <w:r w:rsidDel="005C04BC">
          <w:rPr>
            <w:rFonts w:asciiTheme="majorHAnsi" w:hAnsiTheme="majorHAnsi" w:cstheme="majorHAnsi"/>
          </w:rPr>
          <w:delText xml:space="preserve"> Name </w:delText>
        </w:r>
        <w:r w:rsidR="009054B7" w:rsidDel="005C04BC">
          <w:rPr>
            <w:rFonts w:asciiTheme="majorHAnsi" w:hAnsiTheme="majorHAnsi" w:cstheme="majorHAnsi"/>
          </w:rPr>
          <w:delText xml:space="preserve">and Asset Class </w:delText>
        </w:r>
        <w:r w:rsidDel="005C04BC">
          <w:rPr>
            <w:rFonts w:asciiTheme="majorHAnsi" w:hAnsiTheme="majorHAnsi" w:cstheme="majorHAnsi"/>
          </w:rPr>
          <w:delText xml:space="preserve">from </w:delText>
        </w:r>
        <w:r w:rsidRPr="007C6EB7" w:rsidDel="005C04BC">
          <w:rPr>
            <w:rFonts w:asciiTheme="majorHAnsi" w:hAnsiTheme="majorHAnsi" w:cstheme="majorHAnsi"/>
          </w:rPr>
          <w:delText>IGX_DS_DG_HIERARCHY</w:delText>
        </w:r>
        <w:r w:rsidDel="005C04BC">
          <w:rPr>
            <w:rFonts w:asciiTheme="majorHAnsi" w:hAnsiTheme="majorHAnsi" w:cstheme="majorHAnsi"/>
          </w:rPr>
          <w:delText xml:space="preserve"> at each level.</w:delText>
        </w:r>
      </w:del>
    </w:p>
    <w:p w14:paraId="5F7777EB" w14:textId="4DED8416" w:rsidR="00307652" w:rsidDel="005C04BC" w:rsidRDefault="00307652" w:rsidP="00B327BA">
      <w:pPr>
        <w:pStyle w:val="ListParagraph"/>
        <w:numPr>
          <w:ilvl w:val="2"/>
          <w:numId w:val="33"/>
        </w:numPr>
        <w:spacing w:before="60" w:after="60"/>
        <w:jc w:val="both"/>
        <w:rPr>
          <w:del w:id="792" w:author="Shiv Mangal Rahi" w:date="2019-12-24T13:55:00Z"/>
          <w:rFonts w:asciiTheme="majorHAnsi" w:hAnsiTheme="majorHAnsi" w:cstheme="majorHAnsi"/>
        </w:rPr>
      </w:pPr>
      <w:del w:id="793" w:author="Shiv Mangal Rahi" w:date="2019-12-24T13:55:00Z">
        <w:r w:rsidDel="005C04BC">
          <w:rPr>
            <w:rFonts w:asciiTheme="majorHAnsi" w:hAnsiTheme="majorHAnsi" w:cstheme="majorHAnsi"/>
          </w:rPr>
          <w:delText xml:space="preserve">If Weightage is </w:delText>
        </w:r>
        <w:r w:rsidR="00251D7E" w:rsidDel="005C04BC">
          <w:rPr>
            <w:rFonts w:asciiTheme="majorHAnsi" w:hAnsiTheme="majorHAnsi" w:cstheme="majorHAnsi"/>
          </w:rPr>
          <w:delText>available,</w:delText>
        </w:r>
        <w:r w:rsidDel="005C04BC">
          <w:rPr>
            <w:rFonts w:asciiTheme="majorHAnsi" w:hAnsiTheme="majorHAnsi" w:cstheme="majorHAnsi"/>
          </w:rPr>
          <w:delText xml:space="preserve"> then</w:delText>
        </w:r>
      </w:del>
    </w:p>
    <w:p w14:paraId="05405F8C" w14:textId="2F27ECE6" w:rsidR="00A27C61" w:rsidRPr="00307652" w:rsidDel="005C04BC" w:rsidRDefault="00A27C61" w:rsidP="00B327BA">
      <w:pPr>
        <w:pStyle w:val="ListParagraph"/>
        <w:numPr>
          <w:ilvl w:val="3"/>
          <w:numId w:val="33"/>
        </w:numPr>
        <w:spacing w:before="60" w:after="60"/>
        <w:jc w:val="both"/>
        <w:rPr>
          <w:del w:id="794" w:author="Shiv Mangal Rahi" w:date="2019-12-24T13:55:00Z"/>
          <w:rFonts w:asciiTheme="majorHAnsi" w:hAnsiTheme="majorHAnsi" w:cstheme="majorHAnsi"/>
        </w:rPr>
      </w:pPr>
      <w:del w:id="795" w:author="Shiv Mangal Rahi" w:date="2019-12-24T13:55:00Z">
        <w:r w:rsidDel="005C04BC">
          <w:rPr>
            <w:rFonts w:asciiTheme="majorHAnsi" w:hAnsiTheme="majorHAnsi" w:cstheme="majorHAnsi"/>
          </w:rPr>
          <w:lastRenderedPageBreak/>
          <w:delText>Calculate Score as sum</w:delText>
        </w:r>
        <w:r w:rsidR="00B61CC0" w:rsidDel="005C04BC">
          <w:rPr>
            <w:rFonts w:asciiTheme="majorHAnsi" w:hAnsiTheme="majorHAnsi" w:cstheme="majorHAnsi"/>
          </w:rPr>
          <w:delText>(</w:delText>
        </w:r>
        <w:r w:rsidDel="005C04BC">
          <w:rPr>
            <w:rFonts w:asciiTheme="majorHAnsi" w:hAnsiTheme="majorHAnsi" w:cstheme="majorHAnsi"/>
          </w:rPr>
          <w:delText>(</w:delText>
        </w:r>
        <w:r w:rsidDel="005C04BC">
          <w:rPr>
            <w:rFonts w:asciiTheme="majorHAnsi" w:hAnsiTheme="majorHAnsi" w:cstheme="majorHAnsi"/>
            <w:i/>
          </w:rPr>
          <w:delText>score</w:delText>
        </w:r>
        <w:r w:rsidR="004F5165" w:rsidDel="005C04BC">
          <w:rPr>
            <w:rFonts w:asciiTheme="majorHAnsi" w:hAnsiTheme="majorHAnsi" w:cstheme="majorHAnsi"/>
            <w:i/>
          </w:rPr>
          <w:delText>*weightage</w:delText>
        </w:r>
        <w:r w:rsidDel="005C04BC">
          <w:rPr>
            <w:rFonts w:asciiTheme="majorHAnsi" w:hAnsiTheme="majorHAnsi" w:cstheme="majorHAnsi"/>
            <w:i/>
          </w:rPr>
          <w:delText>)</w:delText>
        </w:r>
        <w:r w:rsidR="00B61CC0" w:rsidDel="005C04BC">
          <w:rPr>
            <w:rFonts w:asciiTheme="majorHAnsi" w:hAnsiTheme="majorHAnsi" w:cstheme="majorHAnsi"/>
            <w:i/>
          </w:rPr>
          <w:delText xml:space="preserve"> + (n.score*weightage ))</w:delText>
        </w:r>
        <w:r w:rsidR="008E5437" w:rsidDel="005C04BC">
          <w:rPr>
            <w:rFonts w:asciiTheme="majorHAnsi" w:hAnsiTheme="majorHAnsi" w:cstheme="majorHAnsi"/>
            <w:i/>
          </w:rPr>
          <w:delText xml:space="preserve"> </w:delText>
        </w:r>
        <w:r w:rsidR="008E5437" w:rsidRPr="008E5437" w:rsidDel="005C04BC">
          <w:rPr>
            <w:rFonts w:asciiTheme="majorHAnsi" w:hAnsiTheme="majorHAnsi" w:cstheme="majorHAnsi"/>
          </w:rPr>
          <w:delText>for each</w:delText>
        </w:r>
        <w:r w:rsidR="008E5437" w:rsidDel="005C04BC">
          <w:rPr>
            <w:rFonts w:asciiTheme="majorHAnsi" w:hAnsiTheme="majorHAnsi" w:cstheme="majorHAnsi"/>
            <w:i/>
          </w:rPr>
          <w:delText xml:space="preserve"> </w:delText>
        </w:r>
        <w:r w:rsidR="008E5437" w:rsidDel="005C04BC">
          <w:rPr>
            <w:rFonts w:asciiTheme="majorHAnsi" w:hAnsiTheme="majorHAnsi" w:cstheme="majorHAnsi"/>
          </w:rPr>
          <w:delText>NEXT_ASSET_</w:delText>
        </w:r>
        <w:r w:rsidR="00424912" w:rsidDel="005C04BC">
          <w:rPr>
            <w:rFonts w:asciiTheme="majorHAnsi" w:hAnsiTheme="majorHAnsi" w:cstheme="majorHAnsi"/>
          </w:rPr>
          <w:delText>U</w:delText>
        </w:r>
        <w:r w:rsidR="008E5437" w:rsidDel="005C04BC">
          <w:rPr>
            <w:rFonts w:asciiTheme="majorHAnsi" w:hAnsiTheme="majorHAnsi" w:cstheme="majorHAnsi"/>
          </w:rPr>
          <w:delText>ID</w:delText>
        </w:r>
        <w:r w:rsidR="00EF1A58" w:rsidDel="005C04BC">
          <w:rPr>
            <w:rFonts w:asciiTheme="majorHAnsi" w:hAnsiTheme="majorHAnsi" w:cstheme="majorHAnsi"/>
          </w:rPr>
          <w:delText>; In case score is -1 skip it</w:delText>
        </w:r>
        <w:r w:rsidDel="005C04BC">
          <w:rPr>
            <w:rFonts w:asciiTheme="majorHAnsi" w:hAnsiTheme="majorHAnsi" w:cstheme="majorHAnsi"/>
            <w:i/>
          </w:rPr>
          <w:delText>.</w:delText>
        </w:r>
      </w:del>
    </w:p>
    <w:p w14:paraId="119E23ED" w14:textId="10B95D7A" w:rsidR="00307652" w:rsidDel="005C04BC" w:rsidRDefault="00307652" w:rsidP="00307652">
      <w:pPr>
        <w:spacing w:before="60" w:after="60"/>
        <w:ind w:left="2520"/>
        <w:jc w:val="both"/>
        <w:rPr>
          <w:del w:id="796" w:author="Shiv Mangal Rahi" w:date="2019-12-24T13:55:00Z"/>
          <w:rFonts w:asciiTheme="majorHAnsi" w:hAnsiTheme="majorHAnsi" w:cstheme="majorHAnsi"/>
        </w:rPr>
      </w:pPr>
      <w:del w:id="797" w:author="Shiv Mangal Rahi" w:date="2019-12-24T13:55:00Z">
        <w:r w:rsidDel="005C04BC">
          <w:rPr>
            <w:rFonts w:asciiTheme="majorHAnsi" w:hAnsiTheme="majorHAnsi" w:cstheme="majorHAnsi"/>
          </w:rPr>
          <w:delText>Else</w:delText>
        </w:r>
      </w:del>
    </w:p>
    <w:p w14:paraId="7AD4F90F" w14:textId="63CA363E" w:rsidR="00307652" w:rsidRPr="00307652" w:rsidDel="005C04BC" w:rsidRDefault="00307652" w:rsidP="00307652">
      <w:pPr>
        <w:spacing w:before="60" w:after="60"/>
        <w:ind w:left="2520"/>
        <w:jc w:val="both"/>
        <w:rPr>
          <w:del w:id="798" w:author="Shiv Mangal Rahi" w:date="2019-12-24T13:55:00Z"/>
          <w:rFonts w:asciiTheme="majorHAnsi" w:hAnsiTheme="majorHAnsi" w:cstheme="majorHAnsi"/>
        </w:rPr>
      </w:pPr>
      <w:del w:id="799" w:author="Shiv Mangal Rahi" w:date="2019-12-24T13:55:00Z">
        <w:r w:rsidDel="005C04BC">
          <w:rPr>
            <w:rFonts w:asciiTheme="majorHAnsi" w:hAnsiTheme="majorHAnsi" w:cstheme="majorHAnsi"/>
          </w:rPr>
          <w:delText xml:space="preserve">      Calculate Score as sum(</w:delText>
        </w:r>
        <w:r w:rsidDel="005C04BC">
          <w:rPr>
            <w:rFonts w:asciiTheme="majorHAnsi" w:hAnsiTheme="majorHAnsi" w:cstheme="majorHAnsi"/>
            <w:i/>
          </w:rPr>
          <w:delText>pass_</w:delText>
        </w:r>
        <w:r w:rsidRPr="00923F48" w:rsidDel="005C04BC">
          <w:rPr>
            <w:rFonts w:asciiTheme="majorHAnsi" w:hAnsiTheme="majorHAnsi" w:cstheme="majorHAnsi"/>
            <w:i/>
          </w:rPr>
          <w:delText>count</w:delText>
        </w:r>
        <w:r w:rsidDel="005C04BC">
          <w:rPr>
            <w:rFonts w:asciiTheme="majorHAnsi" w:hAnsiTheme="majorHAnsi" w:cstheme="majorHAnsi"/>
            <w:i/>
          </w:rPr>
          <w:delText>)/sum(fail_count + pass_</w:delText>
        </w:r>
        <w:r w:rsidRPr="00923F48" w:rsidDel="005C04BC">
          <w:rPr>
            <w:rFonts w:asciiTheme="majorHAnsi" w:hAnsiTheme="majorHAnsi" w:cstheme="majorHAnsi"/>
            <w:i/>
          </w:rPr>
          <w:delText>count)*10</w:delText>
        </w:r>
        <w:r w:rsidDel="005C04BC">
          <w:rPr>
            <w:rFonts w:asciiTheme="majorHAnsi" w:hAnsiTheme="majorHAnsi" w:cstheme="majorHAnsi"/>
            <w:i/>
          </w:rPr>
          <w:delText>0</w:delText>
        </w:r>
      </w:del>
    </w:p>
    <w:p w14:paraId="5763BCF8" w14:textId="4A863139" w:rsidR="00AC3C54" w:rsidDel="005C04BC" w:rsidRDefault="00AC3C54" w:rsidP="00B327BA">
      <w:pPr>
        <w:pStyle w:val="ListParagraph"/>
        <w:numPr>
          <w:ilvl w:val="2"/>
          <w:numId w:val="33"/>
        </w:numPr>
        <w:spacing w:before="60" w:after="60"/>
        <w:jc w:val="both"/>
        <w:rPr>
          <w:del w:id="800" w:author="Shiv Mangal Rahi" w:date="2019-12-24T13:55:00Z"/>
          <w:rFonts w:asciiTheme="majorHAnsi" w:hAnsiTheme="majorHAnsi" w:cstheme="majorHAnsi"/>
        </w:rPr>
      </w:pPr>
      <w:del w:id="801" w:author="Shiv Mangal Rahi" w:date="2019-12-24T13:55:00Z">
        <w:r w:rsidDel="005C04BC">
          <w:rPr>
            <w:rFonts w:asciiTheme="majorHAnsi" w:hAnsiTheme="majorHAnsi" w:cstheme="majorHAnsi"/>
          </w:rPr>
          <w:delText xml:space="preserve">Keep on updating the list of all assets (temporary store) </w:delText>
        </w:r>
        <w:r w:rsidR="00B21E5E" w:rsidDel="005C04BC">
          <w:rPr>
            <w:rFonts w:asciiTheme="majorHAnsi" w:hAnsiTheme="majorHAnsi" w:cstheme="majorHAnsi"/>
          </w:rPr>
          <w:delText xml:space="preserve">as mentioned in point (v) above if not already exists </w:delText>
        </w:r>
        <w:r w:rsidDel="005C04BC">
          <w:rPr>
            <w:rFonts w:asciiTheme="majorHAnsi" w:hAnsiTheme="majorHAnsi" w:cstheme="majorHAnsi"/>
          </w:rPr>
          <w:delText xml:space="preserve">which </w:delText>
        </w:r>
        <w:r w:rsidR="00424912" w:rsidDel="005C04BC">
          <w:rPr>
            <w:rFonts w:asciiTheme="majorHAnsi" w:hAnsiTheme="majorHAnsi" w:cstheme="majorHAnsi"/>
          </w:rPr>
          <w:delText>have participated</w:delText>
        </w:r>
        <w:r w:rsidDel="005C04BC">
          <w:rPr>
            <w:rFonts w:ascii="Verdana" w:hAnsi="Verdana" w:cs="Arial"/>
            <w:color w:val="000000"/>
            <w:sz w:val="18"/>
            <w:szCs w:val="18"/>
          </w:rPr>
          <w:delText xml:space="preserve"> </w:delText>
        </w:r>
        <w:r w:rsidRPr="00A77BAD" w:rsidDel="005C04BC">
          <w:rPr>
            <w:rFonts w:asciiTheme="majorHAnsi" w:hAnsiTheme="majorHAnsi" w:cstheme="majorHAnsi"/>
          </w:rPr>
          <w:delText>in this run</w:delText>
        </w:r>
        <w:r w:rsidDel="005C04BC">
          <w:rPr>
            <w:rFonts w:asciiTheme="majorHAnsi" w:hAnsiTheme="majorHAnsi" w:cstheme="majorHAnsi"/>
          </w:rPr>
          <w:delText xml:space="preserve"> </w:delText>
        </w:r>
        <w:r w:rsidR="00B21E5E" w:rsidDel="005C04BC">
          <w:rPr>
            <w:rFonts w:asciiTheme="majorHAnsi" w:hAnsiTheme="majorHAnsi" w:cstheme="majorHAnsi"/>
          </w:rPr>
          <w:delText xml:space="preserve">(due to being start of a hierarchy or being fetched from next level asset being associated to it) </w:delText>
        </w:r>
        <w:r w:rsidDel="005C04BC">
          <w:rPr>
            <w:rFonts w:asciiTheme="majorHAnsi" w:hAnsiTheme="majorHAnsi" w:cstheme="majorHAnsi"/>
          </w:rPr>
          <w:delText>so that same asset is not rolled-up multiple times due to different hierarchies.</w:delText>
        </w:r>
      </w:del>
    </w:p>
    <w:p w14:paraId="28554E23" w14:textId="42AB4C4E" w:rsidR="00B61CC0" w:rsidRPr="00EF09CC" w:rsidDel="005C04BC" w:rsidRDefault="00B61CC0" w:rsidP="00B327BA">
      <w:pPr>
        <w:pStyle w:val="ListParagraph"/>
        <w:numPr>
          <w:ilvl w:val="2"/>
          <w:numId w:val="33"/>
        </w:numPr>
        <w:spacing w:before="60" w:after="60"/>
        <w:jc w:val="both"/>
        <w:rPr>
          <w:del w:id="802" w:author="Shiv Mangal Rahi" w:date="2019-12-24T13:55:00Z"/>
          <w:rFonts w:asciiTheme="majorHAnsi" w:hAnsiTheme="majorHAnsi" w:cstheme="majorHAnsi"/>
        </w:rPr>
      </w:pPr>
      <w:del w:id="803" w:author="Shiv Mangal Rahi" w:date="2019-12-24T13:55:00Z">
        <w:r w:rsidDel="005C04BC">
          <w:rPr>
            <w:rFonts w:asciiTheme="majorHAnsi" w:hAnsiTheme="majorHAnsi" w:cstheme="majorHAnsi"/>
          </w:rPr>
          <w:delText xml:space="preserve">Repeat above two steps joining the fetched NEXT_ASSET_UID with ASSET_UID till NEXT_ASSET_ID </w:delText>
        </w:r>
        <w:r w:rsidR="00AC3C54" w:rsidDel="005C04BC">
          <w:rPr>
            <w:rFonts w:asciiTheme="majorHAnsi" w:hAnsiTheme="majorHAnsi" w:cstheme="majorHAnsi"/>
          </w:rPr>
          <w:delText>return</w:delText>
        </w:r>
        <w:r w:rsidR="001A5E6E" w:rsidDel="005C04BC">
          <w:rPr>
            <w:rFonts w:asciiTheme="majorHAnsi" w:hAnsiTheme="majorHAnsi" w:cstheme="majorHAnsi"/>
          </w:rPr>
          <w:delText xml:space="preserve"> no rows</w:delText>
        </w:r>
        <w:r w:rsidR="008E5437" w:rsidDel="005C04BC">
          <w:rPr>
            <w:rFonts w:asciiTheme="majorHAnsi" w:hAnsiTheme="majorHAnsi" w:cstheme="majorHAnsi"/>
          </w:rPr>
          <w:delText xml:space="preserve"> for each determined hierarchy</w:delText>
        </w:r>
        <w:r w:rsidDel="005C04BC">
          <w:rPr>
            <w:rFonts w:asciiTheme="majorHAnsi" w:hAnsiTheme="majorHAnsi" w:cstheme="majorHAnsi"/>
          </w:rPr>
          <w:delText>.</w:delText>
        </w:r>
      </w:del>
    </w:p>
    <w:p w14:paraId="514AF7CC" w14:textId="763CB0E7" w:rsidR="00BA73AF" w:rsidDel="005C04BC" w:rsidRDefault="00315F16">
      <w:pPr>
        <w:pStyle w:val="ListParagraph"/>
        <w:numPr>
          <w:ilvl w:val="0"/>
          <w:numId w:val="33"/>
        </w:numPr>
        <w:spacing w:before="60" w:after="60"/>
        <w:jc w:val="both"/>
        <w:rPr>
          <w:del w:id="804" w:author="Shiv Mangal Rahi" w:date="2019-12-24T13:55:00Z"/>
          <w:rFonts w:asciiTheme="majorHAnsi" w:hAnsiTheme="majorHAnsi" w:cstheme="majorHAnsi"/>
        </w:rPr>
        <w:pPrChange w:id="805" w:author="Shiv Mangal Rahi" w:date="2019-12-18T15:02:00Z">
          <w:pPr>
            <w:pStyle w:val="ListParagraph"/>
            <w:numPr>
              <w:ilvl w:val="2"/>
              <w:numId w:val="33"/>
            </w:numPr>
            <w:spacing w:before="60" w:after="60"/>
            <w:ind w:left="2160" w:hanging="180"/>
            <w:jc w:val="both"/>
          </w:pPr>
        </w:pPrChange>
      </w:pPr>
      <w:del w:id="806" w:author="Shiv Mangal Rahi" w:date="2019-12-24T13:55:00Z">
        <w:r w:rsidDel="005C04BC">
          <w:rPr>
            <w:rFonts w:asciiTheme="majorHAnsi" w:hAnsiTheme="majorHAnsi" w:cstheme="majorHAnsi"/>
          </w:rPr>
          <w:delText xml:space="preserve">Prepare to store in </w:delText>
        </w:r>
        <w:r w:rsidRPr="00B61CC0" w:rsidDel="005C04BC">
          <w:rPr>
            <w:rFonts w:ascii="Verdana" w:hAnsi="Verdana" w:cs="Arial"/>
            <w:color w:val="000000"/>
            <w:sz w:val="18"/>
            <w:szCs w:val="18"/>
          </w:rPr>
          <w:delText>IGX_DS_</w:delText>
        </w:r>
        <w:r w:rsidDel="005C04BC">
          <w:rPr>
            <w:rFonts w:ascii="Verdana" w:hAnsi="Verdana" w:cs="Arial"/>
            <w:color w:val="000000"/>
            <w:sz w:val="18"/>
            <w:szCs w:val="18"/>
          </w:rPr>
          <w:delText>DQ_ROLLUP_SCORE</w:delText>
        </w:r>
        <w:r w:rsidDel="005C04BC">
          <w:rPr>
            <w:rFonts w:asciiTheme="majorHAnsi" w:hAnsiTheme="majorHAnsi" w:cstheme="majorHAnsi"/>
          </w:rPr>
          <w:delText xml:space="preserve"> </w:delText>
        </w:r>
      </w:del>
    </w:p>
    <w:p w14:paraId="748AD526" w14:textId="1363425A" w:rsidR="001755EE" w:rsidRPr="00344D70" w:rsidDel="005C04BC" w:rsidRDefault="001755EE" w:rsidP="00B327BA">
      <w:pPr>
        <w:pStyle w:val="ListParagraph"/>
        <w:numPr>
          <w:ilvl w:val="0"/>
          <w:numId w:val="33"/>
        </w:numPr>
        <w:rPr>
          <w:del w:id="807" w:author="Shiv Mangal Rahi" w:date="2019-12-24T13:55:00Z"/>
          <w:rFonts w:asciiTheme="majorHAnsi" w:eastAsiaTheme="majorEastAsia" w:hAnsiTheme="majorHAnsi" w:cstheme="majorBidi"/>
          <w:b/>
          <w:bCs/>
          <w:color w:val="000000" w:themeColor="text1"/>
          <w:sz w:val="28"/>
          <w:szCs w:val="28"/>
          <w:lang w:val="en-IN" w:eastAsia="en-IN"/>
        </w:rPr>
      </w:pPr>
      <w:del w:id="808" w:author="Shiv Mangal Rahi" w:date="2019-12-24T13:55:00Z">
        <w:r w:rsidRPr="00B61CC0" w:rsidDel="005C04BC">
          <w:rPr>
            <w:rFonts w:cstheme="minorHAnsi"/>
            <w:i/>
            <w:szCs w:val="20"/>
          </w:rPr>
          <w:delText>Insert the records:</w:delText>
        </w:r>
        <w:r w:rsidRPr="00B61CC0" w:rsidDel="005C04BC">
          <w:rPr>
            <w:rFonts w:cstheme="minorHAnsi"/>
            <w:szCs w:val="20"/>
          </w:rPr>
          <w:delText xml:space="preserve"> Insert the records in </w:delText>
        </w:r>
        <w:r w:rsidR="009F3125" w:rsidRPr="00B61CC0" w:rsidDel="005C04BC">
          <w:rPr>
            <w:rFonts w:ascii="Verdana" w:hAnsi="Verdana" w:cs="Arial"/>
            <w:color w:val="000000"/>
            <w:sz w:val="18"/>
            <w:szCs w:val="18"/>
          </w:rPr>
          <w:delText>IGX_DS_D</w:delText>
        </w:r>
        <w:r w:rsidR="009F3125" w:rsidDel="005C04BC">
          <w:rPr>
            <w:rFonts w:ascii="Verdana" w:hAnsi="Verdana" w:cs="Arial"/>
            <w:color w:val="000000"/>
            <w:sz w:val="18"/>
            <w:szCs w:val="18"/>
          </w:rPr>
          <w:delText>Q</w:delText>
        </w:r>
        <w:r w:rsidR="009F3125" w:rsidRPr="00B61CC0" w:rsidDel="005C04BC">
          <w:rPr>
            <w:rFonts w:ascii="Verdana" w:hAnsi="Verdana" w:cs="Arial"/>
            <w:color w:val="000000"/>
            <w:sz w:val="18"/>
            <w:szCs w:val="18"/>
          </w:rPr>
          <w:delText>_</w:delText>
        </w:r>
        <w:r w:rsidR="009F3125" w:rsidDel="005C04BC">
          <w:rPr>
            <w:rFonts w:ascii="Verdana" w:hAnsi="Verdana" w:cs="Arial"/>
            <w:color w:val="000000"/>
            <w:sz w:val="18"/>
            <w:szCs w:val="18"/>
          </w:rPr>
          <w:delText xml:space="preserve">DETAIL_SCORE, </w:delText>
        </w:r>
        <w:r w:rsidRPr="00B61CC0" w:rsidDel="005C04BC">
          <w:rPr>
            <w:rFonts w:ascii="Verdana" w:hAnsi="Verdana" w:cs="Arial"/>
            <w:color w:val="000000"/>
            <w:sz w:val="18"/>
            <w:szCs w:val="18"/>
          </w:rPr>
          <w:delText>IGX_DS_D</w:delText>
        </w:r>
        <w:r w:rsidR="00B61CC0" w:rsidDel="005C04BC">
          <w:rPr>
            <w:rFonts w:ascii="Verdana" w:hAnsi="Verdana" w:cs="Arial"/>
            <w:color w:val="000000"/>
            <w:sz w:val="18"/>
            <w:szCs w:val="18"/>
          </w:rPr>
          <w:delText>Q</w:delText>
        </w:r>
        <w:r w:rsidRPr="00B61CC0" w:rsidDel="005C04BC">
          <w:rPr>
            <w:rFonts w:ascii="Verdana" w:hAnsi="Verdana" w:cs="Arial"/>
            <w:color w:val="000000"/>
            <w:sz w:val="18"/>
            <w:szCs w:val="18"/>
          </w:rPr>
          <w:delText>_</w:delText>
        </w:r>
        <w:r w:rsidR="00B83F27" w:rsidDel="005C04BC">
          <w:rPr>
            <w:rFonts w:ascii="Verdana" w:hAnsi="Verdana" w:cs="Arial"/>
            <w:color w:val="000000"/>
            <w:sz w:val="18"/>
            <w:szCs w:val="18"/>
          </w:rPr>
          <w:delText>ELEMENT</w:delText>
        </w:r>
        <w:r w:rsidR="00B61CC0" w:rsidDel="005C04BC">
          <w:rPr>
            <w:rFonts w:ascii="Verdana" w:hAnsi="Verdana" w:cs="Arial"/>
            <w:color w:val="000000"/>
            <w:sz w:val="18"/>
            <w:szCs w:val="18"/>
          </w:rPr>
          <w:delText>_SCORE</w:delText>
        </w:r>
        <w:r w:rsidR="00B83F27" w:rsidDel="005C04BC">
          <w:rPr>
            <w:rFonts w:ascii="Verdana" w:hAnsi="Verdana" w:cs="Arial"/>
            <w:color w:val="000000"/>
            <w:sz w:val="18"/>
            <w:szCs w:val="18"/>
          </w:rPr>
          <w:delText xml:space="preserve">, </w:delText>
        </w:r>
        <w:r w:rsidR="00B83F27" w:rsidRPr="00B61CC0" w:rsidDel="005C04BC">
          <w:rPr>
            <w:rFonts w:ascii="Verdana" w:hAnsi="Verdana" w:cs="Arial"/>
            <w:color w:val="000000"/>
            <w:sz w:val="18"/>
            <w:szCs w:val="18"/>
          </w:rPr>
          <w:delText>IGX_DS_D</w:delText>
        </w:r>
        <w:r w:rsidR="00B83F27" w:rsidDel="005C04BC">
          <w:rPr>
            <w:rFonts w:ascii="Verdana" w:hAnsi="Verdana" w:cs="Arial"/>
            <w:color w:val="000000"/>
            <w:sz w:val="18"/>
            <w:szCs w:val="18"/>
          </w:rPr>
          <w:delText>Q</w:delText>
        </w:r>
        <w:r w:rsidR="00B83F27" w:rsidRPr="00B61CC0" w:rsidDel="005C04BC">
          <w:rPr>
            <w:rFonts w:ascii="Verdana" w:hAnsi="Verdana" w:cs="Arial"/>
            <w:color w:val="000000"/>
            <w:sz w:val="18"/>
            <w:szCs w:val="18"/>
          </w:rPr>
          <w:delText>_</w:delText>
        </w:r>
        <w:r w:rsidR="00B83F27" w:rsidDel="005C04BC">
          <w:rPr>
            <w:rFonts w:ascii="Verdana" w:hAnsi="Verdana" w:cs="Arial"/>
            <w:color w:val="000000"/>
            <w:sz w:val="18"/>
            <w:szCs w:val="18"/>
          </w:rPr>
          <w:delText>RULE_SCORE</w:delText>
        </w:r>
        <w:r w:rsidRPr="00B61CC0" w:rsidDel="005C04BC">
          <w:rPr>
            <w:rFonts w:ascii="Verdana" w:hAnsi="Verdana" w:cs="Arial"/>
            <w:color w:val="000000"/>
            <w:sz w:val="18"/>
            <w:szCs w:val="18"/>
          </w:rPr>
          <w:delText xml:space="preserve"> and IGX_DS_</w:delText>
        </w:r>
        <w:r w:rsidR="00B61CC0" w:rsidDel="005C04BC">
          <w:rPr>
            <w:rFonts w:ascii="Verdana" w:hAnsi="Verdana" w:cs="Arial"/>
            <w:color w:val="000000"/>
            <w:sz w:val="18"/>
            <w:szCs w:val="18"/>
          </w:rPr>
          <w:delText>DQ_ROLLUP_SCORE</w:delText>
        </w:r>
        <w:r w:rsidRPr="00B61CC0" w:rsidDel="005C04BC">
          <w:rPr>
            <w:rFonts w:cstheme="minorHAnsi"/>
            <w:szCs w:val="20"/>
          </w:rPr>
          <w:delText xml:space="preserve">. </w:delText>
        </w:r>
      </w:del>
    </w:p>
    <w:p w14:paraId="0D1FFE7B" w14:textId="77777777" w:rsidR="00344D70" w:rsidRDefault="00344D70" w:rsidP="00344D70">
      <w:pPr>
        <w:rPr>
          <w:rFonts w:asciiTheme="majorHAnsi" w:eastAsiaTheme="majorEastAsia" w:hAnsiTheme="majorHAnsi" w:cstheme="majorBidi"/>
          <w:b/>
          <w:bCs/>
          <w:color w:val="000000" w:themeColor="text1"/>
          <w:sz w:val="28"/>
          <w:szCs w:val="28"/>
          <w:lang w:val="en-IN" w:eastAsia="en-IN"/>
        </w:rPr>
      </w:pPr>
    </w:p>
    <w:p w14:paraId="7DDFDAF7" w14:textId="5BD79AC3" w:rsidR="00244FB6" w:rsidRDefault="00244FB6" w:rsidP="00B327BA">
      <w:pPr>
        <w:pStyle w:val="Heading3"/>
        <w:numPr>
          <w:ilvl w:val="2"/>
          <w:numId w:val="36"/>
        </w:numPr>
        <w:rPr>
          <w:b/>
        </w:rPr>
      </w:pPr>
      <w:r w:rsidRPr="00244FB6">
        <w:rPr>
          <w:b/>
        </w:rPr>
        <w:t>IGX_PRC_Scoring_Engine_Part_B</w:t>
      </w:r>
    </w:p>
    <w:p w14:paraId="7BBCD9AF" w14:textId="77777777" w:rsidR="009E7190" w:rsidRDefault="009E7190" w:rsidP="009E7190"/>
    <w:p w14:paraId="16F812D3" w14:textId="50358E28" w:rsidR="009E7190" w:rsidRDefault="009E7190" w:rsidP="009E7190">
      <w:r>
        <w:t xml:space="preserve">This analysis is responsible to calculate levels of various assets beyond data entities. Actually to rollup scores, we need level of objects so that child scores can be calculated/rolled up before its parent.  </w:t>
      </w:r>
    </w:p>
    <w:p w14:paraId="319B7A5C" w14:textId="77777777" w:rsidR="009E7190" w:rsidRDefault="009E7190" w:rsidP="009E7190"/>
    <w:p w14:paraId="34B1EF7E" w14:textId="386FBBE6" w:rsidR="009E7190" w:rsidRDefault="009E7190" w:rsidP="009E7190">
      <w:r>
        <w:t>Based on parent child relations we get in hierarchy output, this analysis measures levels and put entry in temporary table, which will be used by analysis which rolls up the score.</w:t>
      </w:r>
    </w:p>
    <w:p w14:paraId="293D86F9" w14:textId="77777777" w:rsidR="009E7190" w:rsidRDefault="009E7190" w:rsidP="009E7190"/>
    <w:p w14:paraId="31883E4C" w14:textId="52CAB7FC" w:rsidR="009E7190" w:rsidRPr="009E7190" w:rsidRDefault="009E7190" w:rsidP="009E7190">
      <w:pPr>
        <w:rPr>
          <w:u w:val="single"/>
        </w:rPr>
      </w:pPr>
      <w:r w:rsidRPr="009E7190">
        <w:rPr>
          <w:u w:val="single"/>
        </w:rPr>
        <w:t>Implementation Logic</w:t>
      </w:r>
    </w:p>
    <w:p w14:paraId="36F55254" w14:textId="77777777" w:rsidR="009E7190" w:rsidRDefault="009E7190" w:rsidP="009E7190"/>
    <w:p w14:paraId="63F67865" w14:textId="03BA6E5D" w:rsidR="001A358F" w:rsidDel="00B3116F" w:rsidRDefault="00630C18" w:rsidP="00B327BA">
      <w:pPr>
        <w:pStyle w:val="ListParagraph"/>
        <w:numPr>
          <w:ilvl w:val="0"/>
          <w:numId w:val="49"/>
        </w:numPr>
        <w:rPr>
          <w:del w:id="809" w:author="Shiv Mangal Rahi" w:date="2019-12-18T15:29:00Z"/>
        </w:rPr>
      </w:pPr>
      <w:del w:id="810" w:author="Shiv Mangal Rahi" w:date="2019-12-18T15:29:00Z">
        <w:r w:rsidDel="00B3116F">
          <w:delText xml:space="preserve">Read all data from </w:delText>
        </w:r>
        <w:r w:rsidRPr="00630C18" w:rsidDel="00B3116F">
          <w:delText>IGX_DS_DG_HIERARCHY</w:delText>
        </w:r>
        <w:r w:rsidR="001A358F" w:rsidDel="00B3116F">
          <w:delText xml:space="preserve"> and filter/take data where “</w:delText>
        </w:r>
        <w:r w:rsidR="001A358F" w:rsidRPr="001A358F" w:rsidDel="00B3116F">
          <w:delText>NEXT_ASSET_CLASS &lt;&gt; 'Rule'</w:delText>
        </w:r>
        <w:r w:rsidR="001A358F" w:rsidDel="00B3116F">
          <w:delText>”</w:delText>
        </w:r>
      </w:del>
    </w:p>
    <w:p w14:paraId="1F87956A" w14:textId="471E97BF" w:rsidR="001A358F" w:rsidDel="00B3116F" w:rsidRDefault="001A358F" w:rsidP="00B327BA">
      <w:pPr>
        <w:pStyle w:val="ListParagraph"/>
        <w:numPr>
          <w:ilvl w:val="0"/>
          <w:numId w:val="49"/>
        </w:numPr>
        <w:rPr>
          <w:del w:id="811" w:author="Shiv Mangal Rahi" w:date="2019-12-18T15:29:00Z"/>
        </w:rPr>
      </w:pPr>
      <w:del w:id="812" w:author="Shiv Mangal Rahi" w:date="2019-12-18T15:29:00Z">
        <w:r w:rsidDel="00B3116F">
          <w:delText xml:space="preserve">Read all data from </w:delText>
        </w:r>
        <w:r w:rsidRPr="00630C18" w:rsidDel="00B3116F">
          <w:delText>IGX_DS_DG_HIERARCHY</w:delText>
        </w:r>
        <w:r w:rsidDel="00B3116F">
          <w:delText xml:space="preserve">, and take distinct assets </w:delText>
        </w:r>
        <w:r w:rsidR="00695E8A" w:rsidDel="00B3116F">
          <w:delText>where asset type</w:delText>
        </w:r>
        <w:r w:rsidDel="00B3116F">
          <w:delText xml:space="preserve"> is element and next asset class is not “Rule”. Stamp level as 1 for all </w:delText>
        </w:r>
        <w:r w:rsidR="00C12E59" w:rsidDel="00B3116F">
          <w:delText>these records. Please note that</w:delText>
        </w:r>
        <w:r w:rsidDel="00B3116F">
          <w:delText xml:space="preserve">, to filter element type data use configuration reference data i.e. </w:delText>
        </w:r>
        <w:r w:rsidRPr="001A358F" w:rsidDel="00B3116F">
          <w:delText>IGX_DB_DG_SCORING_CONFIG</w:delText>
        </w:r>
        <w:r w:rsidR="00FB0489" w:rsidDel="00B3116F">
          <w:delText>.</w:delText>
        </w:r>
      </w:del>
    </w:p>
    <w:p w14:paraId="26A62159" w14:textId="261F1860" w:rsidR="00F26A98" w:rsidDel="00B3116F" w:rsidRDefault="00F26A98" w:rsidP="00B327BA">
      <w:pPr>
        <w:pStyle w:val="ListParagraph"/>
        <w:numPr>
          <w:ilvl w:val="0"/>
          <w:numId w:val="49"/>
        </w:numPr>
        <w:rPr>
          <w:del w:id="813" w:author="Shiv Mangal Rahi" w:date="2019-12-18T15:29:00Z"/>
        </w:rPr>
      </w:pPr>
      <w:del w:id="814" w:author="Shiv Mangal Rahi" w:date="2019-12-18T15:29:00Z">
        <w:r w:rsidDel="00B3116F">
          <w:delText xml:space="preserve">Use co-group node and group output of #i and #ii based on </w:delText>
        </w:r>
        <w:r w:rsidR="00FA5BB8" w:rsidDel="00B3116F">
          <w:delText xml:space="preserve">a </w:delText>
        </w:r>
        <w:r w:rsidDel="00B3116F">
          <w:delText>dummy field</w:delText>
        </w:r>
        <w:r w:rsidR="00FA5BB8" w:rsidDel="00B3116F">
          <w:delText xml:space="preserve"> (having same value)</w:delText>
        </w:r>
        <w:r w:rsidDel="00B3116F">
          <w:delText>.</w:delText>
        </w:r>
      </w:del>
    </w:p>
    <w:p w14:paraId="724FF0D6" w14:textId="455FAF79" w:rsidR="00F26A98" w:rsidDel="00B3116F" w:rsidRDefault="004D06CE" w:rsidP="00B327BA">
      <w:pPr>
        <w:pStyle w:val="ListParagraph"/>
        <w:numPr>
          <w:ilvl w:val="0"/>
          <w:numId w:val="49"/>
        </w:numPr>
        <w:rPr>
          <w:del w:id="815" w:author="Shiv Mangal Rahi" w:date="2019-12-18T15:29:00Z"/>
        </w:rPr>
      </w:pPr>
      <w:del w:id="816" w:author="Shiv Mangal Rahi" w:date="2019-12-18T15:29:00Z">
        <w:r w:rsidDel="00B3116F">
          <w:delText>Use java script node, to calculate level of assets. JS node will have below logic:</w:delText>
        </w:r>
      </w:del>
    </w:p>
    <w:p w14:paraId="6EDDA998" w14:textId="566A905F" w:rsidR="004D06CE" w:rsidDel="00B3116F" w:rsidRDefault="00987F5E" w:rsidP="00B327BA">
      <w:pPr>
        <w:pStyle w:val="ListParagraph"/>
        <w:numPr>
          <w:ilvl w:val="1"/>
          <w:numId w:val="49"/>
        </w:numPr>
        <w:rPr>
          <w:del w:id="817" w:author="Shiv Mangal Rahi" w:date="2019-12-18T15:29:00Z"/>
        </w:rPr>
      </w:pPr>
      <w:del w:id="818" w:author="Shiv Mangal Rahi" w:date="2019-12-18T15:29:00Z">
        <w:r w:rsidDel="00B3116F">
          <w:lastRenderedPageBreak/>
          <w:delText>Create a queue and push all the elements with level. List of elements with their default level 1 is in output of #ii.</w:delText>
        </w:r>
      </w:del>
    </w:p>
    <w:p w14:paraId="293098D3" w14:textId="72E211D1" w:rsidR="00987F5E" w:rsidDel="00B3116F" w:rsidRDefault="00987F5E" w:rsidP="00B327BA">
      <w:pPr>
        <w:pStyle w:val="ListParagraph"/>
        <w:numPr>
          <w:ilvl w:val="1"/>
          <w:numId w:val="49"/>
        </w:numPr>
        <w:rPr>
          <w:del w:id="819" w:author="Shiv Mangal Rahi" w:date="2019-12-18T15:29:00Z"/>
        </w:rPr>
      </w:pPr>
      <w:del w:id="820" w:author="Shiv Mangal Rahi" w:date="2019-12-18T15:29:00Z">
        <w:r w:rsidDel="00B3116F">
          <w:delText>Loop thru this queue unless it gets empty and do below</w:delText>
        </w:r>
      </w:del>
    </w:p>
    <w:p w14:paraId="5F2B8CF9" w14:textId="36D19C51" w:rsidR="00987F5E" w:rsidDel="00B3116F" w:rsidRDefault="00987F5E" w:rsidP="00B327BA">
      <w:pPr>
        <w:pStyle w:val="ListParagraph"/>
        <w:numPr>
          <w:ilvl w:val="2"/>
          <w:numId w:val="49"/>
        </w:numPr>
        <w:rPr>
          <w:del w:id="821" w:author="Shiv Mangal Rahi" w:date="2019-12-18T15:29:00Z"/>
        </w:rPr>
      </w:pPr>
      <w:del w:id="822" w:author="Shiv Mangal Rahi" w:date="2019-12-18T15:29:00Z">
        <w:r w:rsidDel="00B3116F">
          <w:delText>Scan thru all the records in hierarchy (output of #i)</w:delText>
        </w:r>
        <w:r w:rsidR="006628F7" w:rsidDel="00B3116F">
          <w:delText>, and check where assetuid matches with queue’s assetuid.</w:delText>
        </w:r>
      </w:del>
    </w:p>
    <w:p w14:paraId="55FA257E" w14:textId="5CFA433A" w:rsidR="006628F7" w:rsidDel="00B3116F" w:rsidRDefault="006628F7" w:rsidP="00B327BA">
      <w:pPr>
        <w:pStyle w:val="ListParagraph"/>
        <w:numPr>
          <w:ilvl w:val="2"/>
          <w:numId w:val="49"/>
        </w:numPr>
        <w:rPr>
          <w:del w:id="823" w:author="Shiv Mangal Rahi" w:date="2019-12-18T15:29:00Z"/>
        </w:rPr>
      </w:pPr>
      <w:del w:id="824" w:author="Shiv Mangal Rahi" w:date="2019-12-18T15:29:00Z">
        <w:r w:rsidDel="00B3116F">
          <w:delText xml:space="preserve">If matches, then increase level by 1. Emit a record as </w:delText>
        </w:r>
      </w:del>
    </w:p>
    <w:p w14:paraId="3107EEE6" w14:textId="11A76D37" w:rsidR="006628F7" w:rsidDel="00B3116F" w:rsidRDefault="006628F7" w:rsidP="006628F7">
      <w:pPr>
        <w:pStyle w:val="ListParagraph"/>
        <w:ind w:left="3330"/>
        <w:rPr>
          <w:del w:id="825" w:author="Shiv Mangal Rahi" w:date="2019-12-18T15:29:00Z"/>
        </w:rPr>
      </w:pPr>
      <w:del w:id="826" w:author="Shiv Mangal Rahi" w:date="2019-12-18T15:29:00Z">
        <w:r w:rsidRPr="006628F7" w:rsidDel="00B3116F">
          <w:delText xml:space="preserve">ASSET_UID </w:delText>
        </w:r>
        <w:r w:rsidDel="00B3116F">
          <w:delText xml:space="preserve">– </w:delText>
        </w:r>
        <w:r w:rsidRPr="006628F7" w:rsidDel="00B3116F">
          <w:delText>NEXT_ASSET_UID</w:delText>
        </w:r>
        <w:r w:rsidDel="00B3116F">
          <w:delText xml:space="preserve"> of hierarchy</w:delText>
        </w:r>
      </w:del>
    </w:p>
    <w:p w14:paraId="3910A7C6" w14:textId="2A770187" w:rsidR="006628F7" w:rsidDel="00B3116F" w:rsidRDefault="006628F7" w:rsidP="006628F7">
      <w:pPr>
        <w:pStyle w:val="ListParagraph"/>
        <w:ind w:left="3330"/>
        <w:rPr>
          <w:del w:id="827" w:author="Shiv Mangal Rahi" w:date="2019-12-18T15:29:00Z"/>
        </w:rPr>
      </w:pPr>
      <w:del w:id="828" w:author="Shiv Mangal Rahi" w:date="2019-12-18T15:29:00Z">
        <w:r w:rsidRPr="006628F7" w:rsidDel="00B3116F">
          <w:delText xml:space="preserve">ASSET_NAME </w:delText>
        </w:r>
        <w:r w:rsidDel="00B3116F">
          <w:delText xml:space="preserve">- </w:delText>
        </w:r>
        <w:r w:rsidRPr="006628F7" w:rsidDel="00B3116F">
          <w:delText>NEXT_ASSET_NAME</w:delText>
        </w:r>
        <w:r w:rsidDel="00B3116F">
          <w:delText xml:space="preserve"> of hierarchy</w:delText>
        </w:r>
      </w:del>
    </w:p>
    <w:p w14:paraId="7097508D" w14:textId="5DAA426B" w:rsidR="006628F7" w:rsidDel="00B3116F" w:rsidRDefault="006628F7" w:rsidP="006628F7">
      <w:pPr>
        <w:pStyle w:val="ListParagraph"/>
        <w:ind w:left="3330"/>
        <w:rPr>
          <w:del w:id="829" w:author="Shiv Mangal Rahi" w:date="2019-12-18T15:29:00Z"/>
        </w:rPr>
      </w:pPr>
      <w:del w:id="830" w:author="Shiv Mangal Rahi" w:date="2019-12-18T15:29:00Z">
        <w:r w:rsidRPr="006628F7" w:rsidDel="00B3116F">
          <w:delText>ASSET_TYPE_NAME</w:delText>
        </w:r>
        <w:r w:rsidDel="00B3116F">
          <w:delText xml:space="preserve"> - </w:delText>
        </w:r>
        <w:r w:rsidRPr="006628F7" w:rsidDel="00B3116F">
          <w:delText>NEXT_ASSET_TYPE_NAME</w:delText>
        </w:r>
        <w:r w:rsidDel="00B3116F">
          <w:delText xml:space="preserve"> of hierarchy</w:delText>
        </w:r>
      </w:del>
    </w:p>
    <w:p w14:paraId="37B59FC5" w14:textId="42CAEAE1" w:rsidR="006628F7" w:rsidDel="00B3116F" w:rsidRDefault="006628F7" w:rsidP="006628F7">
      <w:pPr>
        <w:pStyle w:val="ListParagraph"/>
        <w:ind w:left="3330"/>
        <w:rPr>
          <w:del w:id="831" w:author="Shiv Mangal Rahi" w:date="2019-12-18T15:29:00Z"/>
        </w:rPr>
      </w:pPr>
      <w:del w:id="832" w:author="Shiv Mangal Rahi" w:date="2019-12-18T15:29:00Z">
        <w:r w:rsidRPr="006628F7" w:rsidDel="00B3116F">
          <w:delText>CHILD_ASSET_NAME</w:delText>
        </w:r>
        <w:r w:rsidR="00F02679" w:rsidDel="00B3116F">
          <w:delText xml:space="preserve"> - </w:delText>
        </w:r>
        <w:r w:rsidR="00F02679" w:rsidRPr="00F02679" w:rsidDel="00B3116F">
          <w:delText>ASSET_NAME</w:delText>
        </w:r>
        <w:r w:rsidR="00F02679" w:rsidDel="00B3116F">
          <w:delText xml:space="preserve"> of hierarchy</w:delText>
        </w:r>
      </w:del>
    </w:p>
    <w:p w14:paraId="561D9F6A" w14:textId="3C0056EB" w:rsidR="007F2449" w:rsidDel="00B3116F" w:rsidRDefault="007F2449" w:rsidP="006628F7">
      <w:pPr>
        <w:pStyle w:val="ListParagraph"/>
        <w:ind w:left="3330"/>
        <w:rPr>
          <w:del w:id="833" w:author="Shiv Mangal Rahi" w:date="2019-12-18T15:29:00Z"/>
        </w:rPr>
      </w:pPr>
      <w:del w:id="834" w:author="Shiv Mangal Rahi" w:date="2019-12-18T15:29:00Z">
        <w:r w:rsidDel="00B3116F">
          <w:delText>LEVEL – level increased by 1</w:delText>
        </w:r>
      </w:del>
    </w:p>
    <w:p w14:paraId="3B58AFCD" w14:textId="497A2989" w:rsidR="007F2449" w:rsidDel="00B3116F" w:rsidRDefault="007F2449" w:rsidP="00B327BA">
      <w:pPr>
        <w:pStyle w:val="ListParagraph"/>
        <w:numPr>
          <w:ilvl w:val="2"/>
          <w:numId w:val="49"/>
        </w:numPr>
        <w:rPr>
          <w:del w:id="835" w:author="Shiv Mangal Rahi" w:date="2019-12-18T15:29:00Z"/>
        </w:rPr>
      </w:pPr>
      <w:del w:id="836" w:author="Shiv Mangal Rahi" w:date="2019-12-18T15:29:00Z">
        <w:r w:rsidDel="00B3116F">
          <w:delText xml:space="preserve">Push a new entry in queue, with </w:delText>
        </w:r>
        <w:r w:rsidR="00C40B59" w:rsidDel="00B3116F">
          <w:delText xml:space="preserve">assetuid as </w:delText>
        </w:r>
        <w:r w:rsidR="00C40B59" w:rsidRPr="006628F7" w:rsidDel="00B3116F">
          <w:delText>NEXT_ASSET_UID</w:delText>
        </w:r>
        <w:r w:rsidR="00C40B59" w:rsidDel="00B3116F">
          <w:delText xml:space="preserve"> of matching hierarchy record.</w:delText>
        </w:r>
      </w:del>
    </w:p>
    <w:p w14:paraId="55E6B99A" w14:textId="65F2FCA6" w:rsidR="00C40B59" w:rsidDel="00B3116F" w:rsidRDefault="009A0259" w:rsidP="00B327BA">
      <w:pPr>
        <w:pStyle w:val="ListParagraph"/>
        <w:numPr>
          <w:ilvl w:val="1"/>
          <w:numId w:val="49"/>
        </w:numPr>
        <w:rPr>
          <w:del w:id="837" w:author="Shiv Mangal Rahi" w:date="2019-12-18T15:29:00Z"/>
        </w:rPr>
      </w:pPr>
      <w:del w:id="838" w:author="Shiv Mangal Rahi" w:date="2019-12-18T15:29:00Z">
        <w:r w:rsidDel="00B3116F">
          <w:delText>Delete record at peak from queue.</w:delText>
        </w:r>
      </w:del>
    </w:p>
    <w:p w14:paraId="20BBD3B7" w14:textId="21F00D32" w:rsidR="00F53B0D" w:rsidDel="00B3116F" w:rsidRDefault="00DB5157" w:rsidP="00B327BA">
      <w:pPr>
        <w:pStyle w:val="ListParagraph"/>
        <w:numPr>
          <w:ilvl w:val="0"/>
          <w:numId w:val="49"/>
        </w:numPr>
        <w:rPr>
          <w:del w:id="839" w:author="Shiv Mangal Rahi" w:date="2019-12-18T15:29:00Z"/>
        </w:rPr>
      </w:pPr>
      <w:del w:id="840" w:author="Shiv Mangal Rahi" w:date="2019-12-18T15:29:00Z">
        <w:r w:rsidDel="00B3116F">
          <w:delText xml:space="preserve">On output of #iv, </w:delText>
        </w:r>
        <w:r w:rsidR="00B96531" w:rsidDel="00B3116F">
          <w:delText>consider records which are not data entity. A</w:delText>
        </w:r>
        <w:r w:rsidDel="00B3116F">
          <w:delText>pply grouping on assetuid  and asset_name and take maximum level of each asset.</w:delText>
        </w:r>
        <w:r w:rsidR="00B96531" w:rsidDel="00B3116F">
          <w:delText xml:space="preserve"> Please note to filter out data entities use </w:delText>
        </w:r>
        <w:r w:rsidR="00B96531" w:rsidRPr="00B96531" w:rsidDel="00B3116F">
          <w:delText>IGX_DB_DG_SCORING_CONFIG</w:delText>
        </w:r>
        <w:r w:rsidR="00B96531" w:rsidDel="00B3116F">
          <w:delText xml:space="preserve"> to read description based on key.</w:delText>
        </w:r>
      </w:del>
    </w:p>
    <w:p w14:paraId="575390C8" w14:textId="71F9C0D1" w:rsidR="008615CC" w:rsidDel="00B3116F" w:rsidRDefault="008615CC" w:rsidP="00B327BA">
      <w:pPr>
        <w:pStyle w:val="ListParagraph"/>
        <w:numPr>
          <w:ilvl w:val="0"/>
          <w:numId w:val="49"/>
        </w:numPr>
        <w:rPr>
          <w:del w:id="841" w:author="Shiv Mangal Rahi" w:date="2019-12-18T15:29:00Z"/>
        </w:rPr>
      </w:pPr>
      <w:del w:id="842" w:author="Shiv Mangal Rahi" w:date="2019-12-18T15:29:00Z">
        <w:r w:rsidDel="00B3116F">
          <w:delText xml:space="preserve">Insert the output of #iv in a temporary table i.e. </w:delText>
        </w:r>
        <w:r w:rsidRPr="008615CC" w:rsidDel="00B3116F">
          <w:delText>ASSET_LEVEL_TEMP</w:delText>
        </w:r>
      </w:del>
    </w:p>
    <w:p w14:paraId="719E47E1" w14:textId="21B5FF37" w:rsidR="00F20EBF" w:rsidDel="00B3116F" w:rsidRDefault="00F20EBF" w:rsidP="00B327BA">
      <w:pPr>
        <w:pStyle w:val="ListParagraph"/>
        <w:numPr>
          <w:ilvl w:val="0"/>
          <w:numId w:val="49"/>
        </w:numPr>
        <w:rPr>
          <w:del w:id="843" w:author="Shiv Mangal Rahi" w:date="2019-12-18T15:29:00Z"/>
        </w:rPr>
      </w:pPr>
      <w:del w:id="844" w:author="Shiv Mangal Rahi" w:date="2019-12-18T15:29:00Z">
        <w:r w:rsidDel="00B3116F">
          <w:delText>Make a custom output, for minimum and maximum level.</w:delText>
        </w:r>
        <w:r w:rsidR="00DE418E" w:rsidDel="00B3116F">
          <w:delText xml:space="preserve"> This will be passed as PM variable and help in recursively calling rollup PM.</w:delText>
        </w:r>
      </w:del>
    </w:p>
    <w:p w14:paraId="7F61371C" w14:textId="77FA3791" w:rsidR="006628F7" w:rsidRDefault="006628F7" w:rsidP="006628F7">
      <w:pPr>
        <w:pStyle w:val="ListParagraph"/>
        <w:ind w:left="3330"/>
      </w:pPr>
      <w:r>
        <w:t xml:space="preserve">  </w:t>
      </w:r>
    </w:p>
    <w:p w14:paraId="43772EED" w14:textId="77777777" w:rsidR="004D06CE" w:rsidRDefault="004D06CE" w:rsidP="00F20EBF">
      <w:pPr>
        <w:pStyle w:val="ListParagraph"/>
        <w:ind w:left="1170"/>
        <w:rPr>
          <w:ins w:id="845" w:author="Shiv Mangal Rahi" w:date="2019-12-18T15:29:00Z"/>
        </w:rPr>
      </w:pPr>
    </w:p>
    <w:p w14:paraId="5EB0D832" w14:textId="77777777" w:rsidR="00B3116F" w:rsidRDefault="00B3116F" w:rsidP="00B3116F">
      <w:pPr>
        <w:pStyle w:val="ListParagraph"/>
        <w:numPr>
          <w:ilvl w:val="0"/>
          <w:numId w:val="54"/>
        </w:numPr>
        <w:spacing w:after="160" w:line="259" w:lineRule="auto"/>
        <w:rPr>
          <w:ins w:id="846" w:author="Shiv Mangal Rahi" w:date="2019-12-18T15:29:00Z"/>
          <w:rFonts w:asciiTheme="majorHAnsi" w:hAnsiTheme="majorHAnsi" w:cstheme="majorHAnsi"/>
        </w:rPr>
      </w:pPr>
      <w:ins w:id="847" w:author="Shiv Mangal Rahi" w:date="2019-12-18T15:29:00Z">
        <w:r w:rsidRPr="000B25C1">
          <w:rPr>
            <w:rFonts w:asciiTheme="majorHAnsi" w:hAnsiTheme="majorHAnsi" w:cstheme="majorHAnsi"/>
          </w:rPr>
          <w:t>Read data store IGX_DS_DG_HIERARCHY</w:t>
        </w:r>
        <w:r>
          <w:rPr>
            <w:rFonts w:asciiTheme="majorHAnsi" w:hAnsiTheme="majorHAnsi" w:cstheme="majorHAnsi"/>
          </w:rPr>
          <w:t xml:space="preserve"> filter them as described below and merge/union below sets of data.</w:t>
        </w:r>
      </w:ins>
    </w:p>
    <w:p w14:paraId="4162EDFA" w14:textId="77777777" w:rsidR="00B3116F" w:rsidRDefault="00B3116F" w:rsidP="00B3116F">
      <w:pPr>
        <w:pStyle w:val="ListParagraph"/>
        <w:numPr>
          <w:ilvl w:val="1"/>
          <w:numId w:val="54"/>
        </w:numPr>
        <w:spacing w:after="160" w:line="259" w:lineRule="auto"/>
        <w:rPr>
          <w:ins w:id="848" w:author="Shiv Mangal Rahi" w:date="2019-12-18T15:29:00Z"/>
          <w:rFonts w:asciiTheme="majorHAnsi" w:hAnsiTheme="majorHAnsi" w:cstheme="majorHAnsi"/>
        </w:rPr>
      </w:pPr>
      <w:ins w:id="849" w:author="Shiv Mangal Rahi" w:date="2019-12-18T15:29:00Z">
        <w:r>
          <w:rPr>
            <w:rFonts w:asciiTheme="majorHAnsi" w:hAnsiTheme="majorHAnsi" w:cstheme="majorHAnsi"/>
          </w:rPr>
          <w:t>Take distinct NEXT_ASSET_UID as ASSET_UID where asset type is element and next asset type is either business term or entity. Assign them level-2.</w:t>
        </w:r>
      </w:ins>
    </w:p>
    <w:p w14:paraId="0B50544F" w14:textId="77777777" w:rsidR="00B3116F" w:rsidRDefault="00B3116F" w:rsidP="00B3116F">
      <w:pPr>
        <w:pStyle w:val="ListParagraph"/>
        <w:numPr>
          <w:ilvl w:val="1"/>
          <w:numId w:val="54"/>
        </w:numPr>
        <w:spacing w:after="160" w:line="259" w:lineRule="auto"/>
        <w:rPr>
          <w:ins w:id="850" w:author="Shiv Mangal Rahi" w:date="2019-12-18T15:29:00Z"/>
          <w:rFonts w:asciiTheme="majorHAnsi" w:hAnsiTheme="majorHAnsi" w:cstheme="majorHAnsi"/>
        </w:rPr>
      </w:pPr>
      <w:ins w:id="851" w:author="Shiv Mangal Rahi" w:date="2019-12-18T15:29:00Z">
        <w:r>
          <w:rPr>
            <w:rFonts w:asciiTheme="majorHAnsi" w:hAnsiTheme="majorHAnsi" w:cstheme="majorHAnsi"/>
          </w:rPr>
          <w:t>Take distinct NEXT_ASSET_UID as ASSET_UID, where next asset class is Model. Assign them level 100.</w:t>
        </w:r>
      </w:ins>
    </w:p>
    <w:p w14:paraId="23BF0EED" w14:textId="77777777" w:rsidR="00B3116F" w:rsidRDefault="00B3116F" w:rsidP="00B3116F">
      <w:pPr>
        <w:pStyle w:val="ListParagraph"/>
        <w:numPr>
          <w:ilvl w:val="1"/>
          <w:numId w:val="54"/>
        </w:numPr>
        <w:spacing w:after="160" w:line="259" w:lineRule="auto"/>
        <w:rPr>
          <w:ins w:id="852" w:author="Shiv Mangal Rahi" w:date="2019-12-18T15:29:00Z"/>
          <w:rFonts w:asciiTheme="majorHAnsi" w:hAnsiTheme="majorHAnsi" w:cstheme="majorHAnsi"/>
        </w:rPr>
      </w:pPr>
      <w:ins w:id="853" w:author="Shiv Mangal Rahi" w:date="2019-12-18T15:29:00Z">
        <w:r>
          <w:rPr>
            <w:rFonts w:asciiTheme="majorHAnsi" w:hAnsiTheme="majorHAnsi" w:cstheme="majorHAnsi"/>
          </w:rPr>
          <w:t>Take distinct NEXT_ASSET_UID as ASSET_UID, where next asset class is User. Assign them level 99.</w:t>
        </w:r>
      </w:ins>
    </w:p>
    <w:p w14:paraId="73AC64B9" w14:textId="77777777" w:rsidR="00B3116F" w:rsidRDefault="00B3116F" w:rsidP="00B3116F">
      <w:pPr>
        <w:pStyle w:val="ListParagraph"/>
        <w:numPr>
          <w:ilvl w:val="0"/>
          <w:numId w:val="54"/>
        </w:numPr>
        <w:spacing w:after="160" w:line="259" w:lineRule="auto"/>
        <w:rPr>
          <w:ins w:id="854" w:author="Shiv Mangal Rahi" w:date="2019-12-18T15:29:00Z"/>
          <w:rFonts w:asciiTheme="majorHAnsi" w:hAnsiTheme="majorHAnsi" w:cstheme="majorHAnsi"/>
        </w:rPr>
      </w:pPr>
      <w:ins w:id="855" w:author="Shiv Mangal Rahi" w:date="2019-12-18T15:29:00Z">
        <w:r>
          <w:rPr>
            <w:rFonts w:asciiTheme="majorHAnsi" w:hAnsiTheme="majorHAnsi" w:cstheme="majorHAnsi"/>
          </w:rPr>
          <w:t xml:space="preserve">Take all the records from </w:t>
        </w:r>
        <w:r w:rsidRPr="000B25C1">
          <w:rPr>
            <w:rFonts w:asciiTheme="majorHAnsi" w:hAnsiTheme="majorHAnsi" w:cstheme="majorHAnsi"/>
          </w:rPr>
          <w:t>IGX_DS_DG_HIERARCHY</w:t>
        </w:r>
        <w:r>
          <w:rPr>
            <w:rFonts w:asciiTheme="majorHAnsi" w:hAnsiTheme="majorHAnsi" w:cstheme="majorHAnsi"/>
          </w:rPr>
          <w:t xml:space="preserve"> where asset type is element and next asset type is either business term or entity. Filter records where next asset class in not in ‘Rule’,’Model’ and ‘User’.</w:t>
        </w:r>
      </w:ins>
    </w:p>
    <w:p w14:paraId="37A10A1D" w14:textId="77777777" w:rsidR="00B3116F" w:rsidRDefault="00B3116F" w:rsidP="00B3116F">
      <w:pPr>
        <w:pStyle w:val="ListParagraph"/>
        <w:numPr>
          <w:ilvl w:val="0"/>
          <w:numId w:val="54"/>
        </w:numPr>
        <w:spacing w:after="160" w:line="259" w:lineRule="auto"/>
        <w:rPr>
          <w:ins w:id="856" w:author="Shiv Mangal Rahi" w:date="2019-12-18T15:29:00Z"/>
          <w:rFonts w:asciiTheme="majorHAnsi" w:hAnsiTheme="majorHAnsi" w:cstheme="majorHAnsi"/>
        </w:rPr>
      </w:pPr>
      <w:ins w:id="857" w:author="Shiv Mangal Rahi" w:date="2019-12-18T15:29:00Z">
        <w:r>
          <w:rPr>
            <w:rFonts w:asciiTheme="majorHAnsi" w:hAnsiTheme="majorHAnsi" w:cstheme="majorHAnsi"/>
          </w:rPr>
          <w:t xml:space="preserve">Take distinct next asset uids from </w:t>
        </w:r>
        <w:r w:rsidRPr="000B25C1">
          <w:rPr>
            <w:rFonts w:asciiTheme="majorHAnsi" w:hAnsiTheme="majorHAnsi" w:cstheme="majorHAnsi"/>
          </w:rPr>
          <w:t>IGX_DS_DG_HIERARCHY</w:t>
        </w:r>
        <w:r>
          <w:rPr>
            <w:rFonts w:asciiTheme="majorHAnsi" w:hAnsiTheme="majorHAnsi" w:cstheme="majorHAnsi"/>
          </w:rPr>
          <w:t xml:space="preserve"> where asset type is element and next asset class &lt;&gt; ‘Rule’.</w:t>
        </w:r>
      </w:ins>
    </w:p>
    <w:p w14:paraId="380DCC95" w14:textId="77777777" w:rsidR="00B3116F" w:rsidRDefault="00B3116F" w:rsidP="00B3116F">
      <w:pPr>
        <w:pStyle w:val="ListParagraph"/>
        <w:numPr>
          <w:ilvl w:val="0"/>
          <w:numId w:val="54"/>
        </w:numPr>
        <w:spacing w:after="160" w:line="259" w:lineRule="auto"/>
        <w:rPr>
          <w:ins w:id="858" w:author="Shiv Mangal Rahi" w:date="2019-12-18T15:29:00Z"/>
          <w:rFonts w:asciiTheme="majorHAnsi" w:hAnsiTheme="majorHAnsi" w:cstheme="majorHAnsi"/>
        </w:rPr>
      </w:pPr>
      <w:ins w:id="859" w:author="Shiv Mangal Rahi" w:date="2019-12-18T15:29:00Z">
        <w:r>
          <w:rPr>
            <w:rFonts w:asciiTheme="majorHAnsi" w:hAnsiTheme="majorHAnsi" w:cstheme="majorHAnsi"/>
          </w:rPr>
          <w:t>Co-group data of #2 and #3 on a dummy field having same value.</w:t>
        </w:r>
      </w:ins>
    </w:p>
    <w:p w14:paraId="046E4600" w14:textId="77777777" w:rsidR="00B3116F" w:rsidRDefault="00B3116F" w:rsidP="00B3116F">
      <w:pPr>
        <w:pStyle w:val="ListParagraph"/>
        <w:numPr>
          <w:ilvl w:val="0"/>
          <w:numId w:val="54"/>
        </w:numPr>
        <w:rPr>
          <w:ins w:id="860" w:author="Shiv Mangal Rahi" w:date="2019-12-18T15:29:00Z"/>
        </w:rPr>
      </w:pPr>
      <w:ins w:id="861" w:author="Shiv Mangal Rahi" w:date="2019-12-18T15:29:00Z">
        <w:r>
          <w:t>Use java script node, to calculate level of assets. JS node will have below logic:</w:t>
        </w:r>
      </w:ins>
    </w:p>
    <w:p w14:paraId="1580279F" w14:textId="77777777" w:rsidR="00B3116F" w:rsidRDefault="00B3116F" w:rsidP="00B3116F">
      <w:pPr>
        <w:pStyle w:val="ListParagraph"/>
        <w:numPr>
          <w:ilvl w:val="1"/>
          <w:numId w:val="54"/>
        </w:numPr>
        <w:rPr>
          <w:ins w:id="862" w:author="Shiv Mangal Rahi" w:date="2019-12-18T15:29:00Z"/>
        </w:rPr>
      </w:pPr>
      <w:ins w:id="863" w:author="Shiv Mangal Rahi" w:date="2019-12-18T15:29:00Z">
        <w:r>
          <w:t>Create a queue and push all the elements with level. List of elements with their default level 1 is in output of #ii.</w:t>
        </w:r>
      </w:ins>
    </w:p>
    <w:p w14:paraId="707CCC63" w14:textId="77777777" w:rsidR="00B3116F" w:rsidRDefault="00B3116F" w:rsidP="00B3116F">
      <w:pPr>
        <w:pStyle w:val="ListParagraph"/>
        <w:numPr>
          <w:ilvl w:val="1"/>
          <w:numId w:val="54"/>
        </w:numPr>
        <w:rPr>
          <w:ins w:id="864" w:author="Shiv Mangal Rahi" w:date="2019-12-18T15:29:00Z"/>
        </w:rPr>
      </w:pPr>
      <w:ins w:id="865" w:author="Shiv Mangal Rahi" w:date="2019-12-18T15:29:00Z">
        <w:r>
          <w:t>Loop thru this queue unless it gets empty and do below</w:t>
        </w:r>
      </w:ins>
    </w:p>
    <w:p w14:paraId="7EB9D2B2" w14:textId="77777777" w:rsidR="00B3116F" w:rsidRDefault="00B3116F" w:rsidP="00B3116F">
      <w:pPr>
        <w:pStyle w:val="ListParagraph"/>
        <w:numPr>
          <w:ilvl w:val="2"/>
          <w:numId w:val="54"/>
        </w:numPr>
        <w:rPr>
          <w:ins w:id="866" w:author="Shiv Mangal Rahi" w:date="2019-12-18T15:29:00Z"/>
        </w:rPr>
      </w:pPr>
      <w:ins w:id="867" w:author="Shiv Mangal Rahi" w:date="2019-12-18T15:29:00Z">
        <w:r>
          <w:t>Scan thru all the records in hierarchy (output of #i), and check where assetuid matches with queue’s assetuid.</w:t>
        </w:r>
      </w:ins>
    </w:p>
    <w:p w14:paraId="39D4E3AF" w14:textId="77777777" w:rsidR="00B3116F" w:rsidRDefault="00B3116F" w:rsidP="00B3116F">
      <w:pPr>
        <w:pStyle w:val="ListParagraph"/>
        <w:numPr>
          <w:ilvl w:val="2"/>
          <w:numId w:val="54"/>
        </w:numPr>
        <w:rPr>
          <w:ins w:id="868" w:author="Shiv Mangal Rahi" w:date="2019-12-18T15:29:00Z"/>
        </w:rPr>
      </w:pPr>
      <w:ins w:id="869" w:author="Shiv Mangal Rahi" w:date="2019-12-18T15:29:00Z">
        <w:r>
          <w:lastRenderedPageBreak/>
          <w:t xml:space="preserve">If matches, then increase level by 1. Emit a record as </w:t>
        </w:r>
      </w:ins>
    </w:p>
    <w:p w14:paraId="372F9581" w14:textId="77777777" w:rsidR="00B3116F" w:rsidRDefault="00B3116F" w:rsidP="00B3116F">
      <w:pPr>
        <w:pStyle w:val="ListParagraph"/>
        <w:ind w:left="3330"/>
        <w:rPr>
          <w:ins w:id="870" w:author="Shiv Mangal Rahi" w:date="2019-12-18T15:29:00Z"/>
        </w:rPr>
      </w:pPr>
      <w:ins w:id="871" w:author="Shiv Mangal Rahi" w:date="2019-12-18T15:29:00Z">
        <w:r w:rsidRPr="006628F7">
          <w:t xml:space="preserve">ASSET_UID </w:t>
        </w:r>
        <w:r>
          <w:t xml:space="preserve">– </w:t>
        </w:r>
        <w:r w:rsidRPr="006628F7">
          <w:t>NEXT_ASSET_UID</w:t>
        </w:r>
        <w:r>
          <w:t xml:space="preserve"> of hierarchy</w:t>
        </w:r>
      </w:ins>
    </w:p>
    <w:p w14:paraId="3787430A" w14:textId="77777777" w:rsidR="00B3116F" w:rsidRDefault="00B3116F" w:rsidP="00B3116F">
      <w:pPr>
        <w:pStyle w:val="ListParagraph"/>
        <w:ind w:left="3330"/>
        <w:rPr>
          <w:ins w:id="872" w:author="Shiv Mangal Rahi" w:date="2019-12-18T15:29:00Z"/>
        </w:rPr>
      </w:pPr>
      <w:ins w:id="873" w:author="Shiv Mangal Rahi" w:date="2019-12-18T15:29:00Z">
        <w:r w:rsidRPr="006628F7">
          <w:t xml:space="preserve">ASSET_NAME </w:t>
        </w:r>
        <w:r>
          <w:t xml:space="preserve">- </w:t>
        </w:r>
        <w:r w:rsidRPr="006628F7">
          <w:t>NEXT_ASSET_NAME</w:t>
        </w:r>
        <w:r>
          <w:t xml:space="preserve"> of hierarchy</w:t>
        </w:r>
      </w:ins>
    </w:p>
    <w:p w14:paraId="5B23B3EB" w14:textId="77777777" w:rsidR="00B3116F" w:rsidRDefault="00B3116F" w:rsidP="00B3116F">
      <w:pPr>
        <w:pStyle w:val="ListParagraph"/>
        <w:ind w:left="3330"/>
        <w:rPr>
          <w:ins w:id="874" w:author="Shiv Mangal Rahi" w:date="2019-12-18T15:29:00Z"/>
        </w:rPr>
      </w:pPr>
      <w:ins w:id="875" w:author="Shiv Mangal Rahi" w:date="2019-12-18T15:29:00Z">
        <w:r w:rsidRPr="006628F7">
          <w:t>ASSET_TYPE_NAME</w:t>
        </w:r>
        <w:r>
          <w:t xml:space="preserve"> - </w:t>
        </w:r>
        <w:r w:rsidRPr="006628F7">
          <w:t>NEXT_ASSET_TYPE_NAME</w:t>
        </w:r>
        <w:r>
          <w:t xml:space="preserve"> of hierarchy</w:t>
        </w:r>
      </w:ins>
    </w:p>
    <w:p w14:paraId="03BA1DAF" w14:textId="77777777" w:rsidR="00B3116F" w:rsidRDefault="00B3116F" w:rsidP="00B3116F">
      <w:pPr>
        <w:pStyle w:val="ListParagraph"/>
        <w:ind w:left="3330"/>
        <w:rPr>
          <w:ins w:id="876" w:author="Shiv Mangal Rahi" w:date="2019-12-18T15:29:00Z"/>
        </w:rPr>
      </w:pPr>
      <w:ins w:id="877" w:author="Shiv Mangal Rahi" w:date="2019-12-18T15:29:00Z">
        <w:r w:rsidRPr="006628F7">
          <w:t>CHILD_ASSET_NAME</w:t>
        </w:r>
        <w:r>
          <w:t xml:space="preserve"> - </w:t>
        </w:r>
        <w:r w:rsidRPr="00F02679">
          <w:t>ASSET_NAME</w:t>
        </w:r>
        <w:r>
          <w:t xml:space="preserve"> of hierarchy</w:t>
        </w:r>
      </w:ins>
    </w:p>
    <w:p w14:paraId="161177DA" w14:textId="77777777" w:rsidR="00B3116F" w:rsidRDefault="00B3116F" w:rsidP="00B3116F">
      <w:pPr>
        <w:pStyle w:val="ListParagraph"/>
        <w:ind w:left="3330"/>
        <w:rPr>
          <w:ins w:id="878" w:author="Shiv Mangal Rahi" w:date="2019-12-18T15:29:00Z"/>
        </w:rPr>
      </w:pPr>
      <w:ins w:id="879" w:author="Shiv Mangal Rahi" w:date="2019-12-18T15:29:00Z">
        <w:r>
          <w:t>LEVEL – level increased by 1</w:t>
        </w:r>
      </w:ins>
    </w:p>
    <w:p w14:paraId="372F9F4B" w14:textId="77777777" w:rsidR="00B3116F" w:rsidRDefault="00B3116F" w:rsidP="00B3116F">
      <w:pPr>
        <w:pStyle w:val="ListParagraph"/>
        <w:numPr>
          <w:ilvl w:val="2"/>
          <w:numId w:val="54"/>
        </w:numPr>
        <w:rPr>
          <w:ins w:id="880" w:author="Shiv Mangal Rahi" w:date="2019-12-18T15:29:00Z"/>
        </w:rPr>
      </w:pPr>
      <w:ins w:id="881" w:author="Shiv Mangal Rahi" w:date="2019-12-18T15:29:00Z">
        <w:r>
          <w:t xml:space="preserve">Push a new entry in queue, with assetuid as </w:t>
        </w:r>
        <w:r w:rsidRPr="006628F7">
          <w:t>NEXT_ASSET_UID</w:t>
        </w:r>
        <w:r>
          <w:t xml:space="preserve"> of matching hierarchy record.</w:t>
        </w:r>
      </w:ins>
    </w:p>
    <w:p w14:paraId="38FEC375" w14:textId="77777777" w:rsidR="00B3116F" w:rsidRDefault="00B3116F" w:rsidP="00B3116F">
      <w:pPr>
        <w:pStyle w:val="ListParagraph"/>
        <w:numPr>
          <w:ilvl w:val="1"/>
          <w:numId w:val="54"/>
        </w:numPr>
        <w:rPr>
          <w:ins w:id="882" w:author="Shiv Mangal Rahi" w:date="2019-12-18T15:29:00Z"/>
        </w:rPr>
      </w:pPr>
      <w:ins w:id="883" w:author="Shiv Mangal Rahi" w:date="2019-12-18T15:29:00Z">
        <w:r>
          <w:t>Delete record at peak from queue.</w:t>
        </w:r>
      </w:ins>
    </w:p>
    <w:p w14:paraId="209D36B9" w14:textId="77777777" w:rsidR="00B3116F" w:rsidRDefault="00B3116F" w:rsidP="00B3116F">
      <w:pPr>
        <w:pStyle w:val="ListParagraph"/>
        <w:numPr>
          <w:ilvl w:val="0"/>
          <w:numId w:val="54"/>
        </w:numPr>
        <w:spacing w:after="160" w:line="259" w:lineRule="auto"/>
        <w:rPr>
          <w:ins w:id="884" w:author="Shiv Mangal Rahi" w:date="2019-12-18T15:29:00Z"/>
          <w:rFonts w:asciiTheme="majorHAnsi" w:hAnsiTheme="majorHAnsi" w:cstheme="majorHAnsi"/>
        </w:rPr>
      </w:pPr>
      <w:ins w:id="885" w:author="Shiv Mangal Rahi" w:date="2019-12-18T15:29:00Z">
        <w:r>
          <w:rPr>
            <w:rFonts w:asciiTheme="majorHAnsi" w:hAnsiTheme="majorHAnsi" w:cstheme="majorHAnsi"/>
          </w:rPr>
          <w:t>Merge data fetched in #1 and #5.</w:t>
        </w:r>
      </w:ins>
    </w:p>
    <w:p w14:paraId="4A491B2B" w14:textId="2C8C02E9" w:rsidR="00B3116F" w:rsidRDefault="00B3116F" w:rsidP="00B3116F">
      <w:pPr>
        <w:pStyle w:val="ListParagraph"/>
        <w:numPr>
          <w:ilvl w:val="0"/>
          <w:numId w:val="54"/>
        </w:numPr>
        <w:rPr>
          <w:ins w:id="886" w:author="Shiv Mangal Rahi" w:date="2019-12-18T15:29:00Z"/>
        </w:rPr>
      </w:pPr>
      <w:ins w:id="887" w:author="Shiv Mangal Rahi" w:date="2019-12-18T15:29:00Z">
        <w:r>
          <w:t>On output of #6,</w:t>
        </w:r>
      </w:ins>
      <w:ins w:id="888" w:author="Shiv Mangal Rahi" w:date="2019-12-18T15:30:00Z">
        <w:r w:rsidR="00D33071">
          <w:t xml:space="preserve"> </w:t>
        </w:r>
        <w:r w:rsidR="00AE6FF9">
          <w:t>consider records which are not data entity.</w:t>
        </w:r>
      </w:ins>
      <w:ins w:id="889" w:author="Shiv Mangal Rahi" w:date="2019-12-18T15:29:00Z">
        <w:r>
          <w:t xml:space="preserve"> </w:t>
        </w:r>
      </w:ins>
      <w:ins w:id="890" w:author="Shiv Mangal Rahi" w:date="2019-12-18T15:30:00Z">
        <w:r w:rsidR="00AE6FF9">
          <w:t>A</w:t>
        </w:r>
      </w:ins>
      <w:ins w:id="891" w:author="Shiv Mangal Rahi" w:date="2019-12-18T15:29:00Z">
        <w:r>
          <w:t xml:space="preserve">pply grouping on assetuid  and asset_name and take maximum level of each asset. Please note to filter out data entities use </w:t>
        </w:r>
        <w:r w:rsidRPr="00B96531">
          <w:t>IGX_DB_DG_SCORING_CONFIG</w:t>
        </w:r>
        <w:r>
          <w:t xml:space="preserve"> to read description based on key.</w:t>
        </w:r>
      </w:ins>
    </w:p>
    <w:p w14:paraId="71A410CB" w14:textId="77777777" w:rsidR="00B3116F" w:rsidRDefault="00B3116F" w:rsidP="00B3116F">
      <w:pPr>
        <w:pStyle w:val="ListParagraph"/>
        <w:numPr>
          <w:ilvl w:val="0"/>
          <w:numId w:val="54"/>
        </w:numPr>
        <w:rPr>
          <w:ins w:id="892" w:author="Shiv Mangal Rahi" w:date="2019-12-18T15:29:00Z"/>
        </w:rPr>
      </w:pPr>
      <w:ins w:id="893" w:author="Shiv Mangal Rahi" w:date="2019-12-18T15:29:00Z">
        <w:r>
          <w:t xml:space="preserve">Insert the output of #iv in a temporary table i.e. </w:t>
        </w:r>
        <w:r w:rsidRPr="008615CC">
          <w:t>ASSET_LEVEL_TEMP</w:t>
        </w:r>
      </w:ins>
    </w:p>
    <w:p w14:paraId="3E252339" w14:textId="75672315" w:rsidR="00B3116F" w:rsidRDefault="00B3116F" w:rsidP="00B3116F">
      <w:pPr>
        <w:pStyle w:val="ListParagraph"/>
        <w:numPr>
          <w:ilvl w:val="0"/>
          <w:numId w:val="54"/>
        </w:numPr>
        <w:rPr>
          <w:ins w:id="894" w:author="Shiv Mangal Rahi" w:date="2019-12-18T15:29:00Z"/>
        </w:rPr>
      </w:pPr>
      <w:ins w:id="895" w:author="Shiv Mangal Rahi" w:date="2019-12-18T15:29:00Z">
        <w:r>
          <w:t xml:space="preserve">Make a custom output, for minimum and maximum level. This will be passed as PM variable and help in recursively calling </w:t>
        </w:r>
      </w:ins>
      <w:ins w:id="896" w:author="Shiv Mangal Rahi" w:date="2019-12-18T15:30:00Z">
        <w:r w:rsidR="00DE074C">
          <w:t>score</w:t>
        </w:r>
      </w:ins>
      <w:ins w:id="897" w:author="Shiv Mangal Rahi" w:date="2019-12-18T15:29:00Z">
        <w:r>
          <w:t xml:space="preserve"> rollup PM.</w:t>
        </w:r>
      </w:ins>
    </w:p>
    <w:p w14:paraId="5E0CAEAE" w14:textId="77777777" w:rsidR="00B3116F" w:rsidRDefault="00B3116F">
      <w:pPr>
        <w:rPr>
          <w:ins w:id="898" w:author="Shiv Mangal Rahi" w:date="2019-12-18T15:29:00Z"/>
        </w:rPr>
        <w:pPrChange w:id="899" w:author="Shiv Mangal Rahi" w:date="2019-12-18T15:29:00Z">
          <w:pPr>
            <w:pStyle w:val="ListParagraph"/>
            <w:ind w:left="1170"/>
          </w:pPr>
        </w:pPrChange>
      </w:pPr>
    </w:p>
    <w:p w14:paraId="279630EA" w14:textId="77777777" w:rsidR="00B3116F" w:rsidRDefault="00B3116F" w:rsidP="00F20EBF">
      <w:pPr>
        <w:pStyle w:val="ListParagraph"/>
        <w:ind w:left="1170"/>
      </w:pPr>
    </w:p>
    <w:p w14:paraId="46787E85" w14:textId="5844EF06" w:rsidR="00630C18" w:rsidRDefault="00494593" w:rsidP="00B327BA">
      <w:pPr>
        <w:pStyle w:val="Heading3"/>
        <w:numPr>
          <w:ilvl w:val="2"/>
          <w:numId w:val="36"/>
        </w:numPr>
        <w:rPr>
          <w:b/>
        </w:rPr>
      </w:pPr>
      <w:r w:rsidRPr="00494593">
        <w:rPr>
          <w:b/>
        </w:rPr>
        <w:t>IGX_PRC_Scoring_Engine_Rollup_Score</w:t>
      </w:r>
    </w:p>
    <w:p w14:paraId="232DC899" w14:textId="77777777" w:rsidR="00685F47" w:rsidRDefault="00685F47" w:rsidP="00685F47"/>
    <w:p w14:paraId="77103098" w14:textId="56F38CF4" w:rsidR="00685F47" w:rsidRDefault="00685F47" w:rsidP="00685F47">
      <w:r>
        <w:t>This analysis is responsible for rolling up scores and making entry in rollup score data store. This analysis is called recursively using a process model (</w:t>
      </w:r>
      <w:r w:rsidR="00C33DEA">
        <w:t>IGX_PM_Scoring_Engine_Rollup_Score</w:t>
      </w:r>
      <w:r>
        <w:t>) , and in each run it considers records of next level.</w:t>
      </w:r>
    </w:p>
    <w:p w14:paraId="5E7F2797" w14:textId="77777777" w:rsidR="00685F47" w:rsidRDefault="00685F47" w:rsidP="00685F47"/>
    <w:p w14:paraId="6742DE43" w14:textId="2DA5E216" w:rsidR="00685F47" w:rsidRPr="00DF13DD" w:rsidRDefault="00DF13DD" w:rsidP="00685F47">
      <w:pPr>
        <w:rPr>
          <w:u w:val="single"/>
        </w:rPr>
      </w:pPr>
      <w:r w:rsidRPr="00DF13DD">
        <w:rPr>
          <w:u w:val="single"/>
        </w:rPr>
        <w:t>Implementation Logic</w:t>
      </w:r>
    </w:p>
    <w:p w14:paraId="2E756C0D" w14:textId="77777777" w:rsidR="00685F47" w:rsidRDefault="00685F47" w:rsidP="00685F47"/>
    <w:p w14:paraId="4FDF1F63" w14:textId="27C611AF" w:rsidR="00DF13DD" w:rsidRDefault="00DF13DD" w:rsidP="00B327BA">
      <w:pPr>
        <w:pStyle w:val="ListParagraph"/>
        <w:numPr>
          <w:ilvl w:val="0"/>
          <w:numId w:val="50"/>
        </w:numPr>
      </w:pPr>
      <w:r>
        <w:t xml:space="preserve">Read records of current level (passed as PM variable) , from data store </w:t>
      </w:r>
      <w:r w:rsidRPr="008615CC">
        <w:t>ASSET_LEVEL_TEMP</w:t>
      </w:r>
      <w:r>
        <w:t>.</w:t>
      </w:r>
    </w:p>
    <w:p w14:paraId="133307FC" w14:textId="205FF52D" w:rsidR="00DF13DD" w:rsidRDefault="000A7D23" w:rsidP="00B327BA">
      <w:pPr>
        <w:pStyle w:val="ListParagraph"/>
        <w:numPr>
          <w:ilvl w:val="0"/>
          <w:numId w:val="50"/>
        </w:numPr>
      </w:pPr>
      <w:r>
        <w:t>Join output of #i , with hierarchy data store (</w:t>
      </w:r>
      <w:r w:rsidRPr="000A7D23">
        <w:t>GX_DS_DG_HIERARCHY</w:t>
      </w:r>
      <w:r>
        <w:t>) to fetch child assetuids. Join will be based on temp.asset_uid=hierarchy.next_asset_uid.</w:t>
      </w:r>
    </w:p>
    <w:p w14:paraId="1CBD2C7A" w14:textId="0B7C40CA" w:rsidR="000A7D23" w:rsidRDefault="00B32335" w:rsidP="00B327BA">
      <w:pPr>
        <w:pStyle w:val="ListParagraph"/>
        <w:numPr>
          <w:ilvl w:val="0"/>
          <w:numId w:val="50"/>
        </w:numPr>
      </w:pPr>
      <w:r>
        <w:t xml:space="preserve">Read all records of </w:t>
      </w:r>
      <w:r w:rsidRPr="00B32335">
        <w:t>IGX_DS_DQ_ROLLUP_SCORE</w:t>
      </w:r>
      <w:r>
        <w:t>, and fetch recent run records of assets.</w:t>
      </w:r>
    </w:p>
    <w:p w14:paraId="127AC8F6" w14:textId="528FF601" w:rsidR="00B32335" w:rsidRDefault="008D1790" w:rsidP="00B327BA">
      <w:pPr>
        <w:pStyle w:val="ListParagraph"/>
        <w:numPr>
          <w:ilvl w:val="0"/>
          <w:numId w:val="50"/>
        </w:numPr>
      </w:pPr>
      <w:r>
        <w:t>Join</w:t>
      </w:r>
      <w:r w:rsidR="00B32335">
        <w:t xml:space="preserve"> #ii and #iii to fetch score of child assets.</w:t>
      </w:r>
    </w:p>
    <w:p w14:paraId="38CE3A6F" w14:textId="48E73411" w:rsidR="00B32335" w:rsidRDefault="000745B1" w:rsidP="00B327BA">
      <w:pPr>
        <w:pStyle w:val="ListParagraph"/>
        <w:numPr>
          <w:ilvl w:val="0"/>
          <w:numId w:val="50"/>
        </w:numPr>
      </w:pPr>
      <w:r>
        <w:t>Rollup score of assets, using below formula</w:t>
      </w:r>
    </w:p>
    <w:p w14:paraId="75B2163B" w14:textId="5DB62155" w:rsidR="000745B1" w:rsidRDefault="00CA1EFB" w:rsidP="00B327BA">
      <w:pPr>
        <w:pStyle w:val="ListParagraph"/>
        <w:numPr>
          <w:ilvl w:val="1"/>
          <w:numId w:val="50"/>
        </w:numPr>
      </w:pPr>
      <w:r w:rsidRPr="00CA1EFB">
        <w:t>ROW_COUNT</w:t>
      </w:r>
      <w:r>
        <w:t xml:space="preserve"> – Sum of children’s row count</w:t>
      </w:r>
    </w:p>
    <w:p w14:paraId="58714D2C" w14:textId="64BB72E4" w:rsidR="00CA1EFB" w:rsidRDefault="00CA1EFB" w:rsidP="00B327BA">
      <w:pPr>
        <w:pStyle w:val="ListParagraph"/>
        <w:numPr>
          <w:ilvl w:val="1"/>
          <w:numId w:val="50"/>
        </w:numPr>
      </w:pPr>
      <w:r w:rsidRPr="00CA1EFB">
        <w:t>PASS_COUNT</w:t>
      </w:r>
      <w:r>
        <w:t xml:space="preserve"> – Sum of children’s pass count</w:t>
      </w:r>
    </w:p>
    <w:p w14:paraId="06338A95" w14:textId="5EE83C7E" w:rsidR="00CA1EFB" w:rsidRDefault="00CA1EFB" w:rsidP="00B327BA">
      <w:pPr>
        <w:pStyle w:val="ListParagraph"/>
        <w:numPr>
          <w:ilvl w:val="1"/>
          <w:numId w:val="50"/>
        </w:numPr>
      </w:pPr>
      <w:r w:rsidRPr="00CA1EFB">
        <w:t>FAIL_COUNT</w:t>
      </w:r>
      <w:r>
        <w:t xml:space="preserve"> – Sum of children’s fail count</w:t>
      </w:r>
    </w:p>
    <w:p w14:paraId="5B7627F8" w14:textId="340002A4" w:rsidR="00CA1EFB" w:rsidRDefault="00CA1EFB" w:rsidP="00B327BA">
      <w:pPr>
        <w:pStyle w:val="ListParagraph"/>
        <w:numPr>
          <w:ilvl w:val="1"/>
          <w:numId w:val="50"/>
        </w:numPr>
      </w:pPr>
      <w:r w:rsidRPr="00CA1EFB">
        <w:t>SKIP_COUNT</w:t>
      </w:r>
      <w:r>
        <w:t xml:space="preserve"> – Sum of children’s skip count</w:t>
      </w:r>
    </w:p>
    <w:p w14:paraId="56271290" w14:textId="44280342" w:rsidR="00CA1EFB" w:rsidRDefault="00CA1EFB" w:rsidP="00B327BA">
      <w:pPr>
        <w:pStyle w:val="ListParagraph"/>
        <w:numPr>
          <w:ilvl w:val="1"/>
          <w:numId w:val="50"/>
        </w:numPr>
      </w:pPr>
      <w:r w:rsidRPr="00CA1EFB">
        <w:t>ERROR_COUNT</w:t>
      </w:r>
      <w:r>
        <w:t xml:space="preserve"> – Sum of children’s error count</w:t>
      </w:r>
    </w:p>
    <w:p w14:paraId="231A547D" w14:textId="015D227B" w:rsidR="00CA1EFB" w:rsidRDefault="00CC38A7" w:rsidP="00B327BA">
      <w:pPr>
        <w:pStyle w:val="ListParagraph"/>
        <w:numPr>
          <w:ilvl w:val="1"/>
          <w:numId w:val="50"/>
        </w:numPr>
      </w:pPr>
      <w:r>
        <w:t xml:space="preserve">SCORE - </w:t>
      </w:r>
      <w:r w:rsidRPr="00CC38A7">
        <w:t>((SUM(input.PASS_COUNT*input.WEIGHTAGE_DERIVED))/SUM((in</w:t>
      </w:r>
      <w:r w:rsidRPr="00CC38A7">
        <w:lastRenderedPageBreak/>
        <w:t>put.PASS_COUNT+input.FAIL_COUNT)*input.WEIGHTAGE_DERIVED))*100</w:t>
      </w:r>
      <w:r w:rsidR="006E4D8D">
        <w:t>.</w:t>
      </w:r>
    </w:p>
    <w:p w14:paraId="614DD123" w14:textId="77777777" w:rsidR="006E4D8D" w:rsidRDefault="006E4D8D" w:rsidP="006E4D8D">
      <w:pPr>
        <w:pStyle w:val="ListParagraph"/>
        <w:ind w:left="1440"/>
      </w:pPr>
    </w:p>
    <w:p w14:paraId="6D007856" w14:textId="19265693" w:rsidR="006E4D8D" w:rsidRDefault="006E4D8D" w:rsidP="006E4D8D">
      <w:pPr>
        <w:pStyle w:val="ListParagraph"/>
      </w:pPr>
      <w:r>
        <w:t xml:space="preserve">Note - </w:t>
      </w:r>
      <w:r w:rsidRPr="00CC38A7">
        <w:t>WEIGHTAGE_DERIVED</w:t>
      </w:r>
      <w:r>
        <w:t xml:space="preserve"> is NVL(1,WEIGHTAGE)</w:t>
      </w:r>
    </w:p>
    <w:p w14:paraId="68C55746" w14:textId="7B737F7B" w:rsidR="000745B1" w:rsidRDefault="006C5530" w:rsidP="00B327BA">
      <w:pPr>
        <w:pStyle w:val="ListParagraph"/>
        <w:numPr>
          <w:ilvl w:val="0"/>
          <w:numId w:val="50"/>
        </w:numPr>
      </w:pPr>
      <w:r>
        <w:t xml:space="preserve">Insert the output in </w:t>
      </w:r>
      <w:r w:rsidRPr="006C5530">
        <w:t>IGX_DS_DQ_ROLLUP_SCORE</w:t>
      </w:r>
    </w:p>
    <w:p w14:paraId="18EE8168" w14:textId="10E71FAB" w:rsidR="006C5530" w:rsidRDefault="006C5530" w:rsidP="00B327BA">
      <w:pPr>
        <w:pStyle w:val="ListParagraph"/>
        <w:numPr>
          <w:ilvl w:val="0"/>
          <w:numId w:val="50"/>
        </w:numPr>
      </w:pPr>
      <w:r>
        <w:t>Make a custom output, with next level and loop flag. It will help in stop loop or next call with next level.</w:t>
      </w:r>
    </w:p>
    <w:p w14:paraId="3DC3F80D" w14:textId="77777777" w:rsidR="00DF13DD" w:rsidRPr="00685F47" w:rsidRDefault="00DF13DD" w:rsidP="00685F47"/>
    <w:p w14:paraId="1F7268E9" w14:textId="77777777" w:rsidR="00344D70" w:rsidRPr="00564C41" w:rsidRDefault="00344D70" w:rsidP="00B327BA">
      <w:pPr>
        <w:pStyle w:val="Heading3"/>
        <w:numPr>
          <w:ilvl w:val="2"/>
          <w:numId w:val="36"/>
        </w:numPr>
        <w:rPr>
          <w:b/>
        </w:rPr>
      </w:pPr>
      <w:bookmarkStart w:id="900" w:name="_Toc23404864"/>
      <w:r>
        <w:rPr>
          <w:b/>
        </w:rPr>
        <w:t>IGX_</w:t>
      </w:r>
      <w:r w:rsidRPr="00564C41">
        <w:rPr>
          <w:b/>
        </w:rPr>
        <w:t>PRC_</w:t>
      </w:r>
      <w:r w:rsidR="00864BDC">
        <w:rPr>
          <w:b/>
        </w:rPr>
        <w:t>Scoring_Engine</w:t>
      </w:r>
      <w:r>
        <w:rPr>
          <w:b/>
        </w:rPr>
        <w:t>_Log</w:t>
      </w:r>
      <w:bookmarkEnd w:id="900"/>
    </w:p>
    <w:p w14:paraId="032F7D47" w14:textId="77777777" w:rsidR="00344D70" w:rsidRDefault="00344D70" w:rsidP="00344D70">
      <w:pPr>
        <w:rPr>
          <w:rFonts w:asciiTheme="majorHAnsi" w:hAnsiTheme="majorHAnsi" w:cstheme="majorHAnsi"/>
        </w:rPr>
      </w:pPr>
    </w:p>
    <w:p w14:paraId="4FE5BCF9" w14:textId="77777777" w:rsidR="00344D70" w:rsidRDefault="00344D70" w:rsidP="00344D70">
      <w:pPr>
        <w:rPr>
          <w:rFonts w:asciiTheme="majorHAnsi" w:hAnsiTheme="majorHAnsi" w:cstheme="majorHAnsi"/>
        </w:rPr>
      </w:pPr>
      <w:r w:rsidRPr="009C79BE">
        <w:rPr>
          <w:rFonts w:asciiTheme="majorHAnsi" w:hAnsiTheme="majorHAnsi" w:cstheme="majorHAnsi"/>
        </w:rPr>
        <w:t xml:space="preserve">This analysis </w:t>
      </w:r>
      <w:r>
        <w:rPr>
          <w:rFonts w:asciiTheme="majorHAnsi" w:hAnsiTheme="majorHAnsi" w:cstheme="majorHAnsi"/>
        </w:rPr>
        <w:t xml:space="preserve">makes log entry in </w:t>
      </w:r>
      <w:r>
        <w:rPr>
          <w:rFonts w:ascii="Verdana" w:hAnsi="Verdana" w:cs="Arial"/>
          <w:color w:val="000000"/>
          <w:sz w:val="18"/>
          <w:szCs w:val="18"/>
        </w:rPr>
        <w:t>IGX_DB</w:t>
      </w:r>
      <w:r w:rsidRPr="00411E68">
        <w:rPr>
          <w:rFonts w:ascii="Verdana" w:hAnsi="Verdana" w:cs="Arial"/>
          <w:color w:val="000000"/>
          <w:sz w:val="18"/>
          <w:szCs w:val="18"/>
        </w:rPr>
        <w:t>_</w:t>
      </w:r>
      <w:r>
        <w:rPr>
          <w:rFonts w:ascii="Verdana" w:hAnsi="Verdana" w:cs="Arial"/>
          <w:color w:val="000000"/>
          <w:sz w:val="18"/>
          <w:szCs w:val="18"/>
        </w:rPr>
        <w:t>SCORING_ENGINE</w:t>
      </w:r>
      <w:r w:rsidRPr="00411E68">
        <w:rPr>
          <w:rFonts w:ascii="Verdana" w:hAnsi="Verdana" w:cs="Arial"/>
          <w:color w:val="000000"/>
          <w:sz w:val="18"/>
          <w:szCs w:val="18"/>
        </w:rPr>
        <w:t>_LOG</w:t>
      </w:r>
      <w:r>
        <w:rPr>
          <w:rFonts w:ascii="Verdana" w:hAnsi="Verdana" w:cs="Arial"/>
          <w:color w:val="000000"/>
          <w:sz w:val="18"/>
          <w:szCs w:val="18"/>
        </w:rPr>
        <w:t>.</w:t>
      </w:r>
    </w:p>
    <w:p w14:paraId="3B8F6E6E" w14:textId="77777777" w:rsidR="00344D70" w:rsidRPr="009C79BE" w:rsidRDefault="00344D70" w:rsidP="00344D70">
      <w:pPr>
        <w:rPr>
          <w:rFonts w:asciiTheme="majorHAnsi" w:hAnsiTheme="majorHAnsi" w:cstheme="majorHAnsi"/>
        </w:rPr>
      </w:pPr>
    </w:p>
    <w:p w14:paraId="088C57DE" w14:textId="77777777" w:rsidR="00344D70" w:rsidRDefault="00344D70" w:rsidP="00344D70">
      <w:pPr>
        <w:rPr>
          <w:rFonts w:asciiTheme="majorHAnsi" w:hAnsiTheme="majorHAnsi" w:cstheme="majorHAnsi"/>
          <w:u w:val="single"/>
        </w:rPr>
      </w:pPr>
      <w:r w:rsidRPr="009C79BE">
        <w:rPr>
          <w:rFonts w:asciiTheme="majorHAnsi" w:hAnsiTheme="majorHAnsi" w:cstheme="majorHAnsi"/>
          <w:u w:val="single"/>
        </w:rPr>
        <w:t>Implementation Logic</w:t>
      </w:r>
    </w:p>
    <w:p w14:paraId="0B139454" w14:textId="77777777" w:rsidR="00344D70" w:rsidRPr="00B73866" w:rsidRDefault="00344D70" w:rsidP="00344D70">
      <w:pPr>
        <w:pStyle w:val="ListParagraph"/>
        <w:spacing w:before="60" w:after="60"/>
        <w:ind w:left="360"/>
        <w:jc w:val="both"/>
        <w:rPr>
          <w:rFonts w:cstheme="minorHAnsi"/>
          <w:szCs w:val="20"/>
        </w:rPr>
      </w:pPr>
    </w:p>
    <w:p w14:paraId="092E023B" w14:textId="77777777" w:rsidR="00344D70" w:rsidRPr="00B73866" w:rsidRDefault="00344D70" w:rsidP="00B327BA">
      <w:pPr>
        <w:pStyle w:val="ListParagraph"/>
        <w:numPr>
          <w:ilvl w:val="0"/>
          <w:numId w:val="34"/>
        </w:numPr>
        <w:spacing w:before="60" w:after="60"/>
        <w:jc w:val="both"/>
        <w:rPr>
          <w:rFonts w:cstheme="minorHAnsi"/>
          <w:i/>
          <w:szCs w:val="20"/>
        </w:rPr>
      </w:pPr>
      <w:r>
        <w:rPr>
          <w:rFonts w:cstheme="minorHAnsi"/>
          <w:i/>
          <w:szCs w:val="20"/>
        </w:rPr>
        <w:t>Insert the Log</w:t>
      </w:r>
      <w:r w:rsidRPr="00B73866">
        <w:rPr>
          <w:rFonts w:cstheme="minorHAnsi"/>
          <w:i/>
          <w:szCs w:val="20"/>
        </w:rPr>
        <w:t>:</w:t>
      </w:r>
      <w:r w:rsidRPr="00B73866">
        <w:rPr>
          <w:rFonts w:cstheme="minorHAnsi"/>
          <w:szCs w:val="20"/>
        </w:rPr>
        <w:t xml:space="preserve"> </w:t>
      </w:r>
    </w:p>
    <w:p w14:paraId="45184F40" w14:textId="77777777" w:rsidR="00344D70" w:rsidRPr="009C79BE" w:rsidRDefault="00344D70" w:rsidP="00B327BA">
      <w:pPr>
        <w:pStyle w:val="ListParagraph"/>
        <w:numPr>
          <w:ilvl w:val="1"/>
          <w:numId w:val="33"/>
        </w:numPr>
        <w:spacing w:after="160" w:line="259" w:lineRule="auto"/>
        <w:rPr>
          <w:rFonts w:asciiTheme="majorHAnsi" w:hAnsiTheme="majorHAnsi" w:cstheme="majorHAnsi"/>
        </w:rPr>
      </w:pPr>
      <w:r w:rsidRPr="009C79BE">
        <w:rPr>
          <w:rFonts w:asciiTheme="majorHAnsi" w:hAnsiTheme="majorHAnsi" w:cstheme="majorHAnsi"/>
        </w:rPr>
        <w:t>Insert a new record</w:t>
      </w:r>
      <w:r>
        <w:rPr>
          <w:rFonts w:asciiTheme="majorHAnsi" w:hAnsiTheme="majorHAnsi" w:cstheme="majorHAnsi"/>
        </w:rPr>
        <w:t>.</w:t>
      </w:r>
    </w:p>
    <w:p w14:paraId="50A51E78" w14:textId="77777777" w:rsidR="00344D70" w:rsidRDefault="00344D70" w:rsidP="00B327BA">
      <w:pPr>
        <w:pStyle w:val="ListParagraph"/>
        <w:numPr>
          <w:ilvl w:val="1"/>
          <w:numId w:val="33"/>
        </w:numPr>
        <w:spacing w:after="160" w:line="259" w:lineRule="auto"/>
        <w:rPr>
          <w:rFonts w:asciiTheme="majorHAnsi" w:hAnsiTheme="majorHAnsi" w:cstheme="majorHAnsi"/>
        </w:rPr>
      </w:pPr>
      <w:r w:rsidRPr="009C79BE">
        <w:rPr>
          <w:rFonts w:asciiTheme="majorHAnsi" w:hAnsiTheme="majorHAnsi" w:cstheme="majorHAnsi"/>
        </w:rPr>
        <w:t xml:space="preserve">Populate </w:t>
      </w:r>
      <w:r w:rsidR="00864BDC" w:rsidRPr="009C79BE">
        <w:rPr>
          <w:rFonts w:asciiTheme="majorHAnsi" w:hAnsiTheme="majorHAnsi" w:cstheme="majorHAnsi"/>
        </w:rPr>
        <w:t>current date in run_date</w:t>
      </w:r>
      <w:r w:rsidR="00864BDC">
        <w:rPr>
          <w:rFonts w:asciiTheme="majorHAnsi" w:hAnsiTheme="majorHAnsi" w:cstheme="majorHAnsi"/>
        </w:rPr>
        <w:t xml:space="preserve">, </w:t>
      </w:r>
      <w:r w:rsidRPr="009C79BE">
        <w:rPr>
          <w:rFonts w:asciiTheme="majorHAnsi" w:hAnsiTheme="majorHAnsi" w:cstheme="majorHAnsi"/>
        </w:rPr>
        <w:t xml:space="preserve">current timestamp in </w:t>
      </w:r>
      <w:r w:rsidRPr="00B24AD9">
        <w:rPr>
          <w:rFonts w:ascii="Verdana" w:hAnsi="Verdana" w:cs="Arial"/>
          <w:color w:val="000000"/>
          <w:sz w:val="18"/>
          <w:szCs w:val="18"/>
        </w:rPr>
        <w:t>END_TS</w:t>
      </w:r>
      <w:r w:rsidR="00F00D2E">
        <w:rPr>
          <w:rFonts w:asciiTheme="majorHAnsi" w:hAnsiTheme="majorHAnsi" w:cstheme="majorHAnsi"/>
        </w:rPr>
        <w:t xml:space="preserve"> </w:t>
      </w:r>
      <w:r w:rsidR="00F00D2E" w:rsidRPr="009C79BE">
        <w:rPr>
          <w:rFonts w:asciiTheme="majorHAnsi" w:hAnsiTheme="majorHAnsi" w:cstheme="majorHAnsi"/>
        </w:rPr>
        <w:t>and</w:t>
      </w:r>
      <w:r w:rsidR="00F00D2E">
        <w:rPr>
          <w:rFonts w:asciiTheme="majorHAnsi" w:hAnsiTheme="majorHAnsi" w:cstheme="majorHAnsi"/>
        </w:rPr>
        <w:t xml:space="preserve"> </w:t>
      </w:r>
      <w:r w:rsidR="00F00D2E" w:rsidRPr="009C79BE">
        <w:rPr>
          <w:rFonts w:asciiTheme="majorHAnsi" w:hAnsiTheme="majorHAnsi" w:cstheme="majorHAnsi"/>
        </w:rPr>
        <w:t>process_id/work id in respective fields.</w:t>
      </w:r>
      <w:r w:rsidR="00864BDC">
        <w:rPr>
          <w:rFonts w:asciiTheme="majorHAnsi" w:hAnsiTheme="majorHAnsi" w:cstheme="majorHAnsi"/>
        </w:rPr>
        <w:t xml:space="preserve"> </w:t>
      </w:r>
      <w:r w:rsidR="00F00D2E">
        <w:rPr>
          <w:rFonts w:asciiTheme="majorHAnsi" w:hAnsiTheme="majorHAnsi" w:cstheme="majorHAnsi"/>
        </w:rPr>
        <w:t xml:space="preserve">Also </w:t>
      </w:r>
      <w:r w:rsidR="00864BDC">
        <w:rPr>
          <w:rFonts w:asciiTheme="majorHAnsi" w:hAnsiTheme="majorHAnsi" w:cstheme="majorHAnsi"/>
        </w:rPr>
        <w:t>set passed Max(</w:t>
      </w:r>
      <w:r w:rsidR="00AD0743">
        <w:rPr>
          <w:color w:val="000000"/>
        </w:rPr>
        <w:t>IGX_DS_DQ_RESULTS.</w:t>
      </w:r>
      <w:r w:rsidR="00864BDC">
        <w:rPr>
          <w:rFonts w:asciiTheme="majorHAnsi" w:hAnsiTheme="majorHAnsi" w:cstheme="majorHAnsi"/>
        </w:rPr>
        <w:t>RUN_TIMESTAMP) as EVAL_RUN_TS</w:t>
      </w:r>
      <w:r w:rsidR="00F00D2E">
        <w:rPr>
          <w:rFonts w:asciiTheme="majorHAnsi" w:hAnsiTheme="majorHAnsi" w:cstheme="majorHAnsi"/>
        </w:rPr>
        <w:t xml:space="preserve"> and</w:t>
      </w:r>
      <w:r w:rsidR="00864BDC">
        <w:rPr>
          <w:rFonts w:asciiTheme="majorHAnsi" w:hAnsiTheme="majorHAnsi" w:cstheme="majorHAnsi"/>
        </w:rPr>
        <w:t xml:space="preserve"> START_TS as initialized start time done in process model</w:t>
      </w:r>
      <w:r>
        <w:rPr>
          <w:rFonts w:asciiTheme="majorHAnsi" w:hAnsiTheme="majorHAnsi" w:cstheme="majorHAnsi"/>
        </w:rPr>
        <w:t>.</w:t>
      </w:r>
    </w:p>
    <w:p w14:paraId="698EC1B9" w14:textId="77777777" w:rsidR="00444289" w:rsidRDefault="00444289" w:rsidP="00444289">
      <w:pPr>
        <w:spacing w:after="160" w:line="259" w:lineRule="auto"/>
        <w:ind w:left="1080"/>
        <w:rPr>
          <w:rFonts w:asciiTheme="majorHAnsi" w:hAnsiTheme="majorHAnsi" w:cstheme="majorHAnsi"/>
        </w:rPr>
      </w:pPr>
    </w:p>
    <w:p w14:paraId="24AAD822" w14:textId="77777777" w:rsidR="00444289" w:rsidRPr="002A7E4A" w:rsidRDefault="00444289" w:rsidP="00B327BA">
      <w:pPr>
        <w:pStyle w:val="Heading3"/>
        <w:numPr>
          <w:ilvl w:val="2"/>
          <w:numId w:val="36"/>
        </w:numPr>
        <w:rPr>
          <w:b/>
        </w:rPr>
      </w:pPr>
      <w:bookmarkStart w:id="901" w:name="_Toc23404865"/>
      <w:r>
        <w:rPr>
          <w:b/>
        </w:rPr>
        <w:t>IGX_PRC_FIND_NEW_FOR_SCORE_REFRESHER</w:t>
      </w:r>
      <w:bookmarkEnd w:id="901"/>
    </w:p>
    <w:p w14:paraId="493268D7" w14:textId="77777777" w:rsidR="00444289" w:rsidRDefault="00444289" w:rsidP="00444289">
      <w:pPr>
        <w:rPr>
          <w:rFonts w:asciiTheme="majorHAnsi" w:hAnsiTheme="majorHAnsi" w:cstheme="majorHAnsi"/>
        </w:rPr>
      </w:pPr>
    </w:p>
    <w:p w14:paraId="2DECEDCD" w14:textId="77777777" w:rsidR="00444289" w:rsidRDefault="00444289" w:rsidP="00444289">
      <w:pPr>
        <w:spacing w:after="160" w:line="259" w:lineRule="auto"/>
        <w:rPr>
          <w:rFonts w:asciiTheme="majorHAnsi" w:hAnsiTheme="majorHAnsi" w:cstheme="majorHAnsi"/>
        </w:rPr>
      </w:pPr>
      <w:r>
        <w:rPr>
          <w:rFonts w:asciiTheme="majorHAnsi" w:hAnsiTheme="majorHAnsi" w:cstheme="majorHAnsi"/>
        </w:rPr>
        <w:t>This analysis is responsible to find if anything new has been generated by scoring engine which requires posting to Govern.</w:t>
      </w:r>
    </w:p>
    <w:p w14:paraId="756BA850" w14:textId="77777777" w:rsidR="00444289" w:rsidRPr="008F438E" w:rsidRDefault="00444289" w:rsidP="00444289">
      <w:pPr>
        <w:spacing w:after="160" w:line="259" w:lineRule="auto"/>
        <w:rPr>
          <w:rFonts w:asciiTheme="majorHAnsi" w:hAnsiTheme="majorHAnsi" w:cstheme="majorHAnsi"/>
          <w:u w:val="single"/>
        </w:rPr>
      </w:pPr>
      <w:r w:rsidRPr="008F438E">
        <w:rPr>
          <w:rFonts w:asciiTheme="majorHAnsi" w:hAnsiTheme="majorHAnsi" w:cstheme="majorHAnsi"/>
          <w:u w:val="single"/>
        </w:rPr>
        <w:t>Implementation Logic</w:t>
      </w:r>
    </w:p>
    <w:p w14:paraId="3E24F2E8" w14:textId="77777777" w:rsidR="00444289" w:rsidRPr="008F438E" w:rsidRDefault="00444289" w:rsidP="00B327BA">
      <w:pPr>
        <w:pStyle w:val="ListParagraph"/>
        <w:numPr>
          <w:ilvl w:val="0"/>
          <w:numId w:val="26"/>
        </w:numPr>
        <w:spacing w:after="160" w:line="259" w:lineRule="auto"/>
        <w:rPr>
          <w:rFonts w:asciiTheme="majorHAnsi" w:hAnsiTheme="majorHAnsi" w:cstheme="majorHAnsi"/>
        </w:rPr>
      </w:pPr>
      <w:r w:rsidRPr="008F438E">
        <w:rPr>
          <w:rFonts w:asciiTheme="majorHAnsi" w:hAnsiTheme="majorHAnsi" w:cstheme="majorHAnsi"/>
        </w:rPr>
        <w:t>Read maximum of scoring_run_ts from igx_ds_score_refersher_log where end_ts is not null</w:t>
      </w:r>
    </w:p>
    <w:p w14:paraId="2A879336" w14:textId="77777777" w:rsidR="00444289" w:rsidRPr="008F438E" w:rsidRDefault="00537B9A"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Select maximum of run_date</w:t>
      </w:r>
      <w:r w:rsidR="00444289" w:rsidRPr="008F438E">
        <w:rPr>
          <w:rFonts w:asciiTheme="majorHAnsi" w:hAnsiTheme="majorHAnsi" w:cstheme="majorHAnsi"/>
        </w:rPr>
        <w:t xml:space="preserve"> from igx_db_scoring_engine_log where run_date &gt; the date derived in previous step</w:t>
      </w:r>
      <w:r>
        <w:rPr>
          <w:rFonts w:asciiTheme="majorHAnsi" w:hAnsiTheme="majorHAnsi" w:cstheme="majorHAnsi"/>
        </w:rPr>
        <w:t xml:space="preserve"> where end_ts is not null</w:t>
      </w:r>
      <w:r w:rsidR="00193322">
        <w:rPr>
          <w:rFonts w:asciiTheme="majorHAnsi" w:hAnsiTheme="majorHAnsi" w:cstheme="majorHAnsi"/>
        </w:rPr>
        <w:t>.</w:t>
      </w:r>
      <w:r>
        <w:rPr>
          <w:rFonts w:asciiTheme="majorHAnsi" w:hAnsiTheme="majorHAnsi" w:cstheme="majorHAnsi"/>
        </w:rPr>
        <w:t xml:space="preserve"> Along with this record, output the current timestamp also</w:t>
      </w:r>
      <w:r w:rsidR="00193322">
        <w:rPr>
          <w:rFonts w:asciiTheme="majorHAnsi" w:hAnsiTheme="majorHAnsi" w:cstheme="majorHAnsi"/>
        </w:rPr>
        <w:t xml:space="preserve"> </w:t>
      </w:r>
    </w:p>
    <w:p w14:paraId="2E274BCB" w14:textId="77777777" w:rsidR="00537B9A" w:rsidRDefault="00537B9A"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 xml:space="preserve">If any record is found, insert a record in igx_db_score_refresher_log with version 1. </w:t>
      </w:r>
    </w:p>
    <w:p w14:paraId="34938808" w14:textId="77777777" w:rsidR="00444289" w:rsidRPr="008F438E" w:rsidRDefault="00444289" w:rsidP="00B327BA">
      <w:pPr>
        <w:pStyle w:val="ListParagraph"/>
        <w:numPr>
          <w:ilvl w:val="0"/>
          <w:numId w:val="26"/>
        </w:numPr>
        <w:spacing w:after="160" w:line="259" w:lineRule="auto"/>
        <w:rPr>
          <w:rFonts w:asciiTheme="majorHAnsi" w:hAnsiTheme="majorHAnsi" w:cstheme="majorHAnsi"/>
        </w:rPr>
      </w:pPr>
      <w:r w:rsidRPr="008F438E">
        <w:rPr>
          <w:rFonts w:asciiTheme="majorHAnsi" w:hAnsiTheme="majorHAnsi" w:cstheme="majorHAnsi"/>
        </w:rPr>
        <w:t xml:space="preserve">Pass the retrieved </w:t>
      </w:r>
      <w:r w:rsidR="00537B9A">
        <w:rPr>
          <w:rFonts w:asciiTheme="majorHAnsi" w:hAnsiTheme="majorHAnsi" w:cstheme="majorHAnsi"/>
        </w:rPr>
        <w:t>current timestamp</w:t>
      </w:r>
      <w:r w:rsidRPr="008F438E">
        <w:rPr>
          <w:rFonts w:asciiTheme="majorHAnsi" w:hAnsiTheme="majorHAnsi" w:cstheme="majorHAnsi"/>
        </w:rPr>
        <w:t xml:space="preserve"> to next analysis via PM variable PM_</w:t>
      </w:r>
      <w:r w:rsidR="00537B9A">
        <w:rPr>
          <w:rFonts w:asciiTheme="majorHAnsi" w:hAnsiTheme="majorHAnsi" w:cstheme="majorHAnsi"/>
        </w:rPr>
        <w:t>CURRENT_TS</w:t>
      </w:r>
    </w:p>
    <w:p w14:paraId="1AD67A38" w14:textId="77777777" w:rsidR="00444289" w:rsidRDefault="00444289" w:rsidP="00B327BA">
      <w:pPr>
        <w:pStyle w:val="ListParagraph"/>
        <w:numPr>
          <w:ilvl w:val="0"/>
          <w:numId w:val="26"/>
        </w:numPr>
        <w:spacing w:after="160" w:line="259" w:lineRule="auto"/>
        <w:rPr>
          <w:rFonts w:asciiTheme="majorHAnsi" w:hAnsiTheme="majorHAnsi" w:cstheme="majorHAnsi"/>
        </w:rPr>
      </w:pPr>
      <w:r w:rsidRPr="008F438E">
        <w:rPr>
          <w:rFonts w:asciiTheme="majorHAnsi" w:hAnsiTheme="majorHAnsi" w:cstheme="majorHAnsi"/>
        </w:rPr>
        <w:t>Read value of parameter “</w:t>
      </w:r>
      <w:r w:rsidR="00531122">
        <w:rPr>
          <w:rFonts w:asciiTheme="majorHAnsi" w:hAnsiTheme="majorHAnsi" w:cstheme="majorHAnsi"/>
        </w:rPr>
        <w:t>SR_</w:t>
      </w:r>
      <w:r w:rsidRPr="008F438E">
        <w:rPr>
          <w:rFonts w:asciiTheme="majorHAnsi" w:hAnsiTheme="majorHAnsi" w:cstheme="majorHAnsi"/>
        </w:rPr>
        <w:t xml:space="preserve">SCORE_POST_DAYS” from </w:t>
      </w:r>
      <w:r w:rsidRPr="006435F4">
        <w:rPr>
          <w:rFonts w:asciiTheme="majorHAnsi" w:hAnsiTheme="majorHAnsi" w:cstheme="majorHAnsi"/>
        </w:rPr>
        <w:t>IGX_DB_</w:t>
      </w:r>
      <w:r>
        <w:rPr>
          <w:rFonts w:asciiTheme="majorHAnsi" w:hAnsiTheme="majorHAnsi" w:cstheme="majorHAnsi"/>
        </w:rPr>
        <w:t>DG_SCORING</w:t>
      </w:r>
      <w:r w:rsidRPr="008F438E">
        <w:rPr>
          <w:rFonts w:asciiTheme="majorHAnsi" w:hAnsiTheme="majorHAnsi" w:cstheme="majorHAnsi"/>
        </w:rPr>
        <w:t>_CONFIG and send to next analysis via PM variable PM_SCORE_POST_DAYS</w:t>
      </w:r>
    </w:p>
    <w:p w14:paraId="311B6B9E" w14:textId="77777777" w:rsidR="00444289" w:rsidRPr="00962607" w:rsidRDefault="00444289" w:rsidP="00962607">
      <w:pPr>
        <w:spacing w:after="160" w:line="259" w:lineRule="auto"/>
        <w:rPr>
          <w:rFonts w:asciiTheme="majorHAnsi" w:hAnsiTheme="majorHAnsi" w:cstheme="majorHAnsi"/>
        </w:rPr>
      </w:pPr>
    </w:p>
    <w:p w14:paraId="03FC6BDC" w14:textId="77777777" w:rsidR="00444289" w:rsidRPr="002A7E4A" w:rsidRDefault="00444289" w:rsidP="00B327BA">
      <w:pPr>
        <w:pStyle w:val="Heading3"/>
        <w:numPr>
          <w:ilvl w:val="2"/>
          <w:numId w:val="36"/>
        </w:numPr>
        <w:rPr>
          <w:b/>
        </w:rPr>
      </w:pPr>
      <w:bookmarkStart w:id="902" w:name="_Toc23404866"/>
      <w:r>
        <w:rPr>
          <w:b/>
        </w:rPr>
        <w:lastRenderedPageBreak/>
        <w:t>IGX_PRC_POST_SCORES_TO_GOVERN</w:t>
      </w:r>
      <w:bookmarkEnd w:id="902"/>
    </w:p>
    <w:p w14:paraId="05C29A23" w14:textId="77777777" w:rsidR="00444289" w:rsidRDefault="00444289" w:rsidP="00444289">
      <w:pPr>
        <w:rPr>
          <w:rFonts w:asciiTheme="majorHAnsi" w:hAnsiTheme="majorHAnsi" w:cstheme="majorHAnsi"/>
        </w:rPr>
      </w:pPr>
    </w:p>
    <w:p w14:paraId="159FE192" w14:textId="77777777" w:rsidR="00444289" w:rsidRDefault="00444289" w:rsidP="00444289">
      <w:pPr>
        <w:spacing w:after="160" w:line="259" w:lineRule="auto"/>
        <w:rPr>
          <w:rFonts w:asciiTheme="majorHAnsi" w:hAnsiTheme="majorHAnsi" w:cstheme="majorHAnsi"/>
        </w:rPr>
      </w:pPr>
      <w:r>
        <w:rPr>
          <w:rFonts w:asciiTheme="majorHAnsi" w:hAnsiTheme="majorHAnsi" w:cstheme="majorHAnsi"/>
        </w:rPr>
        <w:t>This analysis is responsible to post the scores generated by scoring engine to Govern. It will source the data from igx_ds_dq_rollup_score.</w:t>
      </w:r>
    </w:p>
    <w:p w14:paraId="319D6200" w14:textId="77777777" w:rsidR="00444289" w:rsidRPr="008F438E" w:rsidRDefault="00444289" w:rsidP="00B327BA">
      <w:pPr>
        <w:pStyle w:val="ListParagraph"/>
        <w:numPr>
          <w:ilvl w:val="0"/>
          <w:numId w:val="27"/>
        </w:numPr>
        <w:spacing w:after="160" w:line="259" w:lineRule="auto"/>
        <w:rPr>
          <w:rFonts w:asciiTheme="majorHAnsi" w:hAnsiTheme="majorHAnsi" w:cstheme="majorHAnsi"/>
        </w:rPr>
      </w:pPr>
      <w:r w:rsidRPr="008F438E">
        <w:rPr>
          <w:rFonts w:asciiTheme="majorHAnsi" w:hAnsiTheme="majorHAnsi" w:cstheme="majorHAnsi"/>
        </w:rPr>
        <w:t>Read record from igx_ds_dq_rollup_score and assign them sequence no. based on asset_uid order by run_timestamp in descending.</w:t>
      </w:r>
    </w:p>
    <w:p w14:paraId="7DC56A2B" w14:textId="77777777" w:rsidR="00444289" w:rsidRPr="008F438E" w:rsidRDefault="00444289" w:rsidP="00B327BA">
      <w:pPr>
        <w:pStyle w:val="ListParagraph"/>
        <w:numPr>
          <w:ilvl w:val="0"/>
          <w:numId w:val="27"/>
        </w:numPr>
        <w:spacing w:after="160" w:line="259" w:lineRule="auto"/>
        <w:rPr>
          <w:rFonts w:asciiTheme="majorHAnsi" w:hAnsiTheme="majorHAnsi" w:cstheme="majorHAnsi"/>
        </w:rPr>
      </w:pPr>
      <w:r w:rsidRPr="008F438E">
        <w:rPr>
          <w:rFonts w:asciiTheme="majorHAnsi" w:hAnsiTheme="majorHAnsi" w:cstheme="majorHAnsi"/>
        </w:rPr>
        <w:t>Filter records where sequence no. is &lt;= PM_SCORE_POST_DAYS</w:t>
      </w:r>
    </w:p>
    <w:p w14:paraId="19870177" w14:textId="77777777" w:rsidR="00444289" w:rsidRDefault="00444289" w:rsidP="00B327BA">
      <w:pPr>
        <w:pStyle w:val="ListParagraph"/>
        <w:numPr>
          <w:ilvl w:val="0"/>
          <w:numId w:val="27"/>
        </w:numPr>
        <w:spacing w:after="160" w:line="259" w:lineRule="auto"/>
        <w:rPr>
          <w:ins w:id="903" w:author="Shiv Mangal Rahi" w:date="2019-12-24T10:54:00Z"/>
          <w:rFonts w:asciiTheme="majorHAnsi" w:hAnsiTheme="majorHAnsi" w:cstheme="majorHAnsi"/>
        </w:rPr>
      </w:pPr>
      <w:r w:rsidRPr="008F438E">
        <w:rPr>
          <w:rFonts w:asciiTheme="majorHAnsi" w:hAnsiTheme="majorHAnsi" w:cstheme="majorHAnsi"/>
        </w:rPr>
        <w:t>For each AssetType UID, JSON to be generated containing the DQ results retrieved from above step. This JSON should contain the html formatting tags so that for each Asset UID DQ results when posted to Govern, gets visible in following tabular format. Each AssetType UID with the generated JSON needs to be passed to the following API to post the results to Govern</w:t>
      </w:r>
    </w:p>
    <w:moveToRangeStart w:id="904" w:author="Shiv Mangal Rahi" w:date="2019-12-24T10:54:00Z" w:name="move28077275"/>
    <w:p w14:paraId="6A240013" w14:textId="77777777" w:rsidR="00C538CB" w:rsidRPr="00C538CB" w:rsidRDefault="00C538CB">
      <w:pPr>
        <w:spacing w:after="160" w:line="259" w:lineRule="auto"/>
        <w:ind w:left="360"/>
        <w:rPr>
          <w:moveTo w:id="905" w:author="Shiv Mangal Rahi" w:date="2019-12-24T10:54:00Z"/>
          <w:rFonts w:asciiTheme="majorHAnsi" w:hAnsiTheme="majorHAnsi" w:cstheme="majorHAnsi"/>
          <w:rPrChange w:id="906" w:author="Shiv Mangal Rahi" w:date="2019-12-24T10:55:00Z">
            <w:rPr>
              <w:moveTo w:id="907" w:author="Shiv Mangal Rahi" w:date="2019-12-24T10:54:00Z"/>
            </w:rPr>
          </w:rPrChange>
        </w:rPr>
        <w:pPrChange w:id="908" w:author="Shiv Mangal Rahi" w:date="2019-12-24T10:55:00Z">
          <w:pPr>
            <w:pStyle w:val="ListParagraph"/>
            <w:numPr>
              <w:numId w:val="27"/>
            </w:numPr>
            <w:spacing w:after="160" w:line="259" w:lineRule="auto"/>
            <w:ind w:hanging="360"/>
          </w:pPr>
        </w:pPrChange>
      </w:pPr>
      <w:moveTo w:id="909" w:author="Shiv Mangal Rahi" w:date="2019-12-24T10:54:00Z">
        <w:r w:rsidRPr="005A2A25">
          <w:fldChar w:fldCharType="begin"/>
        </w:r>
        <w:r>
          <w:instrText xml:space="preserve"> HYPERLINK </w:instrText>
        </w:r>
        <w:r w:rsidRPr="005A2A25">
          <w:fldChar w:fldCharType="separate"/>
        </w:r>
        <w:r w:rsidRPr="00C538CB">
          <w:rPr>
            <w:rStyle w:val="Hyperlink"/>
            <w:rFonts w:asciiTheme="majorHAnsi" w:hAnsiTheme="majorHAnsi" w:cstheme="majorHAnsi"/>
            <w:b/>
          </w:rPr>
          <w:t>https://&lt;host&gt;</w:t>
        </w:r>
        <w:r w:rsidRPr="005A2A25">
          <w:rPr>
            <w:rStyle w:val="Hyperlink"/>
            <w:rFonts w:asciiTheme="majorHAnsi" w:hAnsiTheme="majorHAnsi" w:cstheme="majorHAnsi"/>
            <w:b/>
          </w:rPr>
          <w:t>/api/v2/assets/batch/</w:t>
        </w:r>
        <w:r w:rsidRPr="005A2A25">
          <w:rPr>
            <w:rStyle w:val="Hyperlink"/>
            <w:rFonts w:asciiTheme="majorHAnsi" w:hAnsiTheme="majorHAnsi" w:cstheme="majorHAnsi"/>
          </w:rPr>
          <w:t>${AssetTypeUid}</w:t>
        </w:r>
        <w:r w:rsidRPr="005A2A25">
          <w:rPr>
            <w:rStyle w:val="Hyperlink"/>
            <w:rFonts w:asciiTheme="majorHAnsi" w:hAnsiTheme="majorHAnsi" w:cstheme="majorHAnsi"/>
          </w:rPr>
          <w:fldChar w:fldCharType="end"/>
        </w:r>
      </w:moveTo>
    </w:p>
    <w:p w14:paraId="6FC816EA" w14:textId="0223B67E" w:rsidR="00C538CB" w:rsidRDefault="00C538CB">
      <w:pPr>
        <w:pStyle w:val="ListParagraph"/>
        <w:spacing w:after="160" w:line="259" w:lineRule="auto"/>
        <w:rPr>
          <w:ins w:id="910" w:author="Shiv Mangal Rahi" w:date="2019-12-24T10:54:00Z"/>
          <w:rFonts w:asciiTheme="majorHAnsi" w:hAnsiTheme="majorHAnsi" w:cstheme="majorHAnsi"/>
        </w:rPr>
        <w:pPrChange w:id="911" w:author="Shiv Mangal Rahi" w:date="2019-12-24T10:55:00Z">
          <w:pPr>
            <w:pStyle w:val="ListParagraph"/>
            <w:numPr>
              <w:numId w:val="27"/>
            </w:numPr>
            <w:spacing w:after="160" w:line="259" w:lineRule="auto"/>
            <w:ind w:hanging="360"/>
          </w:pPr>
        </w:pPrChange>
      </w:pPr>
      <w:moveTo w:id="912" w:author="Shiv Mangal Rahi" w:date="2019-12-24T10:54:00Z">
        <w:r w:rsidRPr="008F438E">
          <w:rPr>
            <w:rFonts w:asciiTheme="majorHAnsi" w:hAnsiTheme="majorHAnsi" w:cstheme="majorHAnsi"/>
            <w:b/>
          </w:rPr>
          <w:t>Note:</w:t>
        </w:r>
        <w:r>
          <w:rPr>
            <w:rFonts w:asciiTheme="majorHAnsi" w:hAnsiTheme="majorHAnsi" w:cstheme="majorHAnsi"/>
          </w:rPr>
          <w:t xml:space="preserve"> Check if complete URL can be made dynamic and used the property of the node. If it is doable, configure the bold part of the URL in </w:t>
        </w:r>
        <w:r w:rsidRPr="006435F4">
          <w:rPr>
            <w:rFonts w:asciiTheme="majorHAnsi" w:hAnsiTheme="majorHAnsi" w:cstheme="majorHAnsi"/>
          </w:rPr>
          <w:t>IGX_DB_</w:t>
        </w:r>
        <w:r>
          <w:rPr>
            <w:rFonts w:asciiTheme="majorHAnsi" w:hAnsiTheme="majorHAnsi" w:cstheme="majorHAnsi"/>
          </w:rPr>
          <w:t>DG_SCORING</w:t>
        </w:r>
        <w:r w:rsidRPr="008F438E">
          <w:rPr>
            <w:rFonts w:asciiTheme="majorHAnsi" w:hAnsiTheme="majorHAnsi" w:cstheme="majorHAnsi"/>
          </w:rPr>
          <w:t>_CONFIG</w:t>
        </w:r>
        <w:r>
          <w:rPr>
            <w:rFonts w:asciiTheme="majorHAnsi" w:hAnsiTheme="majorHAnsi" w:cstheme="majorHAnsi"/>
          </w:rPr>
          <w:t xml:space="preserve"> store</w:t>
        </w:r>
      </w:moveTo>
      <w:moveToRangeEnd w:id="904"/>
    </w:p>
    <w:p w14:paraId="1417FCAB" w14:textId="77777777" w:rsidR="00C538CB" w:rsidRDefault="00C538CB" w:rsidP="00C538CB">
      <w:pPr>
        <w:pStyle w:val="ListParagraph"/>
        <w:numPr>
          <w:ilvl w:val="0"/>
          <w:numId w:val="27"/>
        </w:numPr>
        <w:spacing w:after="160" w:line="259" w:lineRule="auto"/>
        <w:rPr>
          <w:ins w:id="913" w:author="Shiv Mangal Rahi" w:date="2019-12-24T10:34:00Z"/>
          <w:rFonts w:asciiTheme="majorHAnsi" w:hAnsiTheme="majorHAnsi" w:cstheme="majorHAnsi"/>
        </w:rPr>
      </w:pPr>
    </w:p>
    <w:p w14:paraId="4157CF04" w14:textId="05A850FA" w:rsidR="00DC305C" w:rsidRDefault="00DC305C" w:rsidP="00DC305C">
      <w:pPr>
        <w:pStyle w:val="ListParagraph"/>
        <w:numPr>
          <w:ilvl w:val="0"/>
          <w:numId w:val="27"/>
        </w:numPr>
        <w:spacing w:after="160" w:line="259" w:lineRule="auto"/>
        <w:rPr>
          <w:ins w:id="914" w:author="Shiv Mangal Rahi" w:date="2019-12-24T10:42:00Z"/>
          <w:rFonts w:asciiTheme="majorHAnsi" w:hAnsiTheme="majorHAnsi" w:cstheme="majorHAnsi"/>
        </w:rPr>
      </w:pPr>
      <w:ins w:id="915" w:author="Shiv Mangal Rahi" w:date="2019-12-24T10:34:00Z">
        <w:r>
          <w:rPr>
            <w:rFonts w:asciiTheme="majorHAnsi" w:hAnsiTheme="majorHAnsi" w:cstheme="majorHAnsi"/>
          </w:rPr>
          <w:t xml:space="preserve">For data entities, data elements, business term and rules </w:t>
        </w:r>
        <w:r w:rsidR="0075797C">
          <w:rPr>
            <w:rFonts w:asciiTheme="majorHAnsi" w:hAnsiTheme="majorHAnsi" w:cstheme="majorHAnsi"/>
          </w:rPr>
          <w:t>detail score</w:t>
        </w:r>
      </w:ins>
      <w:ins w:id="916" w:author="Shiv Mangal Rahi" w:date="2019-12-24T10:39:00Z">
        <w:r w:rsidR="0075797C">
          <w:rPr>
            <w:rFonts w:asciiTheme="majorHAnsi" w:hAnsiTheme="majorHAnsi" w:cstheme="majorHAnsi"/>
          </w:rPr>
          <w:t xml:space="preserve"> also</w:t>
        </w:r>
      </w:ins>
      <w:ins w:id="917" w:author="Shiv Mangal Rahi" w:date="2019-12-24T10:34:00Z">
        <w:r>
          <w:rPr>
            <w:rFonts w:asciiTheme="majorHAnsi" w:hAnsiTheme="majorHAnsi" w:cstheme="majorHAnsi"/>
          </w:rPr>
          <w:t xml:space="preserve"> needs to be posted</w:t>
        </w:r>
      </w:ins>
      <w:ins w:id="918" w:author="Shiv Mangal Rahi" w:date="2019-12-24T10:36:00Z">
        <w:r>
          <w:rPr>
            <w:rFonts w:asciiTheme="majorHAnsi" w:hAnsiTheme="majorHAnsi" w:cstheme="majorHAnsi"/>
          </w:rPr>
          <w:t xml:space="preserve">. Detail score can be fetched from </w:t>
        </w:r>
        <w:r w:rsidRPr="00DC305C">
          <w:rPr>
            <w:rFonts w:asciiTheme="majorHAnsi" w:hAnsiTheme="majorHAnsi" w:cstheme="majorHAnsi"/>
          </w:rPr>
          <w:t>IGX_DS_DQ_DETAIL_SCORE</w:t>
        </w:r>
        <w:r>
          <w:rPr>
            <w:rFonts w:asciiTheme="majorHAnsi" w:hAnsiTheme="majorHAnsi" w:cstheme="majorHAnsi"/>
          </w:rPr>
          <w:t xml:space="preserve"> (take latest run score </w:t>
        </w:r>
      </w:ins>
      <w:ins w:id="919" w:author="Shiv Mangal Rahi" w:date="2019-12-24T10:37:00Z">
        <w:r>
          <w:rPr>
            <w:rFonts w:asciiTheme="majorHAnsi" w:hAnsiTheme="majorHAnsi" w:cstheme="majorHAnsi"/>
          </w:rPr>
          <w:t>based on data entity)</w:t>
        </w:r>
      </w:ins>
      <w:ins w:id="920" w:author="Shiv Mangal Rahi" w:date="2019-12-24T10:36:00Z">
        <w:r>
          <w:rPr>
            <w:rFonts w:asciiTheme="majorHAnsi" w:hAnsiTheme="majorHAnsi" w:cstheme="majorHAnsi"/>
          </w:rPr>
          <w:t>.</w:t>
        </w:r>
      </w:ins>
      <w:ins w:id="921" w:author="Shiv Mangal Rahi" w:date="2019-12-24T10:34:00Z">
        <w:r>
          <w:rPr>
            <w:rFonts w:asciiTheme="majorHAnsi" w:hAnsiTheme="majorHAnsi" w:cstheme="majorHAnsi"/>
          </w:rPr>
          <w:t xml:space="preserve"> </w:t>
        </w:r>
      </w:ins>
    </w:p>
    <w:p w14:paraId="1334B356" w14:textId="7D055E38" w:rsidR="00521CEE" w:rsidRDefault="00521CEE" w:rsidP="00521CEE">
      <w:pPr>
        <w:pStyle w:val="ListParagraph"/>
        <w:numPr>
          <w:ilvl w:val="0"/>
          <w:numId w:val="27"/>
        </w:numPr>
        <w:spacing w:after="160" w:line="259" w:lineRule="auto"/>
        <w:rPr>
          <w:ins w:id="922" w:author="Shiv Mangal Rahi" w:date="2019-12-24T10:37:00Z"/>
          <w:rFonts w:asciiTheme="majorHAnsi" w:hAnsiTheme="majorHAnsi" w:cstheme="majorHAnsi"/>
        </w:rPr>
      </w:pPr>
      <w:ins w:id="923" w:author="Shiv Mangal Rahi" w:date="2019-12-24T10:42:00Z">
        <w:r>
          <w:rPr>
            <w:rFonts w:asciiTheme="majorHAnsi" w:hAnsiTheme="majorHAnsi" w:cstheme="majorHAnsi"/>
          </w:rPr>
          <w:t xml:space="preserve">Based on score of assets, derive image and colour using </w:t>
        </w:r>
      </w:ins>
      <w:ins w:id="924" w:author="Shiv Mangal Rahi" w:date="2019-12-24T10:53:00Z">
        <w:r>
          <w:rPr>
            <w:rFonts w:asciiTheme="majorHAnsi" w:hAnsiTheme="majorHAnsi" w:cstheme="majorHAnsi"/>
          </w:rPr>
          <w:t xml:space="preserve">reference list </w:t>
        </w:r>
        <w:r w:rsidRPr="00521CEE">
          <w:rPr>
            <w:rFonts w:asciiTheme="majorHAnsi" w:hAnsiTheme="majorHAnsi" w:cstheme="majorHAnsi"/>
          </w:rPr>
          <w:t>IGX_SR_Thresholds</w:t>
        </w:r>
        <w:r>
          <w:rPr>
            <w:rFonts w:asciiTheme="majorHAnsi" w:hAnsiTheme="majorHAnsi" w:cstheme="majorHAnsi"/>
          </w:rPr>
          <w:t>.</w:t>
        </w:r>
      </w:ins>
    </w:p>
    <w:p w14:paraId="552D83D9" w14:textId="4378FAA7" w:rsidR="0075797C" w:rsidDel="005A2A25" w:rsidRDefault="0075797C" w:rsidP="00521CEE">
      <w:pPr>
        <w:pStyle w:val="ListParagraph"/>
        <w:numPr>
          <w:ilvl w:val="0"/>
          <w:numId w:val="27"/>
        </w:numPr>
        <w:spacing w:after="160" w:line="259" w:lineRule="auto"/>
        <w:rPr>
          <w:del w:id="925" w:author="Shiv Mangal Rahi" w:date="2019-12-24T10:41:00Z"/>
          <w:rFonts w:asciiTheme="majorHAnsi" w:hAnsiTheme="majorHAnsi" w:cstheme="majorHAnsi"/>
        </w:rPr>
      </w:pPr>
      <w:ins w:id="926" w:author="Shiv Mangal Rahi" w:date="2019-12-24T10:37:00Z">
        <w:r w:rsidRPr="00521CEE">
          <w:rPr>
            <w:rFonts w:asciiTheme="majorHAnsi" w:hAnsiTheme="majorHAnsi" w:cstheme="majorHAnsi"/>
          </w:rPr>
          <w:t xml:space="preserve">Final payload </w:t>
        </w:r>
      </w:ins>
      <w:ins w:id="927" w:author="Shiv Mangal Rahi" w:date="2019-12-24T10:39:00Z">
        <w:r w:rsidR="00521CEE" w:rsidRPr="00521CEE">
          <w:rPr>
            <w:rFonts w:asciiTheme="majorHAnsi" w:hAnsiTheme="majorHAnsi" w:cstheme="majorHAnsi"/>
          </w:rPr>
          <w:t xml:space="preserve">JSON </w:t>
        </w:r>
      </w:ins>
      <w:ins w:id="928" w:author="Shiv Mangal Rahi" w:date="2019-12-24T10:37:00Z">
        <w:r w:rsidRPr="00521CEE">
          <w:rPr>
            <w:rFonts w:asciiTheme="majorHAnsi" w:hAnsiTheme="majorHAnsi" w:cstheme="majorHAnsi"/>
          </w:rPr>
          <w:t>to be buil</w:t>
        </w:r>
      </w:ins>
      <w:ins w:id="929" w:author="Shiv Mangal Rahi" w:date="2019-12-24T10:40:00Z">
        <w:r w:rsidR="00521CEE" w:rsidRPr="00521CEE">
          <w:rPr>
            <w:rFonts w:asciiTheme="majorHAnsi" w:hAnsiTheme="majorHAnsi" w:cstheme="majorHAnsi"/>
          </w:rPr>
          <w:t>t</w:t>
        </w:r>
      </w:ins>
      <w:ins w:id="930" w:author="Shiv Mangal Rahi" w:date="2019-12-24T10:37:00Z">
        <w:r w:rsidRPr="00521CEE">
          <w:rPr>
            <w:rFonts w:asciiTheme="majorHAnsi" w:hAnsiTheme="majorHAnsi" w:cstheme="majorHAnsi"/>
          </w:rPr>
          <w:t xml:space="preserve"> including </w:t>
        </w:r>
      </w:ins>
      <w:ins w:id="931" w:author="Shiv Mangal Rahi" w:date="2019-12-24T10:39:00Z">
        <w:r w:rsidR="00521CEE" w:rsidRPr="00521CEE">
          <w:rPr>
            <w:rFonts w:asciiTheme="majorHAnsi" w:hAnsiTheme="majorHAnsi" w:cstheme="majorHAnsi"/>
          </w:rPr>
          <w:t xml:space="preserve">main DQ Score and </w:t>
        </w:r>
      </w:ins>
      <w:ins w:id="932" w:author="Shiv Mangal Rahi" w:date="2019-12-24T10:40:00Z">
        <w:r w:rsidR="00521CEE" w:rsidRPr="00521CEE">
          <w:rPr>
            <w:rFonts w:asciiTheme="majorHAnsi" w:hAnsiTheme="majorHAnsi" w:cstheme="majorHAnsi"/>
          </w:rPr>
          <w:t>detail score</w:t>
        </w:r>
      </w:ins>
      <w:ins w:id="933" w:author="Shiv Mangal Rahi" w:date="2019-12-24T10:41:00Z">
        <w:r w:rsidR="00521CEE">
          <w:rPr>
            <w:rFonts w:asciiTheme="majorHAnsi" w:hAnsiTheme="majorHAnsi" w:cstheme="majorHAnsi"/>
          </w:rPr>
          <w:t xml:space="preserve"> , html page </w:t>
        </w:r>
      </w:ins>
      <w:ins w:id="934" w:author="Shiv Mangal Rahi" w:date="2019-12-24T10:42:00Z">
        <w:r w:rsidR="00521CEE">
          <w:rPr>
            <w:rFonts w:asciiTheme="majorHAnsi" w:hAnsiTheme="majorHAnsi" w:cstheme="majorHAnsi"/>
          </w:rPr>
          <w:t>to</w:t>
        </w:r>
      </w:ins>
      <w:ins w:id="935" w:author="Shiv Mangal Rahi" w:date="2019-12-24T10:41:00Z">
        <w:r w:rsidR="00521CEE">
          <w:rPr>
            <w:rFonts w:asciiTheme="majorHAnsi" w:hAnsiTheme="majorHAnsi" w:cstheme="majorHAnsi"/>
          </w:rPr>
          <w:t xml:space="preserve"> be posted in DQ Results field</w:t>
        </w:r>
      </w:ins>
      <w:ins w:id="936" w:author="Shiv Mangal Rahi" w:date="2019-12-24T10:42:00Z">
        <w:r w:rsidR="00521CEE">
          <w:rPr>
            <w:rFonts w:asciiTheme="majorHAnsi" w:hAnsiTheme="majorHAnsi" w:cstheme="majorHAnsi"/>
          </w:rPr>
          <w:t xml:space="preserve"> post score as below</w:t>
        </w:r>
      </w:ins>
      <w:ins w:id="937" w:author="Shiv Mangal Rahi" w:date="2019-12-24T10:40:00Z">
        <w:r w:rsidR="00521CEE" w:rsidRPr="00521CEE">
          <w:rPr>
            <w:rFonts w:asciiTheme="majorHAnsi" w:hAnsiTheme="majorHAnsi" w:cstheme="majorHAnsi"/>
          </w:rPr>
          <w:t xml:space="preserve">. </w:t>
        </w:r>
      </w:ins>
    </w:p>
    <w:p w14:paraId="78EF4A8A" w14:textId="4DEE4013" w:rsidR="005A2A25" w:rsidRPr="008F438E" w:rsidRDefault="005A2A25" w:rsidP="00521CEE">
      <w:pPr>
        <w:pStyle w:val="ListParagraph"/>
        <w:numPr>
          <w:ilvl w:val="0"/>
          <w:numId w:val="27"/>
        </w:numPr>
        <w:spacing w:after="160" w:line="259" w:lineRule="auto"/>
        <w:rPr>
          <w:ins w:id="938" w:author="Shiv Mangal Rahi" w:date="2019-12-24T10:55:00Z"/>
          <w:rFonts w:asciiTheme="majorHAnsi" w:hAnsiTheme="majorHAnsi" w:cstheme="majorHAnsi"/>
        </w:rPr>
      </w:pPr>
      <w:ins w:id="939" w:author="Shiv Mangal Rahi" w:date="2019-12-24T10:55:00Z">
        <w:r>
          <w:rPr>
            <w:rFonts w:asciiTheme="majorHAnsi" w:hAnsiTheme="majorHAnsi" w:cstheme="majorHAnsi"/>
          </w:rPr>
          <w:t>Please note – while creating payload for batch posting, its size should not increase 65000 bytes, if it is exceeding break it to create new posting batch.</w:t>
        </w:r>
      </w:ins>
    </w:p>
    <w:moveFromRangeStart w:id="940" w:author="Shiv Mangal Rahi" w:date="2019-12-24T10:54:00Z" w:name="move28077275"/>
    <w:p w14:paraId="6B4FDFDC" w14:textId="32C8435E" w:rsidR="00444289" w:rsidRPr="00521CEE" w:rsidDel="00C538CB" w:rsidRDefault="00143E2E" w:rsidP="00521CEE">
      <w:pPr>
        <w:spacing w:after="160" w:line="259" w:lineRule="auto"/>
        <w:rPr>
          <w:moveFrom w:id="941" w:author="Shiv Mangal Rahi" w:date="2019-12-24T10:54:00Z"/>
          <w:rFonts w:asciiTheme="majorHAnsi" w:hAnsiTheme="majorHAnsi" w:cstheme="majorHAnsi"/>
        </w:rPr>
      </w:pPr>
      <w:moveFrom w:id="942" w:author="Shiv Mangal Rahi" w:date="2019-12-24T10:54:00Z">
        <w:r w:rsidRPr="00521CEE" w:rsidDel="00C538CB">
          <w:fldChar w:fldCharType="begin"/>
        </w:r>
        <w:r w:rsidDel="00C538CB">
          <w:instrText xml:space="preserve"> HYPERLINK </w:instrText>
        </w:r>
        <w:r w:rsidRPr="00521CEE" w:rsidDel="00C538CB">
          <w:fldChar w:fldCharType="separate"/>
        </w:r>
        <w:r w:rsidR="00444289" w:rsidRPr="00521CEE" w:rsidDel="00C538CB">
          <w:rPr>
            <w:rStyle w:val="Hyperlink"/>
            <w:rFonts w:asciiTheme="majorHAnsi" w:hAnsiTheme="majorHAnsi" w:cstheme="majorHAnsi"/>
            <w:b/>
          </w:rPr>
          <w:t>https://&lt;host&gt;/api/v2/assets/batch/</w:t>
        </w:r>
        <w:r w:rsidR="00444289" w:rsidRPr="00521CEE" w:rsidDel="00C538CB">
          <w:rPr>
            <w:rStyle w:val="Hyperlink"/>
            <w:rFonts w:asciiTheme="majorHAnsi" w:hAnsiTheme="majorHAnsi" w:cstheme="majorHAnsi"/>
          </w:rPr>
          <w:t>${AssetTypeUid}</w:t>
        </w:r>
        <w:r w:rsidRPr="00521CEE" w:rsidDel="00C538CB">
          <w:rPr>
            <w:rStyle w:val="Hyperlink"/>
            <w:rFonts w:asciiTheme="majorHAnsi" w:hAnsiTheme="majorHAnsi" w:cstheme="majorHAnsi"/>
          </w:rPr>
          <w:fldChar w:fldCharType="end"/>
        </w:r>
      </w:moveFrom>
    </w:p>
    <w:p w14:paraId="724BEC83" w14:textId="1F433154" w:rsidR="00444289" w:rsidRDefault="00444289" w:rsidP="00444289">
      <w:pPr>
        <w:spacing w:after="160" w:line="259" w:lineRule="auto"/>
        <w:rPr>
          <w:rFonts w:asciiTheme="majorHAnsi" w:hAnsiTheme="majorHAnsi" w:cstheme="majorHAnsi"/>
        </w:rPr>
      </w:pPr>
      <w:moveFrom w:id="943" w:author="Shiv Mangal Rahi" w:date="2019-12-24T10:54:00Z">
        <w:r w:rsidRPr="008F438E" w:rsidDel="00C538CB">
          <w:rPr>
            <w:rFonts w:asciiTheme="majorHAnsi" w:hAnsiTheme="majorHAnsi" w:cstheme="majorHAnsi"/>
            <w:b/>
          </w:rPr>
          <w:t>Note:</w:t>
        </w:r>
        <w:r w:rsidDel="00C538CB">
          <w:rPr>
            <w:rFonts w:asciiTheme="majorHAnsi" w:hAnsiTheme="majorHAnsi" w:cstheme="majorHAnsi"/>
          </w:rPr>
          <w:t xml:space="preserve"> Check if complete URL can be made dynamic and used the property of the node. If it is doable, configure the bold part of the URL in </w:t>
        </w:r>
        <w:r w:rsidRPr="006435F4" w:rsidDel="00C538CB">
          <w:rPr>
            <w:rFonts w:asciiTheme="majorHAnsi" w:hAnsiTheme="majorHAnsi" w:cstheme="majorHAnsi"/>
          </w:rPr>
          <w:t>IGX_DB_</w:t>
        </w:r>
        <w:r w:rsidDel="00C538CB">
          <w:rPr>
            <w:rFonts w:asciiTheme="majorHAnsi" w:hAnsiTheme="majorHAnsi" w:cstheme="majorHAnsi"/>
          </w:rPr>
          <w:t>DG_SCORING</w:t>
        </w:r>
        <w:r w:rsidRPr="008F438E" w:rsidDel="00C538CB">
          <w:rPr>
            <w:rFonts w:asciiTheme="majorHAnsi" w:hAnsiTheme="majorHAnsi" w:cstheme="majorHAnsi"/>
          </w:rPr>
          <w:t>_CONFIG</w:t>
        </w:r>
        <w:r w:rsidDel="00C538CB">
          <w:rPr>
            <w:rFonts w:asciiTheme="majorHAnsi" w:hAnsiTheme="majorHAnsi" w:cstheme="majorHAnsi"/>
          </w:rPr>
          <w:t xml:space="preserve"> store</w:t>
        </w:r>
      </w:moveFrom>
      <w:moveFromRangeEnd w:id="940"/>
    </w:p>
    <w:tbl>
      <w:tblPr>
        <w:tblStyle w:val="TableGrid"/>
        <w:tblW w:w="0" w:type="auto"/>
        <w:tblLook w:val="04A0" w:firstRow="1" w:lastRow="0" w:firstColumn="1" w:lastColumn="0" w:noHBand="0" w:noVBand="1"/>
      </w:tblPr>
      <w:tblGrid>
        <w:gridCol w:w="960"/>
        <w:gridCol w:w="1160"/>
        <w:gridCol w:w="873"/>
        <w:gridCol w:w="1135"/>
        <w:gridCol w:w="1099"/>
        <w:gridCol w:w="1176"/>
        <w:gridCol w:w="1099"/>
        <w:gridCol w:w="938"/>
      </w:tblGrid>
      <w:tr w:rsidR="00444289" w:rsidDel="00C538CB" w14:paraId="5755DF98" w14:textId="55BFC46B" w:rsidTr="002E1B2D">
        <w:trPr>
          <w:del w:id="944" w:author="Shiv Mangal Rahi" w:date="2019-12-24T10:53:00Z"/>
        </w:trPr>
        <w:tc>
          <w:tcPr>
            <w:tcW w:w="960" w:type="dxa"/>
          </w:tcPr>
          <w:p w14:paraId="65BD4583" w14:textId="6CE8B26E" w:rsidR="00444289" w:rsidDel="00C538CB" w:rsidRDefault="00444289" w:rsidP="00C8506F">
            <w:pPr>
              <w:rPr>
                <w:del w:id="945" w:author="Shiv Mangal Rahi" w:date="2019-12-24T10:53:00Z"/>
              </w:rPr>
            </w:pPr>
            <w:del w:id="946" w:author="Shiv Mangal Rahi" w:date="2019-12-24T10:53:00Z">
              <w:r w:rsidDel="00C538CB">
                <w:delText>Run Date</w:delText>
              </w:r>
            </w:del>
          </w:p>
        </w:tc>
        <w:tc>
          <w:tcPr>
            <w:tcW w:w="1160" w:type="dxa"/>
          </w:tcPr>
          <w:p w14:paraId="2920B065" w14:textId="6E5AECF1" w:rsidR="00444289" w:rsidDel="00C538CB" w:rsidRDefault="00444289" w:rsidP="00C8506F">
            <w:pPr>
              <w:rPr>
                <w:del w:id="947" w:author="Shiv Mangal Rahi" w:date="2019-12-24T10:53:00Z"/>
              </w:rPr>
            </w:pPr>
            <w:del w:id="948" w:author="Shiv Mangal Rahi" w:date="2019-12-24T10:53:00Z">
              <w:r w:rsidDel="00C538CB">
                <w:delText>Version</w:delText>
              </w:r>
            </w:del>
          </w:p>
        </w:tc>
        <w:tc>
          <w:tcPr>
            <w:tcW w:w="873" w:type="dxa"/>
          </w:tcPr>
          <w:p w14:paraId="661BEB8E" w14:textId="1B90653F" w:rsidR="00444289" w:rsidDel="00C538CB" w:rsidRDefault="00444289" w:rsidP="00C8506F">
            <w:pPr>
              <w:rPr>
                <w:del w:id="949" w:author="Shiv Mangal Rahi" w:date="2019-12-24T10:53:00Z"/>
              </w:rPr>
            </w:pPr>
            <w:del w:id="950" w:author="Shiv Mangal Rahi" w:date="2019-12-24T10:53:00Z">
              <w:r w:rsidDel="00C538CB">
                <w:delText>DQ Score (%)</w:delText>
              </w:r>
            </w:del>
          </w:p>
        </w:tc>
        <w:tc>
          <w:tcPr>
            <w:tcW w:w="1135" w:type="dxa"/>
          </w:tcPr>
          <w:p w14:paraId="582890C2" w14:textId="563A3946" w:rsidR="00444289" w:rsidDel="00C538CB" w:rsidRDefault="00444289" w:rsidP="00C8506F">
            <w:pPr>
              <w:rPr>
                <w:del w:id="951" w:author="Shiv Mangal Rahi" w:date="2019-12-24T10:53:00Z"/>
              </w:rPr>
            </w:pPr>
            <w:del w:id="952" w:author="Shiv Mangal Rahi" w:date="2019-12-24T10:53:00Z">
              <w:r w:rsidDel="00C538CB">
                <w:delText>Passed Count</w:delText>
              </w:r>
            </w:del>
          </w:p>
        </w:tc>
        <w:tc>
          <w:tcPr>
            <w:tcW w:w="1099" w:type="dxa"/>
          </w:tcPr>
          <w:p w14:paraId="27464B14" w14:textId="225B4CD1" w:rsidR="00444289" w:rsidDel="00C538CB" w:rsidRDefault="00444289" w:rsidP="00C8506F">
            <w:pPr>
              <w:rPr>
                <w:del w:id="953" w:author="Shiv Mangal Rahi" w:date="2019-12-24T10:53:00Z"/>
              </w:rPr>
            </w:pPr>
            <w:del w:id="954" w:author="Shiv Mangal Rahi" w:date="2019-12-24T10:53:00Z">
              <w:r w:rsidDel="00C538CB">
                <w:delText>Failed Count</w:delText>
              </w:r>
            </w:del>
          </w:p>
        </w:tc>
        <w:tc>
          <w:tcPr>
            <w:tcW w:w="1176" w:type="dxa"/>
          </w:tcPr>
          <w:p w14:paraId="4EBB079F" w14:textId="184C5676" w:rsidR="00444289" w:rsidDel="00C538CB" w:rsidRDefault="00444289" w:rsidP="00C8506F">
            <w:pPr>
              <w:rPr>
                <w:del w:id="955" w:author="Shiv Mangal Rahi" w:date="2019-12-24T10:53:00Z"/>
              </w:rPr>
            </w:pPr>
            <w:del w:id="956" w:author="Shiv Mangal Rahi" w:date="2019-12-24T10:53:00Z">
              <w:r w:rsidDel="00C538CB">
                <w:delText>Skipped Count</w:delText>
              </w:r>
            </w:del>
          </w:p>
        </w:tc>
        <w:tc>
          <w:tcPr>
            <w:tcW w:w="1099" w:type="dxa"/>
          </w:tcPr>
          <w:p w14:paraId="782031EE" w14:textId="14DA5694" w:rsidR="00444289" w:rsidDel="00C538CB" w:rsidRDefault="00444289" w:rsidP="00C8506F">
            <w:pPr>
              <w:rPr>
                <w:del w:id="957" w:author="Shiv Mangal Rahi" w:date="2019-12-24T10:53:00Z"/>
              </w:rPr>
            </w:pPr>
            <w:del w:id="958" w:author="Shiv Mangal Rahi" w:date="2019-12-24T10:53:00Z">
              <w:r w:rsidDel="00C538CB">
                <w:delText>Error Count</w:delText>
              </w:r>
            </w:del>
          </w:p>
        </w:tc>
        <w:tc>
          <w:tcPr>
            <w:tcW w:w="938" w:type="dxa"/>
          </w:tcPr>
          <w:p w14:paraId="06286922" w14:textId="605270D7" w:rsidR="00444289" w:rsidDel="00C538CB" w:rsidRDefault="00444289" w:rsidP="00C8506F">
            <w:pPr>
              <w:rPr>
                <w:del w:id="959" w:author="Shiv Mangal Rahi" w:date="2019-12-24T10:53:00Z"/>
              </w:rPr>
            </w:pPr>
            <w:del w:id="960" w:author="Shiv Mangal Rahi" w:date="2019-12-24T10:53:00Z">
              <w:r w:rsidDel="00C538CB">
                <w:delText>Total Count</w:delText>
              </w:r>
            </w:del>
          </w:p>
        </w:tc>
      </w:tr>
      <w:tr w:rsidR="00444289" w:rsidDel="00C538CB" w14:paraId="4EB5254F" w14:textId="1066D1B5" w:rsidTr="002E1B2D">
        <w:trPr>
          <w:del w:id="961" w:author="Shiv Mangal Rahi" w:date="2019-12-24T10:53:00Z"/>
        </w:trPr>
        <w:tc>
          <w:tcPr>
            <w:tcW w:w="960" w:type="dxa"/>
          </w:tcPr>
          <w:p w14:paraId="146FA46F" w14:textId="71BD6C04" w:rsidR="00444289" w:rsidDel="00C538CB" w:rsidRDefault="00C8506F" w:rsidP="00C8506F">
            <w:pPr>
              <w:rPr>
                <w:del w:id="962" w:author="Shiv Mangal Rahi" w:date="2019-12-24T10:53:00Z"/>
              </w:rPr>
            </w:pPr>
            <w:del w:id="963" w:author="Shiv Mangal Rahi" w:date="2019-12-24T10:53:00Z">
              <w:r w:rsidDel="00C538CB">
                <w:delText>7</w:delText>
              </w:r>
              <w:r w:rsidR="00444289" w:rsidDel="00C538CB">
                <w:delText>-Sep-2019</w:delText>
              </w:r>
            </w:del>
          </w:p>
        </w:tc>
        <w:tc>
          <w:tcPr>
            <w:tcW w:w="1160" w:type="dxa"/>
          </w:tcPr>
          <w:p w14:paraId="1A04047A" w14:textId="2BFAD9F5" w:rsidR="00444289" w:rsidDel="00C538CB" w:rsidRDefault="00C8506F" w:rsidP="00C8506F">
            <w:pPr>
              <w:rPr>
                <w:del w:id="964" w:author="Shiv Mangal Rahi" w:date="2019-12-24T10:53:00Z"/>
              </w:rPr>
            </w:pPr>
            <w:del w:id="965" w:author="Shiv Mangal Rahi" w:date="2019-12-24T10:53:00Z">
              <w:r w:rsidDel="00C538CB">
                <w:delText>2</w:delText>
              </w:r>
            </w:del>
          </w:p>
        </w:tc>
        <w:tc>
          <w:tcPr>
            <w:tcW w:w="873" w:type="dxa"/>
          </w:tcPr>
          <w:p w14:paraId="272C811B" w14:textId="778A0EB7" w:rsidR="00444289" w:rsidDel="00C538CB" w:rsidRDefault="002E1B2D" w:rsidP="00C8506F">
            <w:pPr>
              <w:rPr>
                <w:del w:id="966" w:author="Shiv Mangal Rahi" w:date="2019-12-24T10:53:00Z"/>
              </w:rPr>
            </w:pPr>
            <w:del w:id="967" w:author="Shiv Mangal Rahi" w:date="2019-12-24T10:53:00Z">
              <w:r w:rsidDel="00C538CB">
                <w:delText>93.5</w:delText>
              </w:r>
            </w:del>
          </w:p>
        </w:tc>
        <w:tc>
          <w:tcPr>
            <w:tcW w:w="1135" w:type="dxa"/>
          </w:tcPr>
          <w:p w14:paraId="7161B8E7" w14:textId="34231388" w:rsidR="00444289" w:rsidDel="00C538CB" w:rsidRDefault="002E1B2D" w:rsidP="00C8506F">
            <w:pPr>
              <w:rPr>
                <w:del w:id="968" w:author="Shiv Mangal Rahi" w:date="2019-12-24T10:53:00Z"/>
              </w:rPr>
            </w:pPr>
            <w:del w:id="969" w:author="Shiv Mangal Rahi" w:date="2019-12-24T10:53:00Z">
              <w:r w:rsidDel="00C538CB">
                <w:delText>720</w:delText>
              </w:r>
            </w:del>
          </w:p>
        </w:tc>
        <w:tc>
          <w:tcPr>
            <w:tcW w:w="1099" w:type="dxa"/>
          </w:tcPr>
          <w:p w14:paraId="4CFF7CCA" w14:textId="624B6CCC" w:rsidR="00444289" w:rsidDel="00C538CB" w:rsidRDefault="00444289" w:rsidP="00C8506F">
            <w:pPr>
              <w:rPr>
                <w:del w:id="970" w:author="Shiv Mangal Rahi" w:date="2019-12-24T10:53:00Z"/>
              </w:rPr>
            </w:pPr>
            <w:del w:id="971" w:author="Shiv Mangal Rahi" w:date="2019-12-24T10:53:00Z">
              <w:r w:rsidDel="00C538CB">
                <w:delText>50</w:delText>
              </w:r>
            </w:del>
          </w:p>
        </w:tc>
        <w:tc>
          <w:tcPr>
            <w:tcW w:w="1176" w:type="dxa"/>
          </w:tcPr>
          <w:p w14:paraId="0063296E" w14:textId="5C204333" w:rsidR="00444289" w:rsidDel="00C538CB" w:rsidRDefault="00444289" w:rsidP="00C8506F">
            <w:pPr>
              <w:rPr>
                <w:del w:id="972" w:author="Shiv Mangal Rahi" w:date="2019-12-24T10:53:00Z"/>
              </w:rPr>
            </w:pPr>
            <w:del w:id="973" w:author="Shiv Mangal Rahi" w:date="2019-12-24T10:53:00Z">
              <w:r w:rsidDel="00C538CB">
                <w:delText>210</w:delText>
              </w:r>
            </w:del>
          </w:p>
        </w:tc>
        <w:tc>
          <w:tcPr>
            <w:tcW w:w="1099" w:type="dxa"/>
          </w:tcPr>
          <w:p w14:paraId="7738FE7B" w14:textId="1F51883B" w:rsidR="00444289" w:rsidDel="00C538CB" w:rsidRDefault="00444289" w:rsidP="00C8506F">
            <w:pPr>
              <w:rPr>
                <w:del w:id="974" w:author="Shiv Mangal Rahi" w:date="2019-12-24T10:53:00Z"/>
              </w:rPr>
            </w:pPr>
            <w:del w:id="975" w:author="Shiv Mangal Rahi" w:date="2019-12-24T10:53:00Z">
              <w:r w:rsidDel="00C538CB">
                <w:delText>20</w:delText>
              </w:r>
            </w:del>
          </w:p>
        </w:tc>
        <w:tc>
          <w:tcPr>
            <w:tcW w:w="938" w:type="dxa"/>
          </w:tcPr>
          <w:p w14:paraId="6087A440" w14:textId="692375B0" w:rsidR="00444289" w:rsidDel="00C538CB" w:rsidRDefault="002E1B2D" w:rsidP="00C8506F">
            <w:pPr>
              <w:rPr>
                <w:del w:id="976" w:author="Shiv Mangal Rahi" w:date="2019-12-24T10:53:00Z"/>
              </w:rPr>
            </w:pPr>
            <w:del w:id="977" w:author="Shiv Mangal Rahi" w:date="2019-12-24T10:53:00Z">
              <w:r w:rsidDel="00C538CB">
                <w:delText>1000</w:delText>
              </w:r>
            </w:del>
          </w:p>
        </w:tc>
      </w:tr>
      <w:tr w:rsidR="002E1B2D" w:rsidDel="00C538CB" w14:paraId="7AF5ED68" w14:textId="586D61AC" w:rsidTr="002E1B2D">
        <w:trPr>
          <w:del w:id="978" w:author="Shiv Mangal Rahi" w:date="2019-12-24T10:53:00Z"/>
        </w:trPr>
        <w:tc>
          <w:tcPr>
            <w:tcW w:w="960" w:type="dxa"/>
          </w:tcPr>
          <w:p w14:paraId="16651D6C" w14:textId="1C05B0AA" w:rsidR="002E1B2D" w:rsidDel="00C538CB" w:rsidRDefault="002E1B2D" w:rsidP="002E1B2D">
            <w:pPr>
              <w:rPr>
                <w:del w:id="979" w:author="Shiv Mangal Rahi" w:date="2019-12-24T10:53:00Z"/>
              </w:rPr>
            </w:pPr>
            <w:del w:id="980" w:author="Shiv Mangal Rahi" w:date="2019-12-24T10:53:00Z">
              <w:r w:rsidDel="00C538CB">
                <w:delText>6-Sep-2019</w:delText>
              </w:r>
            </w:del>
          </w:p>
        </w:tc>
        <w:tc>
          <w:tcPr>
            <w:tcW w:w="1160" w:type="dxa"/>
          </w:tcPr>
          <w:p w14:paraId="402663EB" w14:textId="29FA4B14" w:rsidR="002E1B2D" w:rsidDel="00C538CB" w:rsidRDefault="002E1B2D" w:rsidP="002E1B2D">
            <w:pPr>
              <w:rPr>
                <w:del w:id="981" w:author="Shiv Mangal Rahi" w:date="2019-12-24T10:53:00Z"/>
              </w:rPr>
            </w:pPr>
            <w:del w:id="982" w:author="Shiv Mangal Rahi" w:date="2019-12-24T10:53:00Z">
              <w:r w:rsidDel="00C538CB">
                <w:delText>1</w:delText>
              </w:r>
            </w:del>
          </w:p>
        </w:tc>
        <w:tc>
          <w:tcPr>
            <w:tcW w:w="873" w:type="dxa"/>
          </w:tcPr>
          <w:p w14:paraId="1BD4043E" w14:textId="79CDA4F1" w:rsidR="002E1B2D" w:rsidDel="00C538CB" w:rsidRDefault="002E1B2D" w:rsidP="002E1B2D">
            <w:pPr>
              <w:rPr>
                <w:del w:id="983" w:author="Shiv Mangal Rahi" w:date="2019-12-24T10:53:00Z"/>
              </w:rPr>
            </w:pPr>
            <w:del w:id="984" w:author="Shiv Mangal Rahi" w:date="2019-12-24T10:53:00Z">
              <w:r w:rsidDel="00C538CB">
                <w:delText>92.5</w:delText>
              </w:r>
            </w:del>
          </w:p>
        </w:tc>
        <w:tc>
          <w:tcPr>
            <w:tcW w:w="1135" w:type="dxa"/>
          </w:tcPr>
          <w:p w14:paraId="2FB37825" w14:textId="1377E8CB" w:rsidR="002E1B2D" w:rsidDel="00C538CB" w:rsidRDefault="002E1B2D" w:rsidP="002E1B2D">
            <w:pPr>
              <w:rPr>
                <w:del w:id="985" w:author="Shiv Mangal Rahi" w:date="2019-12-24T10:53:00Z"/>
              </w:rPr>
            </w:pPr>
            <w:del w:id="986" w:author="Shiv Mangal Rahi" w:date="2019-12-24T10:53:00Z">
              <w:r w:rsidDel="00C538CB">
                <w:delText>620</w:delText>
              </w:r>
            </w:del>
          </w:p>
        </w:tc>
        <w:tc>
          <w:tcPr>
            <w:tcW w:w="1099" w:type="dxa"/>
          </w:tcPr>
          <w:p w14:paraId="1314F112" w14:textId="495095A9" w:rsidR="002E1B2D" w:rsidDel="00C538CB" w:rsidRDefault="002E1B2D" w:rsidP="002E1B2D">
            <w:pPr>
              <w:rPr>
                <w:del w:id="987" w:author="Shiv Mangal Rahi" w:date="2019-12-24T10:53:00Z"/>
              </w:rPr>
            </w:pPr>
            <w:del w:id="988" w:author="Shiv Mangal Rahi" w:date="2019-12-24T10:53:00Z">
              <w:r w:rsidDel="00C538CB">
                <w:delText>50</w:delText>
              </w:r>
            </w:del>
          </w:p>
        </w:tc>
        <w:tc>
          <w:tcPr>
            <w:tcW w:w="1176" w:type="dxa"/>
          </w:tcPr>
          <w:p w14:paraId="2570F9E9" w14:textId="5D7A935D" w:rsidR="002E1B2D" w:rsidDel="00C538CB" w:rsidRDefault="002E1B2D" w:rsidP="002E1B2D">
            <w:pPr>
              <w:rPr>
                <w:del w:id="989" w:author="Shiv Mangal Rahi" w:date="2019-12-24T10:53:00Z"/>
              </w:rPr>
            </w:pPr>
            <w:del w:id="990" w:author="Shiv Mangal Rahi" w:date="2019-12-24T10:53:00Z">
              <w:r w:rsidDel="00C538CB">
                <w:delText>210</w:delText>
              </w:r>
            </w:del>
          </w:p>
        </w:tc>
        <w:tc>
          <w:tcPr>
            <w:tcW w:w="1099" w:type="dxa"/>
          </w:tcPr>
          <w:p w14:paraId="7A302639" w14:textId="7E2F7F28" w:rsidR="002E1B2D" w:rsidDel="00C538CB" w:rsidRDefault="002E1B2D" w:rsidP="002E1B2D">
            <w:pPr>
              <w:rPr>
                <w:del w:id="991" w:author="Shiv Mangal Rahi" w:date="2019-12-24T10:53:00Z"/>
              </w:rPr>
            </w:pPr>
            <w:del w:id="992" w:author="Shiv Mangal Rahi" w:date="2019-12-24T10:53:00Z">
              <w:r w:rsidDel="00C538CB">
                <w:delText>20</w:delText>
              </w:r>
            </w:del>
          </w:p>
        </w:tc>
        <w:tc>
          <w:tcPr>
            <w:tcW w:w="938" w:type="dxa"/>
          </w:tcPr>
          <w:p w14:paraId="24375CF5" w14:textId="268F0988" w:rsidR="002E1B2D" w:rsidDel="00C538CB" w:rsidRDefault="002E1B2D" w:rsidP="002E1B2D">
            <w:pPr>
              <w:rPr>
                <w:del w:id="993" w:author="Shiv Mangal Rahi" w:date="2019-12-24T10:53:00Z"/>
              </w:rPr>
            </w:pPr>
            <w:del w:id="994" w:author="Shiv Mangal Rahi" w:date="2019-12-24T10:53:00Z">
              <w:r w:rsidDel="00C538CB">
                <w:delText>900</w:delText>
              </w:r>
            </w:del>
          </w:p>
        </w:tc>
      </w:tr>
      <w:tr w:rsidR="002E1B2D" w:rsidDel="00C538CB" w14:paraId="02CA4008" w14:textId="0BABFF12" w:rsidTr="002E1B2D">
        <w:trPr>
          <w:del w:id="995" w:author="Shiv Mangal Rahi" w:date="2019-12-24T10:53:00Z"/>
        </w:trPr>
        <w:tc>
          <w:tcPr>
            <w:tcW w:w="960" w:type="dxa"/>
          </w:tcPr>
          <w:p w14:paraId="47A196C8" w14:textId="4544FDF3" w:rsidR="002E1B2D" w:rsidDel="00C538CB" w:rsidRDefault="002E1B2D" w:rsidP="002E1B2D">
            <w:pPr>
              <w:rPr>
                <w:del w:id="996" w:author="Shiv Mangal Rahi" w:date="2019-12-24T10:53:00Z"/>
              </w:rPr>
            </w:pPr>
            <w:del w:id="997" w:author="Shiv Mangal Rahi" w:date="2019-12-24T10:53:00Z">
              <w:r w:rsidDel="00C538CB">
                <w:delText>5-Sep-2019</w:delText>
              </w:r>
            </w:del>
          </w:p>
        </w:tc>
        <w:tc>
          <w:tcPr>
            <w:tcW w:w="1160" w:type="dxa"/>
          </w:tcPr>
          <w:p w14:paraId="1D2254FE" w14:textId="5F5EFC73" w:rsidR="002E1B2D" w:rsidDel="00C538CB" w:rsidRDefault="002E1B2D" w:rsidP="002E1B2D">
            <w:pPr>
              <w:rPr>
                <w:del w:id="998" w:author="Shiv Mangal Rahi" w:date="2019-12-24T10:53:00Z"/>
              </w:rPr>
            </w:pPr>
            <w:del w:id="999" w:author="Shiv Mangal Rahi" w:date="2019-12-24T10:53:00Z">
              <w:r w:rsidDel="00C538CB">
                <w:delText>1</w:delText>
              </w:r>
            </w:del>
          </w:p>
        </w:tc>
        <w:tc>
          <w:tcPr>
            <w:tcW w:w="873" w:type="dxa"/>
          </w:tcPr>
          <w:p w14:paraId="4923620C" w14:textId="75ACE695" w:rsidR="002E1B2D" w:rsidDel="00C538CB" w:rsidRDefault="002E1B2D" w:rsidP="002E1B2D">
            <w:pPr>
              <w:rPr>
                <w:del w:id="1000" w:author="Shiv Mangal Rahi" w:date="2019-12-24T10:53:00Z"/>
              </w:rPr>
            </w:pPr>
            <w:del w:id="1001" w:author="Shiv Mangal Rahi" w:date="2019-12-24T10:53:00Z">
              <w:r w:rsidDel="00C538CB">
                <w:delText>91</w:delText>
              </w:r>
            </w:del>
          </w:p>
        </w:tc>
        <w:tc>
          <w:tcPr>
            <w:tcW w:w="1135" w:type="dxa"/>
          </w:tcPr>
          <w:p w14:paraId="6D755507" w14:textId="58CD95DF" w:rsidR="002E1B2D" w:rsidDel="00C538CB" w:rsidRDefault="002E1B2D" w:rsidP="002E1B2D">
            <w:pPr>
              <w:rPr>
                <w:del w:id="1002" w:author="Shiv Mangal Rahi" w:date="2019-12-24T10:53:00Z"/>
              </w:rPr>
            </w:pPr>
            <w:del w:id="1003" w:author="Shiv Mangal Rahi" w:date="2019-12-24T10:53:00Z">
              <w:r w:rsidDel="00C538CB">
                <w:delText>540</w:delText>
              </w:r>
            </w:del>
          </w:p>
        </w:tc>
        <w:tc>
          <w:tcPr>
            <w:tcW w:w="1099" w:type="dxa"/>
          </w:tcPr>
          <w:p w14:paraId="494BD23F" w14:textId="04CCCA61" w:rsidR="002E1B2D" w:rsidDel="00C538CB" w:rsidRDefault="002E1B2D" w:rsidP="002E1B2D">
            <w:pPr>
              <w:rPr>
                <w:del w:id="1004" w:author="Shiv Mangal Rahi" w:date="2019-12-24T10:53:00Z"/>
              </w:rPr>
            </w:pPr>
            <w:del w:id="1005" w:author="Shiv Mangal Rahi" w:date="2019-12-24T10:53:00Z">
              <w:r w:rsidDel="00C538CB">
                <w:delText>50</w:delText>
              </w:r>
            </w:del>
          </w:p>
        </w:tc>
        <w:tc>
          <w:tcPr>
            <w:tcW w:w="1176" w:type="dxa"/>
          </w:tcPr>
          <w:p w14:paraId="7CCD9985" w14:textId="2B62FE56" w:rsidR="002E1B2D" w:rsidDel="00C538CB" w:rsidRDefault="002E1B2D" w:rsidP="002E1B2D">
            <w:pPr>
              <w:rPr>
                <w:del w:id="1006" w:author="Shiv Mangal Rahi" w:date="2019-12-24T10:53:00Z"/>
              </w:rPr>
            </w:pPr>
            <w:del w:id="1007" w:author="Shiv Mangal Rahi" w:date="2019-12-24T10:53:00Z">
              <w:r w:rsidDel="00C538CB">
                <w:delText>110</w:delText>
              </w:r>
            </w:del>
          </w:p>
        </w:tc>
        <w:tc>
          <w:tcPr>
            <w:tcW w:w="1099" w:type="dxa"/>
          </w:tcPr>
          <w:p w14:paraId="76876CF6" w14:textId="68DA664C" w:rsidR="002E1B2D" w:rsidDel="00C538CB" w:rsidRDefault="002E1B2D" w:rsidP="002E1B2D">
            <w:pPr>
              <w:rPr>
                <w:del w:id="1008" w:author="Shiv Mangal Rahi" w:date="2019-12-24T10:53:00Z"/>
              </w:rPr>
            </w:pPr>
            <w:del w:id="1009" w:author="Shiv Mangal Rahi" w:date="2019-12-24T10:53:00Z">
              <w:r w:rsidDel="00C538CB">
                <w:delText>0</w:delText>
              </w:r>
            </w:del>
          </w:p>
        </w:tc>
        <w:tc>
          <w:tcPr>
            <w:tcW w:w="938" w:type="dxa"/>
          </w:tcPr>
          <w:p w14:paraId="446C1E11" w14:textId="39A50B37" w:rsidR="002E1B2D" w:rsidDel="00C538CB" w:rsidRDefault="002E1B2D" w:rsidP="002E1B2D">
            <w:pPr>
              <w:rPr>
                <w:del w:id="1010" w:author="Shiv Mangal Rahi" w:date="2019-12-24T10:53:00Z"/>
              </w:rPr>
            </w:pPr>
            <w:del w:id="1011" w:author="Shiv Mangal Rahi" w:date="2019-12-24T10:53:00Z">
              <w:r w:rsidDel="00C538CB">
                <w:delText>700</w:delText>
              </w:r>
            </w:del>
          </w:p>
        </w:tc>
      </w:tr>
    </w:tbl>
    <w:p w14:paraId="24071BD2" w14:textId="77777777" w:rsidR="00444289" w:rsidRDefault="00444289" w:rsidP="00444289">
      <w:pPr>
        <w:spacing w:after="160" w:line="259" w:lineRule="auto"/>
        <w:rPr>
          <w:ins w:id="1012" w:author="Shiv Mangal Rahi" w:date="2019-12-24T11:01:00Z"/>
          <w:rFonts w:asciiTheme="majorHAnsi" w:hAnsiTheme="majorHAnsi" w:cstheme="majorHAnsi"/>
        </w:rPr>
      </w:pPr>
    </w:p>
    <w:p w14:paraId="3D66E0E0" w14:textId="4FCD6CC8" w:rsidR="008A0BA8" w:rsidRDefault="008A0BA8" w:rsidP="00444289">
      <w:pPr>
        <w:spacing w:after="160" w:line="259" w:lineRule="auto"/>
        <w:rPr>
          <w:rFonts w:asciiTheme="majorHAnsi" w:hAnsiTheme="majorHAnsi" w:cstheme="majorHAnsi"/>
        </w:rPr>
      </w:pPr>
      <w:ins w:id="1013" w:author="Shiv Mangal Rahi" w:date="2019-12-24T11:01:00Z">
        <w:r>
          <w:rPr>
            <w:noProof/>
            <w:lang w:val="en-US"/>
          </w:rPr>
          <w:lastRenderedPageBreak/>
          <w:drawing>
            <wp:inline distT="0" distB="0" distL="0" distR="0" wp14:anchorId="16D31BC3" wp14:editId="256BE705">
              <wp:extent cx="5365750" cy="2182416"/>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65750" cy="2182416"/>
                      </a:xfrm>
                      <a:prstGeom prst="rect">
                        <a:avLst/>
                      </a:prstGeom>
                    </pic:spPr>
                  </pic:pic>
                </a:graphicData>
              </a:graphic>
            </wp:inline>
          </w:drawing>
        </w:r>
      </w:ins>
    </w:p>
    <w:p w14:paraId="3FC30183" w14:textId="77777777" w:rsidR="00444289" w:rsidRDefault="00444289" w:rsidP="00444289">
      <w:pPr>
        <w:spacing w:after="160" w:line="259" w:lineRule="auto"/>
        <w:rPr>
          <w:rFonts w:asciiTheme="majorHAnsi" w:hAnsiTheme="majorHAnsi" w:cstheme="majorHAnsi"/>
        </w:rPr>
      </w:pPr>
      <w:r>
        <w:rPr>
          <w:rFonts w:asciiTheme="majorHAnsi" w:hAnsiTheme="majorHAnsi" w:cstheme="majorHAnsi"/>
        </w:rPr>
        <w:t>Refer the below analysis where JSON is getting generated however you will need to make necessary changes to have the above mentioned fields in the tabular format.</w:t>
      </w:r>
    </w:p>
    <w:p w14:paraId="371DCE3D" w14:textId="77777777" w:rsidR="00444289" w:rsidRDefault="00FA4A4E" w:rsidP="00444289">
      <w:pPr>
        <w:spacing w:after="160" w:line="259" w:lineRule="auto"/>
        <w:rPr>
          <w:rFonts w:asciiTheme="majorHAnsi" w:hAnsiTheme="majorHAnsi" w:cstheme="majorHAnsi"/>
        </w:rPr>
      </w:pPr>
      <w:hyperlink r:id="rId20" w:anchor="analysis/67793" w:history="1">
        <w:r w:rsidR="00444289">
          <w:rPr>
            <w:rStyle w:val="Hyperlink"/>
          </w:rPr>
          <w:t>https://cafe-modeloffice.infogix.com/desktop/index.html#analysis/67793</w:t>
        </w:r>
      </w:hyperlink>
    </w:p>
    <w:p w14:paraId="0D7DD739" w14:textId="77777777" w:rsidR="00444289" w:rsidRDefault="00444289" w:rsidP="00444289">
      <w:pPr>
        <w:spacing w:after="160" w:line="259" w:lineRule="auto"/>
        <w:rPr>
          <w:rFonts w:asciiTheme="majorHAnsi" w:hAnsiTheme="majorHAnsi" w:cstheme="majorHAnsi"/>
        </w:rPr>
      </w:pPr>
      <w:r w:rsidRPr="00283FB1">
        <w:rPr>
          <w:rFonts w:asciiTheme="majorHAnsi" w:hAnsiTheme="majorHAnsi" w:cstheme="majorHAnsi"/>
          <w:noProof/>
          <w:lang w:val="en-US"/>
        </w:rPr>
        <w:drawing>
          <wp:inline distT="0" distB="0" distL="0" distR="0" wp14:anchorId="4E0C8B59" wp14:editId="524AAF8B">
            <wp:extent cx="3219615" cy="1282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9615" cy="1282766"/>
                    </a:xfrm>
                    <a:prstGeom prst="rect">
                      <a:avLst/>
                    </a:prstGeom>
                  </pic:spPr>
                </pic:pic>
              </a:graphicData>
            </a:graphic>
          </wp:inline>
        </w:drawing>
      </w:r>
    </w:p>
    <w:p w14:paraId="454B480E" w14:textId="768BF99D" w:rsidR="009F04C9" w:rsidRDefault="009F04C9">
      <w:pPr>
        <w:pStyle w:val="ListParagraph"/>
        <w:numPr>
          <w:ilvl w:val="0"/>
          <w:numId w:val="27"/>
        </w:numPr>
        <w:spacing w:after="160" w:line="259" w:lineRule="auto"/>
        <w:rPr>
          <w:ins w:id="1014" w:author="Shiv Mangal Rahi" w:date="2019-12-18T14:29:00Z"/>
          <w:rFonts w:asciiTheme="majorHAnsi" w:hAnsiTheme="majorHAnsi" w:cstheme="majorHAnsi"/>
        </w:rPr>
        <w:pPrChange w:id="1015" w:author="Shiv Mangal Rahi" w:date="2019-12-18T14:28:00Z">
          <w:pPr>
            <w:spacing w:after="160" w:line="259" w:lineRule="auto"/>
          </w:pPr>
        </w:pPrChange>
      </w:pPr>
      <w:ins w:id="1016" w:author="Shiv Mangal Rahi" w:date="2019-12-18T14:27:00Z">
        <w:r w:rsidRPr="009F04C9">
          <w:rPr>
            <w:rFonts w:asciiTheme="majorHAnsi" w:hAnsiTheme="majorHAnsi" w:cstheme="majorHAnsi"/>
            <w:rPrChange w:id="1017" w:author="Shiv Mangal Rahi" w:date="2019-12-18T14:28:00Z">
              <w:rPr>
                <w:rFonts w:asciiTheme="majorHAnsi" w:hAnsiTheme="majorHAnsi" w:cstheme="majorHAnsi"/>
                <w:u w:val="single"/>
              </w:rPr>
            </w:rPrChange>
          </w:rPr>
          <w:t xml:space="preserve">If JSON payload created above is </w:t>
        </w:r>
      </w:ins>
      <w:ins w:id="1018" w:author="Shiv Mangal Rahi" w:date="2019-12-18T14:28:00Z">
        <w:r w:rsidRPr="009F04C9">
          <w:rPr>
            <w:rFonts w:asciiTheme="majorHAnsi" w:hAnsiTheme="majorHAnsi" w:cstheme="majorHAnsi"/>
            <w:rPrChange w:id="1019" w:author="Shiv Mangal Rahi" w:date="2019-12-18T14:28:00Z">
              <w:rPr>
                <w:rFonts w:asciiTheme="majorHAnsi" w:hAnsiTheme="majorHAnsi" w:cstheme="majorHAnsi"/>
                <w:u w:val="single"/>
              </w:rPr>
            </w:rPrChange>
          </w:rPr>
          <w:t>successfully</w:t>
        </w:r>
      </w:ins>
      <w:ins w:id="1020" w:author="Shiv Mangal Rahi" w:date="2019-12-18T14:27:00Z">
        <w:r w:rsidRPr="009F04C9">
          <w:rPr>
            <w:rFonts w:asciiTheme="majorHAnsi" w:hAnsiTheme="majorHAnsi" w:cstheme="majorHAnsi"/>
            <w:rPrChange w:id="1021" w:author="Shiv Mangal Rahi" w:date="2019-12-18T14:28:00Z">
              <w:rPr>
                <w:rFonts w:asciiTheme="majorHAnsi" w:hAnsiTheme="majorHAnsi" w:cstheme="majorHAnsi"/>
                <w:u w:val="single"/>
              </w:rPr>
            </w:rPrChange>
          </w:rPr>
          <w:t xml:space="preserve"> </w:t>
        </w:r>
      </w:ins>
      <w:ins w:id="1022" w:author="Shiv Mangal Rahi" w:date="2019-12-18T14:28:00Z">
        <w:r w:rsidRPr="009F04C9">
          <w:rPr>
            <w:rFonts w:asciiTheme="majorHAnsi" w:hAnsiTheme="majorHAnsi" w:cstheme="majorHAnsi"/>
            <w:rPrChange w:id="1023" w:author="Shiv Mangal Rahi" w:date="2019-12-18T14:28:00Z">
              <w:rPr>
                <w:rFonts w:asciiTheme="majorHAnsi" w:hAnsiTheme="majorHAnsi" w:cstheme="majorHAnsi"/>
                <w:u w:val="single"/>
              </w:rPr>
            </w:rPrChange>
          </w:rPr>
          <w:t xml:space="preserve">posted </w:t>
        </w:r>
        <w:r>
          <w:rPr>
            <w:rFonts w:asciiTheme="majorHAnsi" w:hAnsiTheme="majorHAnsi" w:cstheme="majorHAnsi"/>
          </w:rPr>
          <w:t xml:space="preserve">and Execution Id is returned </w:t>
        </w:r>
      </w:ins>
      <w:ins w:id="1024" w:author="Shiv Mangal Rahi" w:date="2019-12-18T14:29:00Z">
        <w:r>
          <w:rPr>
            <w:rFonts w:asciiTheme="majorHAnsi" w:hAnsiTheme="majorHAnsi" w:cstheme="majorHAnsi"/>
          </w:rPr>
          <w:t>then derive status as ‘SUBMITTED’ else ‘ERROR’</w:t>
        </w:r>
      </w:ins>
    </w:p>
    <w:p w14:paraId="1EF83897" w14:textId="0BC2D71B" w:rsidR="00A17ED9" w:rsidRDefault="00A17ED9">
      <w:pPr>
        <w:pStyle w:val="ListParagraph"/>
        <w:numPr>
          <w:ilvl w:val="0"/>
          <w:numId w:val="27"/>
        </w:numPr>
        <w:spacing w:after="160" w:line="259" w:lineRule="auto"/>
        <w:rPr>
          <w:ins w:id="1025" w:author="Shiv Mangal Rahi" w:date="2019-12-18T14:30:00Z"/>
          <w:rFonts w:asciiTheme="majorHAnsi" w:hAnsiTheme="majorHAnsi" w:cstheme="majorHAnsi"/>
        </w:rPr>
        <w:pPrChange w:id="1026" w:author="Shiv Mangal Rahi" w:date="2019-12-18T14:28:00Z">
          <w:pPr>
            <w:spacing w:after="160" w:line="259" w:lineRule="auto"/>
          </w:pPr>
        </w:pPrChange>
      </w:pPr>
      <w:ins w:id="1027" w:author="Shiv Mangal Rahi" w:date="2019-12-18T14:30:00Z">
        <w:r>
          <w:rPr>
            <w:rFonts w:asciiTheme="majorHAnsi" w:hAnsiTheme="majorHAnsi" w:cstheme="majorHAnsi"/>
          </w:rPr>
          <w:t>Also retrieve message from API response to derive STATUS_MSG</w:t>
        </w:r>
      </w:ins>
    </w:p>
    <w:p w14:paraId="1DC78D0E" w14:textId="0CB8F2A6" w:rsidR="00F85FBD" w:rsidRDefault="00F85FBD">
      <w:pPr>
        <w:pStyle w:val="ListParagraph"/>
        <w:numPr>
          <w:ilvl w:val="0"/>
          <w:numId w:val="27"/>
        </w:numPr>
        <w:spacing w:after="160" w:line="259" w:lineRule="auto"/>
        <w:rPr>
          <w:ins w:id="1028" w:author="Shiv Mangal Rahi" w:date="2019-12-18T14:31:00Z"/>
          <w:rFonts w:asciiTheme="majorHAnsi" w:hAnsiTheme="majorHAnsi" w:cstheme="majorHAnsi"/>
        </w:rPr>
        <w:pPrChange w:id="1029" w:author="Shiv Mangal Rahi" w:date="2019-12-18T14:28:00Z">
          <w:pPr>
            <w:spacing w:after="160" w:line="259" w:lineRule="auto"/>
          </w:pPr>
        </w:pPrChange>
      </w:pPr>
      <w:ins w:id="1030" w:author="Shiv Mangal Rahi" w:date="2019-12-18T14:30:00Z">
        <w:r>
          <w:rPr>
            <w:rFonts w:asciiTheme="majorHAnsi" w:hAnsiTheme="majorHAnsi" w:cstheme="majorHAnsi"/>
          </w:rPr>
          <w:t xml:space="preserve">Assign unique incremental number to each asset of a payload/batch, this will derived as </w:t>
        </w:r>
      </w:ins>
      <w:ins w:id="1031" w:author="Shiv Mangal Rahi" w:date="2019-12-18T14:31:00Z">
        <w:r>
          <w:rPr>
            <w:rFonts w:asciiTheme="majorHAnsi" w:hAnsiTheme="majorHAnsi" w:cstheme="majorHAnsi"/>
          </w:rPr>
          <w:t>ASSET_NUMBER</w:t>
        </w:r>
      </w:ins>
    </w:p>
    <w:p w14:paraId="5B8896BD" w14:textId="563B463C" w:rsidR="000540E9" w:rsidRDefault="000540E9">
      <w:pPr>
        <w:pStyle w:val="ListParagraph"/>
        <w:numPr>
          <w:ilvl w:val="0"/>
          <w:numId w:val="27"/>
        </w:numPr>
        <w:spacing w:after="160" w:line="259" w:lineRule="auto"/>
        <w:rPr>
          <w:ins w:id="1032" w:author="Shiv Mangal Rahi" w:date="2019-12-18T14:32:00Z"/>
          <w:rFonts w:asciiTheme="majorHAnsi" w:hAnsiTheme="majorHAnsi" w:cstheme="majorHAnsi"/>
        </w:rPr>
        <w:pPrChange w:id="1033" w:author="Shiv Mangal Rahi" w:date="2019-12-18T14:28:00Z">
          <w:pPr>
            <w:spacing w:after="160" w:line="259" w:lineRule="auto"/>
          </w:pPr>
        </w:pPrChange>
      </w:pPr>
      <w:ins w:id="1034" w:author="Shiv Mangal Rahi" w:date="2019-12-18T14:31:00Z">
        <w:r>
          <w:rPr>
            <w:rFonts w:asciiTheme="majorHAnsi" w:hAnsiTheme="majorHAnsi" w:cstheme="majorHAnsi"/>
          </w:rPr>
          <w:t xml:space="preserve">Populate output data store </w:t>
        </w:r>
        <w:r w:rsidRPr="000540E9">
          <w:rPr>
            <w:rFonts w:asciiTheme="majorHAnsi" w:hAnsiTheme="majorHAnsi" w:cstheme="majorHAnsi"/>
          </w:rPr>
          <w:t>IGX_DB_SCORE_REFRESHER_DTL_LOG</w:t>
        </w:r>
        <w:r>
          <w:rPr>
            <w:rFonts w:asciiTheme="majorHAnsi" w:hAnsiTheme="majorHAnsi" w:cstheme="majorHAnsi"/>
          </w:rPr>
          <w:t xml:space="preserve"> , keep record version as 1.</w:t>
        </w:r>
      </w:ins>
      <w:ins w:id="1035" w:author="Shiv Mangal Rahi" w:date="2019-12-18T14:40:00Z">
        <w:r w:rsidR="006F1048">
          <w:rPr>
            <w:rFonts w:asciiTheme="majorHAnsi" w:hAnsiTheme="majorHAnsi" w:cstheme="majorHAnsi"/>
          </w:rPr>
          <w:t xml:space="preserve"> Emit record for each assets.</w:t>
        </w:r>
      </w:ins>
    </w:p>
    <w:p w14:paraId="482D6A98" w14:textId="4EC04277" w:rsidR="00154F45" w:rsidRPr="009F04C9" w:rsidRDefault="00154F45">
      <w:pPr>
        <w:pStyle w:val="ListParagraph"/>
        <w:numPr>
          <w:ilvl w:val="0"/>
          <w:numId w:val="27"/>
        </w:numPr>
        <w:spacing w:after="160" w:line="259" w:lineRule="auto"/>
        <w:rPr>
          <w:ins w:id="1036" w:author="Shiv Mangal Rahi" w:date="2019-12-18T14:27:00Z"/>
          <w:rFonts w:asciiTheme="majorHAnsi" w:hAnsiTheme="majorHAnsi" w:cstheme="majorHAnsi"/>
          <w:rPrChange w:id="1037" w:author="Shiv Mangal Rahi" w:date="2019-12-18T14:28:00Z">
            <w:rPr>
              <w:ins w:id="1038" w:author="Shiv Mangal Rahi" w:date="2019-12-18T14:27:00Z"/>
              <w:rFonts w:asciiTheme="majorHAnsi" w:hAnsiTheme="majorHAnsi" w:cstheme="majorHAnsi"/>
              <w:u w:val="single"/>
            </w:rPr>
          </w:rPrChange>
        </w:rPr>
        <w:pPrChange w:id="1039" w:author="Shiv Mangal Rahi" w:date="2019-12-18T14:28:00Z">
          <w:pPr>
            <w:spacing w:after="160" w:line="259" w:lineRule="auto"/>
          </w:pPr>
        </w:pPrChange>
      </w:pPr>
      <w:ins w:id="1040" w:author="Shiv Mangal Rahi" w:date="2019-12-18T14:33:00Z">
        <w:r>
          <w:rPr>
            <w:rFonts w:asciiTheme="majorHAnsi" w:hAnsiTheme="majorHAnsi" w:cstheme="majorHAnsi"/>
          </w:rPr>
          <w:t>I</w:t>
        </w:r>
      </w:ins>
      <w:ins w:id="1041" w:author="Shiv Mangal Rahi" w:date="2019-12-18T14:32:00Z">
        <w:r>
          <w:rPr>
            <w:rFonts w:asciiTheme="majorHAnsi" w:hAnsiTheme="majorHAnsi" w:cstheme="majorHAnsi"/>
          </w:rPr>
          <w:t xml:space="preserve">f API </w:t>
        </w:r>
      </w:ins>
      <w:ins w:id="1042" w:author="Shiv Mangal Rahi" w:date="2019-12-18T14:33:00Z">
        <w:r>
          <w:rPr>
            <w:rFonts w:asciiTheme="majorHAnsi" w:hAnsiTheme="majorHAnsi" w:cstheme="majorHAnsi"/>
          </w:rPr>
          <w:t xml:space="preserve">could not call or </w:t>
        </w:r>
      </w:ins>
      <w:ins w:id="1043" w:author="Shiv Mangal Rahi" w:date="2019-12-18T14:32:00Z">
        <w:r>
          <w:rPr>
            <w:rFonts w:asciiTheme="majorHAnsi" w:hAnsiTheme="majorHAnsi" w:cstheme="majorHAnsi"/>
          </w:rPr>
          <w:t xml:space="preserve">response is not </w:t>
        </w:r>
      </w:ins>
      <w:ins w:id="1044" w:author="Shiv Mangal Rahi" w:date="2019-12-18T14:33:00Z">
        <w:r>
          <w:rPr>
            <w:rFonts w:asciiTheme="majorHAnsi" w:hAnsiTheme="majorHAnsi" w:cstheme="majorHAnsi"/>
          </w:rPr>
          <w:t xml:space="preserve">reverted, handle that exception. Generate a flag and put it in custom out. This </w:t>
        </w:r>
      </w:ins>
      <w:ins w:id="1045" w:author="Shiv Mangal Rahi" w:date="2019-12-18T14:34:00Z">
        <w:r>
          <w:rPr>
            <w:rFonts w:asciiTheme="majorHAnsi" w:hAnsiTheme="majorHAnsi" w:cstheme="majorHAnsi"/>
          </w:rPr>
          <w:t>flag will be used to send notification.</w:t>
        </w:r>
      </w:ins>
    </w:p>
    <w:p w14:paraId="2FB6701D" w14:textId="77777777" w:rsidR="002110D0" w:rsidRPr="00B458F8" w:rsidRDefault="002110D0" w:rsidP="00444289">
      <w:pPr>
        <w:spacing w:after="160" w:line="259" w:lineRule="auto"/>
        <w:rPr>
          <w:rFonts w:asciiTheme="majorHAnsi" w:hAnsiTheme="majorHAnsi" w:cstheme="majorHAnsi"/>
          <w:u w:val="single"/>
        </w:rPr>
      </w:pPr>
      <w:r w:rsidRPr="00B458F8">
        <w:rPr>
          <w:rFonts w:asciiTheme="majorHAnsi" w:hAnsiTheme="majorHAnsi" w:cstheme="majorHAnsi"/>
          <w:u w:val="single"/>
        </w:rPr>
        <w:t>Exception Handling</w:t>
      </w:r>
    </w:p>
    <w:p w14:paraId="04F7CA2D" w14:textId="77777777" w:rsidR="00903CDB" w:rsidRDefault="002110D0" w:rsidP="00444289">
      <w:pPr>
        <w:spacing w:after="160" w:line="259" w:lineRule="auto"/>
        <w:rPr>
          <w:rFonts w:asciiTheme="majorHAnsi" w:hAnsiTheme="majorHAnsi" w:cstheme="majorHAnsi"/>
        </w:rPr>
      </w:pPr>
      <w:r>
        <w:rPr>
          <w:rFonts w:asciiTheme="majorHAnsi" w:hAnsiTheme="majorHAnsi" w:cstheme="majorHAnsi"/>
        </w:rPr>
        <w:t xml:space="preserve">There is a possibility that the call to REST API might fail due to some reason in submitting the job. </w:t>
      </w:r>
    </w:p>
    <w:p w14:paraId="3113D852" w14:textId="77777777" w:rsidR="002110D0" w:rsidRDefault="00903CDB" w:rsidP="00444289">
      <w:pPr>
        <w:spacing w:after="160" w:line="259" w:lineRule="auto"/>
        <w:rPr>
          <w:rFonts w:asciiTheme="majorHAnsi" w:hAnsiTheme="majorHAnsi" w:cstheme="majorHAnsi"/>
        </w:rPr>
      </w:pPr>
      <w:r>
        <w:rPr>
          <w:rFonts w:asciiTheme="majorHAnsi" w:hAnsiTheme="majorHAnsi" w:cstheme="majorHAnsi"/>
        </w:rPr>
        <w:t xml:space="preserve">Read the ExecutionID value from the response received from API for each Asset type id. If API calls fails, ExecutionID tag is not available in response. So while parsing JSON, put a try/catch block so that any JS exception could be caught. </w:t>
      </w:r>
    </w:p>
    <w:p w14:paraId="615E8F90" w14:textId="77777777" w:rsidR="00903CDB" w:rsidRDefault="00903CDB" w:rsidP="00444289">
      <w:pPr>
        <w:spacing w:after="160" w:line="259" w:lineRule="auto"/>
        <w:rPr>
          <w:rFonts w:asciiTheme="majorHAnsi" w:hAnsiTheme="majorHAnsi" w:cstheme="majorHAnsi"/>
        </w:rPr>
      </w:pPr>
      <w:r>
        <w:rPr>
          <w:rFonts w:asciiTheme="majorHAnsi" w:hAnsiTheme="majorHAnsi" w:cstheme="majorHAnsi"/>
        </w:rPr>
        <w:lastRenderedPageBreak/>
        <w:t>Prepare the comma separated list of Asset type ids for which ExecutionID could not be read and populate it in a process model variable PM_FAILED_ASSET_TYPE_ID to pass on to next analysis.</w:t>
      </w:r>
    </w:p>
    <w:p w14:paraId="03B675FC" w14:textId="77777777" w:rsidR="00903CDB" w:rsidRDefault="00903CDB" w:rsidP="00444289">
      <w:pPr>
        <w:spacing w:after="160" w:line="259" w:lineRule="auto"/>
        <w:rPr>
          <w:rFonts w:asciiTheme="majorHAnsi" w:hAnsiTheme="majorHAnsi" w:cstheme="majorHAnsi"/>
        </w:rPr>
      </w:pPr>
      <w:r>
        <w:rPr>
          <w:rFonts w:asciiTheme="majorHAnsi" w:hAnsiTheme="majorHAnsi" w:cstheme="majorHAnsi"/>
        </w:rPr>
        <w:t>Prepare the comma separated list of ExecutionIDs for which ExecutionID could be retrieved and populate it in a process model variable PM_EXECUTION_ID to pass on to next analysis.</w:t>
      </w:r>
    </w:p>
    <w:p w14:paraId="09D902E4" w14:textId="77777777" w:rsidR="00903CDB" w:rsidRPr="002A7E4A" w:rsidRDefault="00903CDB" w:rsidP="00B327BA">
      <w:pPr>
        <w:pStyle w:val="Heading3"/>
        <w:numPr>
          <w:ilvl w:val="2"/>
          <w:numId w:val="36"/>
        </w:numPr>
        <w:rPr>
          <w:b/>
        </w:rPr>
      </w:pPr>
      <w:bookmarkStart w:id="1046" w:name="_Toc23404867"/>
      <w:r>
        <w:rPr>
          <w:b/>
        </w:rPr>
        <w:t>IGX_PRC_MONITOR</w:t>
      </w:r>
      <w:r w:rsidR="006D7B37">
        <w:rPr>
          <w:b/>
        </w:rPr>
        <w:t>_RESULT_POSTING</w:t>
      </w:r>
      <w:r>
        <w:rPr>
          <w:b/>
        </w:rPr>
        <w:t>_STATUS</w:t>
      </w:r>
      <w:bookmarkEnd w:id="1046"/>
    </w:p>
    <w:p w14:paraId="65509D19" w14:textId="77777777" w:rsidR="00252493" w:rsidRDefault="00252493" w:rsidP="00444289">
      <w:pPr>
        <w:spacing w:after="160" w:line="259" w:lineRule="auto"/>
        <w:rPr>
          <w:rFonts w:asciiTheme="majorHAnsi" w:hAnsiTheme="majorHAnsi" w:cstheme="majorHAnsi"/>
        </w:rPr>
      </w:pPr>
    </w:p>
    <w:p w14:paraId="60A7B1BB" w14:textId="38A784FE" w:rsidR="00903CDB" w:rsidRDefault="00903CDB" w:rsidP="00444289">
      <w:pPr>
        <w:spacing w:after="160" w:line="259" w:lineRule="auto"/>
        <w:rPr>
          <w:rFonts w:asciiTheme="majorHAnsi" w:hAnsiTheme="majorHAnsi" w:cstheme="majorHAnsi"/>
        </w:rPr>
      </w:pPr>
      <w:r>
        <w:rPr>
          <w:rFonts w:asciiTheme="majorHAnsi" w:hAnsiTheme="majorHAnsi" w:cstheme="majorHAnsi"/>
        </w:rPr>
        <w:t xml:space="preserve">This analysis will </w:t>
      </w:r>
      <w:r w:rsidR="00B3464A">
        <w:rPr>
          <w:rFonts w:asciiTheme="majorHAnsi" w:hAnsiTheme="majorHAnsi" w:cstheme="majorHAnsi"/>
        </w:rPr>
        <w:t xml:space="preserve">call the </w:t>
      </w:r>
      <w:del w:id="1047" w:author="Shiv Mangal Rahi" w:date="2019-12-18T14:37:00Z">
        <w:r w:rsidR="00B3464A" w:rsidDel="002256C5">
          <w:rPr>
            <w:rFonts w:asciiTheme="majorHAnsi" w:hAnsiTheme="majorHAnsi" w:cstheme="majorHAnsi"/>
          </w:rPr>
          <w:delText xml:space="preserve">below </w:delText>
        </w:r>
      </w:del>
      <w:ins w:id="1048" w:author="Shiv Mangal Rahi" w:date="2019-12-18T14:37:00Z">
        <w:r w:rsidR="002256C5">
          <w:rPr>
            <w:rFonts w:asciiTheme="majorHAnsi" w:hAnsiTheme="majorHAnsi" w:cstheme="majorHAnsi"/>
          </w:rPr>
          <w:t xml:space="preserve">execution status </w:t>
        </w:r>
      </w:ins>
      <w:r w:rsidR="00B3464A">
        <w:rPr>
          <w:rFonts w:asciiTheme="majorHAnsi" w:hAnsiTheme="majorHAnsi" w:cstheme="majorHAnsi"/>
        </w:rPr>
        <w:t>API to find the status of each execution id</w:t>
      </w:r>
      <w:ins w:id="1049" w:author="Shiv Mangal Rahi" w:date="2019-12-18T14:37:00Z">
        <w:r w:rsidR="002256C5">
          <w:rPr>
            <w:rFonts w:asciiTheme="majorHAnsi" w:hAnsiTheme="majorHAnsi" w:cstheme="majorHAnsi"/>
          </w:rPr>
          <w:t>s</w:t>
        </w:r>
      </w:ins>
      <w:del w:id="1050" w:author="Shiv Mangal Rahi" w:date="2019-12-18T14:36:00Z">
        <w:r w:rsidR="00B3464A" w:rsidDel="002256C5">
          <w:rPr>
            <w:rFonts w:asciiTheme="majorHAnsi" w:hAnsiTheme="majorHAnsi" w:cstheme="majorHAnsi"/>
          </w:rPr>
          <w:delText xml:space="preserve"> received in PM_EXECUTION_ID</w:delText>
        </w:r>
        <w:r w:rsidR="00C62AB1" w:rsidDel="002256C5">
          <w:rPr>
            <w:rFonts w:asciiTheme="majorHAnsi" w:hAnsiTheme="majorHAnsi" w:cstheme="majorHAnsi"/>
          </w:rPr>
          <w:delText xml:space="preserve"> variable</w:delText>
        </w:r>
      </w:del>
      <w:ins w:id="1051" w:author="Shiv Mangal Rahi" w:date="2019-12-18T14:37:00Z">
        <w:r w:rsidR="002256C5">
          <w:rPr>
            <w:rFonts w:asciiTheme="majorHAnsi" w:hAnsiTheme="majorHAnsi" w:cstheme="majorHAnsi"/>
          </w:rPr>
          <w:t xml:space="preserve"> logged in </w:t>
        </w:r>
        <w:r w:rsidR="002256C5" w:rsidRPr="002256C5">
          <w:rPr>
            <w:rFonts w:asciiTheme="majorHAnsi" w:hAnsiTheme="majorHAnsi" w:cstheme="majorHAnsi"/>
          </w:rPr>
          <w:t>IGX_DB_SCORE_REFRESHER_DTL_LOG</w:t>
        </w:r>
        <w:r w:rsidR="002256C5">
          <w:rPr>
            <w:rFonts w:asciiTheme="majorHAnsi" w:hAnsiTheme="majorHAnsi" w:cstheme="majorHAnsi"/>
          </w:rPr>
          <w:t xml:space="preserve"> for current run</w:t>
        </w:r>
      </w:ins>
      <w:r w:rsidR="00C62AB1">
        <w:rPr>
          <w:rFonts w:asciiTheme="majorHAnsi" w:hAnsiTheme="majorHAnsi" w:cstheme="majorHAnsi"/>
        </w:rPr>
        <w:t>.</w:t>
      </w:r>
    </w:p>
    <w:p w14:paraId="1C5A311F" w14:textId="03CCEE7F" w:rsidR="00C62AB1" w:rsidDel="000C41FC" w:rsidRDefault="00C62AB1" w:rsidP="00444289">
      <w:pPr>
        <w:spacing w:after="160" w:line="259" w:lineRule="auto"/>
        <w:rPr>
          <w:del w:id="1052" w:author="Shiv Mangal Rahi" w:date="2019-12-18T14:37:00Z"/>
          <w:rFonts w:asciiTheme="majorHAnsi" w:hAnsiTheme="majorHAnsi" w:cstheme="majorHAnsi"/>
        </w:rPr>
      </w:pPr>
      <w:del w:id="1053" w:author="Shiv Mangal Rahi" w:date="2019-12-18T14:37:00Z">
        <w:r w:rsidDel="000C41FC">
          <w:rPr>
            <w:rFonts w:asciiTheme="majorHAnsi" w:hAnsiTheme="majorHAnsi" w:cstheme="majorHAnsi"/>
          </w:rPr>
          <w:delText>Split the comma separated list of execution IDs into records</w:delText>
        </w:r>
      </w:del>
    </w:p>
    <w:p w14:paraId="4B1B321A" w14:textId="67E63BE0" w:rsidR="00C62AB1" w:rsidDel="000C41FC" w:rsidRDefault="00C62AB1" w:rsidP="00444289">
      <w:pPr>
        <w:spacing w:after="160" w:line="259" w:lineRule="auto"/>
        <w:rPr>
          <w:del w:id="1054" w:author="Shiv Mangal Rahi" w:date="2019-12-18T14:37:00Z"/>
          <w:rFonts w:asciiTheme="majorHAnsi" w:hAnsiTheme="majorHAnsi" w:cstheme="majorHAnsi"/>
        </w:rPr>
      </w:pPr>
      <w:del w:id="1055" w:author="Shiv Mangal Rahi" w:date="2019-12-18T14:37:00Z">
        <w:r w:rsidDel="000C41FC">
          <w:rPr>
            <w:rFonts w:asciiTheme="majorHAnsi" w:hAnsiTheme="majorHAnsi" w:cstheme="majorHAnsi"/>
          </w:rPr>
          <w:delText>Call below API for the each record i.e. execution id</w:delText>
        </w:r>
      </w:del>
    </w:p>
    <w:p w14:paraId="4AE6762D" w14:textId="77777777" w:rsidR="00FB2E86" w:rsidRDefault="000C41FC" w:rsidP="00444289">
      <w:pPr>
        <w:spacing w:after="160" w:line="259" w:lineRule="auto"/>
        <w:rPr>
          <w:ins w:id="1056" w:author="Shiv Mangal Rahi" w:date="2019-12-18T14:41:00Z"/>
          <w:rFonts w:asciiTheme="majorHAnsi" w:hAnsiTheme="majorHAnsi" w:cstheme="majorHAnsi"/>
        </w:rPr>
      </w:pPr>
      <w:ins w:id="1057" w:author="Shiv Mangal Rahi" w:date="2019-12-18T14:37:00Z">
        <w:r>
          <w:rPr>
            <w:rFonts w:asciiTheme="majorHAnsi" w:hAnsiTheme="majorHAnsi" w:cstheme="majorHAnsi"/>
          </w:rPr>
          <w:t xml:space="preserve">Read all the records </w:t>
        </w:r>
        <w:r w:rsidRPr="000C41FC">
          <w:rPr>
            <w:rFonts w:asciiTheme="majorHAnsi" w:hAnsiTheme="majorHAnsi" w:cstheme="majorHAnsi"/>
          </w:rPr>
          <w:t>IGX_DB_SCORE_REFRESHER_DTL_LOG</w:t>
        </w:r>
        <w:r>
          <w:rPr>
            <w:rFonts w:asciiTheme="majorHAnsi" w:hAnsiTheme="majorHAnsi" w:cstheme="majorHAnsi"/>
          </w:rPr>
          <w:t xml:space="preserve"> </w:t>
        </w:r>
      </w:ins>
      <w:ins w:id="1058" w:author="Shiv Mangal Rahi" w:date="2019-12-18T14:38:00Z">
        <w:r>
          <w:rPr>
            <w:rFonts w:asciiTheme="majorHAnsi" w:hAnsiTheme="majorHAnsi" w:cstheme="majorHAnsi"/>
          </w:rPr>
          <w:t>for current run. Take the latest version record based on ASSET_TYPE_UID and ASSET_UID.</w:t>
        </w:r>
      </w:ins>
      <w:ins w:id="1059" w:author="Shiv Mangal Rahi" w:date="2019-12-18T14:41:00Z">
        <w:r w:rsidR="001E4A16">
          <w:rPr>
            <w:rFonts w:asciiTheme="majorHAnsi" w:hAnsiTheme="majorHAnsi" w:cstheme="majorHAnsi"/>
          </w:rPr>
          <w:t xml:space="preserve"> Consider only records having status as ‘SUBMITTED’ or ‘PROCESSING’</w:t>
        </w:r>
        <w:r w:rsidR="00FB2E86">
          <w:rPr>
            <w:rFonts w:asciiTheme="majorHAnsi" w:hAnsiTheme="majorHAnsi" w:cstheme="majorHAnsi"/>
          </w:rPr>
          <w:t>.</w:t>
        </w:r>
      </w:ins>
    </w:p>
    <w:p w14:paraId="0693F3FE" w14:textId="5643E92E" w:rsidR="000C41FC" w:rsidRDefault="00FB2E86" w:rsidP="00444289">
      <w:pPr>
        <w:spacing w:after="160" w:line="259" w:lineRule="auto"/>
        <w:rPr>
          <w:ins w:id="1060" w:author="Shiv Mangal Rahi" w:date="2019-12-18T14:37:00Z"/>
          <w:rFonts w:asciiTheme="majorHAnsi" w:hAnsiTheme="majorHAnsi" w:cstheme="majorHAnsi"/>
        </w:rPr>
      </w:pPr>
      <w:ins w:id="1061" w:author="Shiv Mangal Rahi" w:date="2019-12-18T14:42:00Z">
        <w:r>
          <w:rPr>
            <w:rFonts w:asciiTheme="majorHAnsi" w:hAnsiTheme="majorHAnsi" w:cstheme="majorHAnsi"/>
          </w:rPr>
          <w:t>Call execution status API, for Execution Ids fetched above.</w:t>
        </w:r>
      </w:ins>
      <w:ins w:id="1062" w:author="Shiv Mangal Rahi" w:date="2019-12-18T14:38:00Z">
        <w:r w:rsidR="000C41FC">
          <w:rPr>
            <w:rFonts w:asciiTheme="majorHAnsi" w:hAnsiTheme="majorHAnsi" w:cstheme="majorHAnsi"/>
          </w:rPr>
          <w:t xml:space="preserve"> </w:t>
        </w:r>
      </w:ins>
    </w:p>
    <w:p w14:paraId="6D5DDFFE" w14:textId="77777777" w:rsidR="007F5532" w:rsidRDefault="00C62AB1" w:rsidP="00444289">
      <w:pPr>
        <w:spacing w:after="160" w:line="259" w:lineRule="auto"/>
        <w:rPr>
          <w:rFonts w:asciiTheme="majorHAnsi" w:hAnsiTheme="majorHAnsi" w:cstheme="majorHAnsi"/>
        </w:rPr>
      </w:pPr>
      <w:r>
        <w:rPr>
          <w:rFonts w:asciiTheme="majorHAnsi" w:hAnsiTheme="majorHAnsi" w:cstheme="majorHAnsi"/>
        </w:rPr>
        <w:t xml:space="preserve">Parse the response received from the </w:t>
      </w:r>
      <w:r w:rsidR="007F5532">
        <w:rPr>
          <w:rFonts w:asciiTheme="majorHAnsi" w:hAnsiTheme="majorHAnsi" w:cstheme="majorHAnsi"/>
        </w:rPr>
        <w:t>API. Status response for each execution id would contain the status of multiple Asset ids.</w:t>
      </w:r>
    </w:p>
    <w:p w14:paraId="4566F73A" w14:textId="74AD9C20" w:rsidR="00C62AB1" w:rsidRDefault="007F5532" w:rsidP="00444289">
      <w:pPr>
        <w:spacing w:after="160" w:line="259" w:lineRule="auto"/>
        <w:rPr>
          <w:ins w:id="1063" w:author="Shiv Mangal Rahi" w:date="2019-12-18T14:45:00Z"/>
          <w:rFonts w:asciiTheme="majorHAnsi" w:hAnsiTheme="majorHAnsi" w:cstheme="majorHAnsi"/>
        </w:rPr>
      </w:pPr>
      <w:r>
        <w:rPr>
          <w:rFonts w:asciiTheme="majorHAnsi" w:hAnsiTheme="majorHAnsi" w:cstheme="majorHAnsi"/>
        </w:rPr>
        <w:t xml:space="preserve">Convert the response into multiple records having Execution id, </w:t>
      </w:r>
      <w:r w:rsidR="00607710">
        <w:rPr>
          <w:rFonts w:asciiTheme="majorHAnsi" w:hAnsiTheme="majorHAnsi" w:cstheme="majorHAnsi"/>
        </w:rPr>
        <w:t xml:space="preserve">Asset type uid, </w:t>
      </w:r>
      <w:r>
        <w:rPr>
          <w:rFonts w:asciiTheme="majorHAnsi" w:hAnsiTheme="majorHAnsi" w:cstheme="majorHAnsi"/>
        </w:rPr>
        <w:t xml:space="preserve">Asset </w:t>
      </w:r>
      <w:r w:rsidR="00607710">
        <w:rPr>
          <w:rFonts w:asciiTheme="majorHAnsi" w:hAnsiTheme="majorHAnsi" w:cstheme="majorHAnsi"/>
        </w:rPr>
        <w:t>u</w:t>
      </w:r>
      <w:r>
        <w:rPr>
          <w:rFonts w:asciiTheme="majorHAnsi" w:hAnsiTheme="majorHAnsi" w:cstheme="majorHAnsi"/>
        </w:rPr>
        <w:t>id and Status</w:t>
      </w:r>
      <w:ins w:id="1064" w:author="Shiv Mangal Rahi" w:date="2019-12-18T14:43:00Z">
        <w:r w:rsidR="00FD71E2">
          <w:rPr>
            <w:rFonts w:asciiTheme="majorHAnsi" w:hAnsiTheme="majorHAnsi" w:cstheme="majorHAnsi"/>
          </w:rPr>
          <w:t>.</w:t>
        </w:r>
        <w:r w:rsidR="004D3E73">
          <w:rPr>
            <w:rFonts w:asciiTheme="majorHAnsi" w:hAnsiTheme="majorHAnsi" w:cstheme="majorHAnsi"/>
          </w:rPr>
          <w:t xml:space="preserve"> Consider Item number as Asset Number.</w:t>
        </w:r>
        <w:r w:rsidR="000336F5">
          <w:rPr>
            <w:rFonts w:asciiTheme="majorHAnsi" w:hAnsiTheme="majorHAnsi" w:cstheme="majorHAnsi"/>
          </w:rPr>
          <w:t xml:space="preserve"> If </w:t>
        </w:r>
      </w:ins>
      <w:ins w:id="1065" w:author="Shiv Mangal Rahi" w:date="2019-12-18T14:44:00Z">
        <w:r w:rsidR="000336F5">
          <w:rPr>
            <w:rFonts w:asciiTheme="majorHAnsi" w:hAnsiTheme="majorHAnsi" w:cstheme="majorHAnsi"/>
          </w:rPr>
          <w:t>Success = true then derive status as ‘POSTED’</w:t>
        </w:r>
        <w:r w:rsidR="009261D9">
          <w:rPr>
            <w:rFonts w:asciiTheme="majorHAnsi" w:hAnsiTheme="majorHAnsi" w:cstheme="majorHAnsi"/>
          </w:rPr>
          <w:t xml:space="preserve"> else ‘ERROR’</w:t>
        </w:r>
        <w:r w:rsidR="000336F5">
          <w:rPr>
            <w:rFonts w:asciiTheme="majorHAnsi" w:hAnsiTheme="majorHAnsi" w:cstheme="majorHAnsi"/>
          </w:rPr>
          <w:t>.</w:t>
        </w:r>
        <w:r w:rsidR="00164706">
          <w:rPr>
            <w:rFonts w:asciiTheme="majorHAnsi" w:hAnsiTheme="majorHAnsi" w:cstheme="majorHAnsi"/>
          </w:rPr>
          <w:t xml:space="preserve"> Also fetch status message.</w:t>
        </w:r>
      </w:ins>
    </w:p>
    <w:p w14:paraId="71BED6E8" w14:textId="1B05233D" w:rsidR="00754100" w:rsidRDefault="00754100" w:rsidP="00444289">
      <w:pPr>
        <w:spacing w:after="160" w:line="259" w:lineRule="auto"/>
        <w:rPr>
          <w:ins w:id="1066" w:author="Shiv Mangal Rahi" w:date="2019-12-18T14:45:00Z"/>
          <w:rFonts w:asciiTheme="majorHAnsi" w:hAnsiTheme="majorHAnsi" w:cstheme="majorHAnsi"/>
        </w:rPr>
      </w:pPr>
      <w:ins w:id="1067" w:author="Shiv Mangal Rahi" w:date="2019-12-18T14:45:00Z">
        <w:r>
          <w:rPr>
            <w:rFonts w:asciiTheme="majorHAnsi" w:hAnsiTheme="majorHAnsi" w:cstheme="majorHAnsi"/>
          </w:rPr>
          <w:t xml:space="preserve">Populate records in </w:t>
        </w:r>
        <w:r w:rsidRPr="00754100">
          <w:rPr>
            <w:rFonts w:asciiTheme="majorHAnsi" w:hAnsiTheme="majorHAnsi" w:cstheme="majorHAnsi"/>
          </w:rPr>
          <w:t>IGX_DB_SCORE_REFRESHER_DTL_LOG</w:t>
        </w:r>
        <w:r>
          <w:rPr>
            <w:rFonts w:asciiTheme="majorHAnsi" w:hAnsiTheme="majorHAnsi" w:cstheme="majorHAnsi"/>
          </w:rPr>
          <w:t xml:space="preserve"> for each asset with new version.</w:t>
        </w:r>
      </w:ins>
    </w:p>
    <w:p w14:paraId="761FD4C6" w14:textId="5BED61D5" w:rsidR="007E6A2C" w:rsidRDefault="007E6A2C" w:rsidP="00444289">
      <w:pPr>
        <w:spacing w:after="160" w:line="259" w:lineRule="auto"/>
        <w:rPr>
          <w:ins w:id="1068" w:author="Shiv Mangal Rahi" w:date="2019-12-18T14:46:00Z"/>
          <w:rFonts w:asciiTheme="majorHAnsi" w:hAnsiTheme="majorHAnsi" w:cstheme="majorHAnsi"/>
        </w:rPr>
      </w:pPr>
      <w:ins w:id="1069" w:author="Shiv Mangal Rahi" w:date="2019-12-18T14:45:00Z">
        <w:r>
          <w:rPr>
            <w:rFonts w:asciiTheme="majorHAnsi" w:hAnsiTheme="majorHAnsi" w:cstheme="majorHAnsi"/>
          </w:rPr>
          <w:t xml:space="preserve">If API response could not parse, handle this exception and </w:t>
        </w:r>
      </w:ins>
      <w:ins w:id="1070" w:author="Shiv Mangal Rahi" w:date="2019-12-18T14:46:00Z">
        <w:r>
          <w:rPr>
            <w:rFonts w:asciiTheme="majorHAnsi" w:hAnsiTheme="majorHAnsi" w:cstheme="majorHAnsi"/>
          </w:rPr>
          <w:t>populate</w:t>
        </w:r>
      </w:ins>
      <w:ins w:id="1071" w:author="Shiv Mangal Rahi" w:date="2019-12-18T14:45:00Z">
        <w:r>
          <w:rPr>
            <w:rFonts w:asciiTheme="majorHAnsi" w:hAnsiTheme="majorHAnsi" w:cstheme="majorHAnsi"/>
          </w:rPr>
          <w:t xml:space="preserve"> </w:t>
        </w:r>
      </w:ins>
      <w:ins w:id="1072" w:author="Shiv Mangal Rahi" w:date="2019-12-18T14:46:00Z">
        <w:r>
          <w:rPr>
            <w:rFonts w:asciiTheme="majorHAnsi" w:hAnsiTheme="majorHAnsi" w:cstheme="majorHAnsi"/>
          </w:rPr>
          <w:t>a flag to send thru custom output. This will be used to send notification.</w:t>
        </w:r>
      </w:ins>
    </w:p>
    <w:p w14:paraId="3314369F" w14:textId="5925FE2C" w:rsidR="00955045" w:rsidRDefault="00955045" w:rsidP="00444289">
      <w:pPr>
        <w:spacing w:after="160" w:line="259" w:lineRule="auto"/>
        <w:rPr>
          <w:ins w:id="1073" w:author="Shiv Mangal Rahi" w:date="2019-12-18T14:45:00Z"/>
          <w:rFonts w:asciiTheme="majorHAnsi" w:hAnsiTheme="majorHAnsi" w:cstheme="majorHAnsi"/>
        </w:rPr>
      </w:pPr>
      <w:ins w:id="1074" w:author="Shiv Mangal Rahi" w:date="2019-12-18T14:46:00Z">
        <w:r>
          <w:rPr>
            <w:rFonts w:asciiTheme="majorHAnsi" w:hAnsiTheme="majorHAnsi" w:cstheme="majorHAnsi"/>
          </w:rPr>
          <w:t xml:space="preserve">If processing of all the submitted batch/Execution Ids of current run is processed then populate </w:t>
        </w:r>
      </w:ins>
      <w:ins w:id="1075" w:author="Shiv Mangal Rahi" w:date="2019-12-18T14:47:00Z">
        <w:r w:rsidR="00987B3A">
          <w:rPr>
            <w:rFonts w:asciiTheme="majorHAnsi" w:hAnsiTheme="majorHAnsi" w:cstheme="majorHAnsi"/>
          </w:rPr>
          <w:t>LOOP</w:t>
        </w:r>
        <w:r>
          <w:rPr>
            <w:rFonts w:asciiTheme="majorHAnsi" w:hAnsiTheme="majorHAnsi" w:cstheme="majorHAnsi"/>
          </w:rPr>
          <w:t>_FLAG as ‘</w:t>
        </w:r>
      </w:ins>
      <w:ins w:id="1076" w:author="Shiv Mangal Rahi" w:date="2019-12-18T14:48:00Z">
        <w:r w:rsidR="00B35B90">
          <w:rPr>
            <w:rFonts w:asciiTheme="majorHAnsi" w:hAnsiTheme="majorHAnsi" w:cstheme="majorHAnsi"/>
          </w:rPr>
          <w:t>0</w:t>
        </w:r>
      </w:ins>
      <w:ins w:id="1077" w:author="Shiv Mangal Rahi" w:date="2019-12-18T14:47:00Z">
        <w:r>
          <w:rPr>
            <w:rFonts w:asciiTheme="majorHAnsi" w:hAnsiTheme="majorHAnsi" w:cstheme="majorHAnsi"/>
          </w:rPr>
          <w:t>’ else ‘</w:t>
        </w:r>
      </w:ins>
      <w:ins w:id="1078" w:author="Shiv Mangal Rahi" w:date="2019-12-18T14:48:00Z">
        <w:r w:rsidR="00B35B90">
          <w:rPr>
            <w:rFonts w:asciiTheme="majorHAnsi" w:hAnsiTheme="majorHAnsi" w:cstheme="majorHAnsi"/>
          </w:rPr>
          <w:t>1</w:t>
        </w:r>
      </w:ins>
      <w:ins w:id="1079" w:author="Shiv Mangal Rahi" w:date="2019-12-18T14:47:00Z">
        <w:r>
          <w:rPr>
            <w:rFonts w:asciiTheme="majorHAnsi" w:hAnsiTheme="majorHAnsi" w:cstheme="majorHAnsi"/>
          </w:rPr>
          <w:t>’.</w:t>
        </w:r>
      </w:ins>
      <w:ins w:id="1080" w:author="Shiv Mangal Rahi" w:date="2019-12-18T14:48:00Z">
        <w:r w:rsidR="00B35B90">
          <w:rPr>
            <w:rFonts w:asciiTheme="majorHAnsi" w:hAnsiTheme="majorHAnsi" w:cstheme="majorHAnsi"/>
          </w:rPr>
          <w:t xml:space="preserve"> This flag will be used to recursively call monitoring PM till all the batches get processed.</w:t>
        </w:r>
      </w:ins>
    </w:p>
    <w:p w14:paraId="2E957A11" w14:textId="77777777" w:rsidR="00FD71E2" w:rsidRDefault="00FD71E2" w:rsidP="00444289">
      <w:pPr>
        <w:spacing w:after="160" w:line="259" w:lineRule="auto"/>
        <w:rPr>
          <w:rFonts w:asciiTheme="majorHAnsi" w:hAnsiTheme="majorHAnsi" w:cstheme="majorHAnsi"/>
        </w:rPr>
      </w:pPr>
    </w:p>
    <w:p w14:paraId="1A2751E7" w14:textId="3CD4E871" w:rsidR="007F5532" w:rsidDel="00956B5C" w:rsidRDefault="003B253C" w:rsidP="00444289">
      <w:pPr>
        <w:spacing w:after="160" w:line="259" w:lineRule="auto"/>
        <w:rPr>
          <w:del w:id="1081" w:author="Shiv Mangal Rahi" w:date="2019-12-18T14:42:00Z"/>
          <w:rFonts w:asciiTheme="majorHAnsi" w:hAnsiTheme="majorHAnsi" w:cstheme="majorHAnsi"/>
        </w:rPr>
      </w:pPr>
      <w:del w:id="1082" w:author="Shiv Mangal Rahi" w:date="2019-12-18T14:42:00Z">
        <w:r w:rsidDel="00956B5C">
          <w:rPr>
            <w:rFonts w:asciiTheme="majorHAnsi" w:hAnsiTheme="majorHAnsi" w:cstheme="majorHAnsi"/>
          </w:rPr>
          <w:delText xml:space="preserve">Take out two branches </w:delText>
        </w:r>
      </w:del>
    </w:p>
    <w:p w14:paraId="717DB89F" w14:textId="6B004E0D" w:rsidR="007F5532" w:rsidRPr="00B458F8" w:rsidDel="00956B5C" w:rsidRDefault="003B253C" w:rsidP="00B327BA">
      <w:pPr>
        <w:pStyle w:val="ListParagraph"/>
        <w:numPr>
          <w:ilvl w:val="0"/>
          <w:numId w:val="35"/>
        </w:numPr>
        <w:spacing w:after="160" w:line="259" w:lineRule="auto"/>
        <w:rPr>
          <w:del w:id="1083" w:author="Shiv Mangal Rahi" w:date="2019-12-18T14:42:00Z"/>
          <w:rFonts w:asciiTheme="majorHAnsi" w:hAnsiTheme="majorHAnsi" w:cstheme="majorHAnsi"/>
        </w:rPr>
      </w:pPr>
      <w:del w:id="1084" w:author="Shiv Mangal Rahi" w:date="2019-12-18T14:42:00Z">
        <w:r w:rsidRPr="00B458F8" w:rsidDel="00956B5C">
          <w:rPr>
            <w:rFonts w:asciiTheme="majorHAnsi" w:hAnsiTheme="majorHAnsi" w:cstheme="majorHAnsi"/>
          </w:rPr>
          <w:delText>One branch with in-progress status - Populate ‘Y’ to PM_COMPLETED_FLAG</w:delText>
        </w:r>
      </w:del>
    </w:p>
    <w:p w14:paraId="7F20A451" w14:textId="02CB3CDD" w:rsidR="003B253C" w:rsidRPr="00B458F8" w:rsidDel="00956B5C" w:rsidRDefault="003B253C" w:rsidP="00B327BA">
      <w:pPr>
        <w:pStyle w:val="ListParagraph"/>
        <w:numPr>
          <w:ilvl w:val="0"/>
          <w:numId w:val="35"/>
        </w:numPr>
        <w:spacing w:after="160" w:line="259" w:lineRule="auto"/>
        <w:rPr>
          <w:del w:id="1085" w:author="Shiv Mangal Rahi" w:date="2019-12-18T14:42:00Z"/>
          <w:rFonts w:asciiTheme="majorHAnsi" w:hAnsiTheme="majorHAnsi" w:cstheme="majorHAnsi"/>
        </w:rPr>
      </w:pPr>
      <w:del w:id="1086" w:author="Shiv Mangal Rahi" w:date="2019-12-18T14:42:00Z">
        <w:r w:rsidRPr="00B458F8" w:rsidDel="00956B5C">
          <w:rPr>
            <w:rFonts w:asciiTheme="majorHAnsi" w:hAnsiTheme="majorHAnsi" w:cstheme="majorHAnsi"/>
          </w:rPr>
          <w:lastRenderedPageBreak/>
          <w:delText xml:space="preserve">Second branch with failed status </w:delText>
        </w:r>
        <w:r w:rsidR="00607710" w:rsidDel="00956B5C">
          <w:rPr>
            <w:rFonts w:asciiTheme="majorHAnsi" w:hAnsiTheme="majorHAnsi" w:cstheme="majorHAnsi"/>
          </w:rPr>
          <w:delText>or Asset uid as a string of all zeros</w:delText>
        </w:r>
        <w:r w:rsidR="00E2764D" w:rsidDel="00956B5C">
          <w:rPr>
            <w:rFonts w:asciiTheme="majorHAnsi" w:hAnsiTheme="majorHAnsi" w:cstheme="majorHAnsi"/>
          </w:rPr>
          <w:delText>. If asset uid is all zeros, it represents failure in posting. It means that Govern doesn’t really tell the Asset uids which could not be posted in Govern</w:delText>
        </w:r>
      </w:del>
    </w:p>
    <w:p w14:paraId="224CC1AC" w14:textId="49EAA867" w:rsidR="003B253C" w:rsidRPr="00B458F8" w:rsidDel="00956B5C" w:rsidRDefault="003B253C" w:rsidP="00B327BA">
      <w:pPr>
        <w:pStyle w:val="ListParagraph"/>
        <w:numPr>
          <w:ilvl w:val="1"/>
          <w:numId w:val="35"/>
        </w:numPr>
        <w:spacing w:after="160" w:line="259" w:lineRule="auto"/>
        <w:rPr>
          <w:del w:id="1087" w:author="Shiv Mangal Rahi" w:date="2019-12-18T14:42:00Z"/>
          <w:rFonts w:asciiTheme="majorHAnsi" w:hAnsiTheme="majorHAnsi" w:cstheme="majorHAnsi"/>
        </w:rPr>
      </w:pPr>
      <w:del w:id="1088" w:author="Shiv Mangal Rahi" w:date="2019-12-18T14:42:00Z">
        <w:r w:rsidRPr="00B458F8" w:rsidDel="00956B5C">
          <w:rPr>
            <w:rFonts w:asciiTheme="majorHAnsi" w:hAnsiTheme="majorHAnsi" w:cstheme="majorHAnsi"/>
          </w:rPr>
          <w:delText>Convert the records into array using Grouping node</w:delText>
        </w:r>
      </w:del>
    </w:p>
    <w:p w14:paraId="75AE9BE7" w14:textId="4A4B4126" w:rsidR="003B253C" w:rsidRPr="00B458F8" w:rsidDel="00956B5C" w:rsidRDefault="003B253C" w:rsidP="00B327BA">
      <w:pPr>
        <w:pStyle w:val="ListParagraph"/>
        <w:numPr>
          <w:ilvl w:val="1"/>
          <w:numId w:val="35"/>
        </w:numPr>
        <w:spacing w:after="160" w:line="259" w:lineRule="auto"/>
        <w:rPr>
          <w:del w:id="1089" w:author="Shiv Mangal Rahi" w:date="2019-12-18T14:42:00Z"/>
          <w:rFonts w:asciiTheme="majorHAnsi" w:hAnsiTheme="majorHAnsi" w:cstheme="majorHAnsi"/>
        </w:rPr>
      </w:pPr>
      <w:del w:id="1090" w:author="Shiv Mangal Rahi" w:date="2019-12-18T14:42:00Z">
        <w:r w:rsidRPr="00B458F8" w:rsidDel="00956B5C">
          <w:rPr>
            <w:rFonts w:asciiTheme="majorHAnsi" w:hAnsiTheme="majorHAnsi" w:cstheme="majorHAnsi"/>
          </w:rPr>
          <w:delText>Parse the array and build a string of error message</w:delText>
        </w:r>
      </w:del>
    </w:p>
    <w:p w14:paraId="469FE481" w14:textId="16829D80" w:rsidR="003B253C" w:rsidRPr="00B458F8" w:rsidDel="00956B5C" w:rsidRDefault="003B253C" w:rsidP="00B327BA">
      <w:pPr>
        <w:pStyle w:val="ListParagraph"/>
        <w:numPr>
          <w:ilvl w:val="1"/>
          <w:numId w:val="35"/>
        </w:numPr>
        <w:spacing w:after="160" w:line="259" w:lineRule="auto"/>
        <w:rPr>
          <w:del w:id="1091" w:author="Shiv Mangal Rahi" w:date="2019-12-18T14:42:00Z"/>
          <w:rFonts w:asciiTheme="majorHAnsi" w:hAnsiTheme="majorHAnsi" w:cstheme="majorHAnsi"/>
        </w:rPr>
      </w:pPr>
      <w:del w:id="1092" w:author="Shiv Mangal Rahi" w:date="2019-12-18T14:42:00Z">
        <w:r w:rsidRPr="00B458F8" w:rsidDel="00956B5C">
          <w:rPr>
            <w:rFonts w:asciiTheme="majorHAnsi" w:hAnsiTheme="majorHAnsi" w:cstheme="majorHAnsi"/>
          </w:rPr>
          <w:delText>Split the comma separated values into array and use it to build string of error message</w:delText>
        </w:r>
      </w:del>
    </w:p>
    <w:p w14:paraId="7F0DFECD" w14:textId="2BE102BB" w:rsidR="003B253C" w:rsidRPr="00B458F8" w:rsidDel="00956B5C" w:rsidRDefault="003B253C" w:rsidP="00B327BA">
      <w:pPr>
        <w:pStyle w:val="ListParagraph"/>
        <w:numPr>
          <w:ilvl w:val="1"/>
          <w:numId w:val="35"/>
        </w:numPr>
        <w:spacing w:after="160" w:line="259" w:lineRule="auto"/>
        <w:rPr>
          <w:del w:id="1093" w:author="Shiv Mangal Rahi" w:date="2019-12-18T14:42:00Z"/>
          <w:rFonts w:asciiTheme="majorHAnsi" w:hAnsiTheme="majorHAnsi" w:cstheme="majorHAnsi"/>
        </w:rPr>
      </w:pPr>
      <w:del w:id="1094" w:author="Shiv Mangal Rahi" w:date="2019-12-18T14:42:00Z">
        <w:r w:rsidRPr="00B458F8" w:rsidDel="00956B5C">
          <w:rPr>
            <w:rFonts w:asciiTheme="majorHAnsi" w:hAnsiTheme="majorHAnsi" w:cstheme="majorHAnsi"/>
          </w:rPr>
          <w:delText>Error message to be built like given below</w:delText>
        </w:r>
      </w:del>
    </w:p>
    <w:p w14:paraId="56F50BC9" w14:textId="72EF2A82" w:rsidR="003B253C" w:rsidDel="00956B5C" w:rsidRDefault="003B253C" w:rsidP="00B458F8">
      <w:pPr>
        <w:spacing w:after="160" w:line="259" w:lineRule="auto"/>
        <w:ind w:left="1440"/>
        <w:rPr>
          <w:del w:id="1095" w:author="Shiv Mangal Rahi" w:date="2019-12-18T14:42:00Z"/>
          <w:rFonts w:asciiTheme="majorHAnsi" w:hAnsiTheme="majorHAnsi" w:cstheme="majorHAnsi"/>
        </w:rPr>
      </w:pPr>
      <w:del w:id="1096" w:author="Shiv Mangal Rahi" w:date="2019-12-18T14:42:00Z">
        <w:r w:rsidDel="00956B5C">
          <w:rPr>
            <w:rFonts w:asciiTheme="majorHAnsi" w:hAnsiTheme="majorHAnsi" w:cstheme="majorHAnsi"/>
          </w:rPr>
          <w:delText xml:space="preserve">DQ results of Asset Type UIDs &lt;uid1&gt;, &lt;uid2&gt;, &lt;uid-n&gt; could not be submitted. DQ results of </w:delText>
        </w:r>
        <w:r w:rsidR="00607710" w:rsidDel="00956B5C">
          <w:rPr>
            <w:rFonts w:asciiTheme="majorHAnsi" w:hAnsiTheme="majorHAnsi" w:cstheme="majorHAnsi"/>
          </w:rPr>
          <w:delText xml:space="preserve">one or more assets of Asset types </w:delText>
        </w:r>
        <w:r w:rsidDel="00956B5C">
          <w:rPr>
            <w:rFonts w:asciiTheme="majorHAnsi" w:hAnsiTheme="majorHAnsi" w:cstheme="majorHAnsi"/>
          </w:rPr>
          <w:delText>UIDs &lt;uid1&gt;, &lt;uid2&gt;, &lt;uid-n&gt; could not be posted in Govern</w:delText>
        </w:r>
      </w:del>
    </w:p>
    <w:p w14:paraId="11D20E0A" w14:textId="6DC6F943" w:rsidR="00B3464A" w:rsidRPr="00B458F8" w:rsidDel="00956B5C" w:rsidRDefault="00252493" w:rsidP="00B327BA">
      <w:pPr>
        <w:pStyle w:val="ListParagraph"/>
        <w:numPr>
          <w:ilvl w:val="1"/>
          <w:numId w:val="35"/>
        </w:numPr>
        <w:spacing w:after="160" w:line="259" w:lineRule="auto"/>
        <w:rPr>
          <w:del w:id="1097" w:author="Shiv Mangal Rahi" w:date="2019-12-18T14:42:00Z"/>
          <w:rFonts w:asciiTheme="majorHAnsi" w:hAnsiTheme="majorHAnsi" w:cstheme="majorHAnsi"/>
        </w:rPr>
      </w:pPr>
      <w:del w:id="1098" w:author="Shiv Mangal Rahi" w:date="2019-12-18T14:42:00Z">
        <w:r w:rsidDel="00956B5C">
          <w:rPr>
            <w:rFonts w:asciiTheme="majorHAnsi" w:hAnsiTheme="majorHAnsi" w:cstheme="majorHAnsi"/>
          </w:rPr>
          <w:delText>Assign abo</w:delText>
        </w:r>
        <w:r w:rsidR="00607710" w:rsidDel="00956B5C">
          <w:rPr>
            <w:rFonts w:asciiTheme="majorHAnsi" w:hAnsiTheme="majorHAnsi" w:cstheme="majorHAnsi"/>
          </w:rPr>
          <w:delText>ve Error string to PM_ERROR_MSG</w:delText>
        </w:r>
        <w:r w:rsidDel="00956B5C">
          <w:rPr>
            <w:rFonts w:asciiTheme="majorHAnsi" w:hAnsiTheme="majorHAnsi" w:cstheme="majorHAnsi"/>
          </w:rPr>
          <w:delText xml:space="preserve"> variable to pass on to next analysis</w:delText>
        </w:r>
      </w:del>
    </w:p>
    <w:p w14:paraId="42715E50" w14:textId="77777777" w:rsidR="00193322" w:rsidRPr="002A7E4A" w:rsidRDefault="00153E3A" w:rsidP="00B327BA">
      <w:pPr>
        <w:pStyle w:val="Heading3"/>
        <w:numPr>
          <w:ilvl w:val="2"/>
          <w:numId w:val="36"/>
        </w:numPr>
        <w:rPr>
          <w:b/>
        </w:rPr>
      </w:pPr>
      <w:bookmarkStart w:id="1099" w:name="_Toc23404868"/>
      <w:r>
        <w:rPr>
          <w:b/>
        </w:rPr>
        <w:t>IGX_PRC_SCORE_REFRESHER_END_LOG</w:t>
      </w:r>
      <w:bookmarkEnd w:id="1099"/>
    </w:p>
    <w:p w14:paraId="123C043F" w14:textId="77777777" w:rsidR="00193322" w:rsidRDefault="00193322" w:rsidP="00193322">
      <w:pPr>
        <w:rPr>
          <w:rFonts w:asciiTheme="majorHAnsi" w:hAnsiTheme="majorHAnsi" w:cstheme="majorHAnsi"/>
        </w:rPr>
      </w:pPr>
    </w:p>
    <w:p w14:paraId="237BAEEB" w14:textId="77777777" w:rsidR="00444289" w:rsidRDefault="00193322" w:rsidP="00193322">
      <w:pPr>
        <w:spacing w:after="160" w:line="259" w:lineRule="auto"/>
        <w:rPr>
          <w:rFonts w:asciiTheme="majorHAnsi" w:hAnsiTheme="majorHAnsi" w:cstheme="majorHAnsi"/>
        </w:rPr>
      </w:pPr>
      <w:r>
        <w:rPr>
          <w:rFonts w:asciiTheme="majorHAnsi" w:hAnsiTheme="majorHAnsi" w:cstheme="majorHAnsi"/>
        </w:rPr>
        <w:t>This analysis is responsible to make entry into the log store of the Score refresher</w:t>
      </w:r>
      <w:r w:rsidR="00153E3A">
        <w:rPr>
          <w:rFonts w:asciiTheme="majorHAnsi" w:hAnsiTheme="majorHAnsi" w:cstheme="majorHAnsi"/>
        </w:rPr>
        <w:t xml:space="preserve"> to mark the process as end</w:t>
      </w:r>
    </w:p>
    <w:p w14:paraId="5AF23287" w14:textId="77777777" w:rsidR="00153E3A" w:rsidRPr="00962607" w:rsidRDefault="00153E3A" w:rsidP="00193322">
      <w:pPr>
        <w:spacing w:after="160" w:line="259" w:lineRule="auto"/>
        <w:rPr>
          <w:rFonts w:asciiTheme="majorHAnsi" w:hAnsiTheme="majorHAnsi" w:cstheme="majorHAnsi"/>
          <w:u w:val="single"/>
        </w:rPr>
      </w:pPr>
      <w:r w:rsidRPr="00962607">
        <w:rPr>
          <w:rFonts w:asciiTheme="majorHAnsi" w:hAnsiTheme="majorHAnsi" w:cstheme="majorHAnsi"/>
          <w:u w:val="single"/>
        </w:rPr>
        <w:t>Implementation Logic</w:t>
      </w:r>
    </w:p>
    <w:p w14:paraId="188957FC" w14:textId="77777777" w:rsidR="00153E3A" w:rsidRPr="00962607" w:rsidRDefault="00153E3A" w:rsidP="00B327BA">
      <w:pPr>
        <w:pStyle w:val="ListParagraph"/>
        <w:numPr>
          <w:ilvl w:val="0"/>
          <w:numId w:val="30"/>
        </w:numPr>
        <w:spacing w:after="160" w:line="259" w:lineRule="auto"/>
        <w:rPr>
          <w:rFonts w:asciiTheme="majorHAnsi" w:hAnsiTheme="majorHAnsi" w:cstheme="majorHAnsi"/>
        </w:rPr>
      </w:pPr>
      <w:r w:rsidRPr="00962607">
        <w:rPr>
          <w:rFonts w:asciiTheme="majorHAnsi" w:hAnsiTheme="majorHAnsi" w:cstheme="majorHAnsi"/>
        </w:rPr>
        <w:t>Read latest version of the records</w:t>
      </w:r>
    </w:p>
    <w:p w14:paraId="68012A72" w14:textId="77777777" w:rsidR="00153E3A" w:rsidRPr="00962607" w:rsidRDefault="00153E3A" w:rsidP="00B327BA">
      <w:pPr>
        <w:pStyle w:val="ListParagraph"/>
        <w:numPr>
          <w:ilvl w:val="0"/>
          <w:numId w:val="30"/>
        </w:numPr>
        <w:spacing w:after="160" w:line="259" w:lineRule="auto"/>
        <w:rPr>
          <w:rFonts w:asciiTheme="majorHAnsi" w:hAnsiTheme="majorHAnsi" w:cstheme="majorHAnsi"/>
        </w:rPr>
      </w:pPr>
      <w:r w:rsidRPr="00962607">
        <w:rPr>
          <w:rFonts w:asciiTheme="majorHAnsi" w:hAnsiTheme="majorHAnsi" w:cstheme="majorHAnsi"/>
        </w:rPr>
        <w:t>Find the record with maximum run_date</w:t>
      </w:r>
    </w:p>
    <w:p w14:paraId="0FC657B2" w14:textId="77777777" w:rsidR="00153E3A" w:rsidRDefault="00153E3A" w:rsidP="00B327BA">
      <w:pPr>
        <w:pStyle w:val="ListParagraph"/>
        <w:numPr>
          <w:ilvl w:val="0"/>
          <w:numId w:val="30"/>
        </w:numPr>
        <w:spacing w:after="160" w:line="259" w:lineRule="auto"/>
        <w:rPr>
          <w:rFonts w:asciiTheme="majorHAnsi" w:hAnsiTheme="majorHAnsi" w:cstheme="majorHAnsi"/>
        </w:rPr>
      </w:pPr>
      <w:r w:rsidRPr="00962607">
        <w:rPr>
          <w:rFonts w:asciiTheme="majorHAnsi" w:hAnsiTheme="majorHAnsi" w:cstheme="majorHAnsi"/>
        </w:rPr>
        <w:t>If end_ts is null, create a new record with same values and populate current timestamp to end_ts.</w:t>
      </w:r>
    </w:p>
    <w:p w14:paraId="471EF9F1" w14:textId="77777777" w:rsidR="00252493" w:rsidRPr="00962607" w:rsidRDefault="00252493" w:rsidP="00B327BA">
      <w:pPr>
        <w:pStyle w:val="ListParagraph"/>
        <w:numPr>
          <w:ilvl w:val="0"/>
          <w:numId w:val="30"/>
        </w:numPr>
        <w:spacing w:after="160" w:line="259" w:lineRule="auto"/>
        <w:rPr>
          <w:rFonts w:asciiTheme="majorHAnsi" w:hAnsiTheme="majorHAnsi" w:cstheme="majorHAnsi"/>
        </w:rPr>
      </w:pPr>
      <w:r>
        <w:rPr>
          <w:rFonts w:asciiTheme="majorHAnsi" w:hAnsiTheme="majorHAnsi" w:cstheme="majorHAnsi"/>
        </w:rPr>
        <w:t xml:space="preserve">Also populate the value of </w:t>
      </w:r>
      <w:r w:rsidR="00607710">
        <w:rPr>
          <w:rFonts w:asciiTheme="majorHAnsi" w:hAnsiTheme="majorHAnsi" w:cstheme="majorHAnsi"/>
        </w:rPr>
        <w:t>PM_ERROR_MSG to Error_msg</w:t>
      </w:r>
      <w:r>
        <w:rPr>
          <w:rFonts w:asciiTheme="majorHAnsi" w:hAnsiTheme="majorHAnsi" w:cstheme="majorHAnsi"/>
        </w:rPr>
        <w:t xml:space="preserve"> field</w:t>
      </w:r>
    </w:p>
    <w:p w14:paraId="0A6767D3" w14:textId="77777777" w:rsidR="00FB566C" w:rsidRPr="002A7E4A" w:rsidRDefault="00FB566C" w:rsidP="00B327BA">
      <w:pPr>
        <w:pStyle w:val="Heading3"/>
        <w:numPr>
          <w:ilvl w:val="2"/>
          <w:numId w:val="36"/>
        </w:numPr>
        <w:rPr>
          <w:b/>
        </w:rPr>
      </w:pPr>
      <w:bookmarkStart w:id="1100" w:name="_Toc23404869"/>
      <w:r w:rsidRPr="002A7E4A">
        <w:rPr>
          <w:b/>
        </w:rPr>
        <w:t>IGX_PRC_</w:t>
      </w:r>
      <w:r>
        <w:rPr>
          <w:b/>
        </w:rPr>
        <w:t>DS_DQ_HIERARCHICAL_SCORE</w:t>
      </w:r>
      <w:bookmarkEnd w:id="1100"/>
    </w:p>
    <w:p w14:paraId="3C06B1E4" w14:textId="77777777" w:rsidR="00FB566C" w:rsidRDefault="00FB566C" w:rsidP="00FB566C">
      <w:pPr>
        <w:rPr>
          <w:rFonts w:asciiTheme="majorHAnsi" w:hAnsiTheme="majorHAnsi" w:cstheme="majorHAnsi"/>
        </w:rPr>
      </w:pPr>
    </w:p>
    <w:p w14:paraId="67E3400F" w14:textId="77777777" w:rsidR="00FB566C" w:rsidRDefault="00FB566C" w:rsidP="00FB566C">
      <w:pPr>
        <w:rPr>
          <w:rFonts w:asciiTheme="majorHAnsi" w:hAnsiTheme="majorHAnsi" w:cstheme="majorHAnsi"/>
        </w:rPr>
      </w:pPr>
      <w:r>
        <w:rPr>
          <w:rFonts w:asciiTheme="majorHAnsi" w:hAnsiTheme="majorHAnsi" w:cstheme="majorHAnsi"/>
        </w:rPr>
        <w:t>This analysis will read the data of incremental executions for Scoring Engine and populated the inflated hierarchical dataset in IGX_DS_DQ_HIERARCHICAL_SCORE datastore for dashboard purpose. Below is the logic for the analysis.</w:t>
      </w:r>
    </w:p>
    <w:p w14:paraId="141D5D30" w14:textId="77777777" w:rsidR="00FB566C" w:rsidRDefault="00FB566C" w:rsidP="00FB566C">
      <w:pPr>
        <w:rPr>
          <w:rFonts w:asciiTheme="majorHAnsi" w:hAnsiTheme="majorHAnsi" w:cstheme="majorHAnsi"/>
        </w:rPr>
      </w:pPr>
    </w:p>
    <w:p w14:paraId="458CB6D4" w14:textId="77777777" w:rsidR="00FB566C" w:rsidRDefault="00FB566C" w:rsidP="00FB566C">
      <w:pPr>
        <w:rPr>
          <w:rFonts w:asciiTheme="majorHAnsi" w:hAnsiTheme="majorHAnsi" w:cstheme="majorHAnsi"/>
        </w:rPr>
      </w:pPr>
    </w:p>
    <w:p w14:paraId="424ECC4A" w14:textId="77777777" w:rsidR="00750B80" w:rsidRPr="00750B80" w:rsidRDefault="00750B80" w:rsidP="00750B80">
      <w:pPr>
        <w:rPr>
          <w:rFonts w:asciiTheme="majorHAnsi" w:hAnsiTheme="majorHAnsi" w:cstheme="majorHAnsi"/>
        </w:rPr>
      </w:pPr>
    </w:p>
    <w:p w14:paraId="64001496" w14:textId="77777777" w:rsidR="00750B80" w:rsidRPr="00750B80" w:rsidRDefault="00750B80" w:rsidP="00750B80">
      <w:pPr>
        <w:rPr>
          <w:rFonts w:asciiTheme="majorHAnsi" w:hAnsiTheme="majorHAnsi" w:cstheme="majorHAnsi"/>
        </w:rPr>
      </w:pPr>
      <w:r>
        <w:rPr>
          <w:rFonts w:asciiTheme="majorHAnsi" w:hAnsiTheme="majorHAnsi" w:cstheme="majorHAnsi"/>
        </w:rPr>
        <w:t xml:space="preserve">a) </w:t>
      </w:r>
      <w:r w:rsidRPr="00750B80">
        <w:rPr>
          <w:rFonts w:asciiTheme="majorHAnsi" w:hAnsiTheme="majorHAnsi" w:cstheme="majorHAnsi"/>
        </w:rPr>
        <w:t>Read IGX_DB_DG_SCORING_CONFIG and filter where Code = ‘AT_BUSINESS_TERMS’</w:t>
      </w:r>
    </w:p>
    <w:p w14:paraId="7222B94C" w14:textId="226A7866" w:rsidR="00750B80" w:rsidRPr="00750B80" w:rsidRDefault="00750B80" w:rsidP="00750B80">
      <w:pPr>
        <w:rPr>
          <w:rFonts w:asciiTheme="majorHAnsi" w:hAnsiTheme="majorHAnsi" w:cstheme="majorHAnsi"/>
        </w:rPr>
      </w:pPr>
      <w:r>
        <w:rPr>
          <w:rFonts w:asciiTheme="majorHAnsi" w:hAnsiTheme="majorHAnsi" w:cstheme="majorHAnsi"/>
        </w:rPr>
        <w:t xml:space="preserve">b) </w:t>
      </w:r>
      <w:r w:rsidRPr="00750B80">
        <w:rPr>
          <w:rFonts w:asciiTheme="majorHAnsi" w:hAnsiTheme="majorHAnsi" w:cstheme="majorHAnsi"/>
        </w:rPr>
        <w:t xml:space="preserve">Read </w:t>
      </w:r>
      <w:r w:rsidR="00B4655B">
        <w:rPr>
          <w:rFonts w:asciiTheme="majorHAnsi" w:hAnsiTheme="majorHAnsi" w:cstheme="majorHAnsi"/>
        </w:rPr>
        <w:t>IGX_DS_DG_HIERARCHY</w:t>
      </w:r>
      <w:r w:rsidRPr="00750B80">
        <w:rPr>
          <w:rFonts w:asciiTheme="majorHAnsi" w:hAnsiTheme="majorHAnsi" w:cstheme="majorHAnsi"/>
        </w:rPr>
        <w:t xml:space="preserve"> and join with IGX_DB_DG_SCORING_CONFIG(above) where ASSET_TYPE_NAME=IGX_DB_DG_SCORING_CONFIG.Description. (It will return the list of Business Terms) </w:t>
      </w:r>
      <w:ins w:id="1101" w:author="Naveen Seth" w:date="2019-12-10T16:22:00Z">
        <w:r w:rsidR="008C4429">
          <w:rPr>
            <w:rFonts w:asciiTheme="majorHAnsi" w:hAnsiTheme="majorHAnsi" w:cstheme="majorHAnsi"/>
          </w:rPr>
          <w:t xml:space="preserve"> &amp; select Distinct Next Asset Name &amp; Next Asset UID.</w:t>
        </w:r>
      </w:ins>
      <w:r w:rsidRPr="003732D6">
        <w:rPr>
          <w:rFonts w:asciiTheme="majorHAnsi" w:hAnsiTheme="majorHAnsi" w:cstheme="majorHAnsi"/>
          <w:i/>
          <w:color w:val="FFC000"/>
        </w:rPr>
        <w:t>- Call this join Output as 'Business Terms'</w:t>
      </w:r>
    </w:p>
    <w:p w14:paraId="392B8DA6" w14:textId="77777777" w:rsidR="00750B80" w:rsidRPr="00750B80" w:rsidRDefault="00750B80" w:rsidP="00750B80">
      <w:pPr>
        <w:rPr>
          <w:rFonts w:asciiTheme="majorHAnsi" w:hAnsiTheme="majorHAnsi" w:cstheme="majorHAnsi"/>
        </w:rPr>
      </w:pPr>
    </w:p>
    <w:p w14:paraId="56E5E8A7" w14:textId="77777777" w:rsidR="00750B80" w:rsidRPr="00750B80" w:rsidRDefault="00750B80" w:rsidP="00750B80">
      <w:pPr>
        <w:rPr>
          <w:rFonts w:asciiTheme="majorHAnsi" w:hAnsiTheme="majorHAnsi" w:cstheme="majorHAnsi"/>
        </w:rPr>
      </w:pPr>
      <w:r>
        <w:rPr>
          <w:rFonts w:asciiTheme="majorHAnsi" w:hAnsiTheme="majorHAnsi" w:cstheme="majorHAnsi"/>
        </w:rPr>
        <w:lastRenderedPageBreak/>
        <w:t xml:space="preserve">c) </w:t>
      </w:r>
      <w:r w:rsidRPr="00750B80">
        <w:rPr>
          <w:rFonts w:asciiTheme="majorHAnsi" w:hAnsiTheme="majorHAnsi" w:cstheme="majorHAnsi"/>
        </w:rPr>
        <w:t xml:space="preserve">Read </w:t>
      </w:r>
      <w:r>
        <w:rPr>
          <w:rFonts w:asciiTheme="majorHAnsi" w:hAnsiTheme="majorHAnsi" w:cstheme="majorHAnsi"/>
        </w:rPr>
        <w:t>incremental</w:t>
      </w:r>
      <w:r w:rsidRPr="00750B80">
        <w:rPr>
          <w:rFonts w:asciiTheme="majorHAnsi" w:hAnsiTheme="majorHAnsi" w:cstheme="majorHAnsi"/>
        </w:rPr>
        <w:t xml:space="preserve"> records from IGX_DS_DQ_DETAIL_SCORE (It gives the data by Rule, Entity and Element)</w:t>
      </w:r>
    </w:p>
    <w:p w14:paraId="4D1B3638" w14:textId="0FEFB9D8" w:rsidR="00750B80" w:rsidRPr="00750B80" w:rsidRDefault="00750B80" w:rsidP="00750B80">
      <w:pPr>
        <w:rPr>
          <w:rFonts w:asciiTheme="majorHAnsi" w:hAnsiTheme="majorHAnsi" w:cstheme="majorHAnsi"/>
        </w:rPr>
      </w:pPr>
      <w:r>
        <w:rPr>
          <w:rFonts w:asciiTheme="majorHAnsi" w:hAnsiTheme="majorHAnsi" w:cstheme="majorHAnsi"/>
        </w:rPr>
        <w:t xml:space="preserve">d) </w:t>
      </w:r>
      <w:r w:rsidRPr="00750B80">
        <w:rPr>
          <w:rFonts w:asciiTheme="majorHAnsi" w:hAnsiTheme="majorHAnsi" w:cstheme="majorHAnsi"/>
        </w:rPr>
        <w:t xml:space="preserve">Join it with </w:t>
      </w:r>
      <w:r w:rsidR="00B4655B">
        <w:rPr>
          <w:rFonts w:asciiTheme="majorHAnsi" w:hAnsiTheme="majorHAnsi" w:cstheme="majorHAnsi"/>
        </w:rPr>
        <w:t>IGX_DS_DG_HIERARCHY</w:t>
      </w:r>
      <w:r w:rsidRPr="00750B80">
        <w:rPr>
          <w:rFonts w:asciiTheme="majorHAnsi" w:hAnsiTheme="majorHAnsi" w:cstheme="majorHAnsi"/>
        </w:rPr>
        <w:t xml:space="preserve"> where DATA_ELEMENT_</w:t>
      </w:r>
      <w:r w:rsidR="0055350A">
        <w:rPr>
          <w:rFonts w:asciiTheme="majorHAnsi" w:hAnsiTheme="majorHAnsi" w:cstheme="majorHAnsi"/>
        </w:rPr>
        <w:t>UID</w:t>
      </w:r>
      <w:r w:rsidRPr="00750B80">
        <w:rPr>
          <w:rFonts w:asciiTheme="majorHAnsi" w:hAnsiTheme="majorHAnsi" w:cstheme="majorHAnsi"/>
        </w:rPr>
        <w:t>=ASSET_</w:t>
      </w:r>
      <w:r w:rsidR="0055350A">
        <w:rPr>
          <w:rFonts w:asciiTheme="majorHAnsi" w:hAnsiTheme="majorHAnsi" w:cstheme="majorHAnsi"/>
        </w:rPr>
        <w:t>UID</w:t>
      </w:r>
      <w:r w:rsidR="0055350A" w:rsidRPr="00750B80">
        <w:rPr>
          <w:rFonts w:asciiTheme="majorHAnsi" w:hAnsiTheme="majorHAnsi" w:cstheme="majorHAnsi"/>
        </w:rPr>
        <w:t xml:space="preserve"> </w:t>
      </w:r>
      <w:r w:rsidRPr="00750B80">
        <w:rPr>
          <w:rFonts w:asciiTheme="majorHAnsi" w:hAnsiTheme="majorHAnsi" w:cstheme="majorHAnsi"/>
        </w:rPr>
        <w:t xml:space="preserve">and pick NEXT_ASSET_NAME. </w:t>
      </w:r>
      <w:r w:rsidR="0055350A">
        <w:rPr>
          <w:rFonts w:asciiTheme="majorHAnsi" w:hAnsiTheme="majorHAnsi" w:cstheme="majorHAnsi"/>
        </w:rPr>
        <w:t xml:space="preserve">Left </w:t>
      </w:r>
      <w:r w:rsidRPr="00750B80">
        <w:rPr>
          <w:rFonts w:asciiTheme="majorHAnsi" w:hAnsiTheme="majorHAnsi" w:cstheme="majorHAnsi"/>
        </w:rPr>
        <w:t>Join it again with 'Business Terms' where NEXT_ASSET_</w:t>
      </w:r>
      <w:r w:rsidR="0055350A">
        <w:rPr>
          <w:rFonts w:asciiTheme="majorHAnsi" w:hAnsiTheme="majorHAnsi" w:cstheme="majorHAnsi"/>
        </w:rPr>
        <w:t>UID</w:t>
      </w:r>
      <w:r w:rsidRPr="00750B80">
        <w:rPr>
          <w:rFonts w:asciiTheme="majorHAnsi" w:hAnsiTheme="majorHAnsi" w:cstheme="majorHAnsi"/>
        </w:rPr>
        <w:t>='Business Terms'.</w:t>
      </w:r>
      <w:r w:rsidR="0055350A">
        <w:rPr>
          <w:rFonts w:asciiTheme="majorHAnsi" w:hAnsiTheme="majorHAnsi" w:cstheme="majorHAnsi"/>
        </w:rPr>
        <w:t>NEXT_ASSET_UID</w:t>
      </w:r>
      <w:r w:rsidRPr="00750B80">
        <w:rPr>
          <w:rFonts w:asciiTheme="majorHAnsi" w:hAnsiTheme="majorHAnsi" w:cstheme="majorHAnsi"/>
        </w:rPr>
        <w:t>. Alias NEXT_ASSET_NAME as 'BUSINESS_TERM' and NEXT_ASSET_UID as 'BUSINESS_TERM_UID'. Above steps will add the Business Terms in the output dataset.</w:t>
      </w:r>
      <w:r w:rsidR="0055350A">
        <w:rPr>
          <w:rFonts w:asciiTheme="majorHAnsi" w:hAnsiTheme="majorHAnsi" w:cstheme="majorHAnsi"/>
        </w:rPr>
        <w:t xml:space="preserve"> If the BUSINESS_TERM is null change its value to ‘UnDefined’.</w:t>
      </w:r>
    </w:p>
    <w:p w14:paraId="27FBDD3C" w14:textId="77777777" w:rsidR="00750B80" w:rsidRPr="00750B80" w:rsidRDefault="00750B80" w:rsidP="00750B80">
      <w:pPr>
        <w:rPr>
          <w:rFonts w:asciiTheme="majorHAnsi" w:hAnsiTheme="majorHAnsi" w:cstheme="majorHAnsi"/>
        </w:rPr>
      </w:pPr>
    </w:p>
    <w:p w14:paraId="046306F1" w14:textId="77777777" w:rsidR="00750B80" w:rsidRPr="00750B80" w:rsidRDefault="00750B80" w:rsidP="00750B80">
      <w:pPr>
        <w:rPr>
          <w:rFonts w:asciiTheme="majorHAnsi" w:hAnsiTheme="majorHAnsi" w:cstheme="majorHAnsi"/>
        </w:rPr>
      </w:pPr>
    </w:p>
    <w:p w14:paraId="660DEB3E" w14:textId="7AB93F60" w:rsidR="00750B80" w:rsidRPr="00750B80" w:rsidRDefault="00750B80" w:rsidP="00750B80">
      <w:pPr>
        <w:rPr>
          <w:rFonts w:asciiTheme="majorHAnsi" w:hAnsiTheme="majorHAnsi" w:cstheme="majorHAnsi"/>
        </w:rPr>
      </w:pPr>
      <w:r>
        <w:rPr>
          <w:rFonts w:asciiTheme="majorHAnsi" w:hAnsiTheme="majorHAnsi" w:cstheme="majorHAnsi"/>
        </w:rPr>
        <w:t xml:space="preserve">e) </w:t>
      </w:r>
      <w:r w:rsidRPr="00750B80">
        <w:rPr>
          <w:rFonts w:asciiTheme="majorHAnsi" w:hAnsiTheme="majorHAnsi" w:cstheme="majorHAnsi"/>
        </w:rPr>
        <w:t xml:space="preserve">Read </w:t>
      </w:r>
      <w:r w:rsidR="00B4655B">
        <w:rPr>
          <w:rFonts w:asciiTheme="majorHAnsi" w:hAnsiTheme="majorHAnsi" w:cstheme="majorHAnsi"/>
        </w:rPr>
        <w:t>IGX_DS_DG_HIERARCHY</w:t>
      </w:r>
      <w:r w:rsidRPr="00750B80">
        <w:rPr>
          <w:rFonts w:asciiTheme="majorHAnsi" w:hAnsiTheme="majorHAnsi" w:cstheme="majorHAnsi"/>
        </w:rPr>
        <w:t xml:space="preserve"> and filter </w:t>
      </w:r>
      <w:r w:rsidR="0055350A">
        <w:rPr>
          <w:rFonts w:asciiTheme="majorHAnsi" w:hAnsiTheme="majorHAnsi" w:cstheme="majorHAnsi"/>
        </w:rPr>
        <w:t>NEXT_</w:t>
      </w:r>
      <w:r w:rsidRPr="00750B80">
        <w:rPr>
          <w:rFonts w:asciiTheme="majorHAnsi" w:hAnsiTheme="majorHAnsi" w:cstheme="majorHAnsi"/>
        </w:rPr>
        <w:t xml:space="preserve">ASSET_CLASS='Model'. (It will return the list of Models) - </w:t>
      </w:r>
      <w:r w:rsidRPr="003732D6">
        <w:rPr>
          <w:rFonts w:asciiTheme="majorHAnsi" w:hAnsiTheme="majorHAnsi" w:cstheme="majorHAnsi"/>
          <w:i/>
          <w:color w:val="FFC000"/>
        </w:rPr>
        <w:t>Call this filter Output as 'Models'</w:t>
      </w:r>
    </w:p>
    <w:p w14:paraId="3F06A35B" w14:textId="77777777" w:rsidR="00750B80" w:rsidRPr="00750B80" w:rsidRDefault="00750B80" w:rsidP="00750B80">
      <w:pPr>
        <w:rPr>
          <w:rFonts w:asciiTheme="majorHAnsi" w:hAnsiTheme="majorHAnsi" w:cstheme="majorHAnsi"/>
        </w:rPr>
      </w:pPr>
    </w:p>
    <w:p w14:paraId="7CB5C13B" w14:textId="277EB2EB" w:rsidR="00750B80" w:rsidRPr="00750B80" w:rsidRDefault="00750B80" w:rsidP="00750B80">
      <w:pPr>
        <w:rPr>
          <w:rFonts w:asciiTheme="majorHAnsi" w:hAnsiTheme="majorHAnsi" w:cstheme="majorHAnsi"/>
        </w:rPr>
      </w:pPr>
      <w:r>
        <w:rPr>
          <w:rFonts w:asciiTheme="majorHAnsi" w:hAnsiTheme="majorHAnsi" w:cstheme="majorHAnsi"/>
        </w:rPr>
        <w:t xml:space="preserve">f) </w:t>
      </w:r>
      <w:r w:rsidR="0055350A">
        <w:rPr>
          <w:rFonts w:asciiTheme="majorHAnsi" w:hAnsiTheme="majorHAnsi" w:cstheme="majorHAnsi"/>
        </w:rPr>
        <w:t xml:space="preserve">Left </w:t>
      </w:r>
      <w:r w:rsidRPr="00750B80">
        <w:rPr>
          <w:rFonts w:asciiTheme="majorHAnsi" w:hAnsiTheme="majorHAnsi" w:cstheme="majorHAnsi"/>
        </w:rPr>
        <w:t xml:space="preserve">Join above output of IGX_DS_DQ_DETAIL_SCORE (after </w:t>
      </w:r>
      <w:r w:rsidR="00B4655B">
        <w:rPr>
          <w:rFonts w:asciiTheme="majorHAnsi" w:hAnsiTheme="majorHAnsi" w:cstheme="majorHAnsi"/>
        </w:rPr>
        <w:t>adding</w:t>
      </w:r>
      <w:r w:rsidRPr="00750B80">
        <w:rPr>
          <w:rFonts w:asciiTheme="majorHAnsi" w:hAnsiTheme="majorHAnsi" w:cstheme="majorHAnsi"/>
        </w:rPr>
        <w:t xml:space="preserve"> business terms)</w:t>
      </w:r>
    </w:p>
    <w:p w14:paraId="252D6356" w14:textId="7F95E9B7" w:rsidR="00C104C3" w:rsidRPr="00750B80" w:rsidRDefault="00750B80" w:rsidP="00C104C3">
      <w:pPr>
        <w:rPr>
          <w:rFonts w:asciiTheme="majorHAnsi" w:hAnsiTheme="majorHAnsi" w:cstheme="majorHAnsi"/>
        </w:rPr>
      </w:pPr>
      <w:r w:rsidRPr="00750B80">
        <w:rPr>
          <w:rFonts w:asciiTheme="majorHAnsi" w:hAnsiTheme="majorHAnsi" w:cstheme="majorHAnsi"/>
        </w:rPr>
        <w:t xml:space="preserve">with </w:t>
      </w:r>
      <w:r w:rsidR="0055350A">
        <w:rPr>
          <w:rFonts w:asciiTheme="majorHAnsi" w:hAnsiTheme="majorHAnsi" w:cstheme="majorHAnsi"/>
        </w:rPr>
        <w:t>‘Models’</w:t>
      </w:r>
      <w:r w:rsidRPr="00750B80">
        <w:rPr>
          <w:rFonts w:asciiTheme="majorHAnsi" w:hAnsiTheme="majorHAnsi" w:cstheme="majorHAnsi"/>
        </w:rPr>
        <w:t xml:space="preserve"> where BUSINESS_TERM</w:t>
      </w:r>
      <w:r w:rsidR="0055350A">
        <w:rPr>
          <w:rFonts w:asciiTheme="majorHAnsi" w:hAnsiTheme="majorHAnsi" w:cstheme="majorHAnsi"/>
        </w:rPr>
        <w:t>_UID</w:t>
      </w:r>
      <w:r w:rsidRPr="00750B80">
        <w:rPr>
          <w:rFonts w:asciiTheme="majorHAnsi" w:hAnsiTheme="majorHAnsi" w:cstheme="majorHAnsi"/>
        </w:rPr>
        <w:t>=ASSET_</w:t>
      </w:r>
      <w:r w:rsidR="0055350A">
        <w:rPr>
          <w:rFonts w:asciiTheme="majorHAnsi" w:hAnsiTheme="majorHAnsi" w:cstheme="majorHAnsi"/>
        </w:rPr>
        <w:t>UID</w:t>
      </w:r>
      <w:r w:rsidR="0055350A" w:rsidRPr="00750B80">
        <w:rPr>
          <w:rFonts w:asciiTheme="majorHAnsi" w:hAnsiTheme="majorHAnsi" w:cstheme="majorHAnsi"/>
        </w:rPr>
        <w:t xml:space="preserve"> </w:t>
      </w:r>
      <w:r w:rsidRPr="00750B80">
        <w:rPr>
          <w:rFonts w:asciiTheme="majorHAnsi" w:hAnsiTheme="majorHAnsi" w:cstheme="majorHAnsi"/>
        </w:rPr>
        <w:t>and pick NEXT_ASSET_NAME. Alias NEXT_ASSET_NAME as 'MODEL_NAME' and NEXT_ASSET_UID as 'MODEL_UID' . Above steps will add the Model name in the output dataset.</w:t>
      </w:r>
      <w:r w:rsidR="00C104C3">
        <w:rPr>
          <w:rFonts w:asciiTheme="majorHAnsi" w:hAnsiTheme="majorHAnsi" w:cstheme="majorHAnsi"/>
        </w:rPr>
        <w:t xml:space="preserve"> If the MODEL_NAME is null change its value to ‘UnDefined’.</w:t>
      </w:r>
    </w:p>
    <w:p w14:paraId="63C2F934" w14:textId="3FB8875A" w:rsidR="00750B80" w:rsidRPr="00750B80" w:rsidRDefault="00750B80" w:rsidP="00750B80">
      <w:pPr>
        <w:rPr>
          <w:rFonts w:asciiTheme="majorHAnsi" w:hAnsiTheme="majorHAnsi" w:cstheme="majorHAnsi"/>
        </w:rPr>
      </w:pPr>
    </w:p>
    <w:p w14:paraId="49DF3AFF" w14:textId="77777777" w:rsidR="00750B80" w:rsidRPr="00750B80" w:rsidRDefault="00750B80" w:rsidP="00750B80">
      <w:pPr>
        <w:rPr>
          <w:rFonts w:asciiTheme="majorHAnsi" w:hAnsiTheme="majorHAnsi" w:cstheme="majorHAnsi"/>
        </w:rPr>
      </w:pPr>
    </w:p>
    <w:p w14:paraId="13E73330" w14:textId="77777777" w:rsidR="00750B80" w:rsidRPr="00750B80" w:rsidRDefault="00750B80" w:rsidP="00750B80">
      <w:pPr>
        <w:rPr>
          <w:rFonts w:asciiTheme="majorHAnsi" w:hAnsiTheme="majorHAnsi" w:cstheme="majorHAnsi"/>
        </w:rPr>
      </w:pPr>
    </w:p>
    <w:p w14:paraId="27A37727" w14:textId="286C45C6" w:rsidR="00750B80" w:rsidRPr="00750B80" w:rsidRDefault="00750B80" w:rsidP="00750B80">
      <w:pPr>
        <w:rPr>
          <w:rFonts w:asciiTheme="majorHAnsi" w:hAnsiTheme="majorHAnsi" w:cstheme="majorHAnsi"/>
        </w:rPr>
      </w:pPr>
      <w:r>
        <w:rPr>
          <w:rFonts w:asciiTheme="majorHAnsi" w:hAnsiTheme="majorHAnsi" w:cstheme="majorHAnsi"/>
        </w:rPr>
        <w:t xml:space="preserve">g) </w:t>
      </w:r>
      <w:r w:rsidRPr="00750B80">
        <w:rPr>
          <w:rFonts w:asciiTheme="majorHAnsi" w:hAnsiTheme="majorHAnsi" w:cstheme="majorHAnsi"/>
        </w:rPr>
        <w:t xml:space="preserve">Read </w:t>
      </w:r>
      <w:r w:rsidR="00B4655B">
        <w:rPr>
          <w:rFonts w:asciiTheme="majorHAnsi" w:hAnsiTheme="majorHAnsi" w:cstheme="majorHAnsi"/>
        </w:rPr>
        <w:t>IGX_DS_DG_HIERARCHY</w:t>
      </w:r>
      <w:r w:rsidRPr="00750B80">
        <w:rPr>
          <w:rFonts w:asciiTheme="majorHAnsi" w:hAnsiTheme="majorHAnsi" w:cstheme="majorHAnsi"/>
        </w:rPr>
        <w:t xml:space="preserve"> and filter </w:t>
      </w:r>
      <w:r w:rsidR="00E21497">
        <w:rPr>
          <w:rFonts w:asciiTheme="majorHAnsi" w:hAnsiTheme="majorHAnsi" w:cstheme="majorHAnsi"/>
        </w:rPr>
        <w:t>NEXT_</w:t>
      </w:r>
      <w:r w:rsidRPr="00750B80">
        <w:rPr>
          <w:rFonts w:asciiTheme="majorHAnsi" w:hAnsiTheme="majorHAnsi" w:cstheme="majorHAnsi"/>
        </w:rPr>
        <w:t>ASSET_CLASS=</w:t>
      </w:r>
      <w:r w:rsidR="00FE0679" w:rsidRPr="00750B80">
        <w:rPr>
          <w:rFonts w:asciiTheme="majorHAnsi" w:hAnsiTheme="majorHAnsi" w:cstheme="majorHAnsi"/>
        </w:rPr>
        <w:t>'</w:t>
      </w:r>
      <w:r w:rsidR="00FE0679">
        <w:rPr>
          <w:rFonts w:asciiTheme="majorHAnsi" w:hAnsiTheme="majorHAnsi" w:cstheme="majorHAnsi"/>
        </w:rPr>
        <w:t>User</w:t>
      </w:r>
      <w:r w:rsidR="00FE0679" w:rsidRPr="00750B80">
        <w:rPr>
          <w:rFonts w:asciiTheme="majorHAnsi" w:hAnsiTheme="majorHAnsi" w:cstheme="majorHAnsi"/>
        </w:rPr>
        <w:t>'</w:t>
      </w:r>
      <w:r w:rsidRPr="00750B80">
        <w:rPr>
          <w:rFonts w:asciiTheme="majorHAnsi" w:hAnsiTheme="majorHAnsi" w:cstheme="majorHAnsi"/>
        </w:rPr>
        <w:t xml:space="preserve">. (It will return the list of Owners) - </w:t>
      </w:r>
      <w:r w:rsidRPr="003732D6">
        <w:rPr>
          <w:rFonts w:asciiTheme="majorHAnsi" w:hAnsiTheme="majorHAnsi" w:cstheme="majorHAnsi"/>
          <w:i/>
          <w:color w:val="FFC000"/>
        </w:rPr>
        <w:t>Call this filter Output as 'Owners'</w:t>
      </w:r>
    </w:p>
    <w:p w14:paraId="451EEE48" w14:textId="77777777" w:rsidR="00750B80" w:rsidRPr="00750B80" w:rsidRDefault="00750B80" w:rsidP="00750B80">
      <w:pPr>
        <w:rPr>
          <w:rFonts w:asciiTheme="majorHAnsi" w:hAnsiTheme="majorHAnsi" w:cstheme="majorHAnsi"/>
        </w:rPr>
      </w:pPr>
    </w:p>
    <w:p w14:paraId="4EA81533" w14:textId="0F137691" w:rsidR="00750B80" w:rsidRPr="00750B80" w:rsidRDefault="00750B80" w:rsidP="00750B80">
      <w:pPr>
        <w:rPr>
          <w:rFonts w:asciiTheme="majorHAnsi" w:hAnsiTheme="majorHAnsi" w:cstheme="majorHAnsi"/>
        </w:rPr>
      </w:pPr>
      <w:r>
        <w:rPr>
          <w:rFonts w:asciiTheme="majorHAnsi" w:hAnsiTheme="majorHAnsi" w:cstheme="majorHAnsi"/>
        </w:rPr>
        <w:t xml:space="preserve">h) </w:t>
      </w:r>
      <w:r w:rsidR="00E21497">
        <w:rPr>
          <w:rFonts w:asciiTheme="majorHAnsi" w:hAnsiTheme="majorHAnsi" w:cstheme="majorHAnsi"/>
        </w:rPr>
        <w:t xml:space="preserve">Left </w:t>
      </w:r>
      <w:r w:rsidRPr="00750B80">
        <w:rPr>
          <w:rFonts w:asciiTheme="majorHAnsi" w:hAnsiTheme="majorHAnsi" w:cstheme="majorHAnsi"/>
        </w:rPr>
        <w:t xml:space="preserve">Join above output of IGX_DS_DQ_DETAIL_SCORE (after </w:t>
      </w:r>
      <w:r w:rsidR="00B4655B">
        <w:rPr>
          <w:rFonts w:asciiTheme="majorHAnsi" w:hAnsiTheme="majorHAnsi" w:cstheme="majorHAnsi"/>
        </w:rPr>
        <w:t>adding</w:t>
      </w:r>
      <w:r w:rsidRPr="00750B80">
        <w:rPr>
          <w:rFonts w:asciiTheme="majorHAnsi" w:hAnsiTheme="majorHAnsi" w:cstheme="majorHAnsi"/>
        </w:rPr>
        <w:t xml:space="preserve"> MODEL_NAME)</w:t>
      </w:r>
    </w:p>
    <w:p w14:paraId="70BB46A4" w14:textId="6C94811D" w:rsidR="00E21497" w:rsidRPr="00750B80" w:rsidRDefault="00750B80" w:rsidP="00E21497">
      <w:pPr>
        <w:rPr>
          <w:rFonts w:asciiTheme="majorHAnsi" w:hAnsiTheme="majorHAnsi" w:cstheme="majorHAnsi"/>
        </w:rPr>
      </w:pPr>
      <w:r w:rsidRPr="00750B80">
        <w:rPr>
          <w:rFonts w:asciiTheme="majorHAnsi" w:hAnsiTheme="majorHAnsi" w:cstheme="majorHAnsi"/>
        </w:rPr>
        <w:t xml:space="preserve">with </w:t>
      </w:r>
      <w:r w:rsidR="00E21497">
        <w:rPr>
          <w:rFonts w:asciiTheme="majorHAnsi" w:hAnsiTheme="majorHAnsi" w:cstheme="majorHAnsi"/>
        </w:rPr>
        <w:t>‘Owners’</w:t>
      </w:r>
      <w:r w:rsidRPr="00750B80">
        <w:rPr>
          <w:rFonts w:asciiTheme="majorHAnsi" w:hAnsiTheme="majorHAnsi" w:cstheme="majorHAnsi"/>
        </w:rPr>
        <w:t xml:space="preserve"> where MODEL_</w:t>
      </w:r>
      <w:r w:rsidR="00E21497">
        <w:rPr>
          <w:rFonts w:asciiTheme="majorHAnsi" w:hAnsiTheme="majorHAnsi" w:cstheme="majorHAnsi"/>
        </w:rPr>
        <w:t>UID</w:t>
      </w:r>
      <w:r w:rsidRPr="00750B80">
        <w:rPr>
          <w:rFonts w:asciiTheme="majorHAnsi" w:hAnsiTheme="majorHAnsi" w:cstheme="majorHAnsi"/>
        </w:rPr>
        <w:t>=ASSET_</w:t>
      </w:r>
      <w:r w:rsidR="00E21497">
        <w:rPr>
          <w:rFonts w:asciiTheme="majorHAnsi" w:hAnsiTheme="majorHAnsi" w:cstheme="majorHAnsi"/>
        </w:rPr>
        <w:t>UID</w:t>
      </w:r>
      <w:r w:rsidR="00E21497" w:rsidRPr="00750B80">
        <w:rPr>
          <w:rFonts w:asciiTheme="majorHAnsi" w:hAnsiTheme="majorHAnsi" w:cstheme="majorHAnsi"/>
        </w:rPr>
        <w:t xml:space="preserve"> </w:t>
      </w:r>
      <w:r w:rsidRPr="00750B80">
        <w:rPr>
          <w:rFonts w:asciiTheme="majorHAnsi" w:hAnsiTheme="majorHAnsi" w:cstheme="majorHAnsi"/>
        </w:rPr>
        <w:t>and pick NEXT_ASSET_NAME. Alias NEXT_ASSET_NAME as 'OWNER_NAME' and NEXT_ASSET_UID as 'OWNER_UID'. Above steps will add the Owner name in the output dataset.</w:t>
      </w:r>
      <w:r w:rsidR="00E21497">
        <w:rPr>
          <w:rFonts w:asciiTheme="majorHAnsi" w:hAnsiTheme="majorHAnsi" w:cstheme="majorHAnsi"/>
        </w:rPr>
        <w:t xml:space="preserve"> If the OWNER_NAME is null change its value to ‘UnDefined’.</w:t>
      </w:r>
    </w:p>
    <w:p w14:paraId="21422596" w14:textId="6896800C" w:rsidR="00750B80" w:rsidRPr="00750B80" w:rsidRDefault="00750B80" w:rsidP="00750B80">
      <w:pPr>
        <w:rPr>
          <w:rFonts w:asciiTheme="majorHAnsi" w:hAnsiTheme="majorHAnsi" w:cstheme="majorHAnsi"/>
        </w:rPr>
      </w:pPr>
    </w:p>
    <w:p w14:paraId="01A8C017" w14:textId="77777777" w:rsidR="00750B80" w:rsidRPr="00750B80" w:rsidRDefault="00750B80" w:rsidP="00750B80">
      <w:pPr>
        <w:rPr>
          <w:rFonts w:asciiTheme="majorHAnsi" w:hAnsiTheme="majorHAnsi" w:cstheme="majorHAnsi"/>
        </w:rPr>
      </w:pPr>
    </w:p>
    <w:p w14:paraId="41DDE89B" w14:textId="77777777" w:rsidR="00750B80" w:rsidRPr="00750B80" w:rsidRDefault="00750B80" w:rsidP="00750B80">
      <w:pPr>
        <w:rPr>
          <w:rFonts w:asciiTheme="majorHAnsi" w:hAnsiTheme="majorHAnsi" w:cstheme="majorHAnsi"/>
        </w:rPr>
      </w:pPr>
    </w:p>
    <w:p w14:paraId="79314944" w14:textId="69999F18" w:rsidR="00750B80" w:rsidRPr="00750B80" w:rsidRDefault="00750B80" w:rsidP="00750B80">
      <w:pPr>
        <w:rPr>
          <w:rFonts w:asciiTheme="majorHAnsi" w:hAnsiTheme="majorHAnsi" w:cstheme="majorHAnsi"/>
        </w:rPr>
      </w:pPr>
      <w:r>
        <w:rPr>
          <w:rFonts w:asciiTheme="majorHAnsi" w:hAnsiTheme="majorHAnsi" w:cstheme="majorHAnsi"/>
        </w:rPr>
        <w:t xml:space="preserve">i) </w:t>
      </w:r>
      <w:r w:rsidRPr="00750B80">
        <w:rPr>
          <w:rFonts w:asciiTheme="majorHAnsi" w:hAnsiTheme="majorHAnsi" w:cstheme="majorHAnsi"/>
        </w:rPr>
        <w:t>Join above output with IGX_DS_DG_DATA_ELEMENT_RULES(latest record)</w:t>
      </w:r>
      <w:r w:rsidR="00B72439" w:rsidRPr="00B72439">
        <w:rPr>
          <w:rFonts w:asciiTheme="majorHAnsi" w:hAnsiTheme="majorHAnsi" w:cstheme="majorHAnsi"/>
        </w:rPr>
        <w:t xml:space="preserve"> </w:t>
      </w:r>
      <w:r w:rsidR="00B72439">
        <w:rPr>
          <w:rFonts w:asciiTheme="majorHAnsi" w:hAnsiTheme="majorHAnsi" w:cstheme="majorHAnsi"/>
        </w:rPr>
        <w:t xml:space="preserve">, consider only </w:t>
      </w:r>
      <w:ins w:id="1102" w:author="Naveen Seth" w:date="2019-12-10T16:23:00Z">
        <w:r w:rsidR="008C4429">
          <w:rPr>
            <w:rFonts w:asciiTheme="majorHAnsi" w:hAnsiTheme="majorHAnsi" w:cstheme="majorHAnsi"/>
          </w:rPr>
          <w:t xml:space="preserve">distinct </w:t>
        </w:r>
      </w:ins>
      <w:r w:rsidR="00B72439">
        <w:rPr>
          <w:rFonts w:asciiTheme="majorHAnsi" w:hAnsiTheme="majorHAnsi" w:cstheme="majorHAnsi"/>
        </w:rPr>
        <w:t>active rules with not deleted flag,</w:t>
      </w:r>
      <w:r w:rsidRPr="00750B80">
        <w:rPr>
          <w:rFonts w:asciiTheme="majorHAnsi" w:hAnsiTheme="majorHAnsi" w:cstheme="majorHAnsi"/>
        </w:rPr>
        <w:t xml:space="preserve"> based upon RULE_UID=RULE_UID and bring DIMENSION(alias as RULE_DIMENSION) to the output.</w:t>
      </w:r>
    </w:p>
    <w:p w14:paraId="72D49B87" w14:textId="77777777" w:rsidR="00750B80" w:rsidRPr="00750B80" w:rsidRDefault="00750B80" w:rsidP="00750B80">
      <w:pPr>
        <w:rPr>
          <w:rFonts w:asciiTheme="majorHAnsi" w:hAnsiTheme="majorHAnsi" w:cstheme="majorHAnsi"/>
        </w:rPr>
      </w:pPr>
    </w:p>
    <w:p w14:paraId="615F848D" w14:textId="77777777" w:rsidR="00FB566C" w:rsidRDefault="00750B80" w:rsidP="00750B80">
      <w:pPr>
        <w:rPr>
          <w:rFonts w:asciiTheme="majorHAnsi" w:hAnsiTheme="majorHAnsi" w:cstheme="majorHAnsi"/>
        </w:rPr>
      </w:pPr>
      <w:r>
        <w:rPr>
          <w:rFonts w:asciiTheme="majorHAnsi" w:hAnsiTheme="majorHAnsi" w:cstheme="majorHAnsi"/>
        </w:rPr>
        <w:t xml:space="preserve">j) </w:t>
      </w:r>
      <w:r w:rsidR="00125C61">
        <w:rPr>
          <w:rFonts w:asciiTheme="majorHAnsi" w:hAnsiTheme="majorHAnsi" w:cstheme="majorHAnsi"/>
        </w:rPr>
        <w:t>Insert</w:t>
      </w:r>
      <w:r w:rsidRPr="00750B80">
        <w:rPr>
          <w:rFonts w:asciiTheme="majorHAnsi" w:hAnsiTheme="majorHAnsi" w:cstheme="majorHAnsi"/>
        </w:rPr>
        <w:t xml:space="preserve"> the above final output to IGX_DS_DQ_HIERARCHICAL_SCORE</w:t>
      </w:r>
      <w:r w:rsidR="00125C61">
        <w:rPr>
          <w:rFonts w:asciiTheme="majorHAnsi" w:hAnsiTheme="majorHAnsi" w:cstheme="majorHAnsi"/>
        </w:rPr>
        <w:t xml:space="preserve"> after mapping</w:t>
      </w:r>
      <w:r w:rsidRPr="00750B80">
        <w:rPr>
          <w:rFonts w:asciiTheme="majorHAnsi" w:hAnsiTheme="majorHAnsi" w:cstheme="majorHAnsi"/>
        </w:rPr>
        <w:t>.</w:t>
      </w:r>
    </w:p>
    <w:p w14:paraId="286CEE77" w14:textId="77777777" w:rsidR="00444289" w:rsidRDefault="00444289" w:rsidP="00444289">
      <w:pPr>
        <w:spacing w:after="160" w:line="259" w:lineRule="auto"/>
        <w:rPr>
          <w:rFonts w:asciiTheme="majorHAnsi" w:hAnsiTheme="majorHAnsi" w:cstheme="majorHAnsi"/>
        </w:rPr>
      </w:pPr>
    </w:p>
    <w:p w14:paraId="5197FAC8" w14:textId="2E7E1EBB" w:rsidR="00485363" w:rsidRPr="002A7E4A" w:rsidRDefault="00485363" w:rsidP="00B327BA">
      <w:pPr>
        <w:pStyle w:val="Heading3"/>
        <w:numPr>
          <w:ilvl w:val="2"/>
          <w:numId w:val="36"/>
        </w:numPr>
        <w:rPr>
          <w:b/>
        </w:rPr>
      </w:pPr>
      <w:bookmarkStart w:id="1103" w:name="_Toc23404870"/>
      <w:r w:rsidRPr="002A7E4A">
        <w:rPr>
          <w:b/>
        </w:rPr>
        <w:t>IGX_PRC_</w:t>
      </w:r>
      <w:r>
        <w:rPr>
          <w:b/>
        </w:rPr>
        <w:t>DS_</w:t>
      </w:r>
      <w:r w:rsidRPr="00182CC1">
        <w:rPr>
          <w:b/>
          <w:lang w:val="en-IN" w:eastAsia="en-IN"/>
        </w:rPr>
        <w:t>Latest_DS_DQ_</w:t>
      </w:r>
      <w:r>
        <w:rPr>
          <w:b/>
          <w:lang w:val="en-IN" w:eastAsia="en-IN"/>
        </w:rPr>
        <w:t>Detail_Score</w:t>
      </w:r>
      <w:bookmarkEnd w:id="1103"/>
    </w:p>
    <w:p w14:paraId="4E7CAE9C" w14:textId="77777777" w:rsidR="00485363" w:rsidRDefault="00485363" w:rsidP="00485363">
      <w:pPr>
        <w:rPr>
          <w:rFonts w:asciiTheme="majorHAnsi" w:hAnsiTheme="majorHAnsi" w:cstheme="majorHAnsi"/>
        </w:rPr>
      </w:pPr>
    </w:p>
    <w:p w14:paraId="58064ED4" w14:textId="77777777" w:rsidR="00485363" w:rsidRDefault="00485363" w:rsidP="00485363">
      <w:pPr>
        <w:rPr>
          <w:rFonts w:asciiTheme="majorHAnsi" w:hAnsiTheme="majorHAnsi" w:cstheme="majorHAnsi"/>
        </w:rPr>
      </w:pPr>
    </w:p>
    <w:p w14:paraId="1DF8FAC3" w14:textId="463FE7A1" w:rsidR="00485363" w:rsidRDefault="00485363" w:rsidP="003732D6">
      <w:pPr>
        <w:ind w:left="720"/>
        <w:rPr>
          <w:lang w:val="en-IN" w:eastAsia="en-IN"/>
        </w:rPr>
      </w:pPr>
      <w:r>
        <w:rPr>
          <w:lang w:val="en-IN" w:eastAsia="en-IN"/>
        </w:rPr>
        <w:t xml:space="preserve">The Analysis will read </w:t>
      </w:r>
      <w:r w:rsidRPr="008B056D">
        <w:rPr>
          <w:lang w:val="en-IN" w:eastAsia="en-IN"/>
        </w:rPr>
        <w:t>IGX_DS_DQ_DETAIL_SCORE</w:t>
      </w:r>
      <w:r>
        <w:rPr>
          <w:lang w:val="en-IN" w:eastAsia="en-IN"/>
        </w:rPr>
        <w:t xml:space="preserve"> datastore for the latest run (based upon </w:t>
      </w:r>
      <w:r w:rsidRPr="00C6563B">
        <w:rPr>
          <w:lang w:val="en-IN" w:eastAsia="en-IN"/>
        </w:rPr>
        <w:t>RUN_TIMESTAMP</w:t>
      </w:r>
      <w:r>
        <w:rPr>
          <w:lang w:val="en-IN" w:eastAsia="en-IN"/>
        </w:rPr>
        <w:t>) for each Key (</w:t>
      </w:r>
      <w:r w:rsidRPr="00C6563B">
        <w:rPr>
          <w:lang w:val="en-IN" w:eastAsia="en-IN"/>
        </w:rPr>
        <w:t>DATA_ENTITY_NAME</w:t>
      </w:r>
      <w:r>
        <w:rPr>
          <w:lang w:val="en-IN" w:eastAsia="en-IN"/>
        </w:rPr>
        <w:t xml:space="preserve">) and pick following additional columns </w:t>
      </w:r>
    </w:p>
    <w:p w14:paraId="73B8DF22" w14:textId="77777777" w:rsidR="00485363" w:rsidRDefault="00485363" w:rsidP="00485363">
      <w:pPr>
        <w:ind w:left="720" w:firstLine="720"/>
        <w:rPr>
          <w:lang w:val="en-IN" w:eastAsia="en-IN"/>
        </w:rPr>
      </w:pPr>
      <w:r w:rsidRPr="00C6563B">
        <w:rPr>
          <w:lang w:val="en-IN" w:eastAsia="en-IN"/>
        </w:rPr>
        <w:lastRenderedPageBreak/>
        <w:t>DATA_ELEMENT_NAME</w:t>
      </w:r>
      <w:r>
        <w:rPr>
          <w:lang w:val="en-IN" w:eastAsia="en-IN"/>
        </w:rPr>
        <w:t xml:space="preserve"> </w:t>
      </w:r>
    </w:p>
    <w:p w14:paraId="16550275" w14:textId="77777777" w:rsidR="00485363" w:rsidRDefault="00485363" w:rsidP="00485363">
      <w:pPr>
        <w:ind w:left="720" w:firstLine="720"/>
        <w:rPr>
          <w:lang w:val="en-IN" w:eastAsia="en-IN"/>
        </w:rPr>
      </w:pPr>
      <w:r w:rsidRPr="00C6563B">
        <w:rPr>
          <w:lang w:val="en-IN" w:eastAsia="en-IN"/>
        </w:rPr>
        <w:t>RULE_NAME</w:t>
      </w:r>
    </w:p>
    <w:p w14:paraId="564BF395" w14:textId="77777777" w:rsidR="00485363" w:rsidRPr="00C6563B" w:rsidRDefault="00485363" w:rsidP="00485363">
      <w:pPr>
        <w:ind w:left="1440"/>
        <w:rPr>
          <w:lang w:val="en-IN" w:eastAsia="en-IN"/>
        </w:rPr>
      </w:pPr>
      <w:r w:rsidRPr="00C6563B">
        <w:rPr>
          <w:lang w:val="en-IN" w:eastAsia="en-IN"/>
        </w:rPr>
        <w:t>ROW_COUNT</w:t>
      </w:r>
    </w:p>
    <w:p w14:paraId="3ACC73FF" w14:textId="77777777" w:rsidR="00485363" w:rsidRPr="00C6563B" w:rsidRDefault="00485363" w:rsidP="00485363">
      <w:pPr>
        <w:ind w:left="1440"/>
        <w:rPr>
          <w:lang w:val="en-IN" w:eastAsia="en-IN"/>
        </w:rPr>
      </w:pPr>
      <w:r w:rsidRPr="00C6563B">
        <w:rPr>
          <w:lang w:val="en-IN" w:eastAsia="en-IN"/>
        </w:rPr>
        <w:t>PASS_COUNT</w:t>
      </w:r>
    </w:p>
    <w:p w14:paraId="508AC172" w14:textId="77777777" w:rsidR="00485363" w:rsidRPr="00C6563B" w:rsidRDefault="00485363" w:rsidP="00485363">
      <w:pPr>
        <w:ind w:left="1440"/>
        <w:rPr>
          <w:lang w:val="en-IN" w:eastAsia="en-IN"/>
        </w:rPr>
      </w:pPr>
      <w:r w:rsidRPr="00C6563B">
        <w:rPr>
          <w:lang w:val="en-IN" w:eastAsia="en-IN"/>
        </w:rPr>
        <w:t>FAIL_COUNT</w:t>
      </w:r>
    </w:p>
    <w:p w14:paraId="762C1B03" w14:textId="77777777" w:rsidR="00485363" w:rsidRPr="00C6563B" w:rsidRDefault="00485363" w:rsidP="00485363">
      <w:pPr>
        <w:ind w:left="1440"/>
        <w:rPr>
          <w:lang w:val="en-IN" w:eastAsia="en-IN"/>
        </w:rPr>
      </w:pPr>
      <w:r w:rsidRPr="00C6563B">
        <w:rPr>
          <w:lang w:val="en-IN" w:eastAsia="en-IN"/>
        </w:rPr>
        <w:t>SKIP_COUNT</w:t>
      </w:r>
    </w:p>
    <w:p w14:paraId="151531D0" w14:textId="77777777" w:rsidR="00485363" w:rsidRPr="00C6563B" w:rsidRDefault="00485363" w:rsidP="00485363">
      <w:pPr>
        <w:ind w:left="1440"/>
        <w:rPr>
          <w:lang w:val="en-IN" w:eastAsia="en-IN"/>
        </w:rPr>
      </w:pPr>
      <w:r w:rsidRPr="00C6563B">
        <w:rPr>
          <w:lang w:val="en-IN" w:eastAsia="en-IN"/>
        </w:rPr>
        <w:t>ERROR_COUNT</w:t>
      </w:r>
    </w:p>
    <w:p w14:paraId="3E8F5D78" w14:textId="6924A571" w:rsidR="00485363" w:rsidRDefault="00485363" w:rsidP="003732D6">
      <w:pPr>
        <w:spacing w:after="160" w:line="259" w:lineRule="auto"/>
        <w:ind w:left="720" w:firstLine="720"/>
        <w:rPr>
          <w:lang w:val="en-IN" w:eastAsia="en-IN"/>
        </w:rPr>
      </w:pPr>
      <w:r w:rsidRPr="00C6563B">
        <w:rPr>
          <w:lang w:val="en-IN" w:eastAsia="en-IN"/>
        </w:rPr>
        <w:t>SCORE</w:t>
      </w:r>
    </w:p>
    <w:p w14:paraId="21369532" w14:textId="53214865" w:rsidR="00485363" w:rsidRDefault="00485363" w:rsidP="003732D6">
      <w:pPr>
        <w:spacing w:after="160" w:line="259" w:lineRule="auto"/>
        <w:ind w:left="720" w:hanging="720"/>
        <w:rPr>
          <w:lang w:val="en-IN" w:eastAsia="en-IN"/>
        </w:rPr>
      </w:pPr>
      <w:r>
        <w:rPr>
          <w:lang w:val="en-IN" w:eastAsia="en-IN"/>
        </w:rPr>
        <w:tab/>
        <w:t xml:space="preserve">Output needs to be stored in </w:t>
      </w:r>
      <w:r w:rsidRPr="00485363">
        <w:rPr>
          <w:lang w:val="en-IN" w:eastAsia="en-IN"/>
        </w:rPr>
        <w:t>IGX_</w:t>
      </w:r>
      <w:r w:rsidR="00C64841">
        <w:rPr>
          <w:lang w:val="en-IN" w:eastAsia="en-IN"/>
        </w:rPr>
        <w:t>DS_</w:t>
      </w:r>
      <w:r w:rsidRPr="00485363">
        <w:rPr>
          <w:lang w:val="en-IN" w:eastAsia="en-IN"/>
        </w:rPr>
        <w:t>Latest_DS_DQ_Detail_Score</w:t>
      </w:r>
      <w:r>
        <w:rPr>
          <w:lang w:val="en-IN" w:eastAsia="en-IN"/>
        </w:rPr>
        <w:t>. Prior to that the output store needs to be truncated.</w:t>
      </w:r>
    </w:p>
    <w:p w14:paraId="64B577A1" w14:textId="77777777" w:rsidR="00C64841" w:rsidRDefault="00C64841" w:rsidP="00C64841">
      <w:pPr>
        <w:spacing w:after="160" w:line="259" w:lineRule="auto"/>
        <w:rPr>
          <w:rFonts w:asciiTheme="majorHAnsi" w:hAnsiTheme="majorHAnsi" w:cstheme="majorHAnsi"/>
        </w:rPr>
      </w:pPr>
    </w:p>
    <w:p w14:paraId="20BB485C" w14:textId="3EE33BE9" w:rsidR="00C64841" w:rsidRPr="002A7E4A" w:rsidRDefault="00C64841" w:rsidP="00B327BA">
      <w:pPr>
        <w:pStyle w:val="Heading3"/>
        <w:numPr>
          <w:ilvl w:val="2"/>
          <w:numId w:val="36"/>
        </w:numPr>
        <w:rPr>
          <w:b/>
        </w:rPr>
      </w:pPr>
      <w:bookmarkStart w:id="1104" w:name="_Toc23404871"/>
      <w:r w:rsidRPr="002A7E4A">
        <w:rPr>
          <w:b/>
        </w:rPr>
        <w:t>IGX_PRC_</w:t>
      </w:r>
      <w:r>
        <w:rPr>
          <w:b/>
        </w:rPr>
        <w:t>DS_</w:t>
      </w:r>
      <w:r w:rsidRPr="00182CC1">
        <w:rPr>
          <w:b/>
          <w:lang w:val="en-IN" w:eastAsia="en-IN"/>
        </w:rPr>
        <w:t>Latest_DS_DQ_Results</w:t>
      </w:r>
      <w:bookmarkEnd w:id="1104"/>
    </w:p>
    <w:p w14:paraId="4BD3C857" w14:textId="77777777" w:rsidR="00C64841" w:rsidRDefault="00C64841" w:rsidP="00C64841">
      <w:pPr>
        <w:rPr>
          <w:rFonts w:asciiTheme="majorHAnsi" w:hAnsiTheme="majorHAnsi" w:cstheme="majorHAnsi"/>
        </w:rPr>
      </w:pPr>
    </w:p>
    <w:p w14:paraId="16B9800F" w14:textId="77777777" w:rsidR="00C64841" w:rsidRDefault="00C64841" w:rsidP="00C64841">
      <w:pPr>
        <w:rPr>
          <w:rFonts w:asciiTheme="majorHAnsi" w:hAnsiTheme="majorHAnsi" w:cstheme="majorHAnsi"/>
        </w:rPr>
      </w:pPr>
    </w:p>
    <w:p w14:paraId="78FF9CC6" w14:textId="000116DF" w:rsidR="00C64841" w:rsidRDefault="00C64841" w:rsidP="00C64841">
      <w:pPr>
        <w:ind w:left="720"/>
        <w:rPr>
          <w:lang w:val="en-IN" w:eastAsia="en-IN"/>
        </w:rPr>
      </w:pPr>
      <w:r>
        <w:rPr>
          <w:lang w:val="en-IN" w:eastAsia="en-IN"/>
        </w:rPr>
        <w:t xml:space="preserve">The Analysis will be read </w:t>
      </w:r>
      <w:r w:rsidRPr="008B056D">
        <w:rPr>
          <w:lang w:val="en-IN" w:eastAsia="en-IN"/>
        </w:rPr>
        <w:t xml:space="preserve">IGX_DS_DQ_RESULTS </w:t>
      </w:r>
      <w:r>
        <w:rPr>
          <w:lang w:val="en-IN" w:eastAsia="en-IN"/>
        </w:rPr>
        <w:t>datastore for the latest run (based upon RUN_TIMESTAMP) for each Key (DATA_ENTITY_NAME) and then again read the latest record version for the Key (</w:t>
      </w:r>
      <w:r w:rsidRPr="008F39B5">
        <w:rPr>
          <w:lang w:val="en-IN" w:eastAsia="en-IN"/>
        </w:rPr>
        <w:t>DATA_KEY</w:t>
      </w:r>
      <w:r>
        <w:rPr>
          <w:lang w:val="en-IN" w:eastAsia="en-IN"/>
        </w:rPr>
        <w:t xml:space="preserve">, </w:t>
      </w:r>
      <w:r w:rsidRPr="008F39B5">
        <w:rPr>
          <w:lang w:val="en-IN" w:eastAsia="en-IN"/>
        </w:rPr>
        <w:t>RUN_TIMESTAMP</w:t>
      </w:r>
      <w:r>
        <w:rPr>
          <w:lang w:val="en-IN" w:eastAsia="en-IN"/>
        </w:rPr>
        <w:t xml:space="preserve">, </w:t>
      </w:r>
      <w:r w:rsidRPr="008F39B5">
        <w:rPr>
          <w:lang w:val="en-IN" w:eastAsia="en-IN"/>
        </w:rPr>
        <w:t>DATA_ENTITY_NAME</w:t>
      </w:r>
      <w:r>
        <w:rPr>
          <w:lang w:val="en-IN" w:eastAsia="en-IN"/>
        </w:rPr>
        <w:t xml:space="preserve">, </w:t>
      </w:r>
      <w:r w:rsidRPr="008F39B5">
        <w:rPr>
          <w:lang w:val="en-IN" w:eastAsia="en-IN"/>
        </w:rPr>
        <w:t>DATA_ELEMENT_NAME</w:t>
      </w:r>
      <w:r>
        <w:rPr>
          <w:lang w:val="en-IN" w:eastAsia="en-IN"/>
        </w:rPr>
        <w:t xml:space="preserve">, </w:t>
      </w:r>
      <w:r w:rsidRPr="008F39B5">
        <w:rPr>
          <w:lang w:val="en-IN" w:eastAsia="en-IN"/>
        </w:rPr>
        <w:t>DATA_ELEMENT_GROUP</w:t>
      </w:r>
      <w:r>
        <w:rPr>
          <w:lang w:val="en-IN" w:eastAsia="en-IN"/>
        </w:rPr>
        <w:t xml:space="preserve">, </w:t>
      </w:r>
      <w:r w:rsidRPr="008F39B5">
        <w:rPr>
          <w:lang w:val="en-IN" w:eastAsia="en-IN"/>
        </w:rPr>
        <w:t>DATA_ELEMENT_GROUP_RULE_TYPE</w:t>
      </w:r>
      <w:r>
        <w:rPr>
          <w:lang w:val="en-IN" w:eastAsia="en-IN"/>
        </w:rPr>
        <w:t xml:space="preserve">, </w:t>
      </w:r>
      <w:r w:rsidRPr="008F39B5">
        <w:rPr>
          <w:lang w:val="en-IN" w:eastAsia="en-IN"/>
        </w:rPr>
        <w:t>RULE_NAME</w:t>
      </w:r>
      <w:r>
        <w:rPr>
          <w:lang w:val="en-IN" w:eastAsia="en-IN"/>
        </w:rPr>
        <w:t xml:space="preserve">, </w:t>
      </w:r>
      <w:r w:rsidRPr="008F39B5">
        <w:rPr>
          <w:lang w:val="en-IN" w:eastAsia="en-IN"/>
        </w:rPr>
        <w:t>DIMENSION</w:t>
      </w:r>
      <w:r>
        <w:rPr>
          <w:lang w:val="en-IN" w:eastAsia="en-IN"/>
        </w:rPr>
        <w:t xml:space="preserve">, </w:t>
      </w:r>
      <w:r w:rsidRPr="008F39B5">
        <w:rPr>
          <w:lang w:val="en-IN" w:eastAsia="en-IN"/>
        </w:rPr>
        <w:t>RULE_RESULT</w:t>
      </w:r>
      <w:r>
        <w:rPr>
          <w:lang w:val="en-IN" w:eastAsia="en-IN"/>
        </w:rPr>
        <w:t xml:space="preserve">, </w:t>
      </w:r>
      <w:r w:rsidR="0097185A">
        <w:rPr>
          <w:lang w:val="en-IN" w:eastAsia="en-IN"/>
        </w:rPr>
        <w:t>RULE_INPUT_VALUES</w:t>
      </w:r>
      <w:r>
        <w:rPr>
          <w:lang w:val="en-IN" w:eastAsia="en-IN"/>
        </w:rPr>
        <w:t xml:space="preserve">, </w:t>
      </w:r>
      <w:r w:rsidRPr="008F39B5">
        <w:rPr>
          <w:lang w:val="en-IN" w:eastAsia="en-IN"/>
        </w:rPr>
        <w:t>DATA_BATCH_IDENTIFIER</w:t>
      </w:r>
      <w:r>
        <w:rPr>
          <w:lang w:val="en-IN" w:eastAsia="en-IN"/>
        </w:rPr>
        <w:t xml:space="preserve">) and read following additional columns </w:t>
      </w:r>
    </w:p>
    <w:p w14:paraId="012E4268" w14:textId="77777777" w:rsidR="00C64841" w:rsidRDefault="00C64841" w:rsidP="00C64841">
      <w:pPr>
        <w:ind w:firstLine="720"/>
        <w:rPr>
          <w:lang w:val="en-IN" w:eastAsia="en-IN"/>
        </w:rPr>
      </w:pPr>
      <w:r>
        <w:rPr>
          <w:color w:val="000000"/>
        </w:rPr>
        <w:t>RULE_RESULT_TRANSFORMED</w:t>
      </w:r>
    </w:p>
    <w:p w14:paraId="657279BE" w14:textId="66B6479A" w:rsidR="00C64841" w:rsidRDefault="00C64841" w:rsidP="00C64841">
      <w:pPr>
        <w:ind w:left="720"/>
        <w:rPr>
          <w:lang w:val="en-IN" w:eastAsia="en-IN"/>
        </w:rPr>
      </w:pPr>
      <w:r w:rsidRPr="008F39B5">
        <w:rPr>
          <w:lang w:val="en-IN" w:eastAsia="en-IN"/>
        </w:rPr>
        <w:t>IGX_SYSTEM_RECORD_VERSION</w:t>
      </w:r>
    </w:p>
    <w:p w14:paraId="1A665DAD" w14:textId="77777777" w:rsidR="00D27DC7" w:rsidRDefault="00D27DC7" w:rsidP="003732D6">
      <w:pPr>
        <w:spacing w:after="160" w:line="259" w:lineRule="auto"/>
        <w:ind w:left="720" w:hanging="720"/>
        <w:rPr>
          <w:rFonts w:asciiTheme="majorHAnsi" w:hAnsiTheme="majorHAnsi" w:cstheme="majorHAnsi"/>
        </w:rPr>
      </w:pPr>
    </w:p>
    <w:p w14:paraId="26FD53FE" w14:textId="00DB93A0" w:rsidR="00C64841" w:rsidRDefault="00C64841" w:rsidP="003732D6">
      <w:pPr>
        <w:spacing w:after="160" w:line="259" w:lineRule="auto"/>
        <w:ind w:left="720"/>
        <w:rPr>
          <w:lang w:val="en-IN" w:eastAsia="en-IN"/>
        </w:rPr>
      </w:pPr>
      <w:r>
        <w:rPr>
          <w:lang w:val="en-IN" w:eastAsia="en-IN"/>
        </w:rPr>
        <w:t xml:space="preserve">Output needs to be stored in </w:t>
      </w:r>
      <w:r w:rsidRPr="00485363">
        <w:rPr>
          <w:lang w:val="en-IN" w:eastAsia="en-IN"/>
        </w:rPr>
        <w:t>IGX_</w:t>
      </w:r>
      <w:r w:rsidRPr="00C64841">
        <w:rPr>
          <w:lang w:val="en-IN" w:eastAsia="en-IN"/>
        </w:rPr>
        <w:t>DS_Latest_DS_DQ_Results</w:t>
      </w:r>
      <w:r>
        <w:rPr>
          <w:lang w:val="en-IN" w:eastAsia="en-IN"/>
        </w:rPr>
        <w:t>. Prior to that the output store needs to be truncated.</w:t>
      </w:r>
    </w:p>
    <w:p w14:paraId="02A249FE" w14:textId="360AACB0" w:rsidR="00C64841" w:rsidRDefault="00C64841" w:rsidP="003732D6">
      <w:pPr>
        <w:spacing w:after="160" w:line="259" w:lineRule="auto"/>
        <w:ind w:left="720" w:hanging="720"/>
        <w:rPr>
          <w:rFonts w:asciiTheme="majorHAnsi" w:hAnsiTheme="majorHAnsi" w:cstheme="majorHAnsi"/>
        </w:rPr>
      </w:pPr>
    </w:p>
    <w:p w14:paraId="4AE022EB" w14:textId="5AAC2815" w:rsidR="00F47D9A" w:rsidRPr="002A7E4A" w:rsidRDefault="00F47D9A" w:rsidP="00B327BA">
      <w:pPr>
        <w:pStyle w:val="Heading3"/>
        <w:numPr>
          <w:ilvl w:val="2"/>
          <w:numId w:val="36"/>
        </w:numPr>
        <w:rPr>
          <w:b/>
        </w:rPr>
      </w:pPr>
      <w:bookmarkStart w:id="1105" w:name="_Toc23404872"/>
      <w:r w:rsidRPr="002A7E4A">
        <w:rPr>
          <w:b/>
        </w:rPr>
        <w:t>IGX_PRC_</w:t>
      </w:r>
      <w:r w:rsidR="00AC3ED5">
        <w:rPr>
          <w:b/>
        </w:rPr>
        <w:t>Find</w:t>
      </w:r>
      <w:r>
        <w:rPr>
          <w:b/>
        </w:rPr>
        <w:t>_</w:t>
      </w:r>
      <w:r w:rsidR="00AC3ED5">
        <w:rPr>
          <w:b/>
        </w:rPr>
        <w:t>Ready_</w:t>
      </w:r>
      <w:r w:rsidR="008804CC">
        <w:rPr>
          <w:b/>
        </w:rPr>
        <w:t>Data_Entities</w:t>
      </w:r>
      <w:bookmarkEnd w:id="1105"/>
    </w:p>
    <w:p w14:paraId="13A87913" w14:textId="77777777" w:rsidR="00F47D9A" w:rsidRDefault="00F47D9A" w:rsidP="00F47D9A">
      <w:pPr>
        <w:rPr>
          <w:rFonts w:asciiTheme="majorHAnsi" w:hAnsiTheme="majorHAnsi" w:cstheme="majorHAnsi"/>
        </w:rPr>
      </w:pPr>
    </w:p>
    <w:p w14:paraId="528FB660" w14:textId="235DA957" w:rsidR="00F47D9A" w:rsidRDefault="00F47D9A" w:rsidP="004409E0">
      <w:pPr>
        <w:spacing w:after="160" w:line="259" w:lineRule="auto"/>
        <w:ind w:left="720"/>
        <w:rPr>
          <w:rFonts w:asciiTheme="majorHAnsi" w:hAnsiTheme="majorHAnsi" w:cstheme="majorHAnsi"/>
        </w:rPr>
      </w:pPr>
      <w:r>
        <w:rPr>
          <w:rFonts w:asciiTheme="majorHAnsi" w:hAnsiTheme="majorHAnsi" w:cstheme="majorHAnsi"/>
        </w:rPr>
        <w:t>This anal</w:t>
      </w:r>
      <w:r w:rsidR="008804CC">
        <w:rPr>
          <w:rFonts w:asciiTheme="majorHAnsi" w:hAnsiTheme="majorHAnsi" w:cstheme="majorHAnsi"/>
        </w:rPr>
        <w:t>ysis identifies the data sources or entities</w:t>
      </w:r>
      <w:r w:rsidR="00AC3ED5">
        <w:rPr>
          <w:rFonts w:asciiTheme="majorHAnsi" w:hAnsiTheme="majorHAnsi" w:cstheme="majorHAnsi"/>
        </w:rPr>
        <w:t xml:space="preserve"> ready</w:t>
      </w:r>
      <w:r w:rsidR="00FB2E0F">
        <w:rPr>
          <w:rFonts w:asciiTheme="majorHAnsi" w:hAnsiTheme="majorHAnsi" w:cstheme="majorHAnsi"/>
        </w:rPr>
        <w:t xml:space="preserve"> for execution </w:t>
      </w:r>
      <w:r w:rsidR="00AC3ED5">
        <w:rPr>
          <w:rFonts w:asciiTheme="majorHAnsi" w:hAnsiTheme="majorHAnsi" w:cstheme="majorHAnsi"/>
        </w:rPr>
        <w:t>of rule evaluator on current date</w:t>
      </w:r>
      <w:r w:rsidR="00DB3D26">
        <w:rPr>
          <w:rFonts w:asciiTheme="majorHAnsi" w:hAnsiTheme="majorHAnsi" w:cstheme="majorHAnsi"/>
        </w:rPr>
        <w:t xml:space="preserve"> based</w:t>
      </w:r>
      <w:r>
        <w:rPr>
          <w:rFonts w:asciiTheme="majorHAnsi" w:hAnsiTheme="majorHAnsi" w:cstheme="majorHAnsi"/>
        </w:rPr>
        <w:t xml:space="preserve"> on the configuration available in igx_db_dg_source_config store.</w:t>
      </w:r>
    </w:p>
    <w:p w14:paraId="7775E438" w14:textId="3B492948" w:rsidR="00F47D9A" w:rsidRPr="004409E0" w:rsidRDefault="00F47D9A" w:rsidP="004409E0">
      <w:pPr>
        <w:spacing w:after="160" w:line="259" w:lineRule="auto"/>
        <w:ind w:left="720"/>
        <w:rPr>
          <w:rFonts w:asciiTheme="majorHAnsi" w:hAnsiTheme="majorHAnsi" w:cstheme="majorHAnsi"/>
          <w:u w:val="single"/>
        </w:rPr>
      </w:pPr>
      <w:r w:rsidRPr="004409E0">
        <w:rPr>
          <w:rFonts w:asciiTheme="majorHAnsi" w:hAnsiTheme="majorHAnsi" w:cstheme="majorHAnsi"/>
          <w:u w:val="single"/>
        </w:rPr>
        <w:t>Implementation Logic</w:t>
      </w:r>
    </w:p>
    <w:p w14:paraId="00C1722F" w14:textId="1F31690C" w:rsidR="00F47D9A" w:rsidRPr="004409E0" w:rsidRDefault="00F47D9A" w:rsidP="00B327BA">
      <w:pPr>
        <w:pStyle w:val="ListParagraph"/>
        <w:numPr>
          <w:ilvl w:val="0"/>
          <w:numId w:val="40"/>
        </w:numPr>
        <w:spacing w:after="160" w:line="259" w:lineRule="auto"/>
        <w:rPr>
          <w:rFonts w:asciiTheme="majorHAnsi" w:hAnsiTheme="majorHAnsi" w:cstheme="majorHAnsi"/>
        </w:rPr>
      </w:pPr>
      <w:r w:rsidRPr="004409E0">
        <w:rPr>
          <w:rFonts w:asciiTheme="majorHAnsi" w:hAnsiTheme="majorHAnsi" w:cstheme="majorHAnsi"/>
        </w:rPr>
        <w:t>Read igx_db_dg_</w:t>
      </w:r>
      <w:r w:rsidR="008804CC" w:rsidRPr="004409E0">
        <w:rPr>
          <w:rFonts w:asciiTheme="majorHAnsi" w:hAnsiTheme="majorHAnsi" w:cstheme="majorHAnsi"/>
        </w:rPr>
        <w:t>data_entity</w:t>
      </w:r>
      <w:r w:rsidRPr="004409E0">
        <w:rPr>
          <w:rFonts w:asciiTheme="majorHAnsi" w:hAnsiTheme="majorHAnsi" w:cstheme="majorHAnsi"/>
        </w:rPr>
        <w:t>_config store</w:t>
      </w:r>
    </w:p>
    <w:p w14:paraId="7B392410" w14:textId="12A50F83" w:rsidR="00F47D9A" w:rsidRDefault="00F47D9A"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Filter records where either of the condition is true</w:t>
      </w:r>
    </w:p>
    <w:p w14:paraId="6150C3A5" w14:textId="36FE432D" w:rsidR="00F47D9A" w:rsidRPr="004409E0" w:rsidRDefault="00F47D9A" w:rsidP="00B327BA">
      <w:pPr>
        <w:pStyle w:val="ListParagraph"/>
        <w:numPr>
          <w:ilvl w:val="1"/>
          <w:numId w:val="40"/>
        </w:numPr>
        <w:spacing w:after="160" w:line="259" w:lineRule="auto"/>
        <w:rPr>
          <w:rFonts w:asciiTheme="majorHAnsi" w:hAnsiTheme="majorHAnsi" w:cstheme="majorHAnsi"/>
        </w:rPr>
      </w:pPr>
      <w:r w:rsidRPr="004409E0">
        <w:rPr>
          <w:rFonts w:asciiTheme="majorHAnsi" w:hAnsiTheme="majorHAnsi" w:cstheme="majorHAnsi"/>
        </w:rPr>
        <w:t>Freq = ‘D’</w:t>
      </w:r>
    </w:p>
    <w:p w14:paraId="5363E5D2" w14:textId="1187E3C9" w:rsidR="00F47D9A" w:rsidRPr="004409E0" w:rsidRDefault="00F47D9A" w:rsidP="00B327BA">
      <w:pPr>
        <w:pStyle w:val="ListParagraph"/>
        <w:numPr>
          <w:ilvl w:val="1"/>
          <w:numId w:val="40"/>
        </w:numPr>
        <w:spacing w:after="160" w:line="259" w:lineRule="auto"/>
        <w:rPr>
          <w:rFonts w:asciiTheme="majorHAnsi" w:hAnsiTheme="majorHAnsi" w:cstheme="majorHAnsi"/>
        </w:rPr>
      </w:pPr>
      <w:r w:rsidRPr="004409E0">
        <w:rPr>
          <w:rFonts w:asciiTheme="majorHAnsi" w:hAnsiTheme="majorHAnsi" w:cstheme="majorHAnsi"/>
        </w:rPr>
        <w:t>Freq = ‘W’ and day of week of the current date is present in the comma separated list present in DAYS field.</w:t>
      </w:r>
    </w:p>
    <w:p w14:paraId="253A3F4F" w14:textId="32DD4611" w:rsidR="00F47D9A" w:rsidRPr="004409E0" w:rsidRDefault="00F47D9A" w:rsidP="00B327BA">
      <w:pPr>
        <w:pStyle w:val="ListParagraph"/>
        <w:numPr>
          <w:ilvl w:val="1"/>
          <w:numId w:val="40"/>
        </w:numPr>
        <w:spacing w:after="160" w:line="259" w:lineRule="auto"/>
        <w:rPr>
          <w:rFonts w:asciiTheme="majorHAnsi" w:hAnsiTheme="majorHAnsi" w:cstheme="majorHAnsi"/>
        </w:rPr>
      </w:pPr>
      <w:r w:rsidRPr="004409E0">
        <w:rPr>
          <w:rFonts w:asciiTheme="majorHAnsi" w:hAnsiTheme="majorHAnsi" w:cstheme="majorHAnsi"/>
        </w:rPr>
        <w:lastRenderedPageBreak/>
        <w:t xml:space="preserve">Freq = ‘M’ and </w:t>
      </w:r>
      <w:r w:rsidR="00FB2E0F" w:rsidRPr="004409E0">
        <w:rPr>
          <w:rFonts w:asciiTheme="majorHAnsi" w:hAnsiTheme="majorHAnsi" w:cstheme="majorHAnsi"/>
        </w:rPr>
        <w:t>day part of the date (i.e. day of the month) of current date is present in the comma separated list present in DAYS field</w:t>
      </w:r>
    </w:p>
    <w:p w14:paraId="17A734D1" w14:textId="5A7E36F9"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 xml:space="preserve">Read </w:t>
      </w:r>
      <w:r w:rsidR="00026FC7">
        <w:rPr>
          <w:rFonts w:asciiTheme="majorHAnsi" w:hAnsiTheme="majorHAnsi" w:cstheme="majorHAnsi"/>
        </w:rPr>
        <w:t xml:space="preserve">latest run record of each data_entity_name from </w:t>
      </w:r>
      <w:r w:rsidRPr="00C874B3">
        <w:rPr>
          <w:rFonts w:asciiTheme="majorHAnsi" w:hAnsiTheme="majorHAnsi" w:cstheme="majorHAnsi"/>
        </w:rPr>
        <w:t>igx_db_rule_evaluator_log</w:t>
      </w:r>
      <w:r>
        <w:rPr>
          <w:rFonts w:asciiTheme="majorHAnsi" w:hAnsiTheme="majorHAnsi" w:cstheme="majorHAnsi"/>
        </w:rPr>
        <w:t xml:space="preserve"> and filter the records</w:t>
      </w:r>
      <w:r w:rsidR="00AC3ED5">
        <w:rPr>
          <w:rFonts w:asciiTheme="majorHAnsi" w:hAnsiTheme="majorHAnsi" w:cstheme="majorHAnsi"/>
        </w:rPr>
        <w:t xml:space="preserve"> where run_date (excluding time) = current date (excluding time)</w:t>
      </w:r>
      <w:r w:rsidR="00026FC7">
        <w:rPr>
          <w:rFonts w:asciiTheme="majorHAnsi" w:hAnsiTheme="majorHAnsi" w:cstheme="majorHAnsi"/>
        </w:rPr>
        <w:t>. Here latest run record</w:t>
      </w:r>
      <w:r w:rsidR="0039212B">
        <w:rPr>
          <w:rFonts w:asciiTheme="majorHAnsi" w:hAnsiTheme="majorHAnsi" w:cstheme="majorHAnsi"/>
        </w:rPr>
        <w:t xml:space="preserve">s are </w:t>
      </w:r>
      <w:r w:rsidR="00026FC7">
        <w:rPr>
          <w:rFonts w:asciiTheme="majorHAnsi" w:hAnsiTheme="majorHAnsi" w:cstheme="majorHAnsi"/>
        </w:rPr>
        <w:t>being read as there could be multiple runs</w:t>
      </w:r>
      <w:r w:rsidR="0039212B">
        <w:rPr>
          <w:rFonts w:asciiTheme="majorHAnsi" w:hAnsiTheme="majorHAnsi" w:cstheme="majorHAnsi"/>
        </w:rPr>
        <w:t xml:space="preserve"> for data entity in a day whose ingestion_mode is ‘L’</w:t>
      </w:r>
      <w:r w:rsidR="003974BC">
        <w:rPr>
          <w:rFonts w:asciiTheme="majorHAnsi" w:hAnsiTheme="majorHAnsi" w:cstheme="majorHAnsi"/>
        </w:rPr>
        <w:t>. Alias latest run_date as latest_run_date</w:t>
      </w:r>
    </w:p>
    <w:p w14:paraId="5F5F972F" w14:textId="35A95E79"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Left out</w:t>
      </w:r>
      <w:r w:rsidR="00026FC7">
        <w:rPr>
          <w:rFonts w:asciiTheme="majorHAnsi" w:hAnsiTheme="majorHAnsi" w:cstheme="majorHAnsi"/>
        </w:rPr>
        <w:t>er</w:t>
      </w:r>
      <w:r>
        <w:rPr>
          <w:rFonts w:asciiTheme="majorHAnsi" w:hAnsiTheme="majorHAnsi" w:cstheme="majorHAnsi"/>
        </w:rPr>
        <w:t xml:space="preserve"> join step A with C </w:t>
      </w:r>
      <w:r w:rsidR="00026FC7">
        <w:rPr>
          <w:rFonts w:asciiTheme="majorHAnsi" w:hAnsiTheme="majorHAnsi" w:cstheme="majorHAnsi"/>
        </w:rPr>
        <w:t xml:space="preserve">based on </w:t>
      </w:r>
      <w:r>
        <w:rPr>
          <w:rFonts w:asciiTheme="majorHAnsi" w:hAnsiTheme="majorHAnsi" w:cstheme="majorHAnsi"/>
        </w:rPr>
        <w:t>data_entity</w:t>
      </w:r>
      <w:r w:rsidR="00026FC7">
        <w:rPr>
          <w:rFonts w:asciiTheme="majorHAnsi" w:hAnsiTheme="majorHAnsi" w:cstheme="majorHAnsi"/>
        </w:rPr>
        <w:t>_name</w:t>
      </w:r>
    </w:p>
    <w:p w14:paraId="06684395" w14:textId="0970690D"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 xml:space="preserve">Filter records where </w:t>
      </w:r>
      <w:r w:rsidR="003974BC">
        <w:rPr>
          <w:rFonts w:asciiTheme="majorHAnsi" w:hAnsiTheme="majorHAnsi" w:cstheme="majorHAnsi"/>
        </w:rPr>
        <w:t>latest_</w:t>
      </w:r>
      <w:r>
        <w:rPr>
          <w:rFonts w:asciiTheme="majorHAnsi" w:hAnsiTheme="majorHAnsi" w:cstheme="majorHAnsi"/>
        </w:rPr>
        <w:t xml:space="preserve">run_date is null </w:t>
      </w:r>
      <w:r w:rsidR="004D17A6">
        <w:rPr>
          <w:rFonts w:asciiTheme="majorHAnsi" w:hAnsiTheme="majorHAnsi" w:cstheme="majorHAnsi"/>
        </w:rPr>
        <w:t>OR ingestion_mode = ‘</w:t>
      </w:r>
      <w:r w:rsidR="00026FC7">
        <w:rPr>
          <w:rFonts w:asciiTheme="majorHAnsi" w:hAnsiTheme="majorHAnsi" w:cstheme="majorHAnsi"/>
        </w:rPr>
        <w:t>L</w:t>
      </w:r>
      <w:r w:rsidR="004D17A6">
        <w:rPr>
          <w:rFonts w:asciiTheme="majorHAnsi" w:hAnsiTheme="majorHAnsi" w:cstheme="majorHAnsi"/>
        </w:rPr>
        <w:t xml:space="preserve">’ </w:t>
      </w:r>
      <w:r>
        <w:rPr>
          <w:rFonts w:asciiTheme="majorHAnsi" w:hAnsiTheme="majorHAnsi" w:cstheme="majorHAnsi"/>
        </w:rPr>
        <w:t>i.e. file types which are yet to be processed by rule evaluator</w:t>
      </w:r>
      <w:r w:rsidR="004D17A6">
        <w:rPr>
          <w:rFonts w:asciiTheme="majorHAnsi" w:hAnsiTheme="majorHAnsi" w:cstheme="majorHAnsi"/>
        </w:rPr>
        <w:t xml:space="preserve"> or data entities for which data load log is available</w:t>
      </w:r>
    </w:p>
    <w:p w14:paraId="31FE5485" w14:textId="11705EBD"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Take out 3 branches, one for each value of ingestion_mode i.e. ‘D’, ‘T’ and ‘</w:t>
      </w:r>
      <w:r w:rsidR="00026FC7">
        <w:rPr>
          <w:rFonts w:asciiTheme="majorHAnsi" w:hAnsiTheme="majorHAnsi" w:cstheme="majorHAnsi"/>
        </w:rPr>
        <w:t>L</w:t>
      </w:r>
      <w:r>
        <w:rPr>
          <w:rFonts w:asciiTheme="majorHAnsi" w:hAnsiTheme="majorHAnsi" w:cstheme="majorHAnsi"/>
        </w:rPr>
        <w:t>’</w:t>
      </w:r>
    </w:p>
    <w:p w14:paraId="01C1AD9D" w14:textId="776746DA" w:rsidR="00DB3D26" w:rsidRDefault="00DB3D26"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 xml:space="preserve">For ‘T’ branch, filter records where </w:t>
      </w:r>
      <w:r w:rsidR="00AC3ED5">
        <w:rPr>
          <w:rFonts w:asciiTheme="majorHAnsi" w:hAnsiTheme="majorHAnsi" w:cstheme="majorHAnsi"/>
        </w:rPr>
        <w:t>current time &gt; the time mentioned in data_load_time</w:t>
      </w:r>
      <w:r w:rsidR="003974BC">
        <w:rPr>
          <w:rFonts w:asciiTheme="majorHAnsi" w:hAnsiTheme="majorHAnsi" w:cstheme="majorHAnsi"/>
        </w:rPr>
        <w:t xml:space="preserve"> and latest_run_date &lt; the time mentioned in data_load_time considering current date.</w:t>
      </w:r>
      <w:r w:rsidR="003C54B9">
        <w:rPr>
          <w:rFonts w:asciiTheme="majorHAnsi" w:hAnsiTheme="majorHAnsi" w:cstheme="majorHAnsi"/>
        </w:rPr>
        <w:t xml:space="preserve"> While comparing time in first condition, you may extract time in hh24:mi:ss format and do string comparison.</w:t>
      </w:r>
    </w:p>
    <w:p w14:paraId="12C5D0FD" w14:textId="33453FB5"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For ‘</w:t>
      </w:r>
      <w:r w:rsidR="0039212B">
        <w:rPr>
          <w:rFonts w:asciiTheme="majorHAnsi" w:hAnsiTheme="majorHAnsi" w:cstheme="majorHAnsi"/>
        </w:rPr>
        <w:t>L</w:t>
      </w:r>
      <w:r>
        <w:rPr>
          <w:rFonts w:asciiTheme="majorHAnsi" w:hAnsiTheme="majorHAnsi" w:cstheme="majorHAnsi"/>
        </w:rPr>
        <w:t>’ branch –</w:t>
      </w:r>
      <w:r w:rsidR="00026FC7">
        <w:rPr>
          <w:rFonts w:asciiTheme="majorHAnsi" w:hAnsiTheme="majorHAnsi" w:cstheme="majorHAnsi"/>
          <w:color w:val="FF0000"/>
        </w:rPr>
        <w:t xml:space="preserve"> </w:t>
      </w:r>
      <w:r w:rsidR="00026FC7" w:rsidRPr="004409E0">
        <w:rPr>
          <w:rFonts w:asciiTheme="majorHAnsi" w:hAnsiTheme="majorHAnsi" w:cstheme="majorHAnsi"/>
        </w:rPr>
        <w:t xml:space="preserve">Find the </w:t>
      </w:r>
      <w:r w:rsidR="0039212B" w:rsidRPr="004409E0">
        <w:rPr>
          <w:rFonts w:asciiTheme="majorHAnsi" w:hAnsiTheme="majorHAnsi" w:cstheme="majorHAnsi"/>
        </w:rPr>
        <w:t xml:space="preserve">latest </w:t>
      </w:r>
      <w:r w:rsidR="00026FC7" w:rsidRPr="004409E0">
        <w:rPr>
          <w:rFonts w:asciiTheme="majorHAnsi" w:hAnsiTheme="majorHAnsi" w:cstheme="majorHAnsi"/>
        </w:rPr>
        <w:t>load date/time from the log store.</w:t>
      </w:r>
      <w:r w:rsidR="0039212B" w:rsidRPr="004409E0">
        <w:rPr>
          <w:rFonts w:asciiTheme="majorHAnsi" w:hAnsiTheme="majorHAnsi" w:cstheme="majorHAnsi"/>
        </w:rPr>
        <w:t xml:space="preserve"> Join ‘L’ branch with load log record and filter those records where date/time in load log is &gt; run_date </w:t>
      </w:r>
      <w:r w:rsidR="0039212B" w:rsidRPr="004409E0">
        <w:rPr>
          <w:rFonts w:asciiTheme="majorHAnsi" w:hAnsiTheme="majorHAnsi" w:cstheme="majorHAnsi"/>
          <w:color w:val="FF0000"/>
        </w:rPr>
        <w:t>(</w:t>
      </w:r>
      <w:r w:rsidR="0039212B" w:rsidRPr="006C4066">
        <w:rPr>
          <w:rFonts w:asciiTheme="majorHAnsi" w:hAnsiTheme="majorHAnsi" w:cstheme="majorHAnsi"/>
          <w:color w:val="FF0000"/>
        </w:rPr>
        <w:t>leave it unimplemented</w:t>
      </w:r>
      <w:r w:rsidR="0039212B">
        <w:rPr>
          <w:rFonts w:asciiTheme="majorHAnsi" w:hAnsiTheme="majorHAnsi" w:cstheme="majorHAnsi"/>
          <w:color w:val="FF0000"/>
        </w:rPr>
        <w:t>)</w:t>
      </w:r>
    </w:p>
    <w:p w14:paraId="38715AC4" w14:textId="0BDAD06E"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Union records from ‘T’</w:t>
      </w:r>
      <w:r w:rsidR="0039212B">
        <w:rPr>
          <w:rFonts w:asciiTheme="majorHAnsi" w:hAnsiTheme="majorHAnsi" w:cstheme="majorHAnsi"/>
        </w:rPr>
        <w:t>, ‘L’</w:t>
      </w:r>
      <w:r>
        <w:rPr>
          <w:rFonts w:asciiTheme="majorHAnsi" w:hAnsiTheme="majorHAnsi" w:cstheme="majorHAnsi"/>
        </w:rPr>
        <w:t xml:space="preserve"> and ‘D’ branch</w:t>
      </w:r>
    </w:p>
    <w:p w14:paraId="0FD39B18" w14:textId="6F1497D8"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Flatten the records and concatenate all values of CODE in comma separated string</w:t>
      </w:r>
    </w:p>
    <w:p w14:paraId="041231F5" w14:textId="15AE9DBB" w:rsidR="00AC3ED5" w:rsidRDefault="00AC3ED5" w:rsidP="00B327BA">
      <w:pPr>
        <w:pStyle w:val="ListParagraph"/>
        <w:numPr>
          <w:ilvl w:val="0"/>
          <w:numId w:val="40"/>
        </w:numPr>
        <w:spacing w:after="160" w:line="259" w:lineRule="auto"/>
        <w:rPr>
          <w:rFonts w:asciiTheme="majorHAnsi" w:hAnsiTheme="majorHAnsi" w:cstheme="majorHAnsi"/>
        </w:rPr>
      </w:pPr>
      <w:r>
        <w:rPr>
          <w:rFonts w:asciiTheme="majorHAnsi" w:hAnsiTheme="majorHAnsi" w:cstheme="majorHAnsi"/>
        </w:rPr>
        <w:t>Assign the comma separated string to process model variable PM</w:t>
      </w:r>
      <w:r w:rsidR="007A0AE2">
        <w:rPr>
          <w:rFonts w:asciiTheme="majorHAnsi" w:hAnsiTheme="majorHAnsi" w:cstheme="majorHAnsi"/>
        </w:rPr>
        <w:t>_DATA_ENTITY</w:t>
      </w:r>
      <w:r>
        <w:rPr>
          <w:rFonts w:asciiTheme="majorHAnsi" w:hAnsiTheme="majorHAnsi" w:cstheme="majorHAnsi"/>
        </w:rPr>
        <w:t>_LIST</w:t>
      </w:r>
    </w:p>
    <w:p w14:paraId="2EDFB2BD" w14:textId="4F7BB823" w:rsidR="00FB2E0F" w:rsidRDefault="00FB2E0F" w:rsidP="004409E0">
      <w:pPr>
        <w:pStyle w:val="ListParagraph"/>
        <w:spacing w:after="160" w:line="259" w:lineRule="auto"/>
        <w:ind w:left="1440"/>
        <w:rPr>
          <w:rFonts w:asciiTheme="majorHAnsi" w:hAnsiTheme="majorHAnsi" w:cstheme="majorHAnsi"/>
        </w:rPr>
      </w:pPr>
    </w:p>
    <w:p w14:paraId="61E9EE23" w14:textId="539E3D40" w:rsidR="00B11484" w:rsidRPr="002A7E4A" w:rsidRDefault="00B11484" w:rsidP="00B327BA">
      <w:pPr>
        <w:pStyle w:val="Heading3"/>
        <w:numPr>
          <w:ilvl w:val="2"/>
          <w:numId w:val="36"/>
        </w:numPr>
        <w:rPr>
          <w:b/>
        </w:rPr>
      </w:pPr>
      <w:bookmarkStart w:id="1106" w:name="_Toc23404873"/>
      <w:r w:rsidRPr="002A7E4A">
        <w:rPr>
          <w:b/>
        </w:rPr>
        <w:t>IGX_PRC_</w:t>
      </w:r>
      <w:r>
        <w:rPr>
          <w:b/>
        </w:rPr>
        <w:t>Log_Rule_Evaluator</w:t>
      </w:r>
      <w:bookmarkEnd w:id="1106"/>
    </w:p>
    <w:p w14:paraId="6661AC00" w14:textId="77777777" w:rsidR="00B11484" w:rsidRDefault="00B11484" w:rsidP="00B11484">
      <w:pPr>
        <w:rPr>
          <w:rFonts w:asciiTheme="majorHAnsi" w:hAnsiTheme="majorHAnsi" w:cstheme="majorHAnsi"/>
        </w:rPr>
      </w:pPr>
    </w:p>
    <w:p w14:paraId="4C105C6F" w14:textId="631216C1" w:rsidR="00B11484" w:rsidRDefault="00B11484" w:rsidP="00B11484">
      <w:pPr>
        <w:spacing w:after="160" w:line="259" w:lineRule="auto"/>
        <w:ind w:left="720"/>
        <w:rPr>
          <w:rFonts w:asciiTheme="majorHAnsi" w:hAnsiTheme="majorHAnsi" w:cstheme="majorHAnsi"/>
        </w:rPr>
      </w:pPr>
      <w:r>
        <w:rPr>
          <w:rFonts w:asciiTheme="majorHAnsi" w:hAnsiTheme="majorHAnsi" w:cstheme="majorHAnsi"/>
        </w:rPr>
        <w:t>This analysis logs the execution of rule evaluator for each source after completion of the process.</w:t>
      </w:r>
    </w:p>
    <w:p w14:paraId="2AB6DF66" w14:textId="77777777" w:rsidR="00B11484" w:rsidRPr="006C4066" w:rsidRDefault="00B11484" w:rsidP="00B11484">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5853FCEA" w14:textId="454EEEE7" w:rsidR="00B11484" w:rsidRDefault="00177D8C" w:rsidP="00B327BA">
      <w:pPr>
        <w:pStyle w:val="ListParagraph"/>
        <w:numPr>
          <w:ilvl w:val="0"/>
          <w:numId w:val="41"/>
        </w:numPr>
        <w:spacing w:after="160" w:line="259" w:lineRule="auto"/>
        <w:rPr>
          <w:rFonts w:asciiTheme="majorHAnsi" w:hAnsiTheme="majorHAnsi" w:cstheme="majorHAnsi"/>
        </w:rPr>
      </w:pPr>
      <w:r>
        <w:rPr>
          <w:rFonts w:asciiTheme="majorHAnsi" w:hAnsiTheme="majorHAnsi" w:cstheme="majorHAnsi"/>
        </w:rPr>
        <w:t>Take PM_RUN_DATE, PM_DATA_ENTITY_NAME as input from the process model</w:t>
      </w:r>
    </w:p>
    <w:p w14:paraId="002FE12C" w14:textId="13A4677D" w:rsidR="00177D8C" w:rsidRDefault="00177D8C" w:rsidP="00B327BA">
      <w:pPr>
        <w:pStyle w:val="ListParagraph"/>
        <w:numPr>
          <w:ilvl w:val="0"/>
          <w:numId w:val="41"/>
        </w:numPr>
        <w:spacing w:after="160" w:line="259" w:lineRule="auto"/>
        <w:rPr>
          <w:rFonts w:asciiTheme="majorHAnsi" w:hAnsiTheme="majorHAnsi" w:cstheme="majorHAnsi"/>
        </w:rPr>
      </w:pPr>
      <w:r>
        <w:rPr>
          <w:rFonts w:asciiTheme="majorHAnsi" w:hAnsiTheme="majorHAnsi" w:cstheme="majorHAnsi"/>
        </w:rPr>
        <w:t>Insert record in igx_db_rule_evaluator_log store with respective values. PM_RUN_DATE will be populated in both run_date and start_ts fields.</w:t>
      </w:r>
    </w:p>
    <w:p w14:paraId="3F101394" w14:textId="7B4D43AD" w:rsidR="00B11484" w:rsidRDefault="00B11484" w:rsidP="004409E0">
      <w:pPr>
        <w:pStyle w:val="ListParagraph"/>
        <w:spacing w:after="160" w:line="259" w:lineRule="auto"/>
        <w:ind w:left="1440"/>
        <w:rPr>
          <w:rFonts w:asciiTheme="majorHAnsi" w:hAnsiTheme="majorHAnsi" w:cstheme="majorHAnsi"/>
        </w:rPr>
      </w:pPr>
    </w:p>
    <w:p w14:paraId="08FB544B" w14:textId="5399DB37" w:rsidR="00B57C0A" w:rsidRPr="002A7E4A" w:rsidRDefault="00B57C0A" w:rsidP="00B327BA">
      <w:pPr>
        <w:pStyle w:val="Heading3"/>
        <w:numPr>
          <w:ilvl w:val="2"/>
          <w:numId w:val="36"/>
        </w:numPr>
        <w:rPr>
          <w:b/>
        </w:rPr>
      </w:pPr>
      <w:bookmarkStart w:id="1107" w:name="_Toc23404874"/>
      <w:r w:rsidRPr="002A7E4A">
        <w:rPr>
          <w:b/>
        </w:rPr>
        <w:lastRenderedPageBreak/>
        <w:t>IGX_PRC_</w:t>
      </w:r>
      <w:r>
        <w:rPr>
          <w:b/>
        </w:rPr>
        <w:t>Scoring_Engine_Execution_Check</w:t>
      </w:r>
      <w:bookmarkEnd w:id="1107"/>
    </w:p>
    <w:p w14:paraId="2CDD7F4A" w14:textId="77777777" w:rsidR="00B57C0A" w:rsidRDefault="00B57C0A" w:rsidP="00B57C0A">
      <w:pPr>
        <w:rPr>
          <w:rFonts w:asciiTheme="majorHAnsi" w:hAnsiTheme="majorHAnsi" w:cstheme="majorHAnsi"/>
        </w:rPr>
      </w:pPr>
    </w:p>
    <w:p w14:paraId="4868FCA5" w14:textId="77F2E047" w:rsidR="00B57C0A" w:rsidRDefault="00B57C0A" w:rsidP="00B57C0A">
      <w:pPr>
        <w:spacing w:after="160" w:line="259" w:lineRule="auto"/>
        <w:ind w:left="720"/>
        <w:rPr>
          <w:rFonts w:asciiTheme="majorHAnsi" w:hAnsiTheme="majorHAnsi" w:cstheme="majorHAnsi"/>
        </w:rPr>
      </w:pPr>
      <w:r>
        <w:rPr>
          <w:rFonts w:asciiTheme="majorHAnsi" w:hAnsiTheme="majorHAnsi" w:cstheme="majorHAnsi"/>
        </w:rPr>
        <w:t>This analysis checks if rule evaluator has processed all the data entities f</w:t>
      </w:r>
      <w:r w:rsidR="009B4DD5">
        <w:rPr>
          <w:rFonts w:asciiTheme="majorHAnsi" w:hAnsiTheme="majorHAnsi" w:cstheme="majorHAnsi"/>
        </w:rPr>
        <w:t>or the</w:t>
      </w:r>
      <w:r>
        <w:rPr>
          <w:rFonts w:asciiTheme="majorHAnsi" w:hAnsiTheme="majorHAnsi" w:cstheme="majorHAnsi"/>
        </w:rPr>
        <w:t xml:space="preserve"> day before proceeding to Scoring Engine.</w:t>
      </w:r>
    </w:p>
    <w:p w14:paraId="7EB119B5" w14:textId="77777777" w:rsidR="00B57C0A" w:rsidRPr="006C4066" w:rsidRDefault="00B57C0A" w:rsidP="00B57C0A">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5E2A3031" w14:textId="21AB2E74" w:rsidR="00B57C0A" w:rsidRDefault="00B57C0A" w:rsidP="00B327BA">
      <w:pPr>
        <w:pStyle w:val="ListParagraph"/>
        <w:numPr>
          <w:ilvl w:val="0"/>
          <w:numId w:val="43"/>
        </w:numPr>
        <w:spacing w:after="160" w:line="259" w:lineRule="auto"/>
        <w:rPr>
          <w:rFonts w:asciiTheme="majorHAnsi" w:hAnsiTheme="majorHAnsi" w:cstheme="majorHAnsi"/>
        </w:rPr>
      </w:pPr>
      <w:r>
        <w:rPr>
          <w:rFonts w:asciiTheme="majorHAnsi" w:hAnsiTheme="majorHAnsi" w:cstheme="majorHAnsi"/>
        </w:rPr>
        <w:t>Check if there is any data entity pending for execution by Rule Evaluator</w:t>
      </w:r>
    </w:p>
    <w:p w14:paraId="06213E72" w14:textId="77777777" w:rsidR="00B57C0A" w:rsidRPr="006C4066" w:rsidRDefault="00B57C0A" w:rsidP="00B327BA">
      <w:pPr>
        <w:pStyle w:val="ListParagraph"/>
        <w:numPr>
          <w:ilvl w:val="1"/>
          <w:numId w:val="43"/>
        </w:numPr>
        <w:spacing w:after="160" w:line="259" w:lineRule="auto"/>
        <w:rPr>
          <w:rFonts w:asciiTheme="majorHAnsi" w:hAnsiTheme="majorHAnsi" w:cstheme="majorHAnsi"/>
        </w:rPr>
      </w:pPr>
      <w:r w:rsidRPr="006C4066">
        <w:rPr>
          <w:rFonts w:asciiTheme="majorHAnsi" w:hAnsiTheme="majorHAnsi" w:cstheme="majorHAnsi"/>
        </w:rPr>
        <w:t xml:space="preserve">Read </w:t>
      </w:r>
      <w:r w:rsidRPr="004409E0">
        <w:rPr>
          <w:rFonts w:asciiTheme="majorHAnsi" w:hAnsiTheme="majorHAnsi" w:cstheme="majorHAnsi"/>
        </w:rPr>
        <w:t>igx_db_dg_data_entity_config</w:t>
      </w:r>
      <w:r w:rsidRPr="006C4066">
        <w:rPr>
          <w:rFonts w:asciiTheme="majorHAnsi" w:hAnsiTheme="majorHAnsi" w:cstheme="majorHAnsi"/>
        </w:rPr>
        <w:t xml:space="preserve"> store</w:t>
      </w:r>
    </w:p>
    <w:p w14:paraId="44654A18" w14:textId="77777777" w:rsidR="00B57C0A" w:rsidRDefault="00B57C0A"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Filter records where either of the condition is true</w:t>
      </w:r>
    </w:p>
    <w:p w14:paraId="7CD85AC6" w14:textId="77777777" w:rsidR="00B57C0A" w:rsidRPr="006C4066" w:rsidRDefault="00B57C0A" w:rsidP="00B327BA">
      <w:pPr>
        <w:pStyle w:val="ListParagraph"/>
        <w:numPr>
          <w:ilvl w:val="2"/>
          <w:numId w:val="43"/>
        </w:numPr>
        <w:spacing w:after="160" w:line="259" w:lineRule="auto"/>
        <w:rPr>
          <w:rFonts w:asciiTheme="majorHAnsi" w:hAnsiTheme="majorHAnsi" w:cstheme="majorHAnsi"/>
        </w:rPr>
      </w:pPr>
      <w:r w:rsidRPr="006C4066">
        <w:rPr>
          <w:rFonts w:asciiTheme="majorHAnsi" w:hAnsiTheme="majorHAnsi" w:cstheme="majorHAnsi"/>
        </w:rPr>
        <w:t>Freq = ‘D’</w:t>
      </w:r>
    </w:p>
    <w:p w14:paraId="131F58E4" w14:textId="77777777" w:rsidR="00B57C0A" w:rsidRPr="006C4066" w:rsidRDefault="00B57C0A" w:rsidP="00B327BA">
      <w:pPr>
        <w:pStyle w:val="ListParagraph"/>
        <w:numPr>
          <w:ilvl w:val="2"/>
          <w:numId w:val="43"/>
        </w:numPr>
        <w:spacing w:after="160" w:line="259" w:lineRule="auto"/>
        <w:rPr>
          <w:rFonts w:asciiTheme="majorHAnsi" w:hAnsiTheme="majorHAnsi" w:cstheme="majorHAnsi"/>
        </w:rPr>
      </w:pPr>
      <w:r w:rsidRPr="006C4066">
        <w:rPr>
          <w:rFonts w:asciiTheme="majorHAnsi" w:hAnsiTheme="majorHAnsi" w:cstheme="majorHAnsi"/>
        </w:rPr>
        <w:t>Freq = ‘W’ and day of week of the current date is present in the comma separated list present in DAYS field.</w:t>
      </w:r>
    </w:p>
    <w:p w14:paraId="34A1D927" w14:textId="67D59C4B" w:rsidR="00B57C0A" w:rsidRDefault="00B57C0A" w:rsidP="00B327BA">
      <w:pPr>
        <w:pStyle w:val="ListParagraph"/>
        <w:numPr>
          <w:ilvl w:val="2"/>
          <w:numId w:val="43"/>
        </w:numPr>
        <w:spacing w:after="160" w:line="259" w:lineRule="auto"/>
        <w:rPr>
          <w:rFonts w:asciiTheme="majorHAnsi" w:hAnsiTheme="majorHAnsi" w:cstheme="majorHAnsi"/>
        </w:rPr>
      </w:pPr>
      <w:r w:rsidRPr="006C4066">
        <w:rPr>
          <w:rFonts w:asciiTheme="majorHAnsi" w:hAnsiTheme="majorHAnsi" w:cstheme="majorHAnsi"/>
        </w:rPr>
        <w:t>Freq = ‘M’ and day part of the date (i.e. day of the month) of current date is present in the comma separated list present in DAYS field</w:t>
      </w:r>
    </w:p>
    <w:p w14:paraId="7C0737E5" w14:textId="77777777" w:rsidR="00B57C0A" w:rsidRDefault="00B57C0A"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 xml:space="preserve">Read </w:t>
      </w:r>
      <w:r w:rsidRPr="004409E0">
        <w:rPr>
          <w:rFonts w:asciiTheme="majorHAnsi" w:hAnsiTheme="majorHAnsi" w:cstheme="majorHAnsi"/>
        </w:rPr>
        <w:t>igx_db_rule_evaluator_log</w:t>
      </w:r>
      <w:r>
        <w:rPr>
          <w:rFonts w:asciiTheme="majorHAnsi" w:hAnsiTheme="majorHAnsi" w:cstheme="majorHAnsi"/>
        </w:rPr>
        <w:t xml:space="preserve"> and filter the records where run_date (excluding time) = current date (excluding time)</w:t>
      </w:r>
    </w:p>
    <w:p w14:paraId="1794BF37" w14:textId="7074F1CC" w:rsidR="00B57C0A" w:rsidRDefault="00B57C0A"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Left outer join step B with C</w:t>
      </w:r>
    </w:p>
    <w:p w14:paraId="516D0D7A" w14:textId="229C8599" w:rsidR="00B57C0A" w:rsidRDefault="00BD0193"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Count records where run_date is null</w:t>
      </w:r>
      <w:r w:rsidR="00B57C0A">
        <w:rPr>
          <w:rFonts w:asciiTheme="majorHAnsi" w:hAnsiTheme="majorHAnsi" w:cstheme="majorHAnsi"/>
        </w:rPr>
        <w:t xml:space="preserve"> i.e. rule evaluator is pending</w:t>
      </w:r>
    </w:p>
    <w:p w14:paraId="69BE0EC1" w14:textId="1F828569" w:rsidR="00724EBB" w:rsidRDefault="00724EBB"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Count records where run_date is null and ingestion_mode = ‘</w:t>
      </w:r>
      <w:r w:rsidR="00C96A6C">
        <w:rPr>
          <w:rFonts w:asciiTheme="majorHAnsi" w:hAnsiTheme="majorHAnsi" w:cstheme="majorHAnsi"/>
        </w:rPr>
        <w:t>L</w:t>
      </w:r>
      <w:r>
        <w:rPr>
          <w:rFonts w:asciiTheme="majorHAnsi" w:hAnsiTheme="majorHAnsi" w:cstheme="majorHAnsi"/>
        </w:rPr>
        <w:t>’ and current time &gt; the time mentioned in data_load_time</w:t>
      </w:r>
    </w:p>
    <w:p w14:paraId="5A2FF4A0" w14:textId="625D56EE" w:rsidR="00BD0193" w:rsidRDefault="00BD0193" w:rsidP="00B327BA">
      <w:pPr>
        <w:pStyle w:val="ListParagraph"/>
        <w:numPr>
          <w:ilvl w:val="1"/>
          <w:numId w:val="43"/>
        </w:numPr>
        <w:spacing w:after="160" w:line="259" w:lineRule="auto"/>
        <w:rPr>
          <w:rFonts w:asciiTheme="majorHAnsi" w:hAnsiTheme="majorHAnsi" w:cstheme="majorHAnsi"/>
        </w:rPr>
      </w:pPr>
      <w:r>
        <w:rPr>
          <w:rFonts w:asciiTheme="majorHAnsi" w:hAnsiTheme="majorHAnsi" w:cstheme="majorHAnsi"/>
        </w:rPr>
        <w:t xml:space="preserve">If count of records in step E is 0 or </w:t>
      </w:r>
      <w:r w:rsidR="00724EBB">
        <w:rPr>
          <w:rFonts w:asciiTheme="majorHAnsi" w:hAnsiTheme="majorHAnsi" w:cstheme="majorHAnsi"/>
        </w:rPr>
        <w:t xml:space="preserve">count in </w:t>
      </w:r>
      <w:r w:rsidR="00C96A6C">
        <w:rPr>
          <w:rFonts w:asciiTheme="majorHAnsi" w:hAnsiTheme="majorHAnsi" w:cstheme="majorHAnsi"/>
        </w:rPr>
        <w:t xml:space="preserve">step E and F </w:t>
      </w:r>
      <w:r w:rsidR="00724EBB">
        <w:rPr>
          <w:rFonts w:asciiTheme="majorHAnsi" w:hAnsiTheme="majorHAnsi" w:cstheme="majorHAnsi"/>
        </w:rPr>
        <w:t>is same</w:t>
      </w:r>
      <w:r>
        <w:rPr>
          <w:rFonts w:asciiTheme="majorHAnsi" w:hAnsiTheme="majorHAnsi" w:cstheme="majorHAnsi"/>
        </w:rPr>
        <w:t>, assign ‘Y’ to PM_SE_EXEC_FLAG else ‘N’</w:t>
      </w:r>
    </w:p>
    <w:p w14:paraId="68000830" w14:textId="77777777" w:rsidR="00B57C0A" w:rsidRDefault="00B57C0A" w:rsidP="004409E0">
      <w:pPr>
        <w:pStyle w:val="ListParagraph"/>
        <w:spacing w:after="160" w:line="259" w:lineRule="auto"/>
        <w:ind w:left="1440"/>
        <w:rPr>
          <w:rFonts w:asciiTheme="majorHAnsi" w:hAnsiTheme="majorHAnsi" w:cstheme="majorHAnsi"/>
        </w:rPr>
      </w:pPr>
    </w:p>
    <w:p w14:paraId="48C8C684" w14:textId="77777777" w:rsidR="00122CCD" w:rsidRDefault="00122CCD" w:rsidP="004409E0">
      <w:pPr>
        <w:pStyle w:val="ListParagraph"/>
        <w:spacing w:after="160" w:line="259" w:lineRule="auto"/>
        <w:ind w:left="1440"/>
        <w:rPr>
          <w:rFonts w:asciiTheme="majorHAnsi" w:hAnsiTheme="majorHAnsi" w:cstheme="majorHAnsi"/>
        </w:rPr>
      </w:pPr>
    </w:p>
    <w:p w14:paraId="07959DEE" w14:textId="2656D33C" w:rsidR="00122CCD" w:rsidRPr="002A7E4A" w:rsidRDefault="00122CCD" w:rsidP="00B327BA">
      <w:pPr>
        <w:pStyle w:val="Heading3"/>
        <w:numPr>
          <w:ilvl w:val="2"/>
          <w:numId w:val="36"/>
        </w:numPr>
        <w:rPr>
          <w:b/>
        </w:rPr>
      </w:pPr>
      <w:r w:rsidRPr="002A7E4A">
        <w:rPr>
          <w:b/>
        </w:rPr>
        <w:t>IGX_PRC_</w:t>
      </w:r>
      <w:r>
        <w:rPr>
          <w:b/>
        </w:rPr>
        <w:t>Rule_and_Data_Element_Version</w:t>
      </w:r>
    </w:p>
    <w:p w14:paraId="11D87939" w14:textId="77777777" w:rsidR="00122CCD" w:rsidRDefault="00122CCD" w:rsidP="00122CCD">
      <w:pPr>
        <w:rPr>
          <w:rFonts w:asciiTheme="majorHAnsi" w:hAnsiTheme="majorHAnsi" w:cstheme="majorHAnsi"/>
        </w:rPr>
      </w:pPr>
    </w:p>
    <w:p w14:paraId="38AF374E" w14:textId="2172D84F" w:rsidR="00122CCD" w:rsidRDefault="00122CCD" w:rsidP="00122CCD">
      <w:pPr>
        <w:spacing w:after="160" w:line="259" w:lineRule="auto"/>
        <w:ind w:left="720"/>
        <w:rPr>
          <w:rFonts w:asciiTheme="majorHAnsi" w:hAnsiTheme="majorHAnsi" w:cstheme="majorHAnsi"/>
        </w:rPr>
      </w:pPr>
      <w:r>
        <w:rPr>
          <w:rFonts w:asciiTheme="majorHAnsi" w:hAnsiTheme="majorHAnsi" w:cstheme="majorHAnsi"/>
        </w:rPr>
        <w:t>This analysis will read Rule and Data Element Assets from Hierarchy and create their version in Version datastore considering any definition or relationship change.</w:t>
      </w:r>
    </w:p>
    <w:p w14:paraId="34E97CA2" w14:textId="77777777" w:rsidR="00122CCD" w:rsidRPr="006C4066" w:rsidRDefault="00122CCD" w:rsidP="00122CCD">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7C5F2FC2" w14:textId="39E5E766" w:rsidR="00122CCD" w:rsidRDefault="00122CCD" w:rsidP="00B327BA">
      <w:pPr>
        <w:pStyle w:val="ListParagraph"/>
        <w:numPr>
          <w:ilvl w:val="0"/>
          <w:numId w:val="43"/>
        </w:numPr>
        <w:spacing w:after="160" w:line="259" w:lineRule="auto"/>
        <w:rPr>
          <w:rFonts w:asciiTheme="majorHAnsi" w:hAnsiTheme="majorHAnsi" w:cstheme="majorHAnsi"/>
        </w:rPr>
      </w:pPr>
      <w:r>
        <w:rPr>
          <w:rFonts w:asciiTheme="majorHAnsi" w:hAnsiTheme="majorHAnsi" w:cstheme="majorHAnsi"/>
        </w:rPr>
        <w:t xml:space="preserve">Read the IGX_DS_DG_HIERARCHY store and </w:t>
      </w:r>
      <w:r w:rsidR="002404BB">
        <w:rPr>
          <w:rFonts w:asciiTheme="majorHAnsi" w:hAnsiTheme="majorHAnsi" w:cstheme="majorHAnsi"/>
        </w:rPr>
        <w:t xml:space="preserve">apply filter </w:t>
      </w:r>
      <w:r w:rsidR="002404BB" w:rsidRPr="002404BB">
        <w:rPr>
          <w:rFonts w:asciiTheme="majorHAnsi" w:hAnsiTheme="majorHAnsi" w:cstheme="majorHAnsi"/>
        </w:rPr>
        <w:t>ASSET_TYPE_NAME ='IGX Data Element' &amp;&amp; NEXT_ASSET_CLASS ='Rule'</w:t>
      </w:r>
    </w:p>
    <w:p w14:paraId="38586F55" w14:textId="07144CE6" w:rsidR="002404BB" w:rsidRPr="002404BB" w:rsidRDefault="002404BB" w:rsidP="00B327BA">
      <w:pPr>
        <w:pStyle w:val="ListParagraph"/>
        <w:numPr>
          <w:ilvl w:val="0"/>
          <w:numId w:val="43"/>
        </w:numPr>
        <w:rPr>
          <w:lang w:val="en-US"/>
        </w:rPr>
      </w:pPr>
      <w:r>
        <w:t xml:space="preserve">For Rule versioning, following conditions needs to be checked for each NEXT_ASSET_UID. Get the CreateDate and UpdateDate value for </w:t>
      </w:r>
      <w:r w:rsidRPr="00536164">
        <w:rPr>
          <w:b/>
        </w:rPr>
        <w:t>each</w:t>
      </w:r>
      <w:r>
        <w:t xml:space="preserve"> Rule(NEXT_ASSET_UID)</w:t>
      </w:r>
    </w:p>
    <w:p w14:paraId="33B3E107" w14:textId="30D6B8F2" w:rsidR="002404BB" w:rsidRDefault="002404BB" w:rsidP="00B327BA">
      <w:pPr>
        <w:pStyle w:val="ListParagraph"/>
        <w:numPr>
          <w:ilvl w:val="1"/>
          <w:numId w:val="43"/>
        </w:numPr>
      </w:pPr>
      <w:r w:rsidRPr="00536164">
        <w:rPr>
          <w:b/>
        </w:rPr>
        <w:t xml:space="preserve">If </w:t>
      </w:r>
      <w:r>
        <w:t xml:space="preserve">CreateDate or Update Date is greater than previous value in Versions or Rule was not existing previously, </w:t>
      </w:r>
    </w:p>
    <w:p w14:paraId="16CC9885" w14:textId="307CA6A1" w:rsidR="002404BB" w:rsidRDefault="002404BB" w:rsidP="00B327BA">
      <w:pPr>
        <w:pStyle w:val="ListParagraph"/>
        <w:numPr>
          <w:ilvl w:val="1"/>
          <w:numId w:val="43"/>
        </w:numPr>
      </w:pPr>
      <w:r w:rsidRPr="00536164">
        <w:rPr>
          <w:b/>
        </w:rPr>
        <w:t>Then</w:t>
      </w:r>
      <w:r>
        <w:t xml:space="preserve"> Insert an entry in </w:t>
      </w:r>
      <w:r w:rsidR="00B7040D">
        <w:t>IGX_DS_ASSET_VERSION_TEMP</w:t>
      </w:r>
      <w:r>
        <w:t xml:space="preserve"> store with Version number incremented for the Rule by 1.</w:t>
      </w:r>
    </w:p>
    <w:p w14:paraId="4203EB07" w14:textId="09D28C5D" w:rsidR="002404BB" w:rsidRDefault="002404BB" w:rsidP="00B327BA">
      <w:pPr>
        <w:pStyle w:val="ListParagraph"/>
        <w:numPr>
          <w:ilvl w:val="1"/>
          <w:numId w:val="43"/>
        </w:numPr>
      </w:pPr>
      <w:r w:rsidRPr="00536164">
        <w:rPr>
          <w:b/>
        </w:rPr>
        <w:lastRenderedPageBreak/>
        <w:t>ElseIf</w:t>
      </w:r>
      <w:r>
        <w:t xml:space="preserve"> the relationship to Dataelements for the rule is changed(added/deleted) i.e. list of related DataElements are different from the list of related DataElements in PreviousHierarchy store </w:t>
      </w:r>
    </w:p>
    <w:p w14:paraId="2B5C34AD" w14:textId="5A78F361" w:rsidR="002404BB" w:rsidRDefault="002404BB" w:rsidP="00B327BA">
      <w:pPr>
        <w:pStyle w:val="ListParagraph"/>
        <w:numPr>
          <w:ilvl w:val="1"/>
          <w:numId w:val="43"/>
        </w:numPr>
      </w:pPr>
      <w:r w:rsidRPr="00536164">
        <w:rPr>
          <w:b/>
        </w:rPr>
        <w:t>Then</w:t>
      </w:r>
      <w:r>
        <w:t xml:space="preserve"> Insert an entry in </w:t>
      </w:r>
      <w:r w:rsidR="00B7040D">
        <w:t xml:space="preserve">IGX_DS_ASSET_VERSION_TEMP </w:t>
      </w:r>
      <w:r>
        <w:t>store with Version number incremented for the Rule by 1.</w:t>
      </w:r>
    </w:p>
    <w:p w14:paraId="1F482334" w14:textId="0261FEBC" w:rsidR="002404BB" w:rsidRDefault="002404BB" w:rsidP="00B327BA">
      <w:pPr>
        <w:pStyle w:val="ListParagraph"/>
        <w:numPr>
          <w:ilvl w:val="1"/>
          <w:numId w:val="43"/>
        </w:numPr>
      </w:pPr>
      <w:r w:rsidRPr="00536164">
        <w:rPr>
          <w:b/>
        </w:rPr>
        <w:t>Else</w:t>
      </w:r>
      <w:r w:rsidRPr="002404BB">
        <w:rPr>
          <w:lang w:val="en-US"/>
        </w:rPr>
        <w:t xml:space="preserve"> </w:t>
      </w:r>
      <w:r>
        <w:t xml:space="preserve">Insert an entry in </w:t>
      </w:r>
      <w:r w:rsidR="00B7040D">
        <w:t xml:space="preserve">IGX_DS_ASSET_VERSION_TEMP </w:t>
      </w:r>
      <w:r>
        <w:t>store with Version number same as previous for the Rule.</w:t>
      </w:r>
    </w:p>
    <w:p w14:paraId="2D7B494C" w14:textId="77777777" w:rsidR="002404BB" w:rsidRDefault="002404BB" w:rsidP="00536164">
      <w:pPr>
        <w:pStyle w:val="ListParagraph"/>
        <w:ind w:left="1080"/>
      </w:pPr>
    </w:p>
    <w:p w14:paraId="4EBF0F4D" w14:textId="5866CCEF" w:rsidR="00432CCC" w:rsidRDefault="00242587" w:rsidP="00536164">
      <w:pPr>
        <w:pStyle w:val="ListParagraph"/>
        <w:ind w:left="1080"/>
      </w:pPr>
      <w:r>
        <w:t>*Note : Set the value of Level as 0(zero).</w:t>
      </w:r>
    </w:p>
    <w:p w14:paraId="6DB7C66B" w14:textId="77777777" w:rsidR="002404BB" w:rsidRDefault="002404BB" w:rsidP="00536164">
      <w:pPr>
        <w:pStyle w:val="ListParagraph"/>
        <w:ind w:left="1080"/>
      </w:pPr>
    </w:p>
    <w:p w14:paraId="3E43E098" w14:textId="4B5E1747" w:rsidR="002404BB" w:rsidRDefault="002404BB" w:rsidP="00B327BA">
      <w:pPr>
        <w:pStyle w:val="ListParagraph"/>
        <w:numPr>
          <w:ilvl w:val="0"/>
          <w:numId w:val="43"/>
        </w:numPr>
      </w:pPr>
      <w:r>
        <w:t>For Data Elements, following conditions needs to be checked</w:t>
      </w:r>
      <w:r w:rsidR="00B7040D">
        <w:t xml:space="preserve"> for each DataElement(ASSET_UID)</w:t>
      </w:r>
      <w:r>
        <w:t>.</w:t>
      </w:r>
    </w:p>
    <w:p w14:paraId="4D0C0C72" w14:textId="4303480E" w:rsidR="002404BB" w:rsidRDefault="002404BB" w:rsidP="00B327BA">
      <w:pPr>
        <w:pStyle w:val="ListParagraph"/>
        <w:numPr>
          <w:ilvl w:val="1"/>
          <w:numId w:val="43"/>
        </w:numPr>
      </w:pPr>
      <w:r w:rsidRPr="00536164">
        <w:rPr>
          <w:b/>
        </w:rPr>
        <w:t>If</w:t>
      </w:r>
      <w:r>
        <w:t xml:space="preserve"> the list of related rules are different from the list of related rules in PreviousHierarchy</w:t>
      </w:r>
      <w:r w:rsidR="00B7040D">
        <w:t>(IGX_DS_DG_PREVIOUS_HIERARCHY)</w:t>
      </w:r>
      <w:r>
        <w:t xml:space="preserve"> store or Related rules are Updated since last execution or DataElement was not existing previously</w:t>
      </w:r>
    </w:p>
    <w:p w14:paraId="62465A76" w14:textId="7C06897E" w:rsidR="002404BB" w:rsidRDefault="00B7040D" w:rsidP="00B327BA">
      <w:pPr>
        <w:pStyle w:val="ListParagraph"/>
        <w:numPr>
          <w:ilvl w:val="1"/>
          <w:numId w:val="43"/>
        </w:numPr>
      </w:pPr>
      <w:r w:rsidRPr="00536164">
        <w:rPr>
          <w:b/>
        </w:rPr>
        <w:t>T</w:t>
      </w:r>
      <w:r w:rsidR="002404BB" w:rsidRPr="00536164">
        <w:rPr>
          <w:b/>
        </w:rPr>
        <w:t>hen</w:t>
      </w:r>
      <w:r w:rsidR="002404BB">
        <w:t xml:space="preserve"> Insert an entry in </w:t>
      </w:r>
      <w:r>
        <w:t xml:space="preserve">IGX_DS_ASSET_VERSION_TEMP </w:t>
      </w:r>
      <w:r w:rsidR="002404BB">
        <w:t>store with Version number incremented for the DataElement by 1.</w:t>
      </w:r>
    </w:p>
    <w:p w14:paraId="40E997B7" w14:textId="491D4941" w:rsidR="002404BB" w:rsidRDefault="00B7040D" w:rsidP="00B327BA">
      <w:pPr>
        <w:pStyle w:val="ListParagraph"/>
        <w:numPr>
          <w:ilvl w:val="1"/>
          <w:numId w:val="43"/>
        </w:numPr>
      </w:pPr>
      <w:r w:rsidRPr="00536164">
        <w:rPr>
          <w:b/>
        </w:rPr>
        <w:t>E</w:t>
      </w:r>
      <w:r w:rsidR="002404BB" w:rsidRPr="00536164">
        <w:rPr>
          <w:b/>
        </w:rPr>
        <w:t>lse</w:t>
      </w:r>
      <w:r>
        <w:t xml:space="preserve"> </w:t>
      </w:r>
      <w:r w:rsidR="002404BB">
        <w:t xml:space="preserve">Insert an entry in </w:t>
      </w:r>
      <w:r>
        <w:t xml:space="preserve">IGX_DS_ASSET_VERSION_TEMP </w:t>
      </w:r>
      <w:r w:rsidR="002404BB">
        <w:t>store with Version number same as previous for the DataElement</w:t>
      </w:r>
    </w:p>
    <w:p w14:paraId="43EAFC49" w14:textId="77777777" w:rsidR="002404BB" w:rsidRDefault="002404BB" w:rsidP="00536164">
      <w:pPr>
        <w:pStyle w:val="ListParagraph"/>
        <w:spacing w:after="160" w:line="259" w:lineRule="auto"/>
        <w:ind w:left="1080"/>
        <w:rPr>
          <w:rFonts w:asciiTheme="majorHAnsi" w:hAnsiTheme="majorHAnsi" w:cstheme="majorHAnsi"/>
        </w:rPr>
      </w:pPr>
    </w:p>
    <w:p w14:paraId="53455042" w14:textId="7A8C1256" w:rsidR="00242587" w:rsidRDefault="00242587" w:rsidP="00242587">
      <w:pPr>
        <w:pStyle w:val="ListParagraph"/>
        <w:ind w:left="1080"/>
      </w:pPr>
      <w:r>
        <w:t>*Note : Set the value of Level as 1.</w:t>
      </w:r>
    </w:p>
    <w:p w14:paraId="39141A64" w14:textId="77777777" w:rsidR="00242587" w:rsidRDefault="00242587" w:rsidP="00536164">
      <w:pPr>
        <w:pStyle w:val="ListParagraph"/>
        <w:spacing w:after="160" w:line="259" w:lineRule="auto"/>
        <w:ind w:left="1080"/>
        <w:rPr>
          <w:rFonts w:asciiTheme="majorHAnsi" w:hAnsiTheme="majorHAnsi" w:cstheme="majorHAnsi"/>
        </w:rPr>
      </w:pPr>
    </w:p>
    <w:p w14:paraId="3E81AB36" w14:textId="22556169" w:rsidR="002A1D35" w:rsidRPr="002A7E4A" w:rsidRDefault="002A1D35" w:rsidP="00B327BA">
      <w:pPr>
        <w:pStyle w:val="Heading3"/>
        <w:numPr>
          <w:ilvl w:val="2"/>
          <w:numId w:val="36"/>
        </w:numPr>
        <w:rPr>
          <w:b/>
        </w:rPr>
      </w:pPr>
      <w:r w:rsidRPr="002A7E4A">
        <w:rPr>
          <w:b/>
        </w:rPr>
        <w:t>IGX_PRC_</w:t>
      </w:r>
      <w:r>
        <w:rPr>
          <w:b/>
        </w:rPr>
        <w:t>RolledUp_Asset_Version</w:t>
      </w:r>
    </w:p>
    <w:p w14:paraId="0F920A77" w14:textId="77777777" w:rsidR="002A1D35" w:rsidRDefault="002A1D35" w:rsidP="002A1D35">
      <w:pPr>
        <w:rPr>
          <w:rFonts w:asciiTheme="majorHAnsi" w:hAnsiTheme="majorHAnsi" w:cstheme="majorHAnsi"/>
        </w:rPr>
      </w:pPr>
    </w:p>
    <w:p w14:paraId="70A83485" w14:textId="53BBB669" w:rsidR="002A1D35" w:rsidRDefault="002A1D35" w:rsidP="002A1D35">
      <w:pPr>
        <w:spacing w:after="160" w:line="259" w:lineRule="auto"/>
        <w:ind w:left="720"/>
        <w:rPr>
          <w:rFonts w:asciiTheme="majorHAnsi" w:hAnsiTheme="majorHAnsi" w:cstheme="majorHAnsi"/>
        </w:rPr>
      </w:pPr>
      <w:r>
        <w:rPr>
          <w:rFonts w:asciiTheme="majorHAnsi" w:hAnsiTheme="majorHAnsi" w:cstheme="majorHAnsi"/>
        </w:rPr>
        <w:t>This analysis will rollup the version to higher level assets. It will be iteratively called in process model(one level at a time).</w:t>
      </w:r>
    </w:p>
    <w:p w14:paraId="7FF3C27B" w14:textId="77777777" w:rsidR="002A1D35" w:rsidRPr="006C4066" w:rsidRDefault="002A1D35" w:rsidP="002A1D35">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51C3931A" w14:textId="3251DF96" w:rsidR="002A1D35" w:rsidRPr="002A1D35" w:rsidRDefault="002A1D35" w:rsidP="00B327BA">
      <w:pPr>
        <w:pStyle w:val="ListParagraph"/>
        <w:numPr>
          <w:ilvl w:val="0"/>
          <w:numId w:val="47"/>
        </w:numPr>
        <w:ind w:left="1080"/>
        <w:rPr>
          <w:lang w:val="en-US"/>
        </w:rPr>
      </w:pPr>
      <w:r>
        <w:t xml:space="preserve">Identify the Assets, in ASSET_LEVEL_TEMP store for the passed in </w:t>
      </w:r>
      <w:r w:rsidR="004519EE">
        <w:t>PM_NEXT_HIERARCHY_LEVEL(process model variable).</w:t>
      </w:r>
    </w:p>
    <w:p w14:paraId="56EF27DC" w14:textId="7430B120" w:rsidR="002A1D35" w:rsidRDefault="002A1D35" w:rsidP="00B327BA">
      <w:pPr>
        <w:pStyle w:val="ListParagraph"/>
        <w:numPr>
          <w:ilvl w:val="0"/>
          <w:numId w:val="47"/>
        </w:numPr>
        <w:ind w:left="1080"/>
      </w:pPr>
      <w:r>
        <w:t>Search above Assets in IGX_DS_DG_HIERARCHY store as NextAsset and get all their Assets(to which they were related to). For Each NextAsset do following</w:t>
      </w:r>
    </w:p>
    <w:p w14:paraId="2FD9047B" w14:textId="63001196" w:rsidR="002A1D35" w:rsidRDefault="002A1D35" w:rsidP="00B327BA">
      <w:pPr>
        <w:pStyle w:val="ListParagraph"/>
        <w:numPr>
          <w:ilvl w:val="0"/>
          <w:numId w:val="47"/>
        </w:numPr>
      </w:pPr>
      <w:r>
        <w:t>Compare the version between IGX_DS_ASSET_VERSION datastore and IGX_DS_ASSET_VERSION_TEMP datastore for each of its related Asset.</w:t>
      </w:r>
    </w:p>
    <w:p w14:paraId="338DA931" w14:textId="7C42AE7B" w:rsidR="002A1D35" w:rsidRDefault="002A1D35" w:rsidP="00B327BA">
      <w:pPr>
        <w:pStyle w:val="ListParagraph"/>
        <w:numPr>
          <w:ilvl w:val="1"/>
          <w:numId w:val="47"/>
        </w:numPr>
        <w:ind w:left="1800"/>
      </w:pPr>
      <w:r w:rsidRPr="00536164">
        <w:rPr>
          <w:b/>
        </w:rPr>
        <w:t>If</w:t>
      </w:r>
      <w:r>
        <w:t xml:space="preserve"> NextAsset was not existing in IGX_DS_ASSET_VERSION, or Version for any Asset is higher in IGX_DS_ASSET_VERSION_TEMP datastore, or list of related Assets</w:t>
      </w:r>
      <w:r w:rsidR="00433C3B">
        <w:t xml:space="preserve"> in IGX_DS_DG_HIERARCHY</w:t>
      </w:r>
      <w:r>
        <w:t xml:space="preserve"> are different from the list of related Assets in </w:t>
      </w:r>
      <w:r w:rsidR="00433C3B" w:rsidRPr="00433C3B">
        <w:t>IGX_DS_DG_PREVIOUS_HIERARCHY</w:t>
      </w:r>
      <w:r w:rsidR="00433C3B">
        <w:t xml:space="preserve"> </w:t>
      </w:r>
      <w:r>
        <w:t xml:space="preserve">store for this NextAsset, </w:t>
      </w:r>
    </w:p>
    <w:p w14:paraId="5CA093B7" w14:textId="7ABA4D52" w:rsidR="002A1D35" w:rsidRDefault="002A1D35" w:rsidP="00B327BA">
      <w:pPr>
        <w:pStyle w:val="ListParagraph"/>
        <w:numPr>
          <w:ilvl w:val="1"/>
          <w:numId w:val="47"/>
        </w:numPr>
        <w:ind w:left="1800"/>
      </w:pPr>
      <w:r>
        <w:rPr>
          <w:b/>
        </w:rPr>
        <w:lastRenderedPageBreak/>
        <w:t>T</w:t>
      </w:r>
      <w:r w:rsidRPr="00536164">
        <w:rPr>
          <w:b/>
        </w:rPr>
        <w:t>hen</w:t>
      </w:r>
      <w:r>
        <w:t xml:space="preserve"> Insert an entry in IGX_DS_ASSET_VERSION_TEMP store with Version number incremented for the item by 1.</w:t>
      </w:r>
    </w:p>
    <w:p w14:paraId="6AC3C5E7" w14:textId="1CF9C071" w:rsidR="002A1D35" w:rsidRPr="00A97F17" w:rsidRDefault="002A1D35" w:rsidP="00B327BA">
      <w:pPr>
        <w:pStyle w:val="ListParagraph"/>
        <w:numPr>
          <w:ilvl w:val="1"/>
          <w:numId w:val="47"/>
        </w:numPr>
        <w:ind w:left="1800"/>
        <w:rPr>
          <w:ins w:id="1108" w:author="Shiv Mangal Rahi" w:date="2019-12-18T15:36:00Z"/>
          <w:b/>
          <w:rPrChange w:id="1109" w:author="Shiv Mangal Rahi" w:date="2019-12-18T15:36:00Z">
            <w:rPr>
              <w:ins w:id="1110" w:author="Shiv Mangal Rahi" w:date="2019-12-18T15:36:00Z"/>
            </w:rPr>
          </w:rPrChange>
        </w:rPr>
      </w:pPr>
      <w:r w:rsidRPr="00536164">
        <w:rPr>
          <w:b/>
        </w:rPr>
        <w:t xml:space="preserve">Else </w:t>
      </w:r>
      <w:r w:rsidRPr="004A479A">
        <w:t xml:space="preserve">Insert an entry in </w:t>
      </w:r>
      <w:r w:rsidR="004A479A">
        <w:t>IGX_DS_ASSET_VERSION_TEMP</w:t>
      </w:r>
      <w:r w:rsidR="004A479A" w:rsidRPr="004A479A">
        <w:t xml:space="preserve"> </w:t>
      </w:r>
      <w:r w:rsidRPr="004A479A">
        <w:t>store with Version number same as previous for the item</w:t>
      </w:r>
    </w:p>
    <w:p w14:paraId="4F383708" w14:textId="20EEC08D" w:rsidR="00A97F17" w:rsidRPr="00E26643" w:rsidRDefault="00E26643">
      <w:pPr>
        <w:pStyle w:val="ListParagraph"/>
        <w:numPr>
          <w:ilvl w:val="0"/>
          <w:numId w:val="47"/>
        </w:numPr>
        <w:rPr>
          <w:ins w:id="1111" w:author="Shiv Mangal Rahi" w:date="2019-12-18T15:36:00Z"/>
        </w:rPr>
        <w:pPrChange w:id="1112" w:author="Shiv Mangal Rahi" w:date="2019-12-18T15:36:00Z">
          <w:pPr>
            <w:pStyle w:val="ListParagraph"/>
            <w:numPr>
              <w:ilvl w:val="1"/>
              <w:numId w:val="47"/>
            </w:numPr>
            <w:ind w:left="1800" w:hanging="360"/>
          </w:pPr>
        </w:pPrChange>
      </w:pPr>
      <w:ins w:id="1113" w:author="Shiv Mangal Rahi" w:date="2019-12-18T15:37:00Z">
        <w:r w:rsidRPr="00E26643">
          <w:rPr>
            <w:rPrChange w:id="1114" w:author="Shiv Mangal Rahi" w:date="2019-12-18T15:37:00Z">
              <w:rPr>
                <w:b/>
              </w:rPr>
            </w:rPrChange>
          </w:rPr>
          <w:t>Derive, LOOP_FLAG</w:t>
        </w:r>
        <w:r>
          <w:t xml:space="preserve"> based on pending levels (if any level is pending then 1 else 0)</w:t>
        </w:r>
      </w:ins>
      <w:ins w:id="1115" w:author="Shiv Mangal Rahi" w:date="2019-12-18T15:38:00Z">
        <w:r>
          <w:t xml:space="preserve"> </w:t>
        </w:r>
      </w:ins>
      <w:ins w:id="1116" w:author="Shiv Mangal Rahi" w:date="2019-12-18T15:37:00Z">
        <w:r>
          <w:t xml:space="preserve">and send as </w:t>
        </w:r>
      </w:ins>
      <w:ins w:id="1117" w:author="Shiv Mangal Rahi" w:date="2019-12-18T15:38:00Z">
        <w:r>
          <w:t>custom output. It will help in recursively calling version rollup PM.</w:t>
        </w:r>
      </w:ins>
    </w:p>
    <w:p w14:paraId="60860C2F" w14:textId="77777777" w:rsidR="00A97F17" w:rsidRPr="00536164" w:rsidRDefault="00A97F17">
      <w:pPr>
        <w:pStyle w:val="ListParagraph"/>
        <w:numPr>
          <w:ilvl w:val="0"/>
          <w:numId w:val="47"/>
        </w:numPr>
        <w:rPr>
          <w:b/>
        </w:rPr>
        <w:pPrChange w:id="1118" w:author="Shiv Mangal Rahi" w:date="2019-12-18T15:36:00Z">
          <w:pPr>
            <w:pStyle w:val="ListParagraph"/>
            <w:numPr>
              <w:ilvl w:val="1"/>
              <w:numId w:val="47"/>
            </w:numPr>
            <w:ind w:left="1800" w:hanging="360"/>
          </w:pPr>
        </w:pPrChange>
      </w:pPr>
    </w:p>
    <w:p w14:paraId="5974866D" w14:textId="77777777" w:rsidR="00122CCD" w:rsidRDefault="00122CCD" w:rsidP="00536164">
      <w:pPr>
        <w:pStyle w:val="ListParagraph"/>
        <w:spacing w:after="160" w:line="259" w:lineRule="auto"/>
        <w:ind w:left="1080"/>
        <w:rPr>
          <w:ins w:id="1119" w:author="Shiv Mangal Rahi" w:date="2019-12-18T15:36:00Z"/>
          <w:rFonts w:asciiTheme="majorHAnsi" w:hAnsiTheme="majorHAnsi" w:cstheme="majorHAnsi"/>
        </w:rPr>
      </w:pPr>
    </w:p>
    <w:p w14:paraId="04F09E18" w14:textId="77777777" w:rsidR="00DF5FB6" w:rsidRDefault="00DF5FB6" w:rsidP="00536164">
      <w:pPr>
        <w:pStyle w:val="ListParagraph"/>
        <w:spacing w:after="160" w:line="259" w:lineRule="auto"/>
        <w:ind w:left="1080"/>
        <w:rPr>
          <w:ins w:id="1120" w:author="Shiv Mangal Rahi" w:date="2019-12-18T15:36:00Z"/>
          <w:rFonts w:asciiTheme="majorHAnsi" w:hAnsiTheme="majorHAnsi" w:cstheme="majorHAnsi"/>
        </w:rPr>
      </w:pPr>
    </w:p>
    <w:p w14:paraId="1DEDBC2A" w14:textId="77777777" w:rsidR="00DF5FB6" w:rsidRDefault="00DF5FB6" w:rsidP="00536164">
      <w:pPr>
        <w:pStyle w:val="ListParagraph"/>
        <w:spacing w:after="160" w:line="259" w:lineRule="auto"/>
        <w:ind w:left="1080"/>
        <w:rPr>
          <w:rFonts w:asciiTheme="majorHAnsi" w:hAnsiTheme="majorHAnsi" w:cstheme="majorHAnsi"/>
        </w:rPr>
      </w:pPr>
    </w:p>
    <w:p w14:paraId="20185A7E" w14:textId="17484FF1" w:rsidR="00432CCC" w:rsidRPr="002A7E4A" w:rsidRDefault="00432CCC" w:rsidP="00B327BA">
      <w:pPr>
        <w:pStyle w:val="Heading3"/>
        <w:numPr>
          <w:ilvl w:val="2"/>
          <w:numId w:val="36"/>
        </w:numPr>
        <w:rPr>
          <w:b/>
        </w:rPr>
      </w:pPr>
      <w:r w:rsidRPr="002A7E4A">
        <w:rPr>
          <w:b/>
        </w:rPr>
        <w:t>IGX_PRC_</w:t>
      </w:r>
      <w:r>
        <w:rPr>
          <w:b/>
        </w:rPr>
        <w:t>Copy_Hierarchy_and_Version</w:t>
      </w:r>
    </w:p>
    <w:p w14:paraId="615447D9" w14:textId="77777777" w:rsidR="00432CCC" w:rsidRDefault="00432CCC" w:rsidP="00432CCC">
      <w:pPr>
        <w:rPr>
          <w:rFonts w:asciiTheme="majorHAnsi" w:hAnsiTheme="majorHAnsi" w:cstheme="majorHAnsi"/>
        </w:rPr>
      </w:pPr>
    </w:p>
    <w:p w14:paraId="795532E2" w14:textId="29EE813B" w:rsidR="00432CCC" w:rsidRDefault="00432CCC" w:rsidP="00432CCC">
      <w:pPr>
        <w:spacing w:after="160" w:line="259" w:lineRule="auto"/>
        <w:ind w:left="720"/>
        <w:rPr>
          <w:rFonts w:asciiTheme="majorHAnsi" w:hAnsiTheme="majorHAnsi" w:cstheme="majorHAnsi"/>
        </w:rPr>
      </w:pPr>
      <w:r>
        <w:rPr>
          <w:rFonts w:asciiTheme="majorHAnsi" w:hAnsiTheme="majorHAnsi" w:cstheme="majorHAnsi"/>
        </w:rPr>
        <w:t>This analysis will copy Hierarchy to PreviousHierarchy and Asset Version from Temp to Asset Version stores.</w:t>
      </w:r>
    </w:p>
    <w:p w14:paraId="548E0D40" w14:textId="77777777" w:rsidR="00432CCC" w:rsidRPr="006C4066" w:rsidRDefault="00432CCC" w:rsidP="00432CCC">
      <w:pPr>
        <w:spacing w:after="160" w:line="259" w:lineRule="auto"/>
        <w:ind w:left="720"/>
        <w:rPr>
          <w:rFonts w:asciiTheme="majorHAnsi" w:hAnsiTheme="majorHAnsi" w:cstheme="majorHAnsi"/>
          <w:u w:val="single"/>
        </w:rPr>
      </w:pPr>
      <w:r w:rsidRPr="006C4066">
        <w:rPr>
          <w:rFonts w:asciiTheme="majorHAnsi" w:hAnsiTheme="majorHAnsi" w:cstheme="majorHAnsi"/>
          <w:u w:val="single"/>
        </w:rPr>
        <w:t>Implementation Logic</w:t>
      </w:r>
    </w:p>
    <w:p w14:paraId="689CEBB9" w14:textId="288B8F16" w:rsidR="00433C3B" w:rsidRPr="00536164" w:rsidRDefault="00432CCC" w:rsidP="00B327BA">
      <w:pPr>
        <w:pStyle w:val="ListParagraph"/>
        <w:numPr>
          <w:ilvl w:val="0"/>
          <w:numId w:val="48"/>
        </w:numPr>
        <w:rPr>
          <w:lang w:val="en-US"/>
        </w:rPr>
      </w:pPr>
      <w:r>
        <w:t xml:space="preserve">Copy </w:t>
      </w:r>
      <w:r w:rsidR="00433C3B">
        <w:t xml:space="preserve">IGX_DS_DG_HIERARCHY to </w:t>
      </w:r>
      <w:r w:rsidR="00433C3B" w:rsidRPr="00433C3B">
        <w:t>IGX_DS_DG_PREVIOUS_HIERARCHY</w:t>
      </w:r>
    </w:p>
    <w:p w14:paraId="4AA076D5" w14:textId="3285D58A" w:rsidR="00432CCC" w:rsidRPr="00432CCC" w:rsidRDefault="00433C3B" w:rsidP="00B327BA">
      <w:pPr>
        <w:pStyle w:val="ListParagraph"/>
        <w:numPr>
          <w:ilvl w:val="0"/>
          <w:numId w:val="48"/>
        </w:numPr>
        <w:rPr>
          <w:lang w:val="en-US"/>
        </w:rPr>
      </w:pPr>
      <w:r>
        <w:t xml:space="preserve">Copy IGX_DS_ASSET_VERSION_TEMP </w:t>
      </w:r>
      <w:r w:rsidR="00432CCC">
        <w:t xml:space="preserve">to </w:t>
      </w:r>
      <w:r>
        <w:t>IGX_DS_ASSET_VERSION</w:t>
      </w:r>
    </w:p>
    <w:p w14:paraId="6655E095" w14:textId="66B50C29" w:rsidR="00122CCD" w:rsidRDefault="00122CCD" w:rsidP="00432CCC">
      <w:pPr>
        <w:pStyle w:val="ListParagraph"/>
        <w:spacing w:after="160" w:line="259" w:lineRule="auto"/>
        <w:ind w:left="1440"/>
      </w:pPr>
    </w:p>
    <w:p w14:paraId="471466AC" w14:textId="77777777" w:rsidR="00536164" w:rsidRPr="002A7E4A" w:rsidRDefault="00536164" w:rsidP="00B327BA">
      <w:pPr>
        <w:pStyle w:val="Heading3"/>
        <w:numPr>
          <w:ilvl w:val="2"/>
          <w:numId w:val="36"/>
        </w:numPr>
        <w:rPr>
          <w:b/>
        </w:rPr>
      </w:pPr>
      <w:r w:rsidRPr="002A7E4A">
        <w:rPr>
          <w:b/>
        </w:rPr>
        <w:t>IGX_PRC_</w:t>
      </w:r>
      <w:r>
        <w:rPr>
          <w:b/>
        </w:rPr>
        <w:t>Rule_Refresher_Execution_Check</w:t>
      </w:r>
    </w:p>
    <w:p w14:paraId="74B3B8BC" w14:textId="77777777" w:rsidR="00536164" w:rsidRDefault="00536164" w:rsidP="00536164">
      <w:pPr>
        <w:rPr>
          <w:rFonts w:asciiTheme="majorHAnsi" w:hAnsiTheme="majorHAnsi" w:cstheme="majorHAnsi"/>
        </w:rPr>
      </w:pPr>
    </w:p>
    <w:p w14:paraId="2DC305D9" w14:textId="77777777" w:rsidR="00536164" w:rsidRDefault="00536164" w:rsidP="00536164">
      <w:pPr>
        <w:spacing w:after="160" w:line="259" w:lineRule="auto"/>
        <w:ind w:left="720"/>
        <w:rPr>
          <w:rFonts w:asciiTheme="majorHAnsi" w:hAnsiTheme="majorHAnsi" w:cstheme="majorHAnsi"/>
        </w:rPr>
      </w:pPr>
      <w:r>
        <w:rPr>
          <w:rFonts w:asciiTheme="majorHAnsi" w:hAnsiTheme="majorHAnsi" w:cstheme="majorHAnsi"/>
        </w:rPr>
        <w:t>This execution check analysis is for Rule Refresher which will help in restrict running Rule Refresher only once for a day</w:t>
      </w:r>
    </w:p>
    <w:p w14:paraId="2DC431EC" w14:textId="77777777" w:rsidR="00536164" w:rsidRPr="006C45B0" w:rsidRDefault="00536164" w:rsidP="00536164">
      <w:pPr>
        <w:spacing w:after="160" w:line="259" w:lineRule="auto"/>
        <w:ind w:left="720"/>
        <w:rPr>
          <w:rFonts w:asciiTheme="majorHAnsi" w:hAnsiTheme="majorHAnsi" w:cstheme="majorHAnsi"/>
          <w:u w:val="single"/>
        </w:rPr>
      </w:pPr>
      <w:r w:rsidRPr="006C45B0">
        <w:rPr>
          <w:rFonts w:asciiTheme="majorHAnsi" w:hAnsiTheme="majorHAnsi" w:cstheme="majorHAnsi"/>
          <w:u w:val="single"/>
        </w:rPr>
        <w:t>Impelementation Logic</w:t>
      </w:r>
    </w:p>
    <w:p w14:paraId="5ABBE746" w14:textId="77777777" w:rsidR="00536164" w:rsidRPr="006C4066" w:rsidRDefault="00536164" w:rsidP="00B327BA">
      <w:pPr>
        <w:pStyle w:val="ListParagraph"/>
        <w:numPr>
          <w:ilvl w:val="0"/>
          <w:numId w:val="39"/>
        </w:numPr>
        <w:spacing w:after="160" w:line="259" w:lineRule="auto"/>
        <w:rPr>
          <w:rFonts w:asciiTheme="majorHAnsi" w:hAnsiTheme="majorHAnsi" w:cstheme="majorHAnsi"/>
          <w:lang w:val="en-IN" w:eastAsia="en-IN"/>
        </w:rPr>
      </w:pPr>
      <w:r w:rsidRPr="006C4066">
        <w:rPr>
          <w:rFonts w:asciiTheme="majorHAnsi" w:hAnsiTheme="majorHAnsi" w:cstheme="majorHAnsi"/>
          <w:lang w:val="en-IN" w:eastAsia="en-IN"/>
        </w:rPr>
        <w:t>Read igx_DB_Rule_Refresher_Log store</w:t>
      </w:r>
    </w:p>
    <w:p w14:paraId="75A45FA3" w14:textId="77777777" w:rsidR="00536164" w:rsidRPr="006C4066" w:rsidRDefault="00536164" w:rsidP="00B327BA">
      <w:pPr>
        <w:pStyle w:val="ListParagraph"/>
        <w:numPr>
          <w:ilvl w:val="0"/>
          <w:numId w:val="39"/>
        </w:numPr>
        <w:spacing w:after="160" w:line="259" w:lineRule="auto"/>
        <w:rPr>
          <w:rFonts w:asciiTheme="majorHAnsi" w:hAnsiTheme="majorHAnsi" w:cstheme="majorHAnsi"/>
          <w:lang w:val="en-IN" w:eastAsia="en-IN"/>
        </w:rPr>
      </w:pPr>
      <w:r w:rsidRPr="006C4066">
        <w:rPr>
          <w:rFonts w:asciiTheme="majorHAnsi" w:hAnsiTheme="majorHAnsi" w:cstheme="majorHAnsi"/>
          <w:lang w:val="en-IN" w:eastAsia="en-IN"/>
        </w:rPr>
        <w:t>Apply a filter on run_date equal to current date. While comparing, ignore the time part stored in run_date.</w:t>
      </w:r>
    </w:p>
    <w:p w14:paraId="3DF5F00B" w14:textId="77777777" w:rsidR="00536164" w:rsidRPr="006C4066" w:rsidRDefault="00536164" w:rsidP="00B327BA">
      <w:pPr>
        <w:pStyle w:val="ListParagraph"/>
        <w:numPr>
          <w:ilvl w:val="0"/>
          <w:numId w:val="39"/>
        </w:numPr>
        <w:spacing w:after="160" w:line="259" w:lineRule="auto"/>
        <w:rPr>
          <w:rFonts w:asciiTheme="majorHAnsi" w:hAnsiTheme="majorHAnsi" w:cstheme="majorHAnsi"/>
          <w:lang w:val="en-IN" w:eastAsia="en-IN"/>
        </w:rPr>
      </w:pPr>
      <w:r w:rsidRPr="006C4066">
        <w:rPr>
          <w:rFonts w:asciiTheme="majorHAnsi" w:hAnsiTheme="majorHAnsi" w:cstheme="majorHAnsi"/>
          <w:lang w:val="en-IN" w:eastAsia="en-IN"/>
        </w:rPr>
        <w:t xml:space="preserve">If any record found, assign ‘N’ to PM_RR_EXEC_FLAG otherwise ‘Y’ </w:t>
      </w:r>
    </w:p>
    <w:p w14:paraId="3BAD6C66" w14:textId="00D71A09" w:rsidR="00432CCC" w:rsidRDefault="00432CCC" w:rsidP="00432CCC">
      <w:pPr>
        <w:pStyle w:val="ListParagraph"/>
        <w:spacing w:after="160" w:line="259" w:lineRule="auto"/>
        <w:ind w:left="1440"/>
      </w:pPr>
    </w:p>
    <w:p w14:paraId="6BE8282A" w14:textId="697D0E31" w:rsidR="00D77617" w:rsidRPr="002A7E4A" w:rsidRDefault="00D77617" w:rsidP="00B327BA">
      <w:pPr>
        <w:pStyle w:val="Heading3"/>
        <w:numPr>
          <w:ilvl w:val="2"/>
          <w:numId w:val="36"/>
        </w:numPr>
        <w:rPr>
          <w:b/>
        </w:rPr>
      </w:pPr>
      <w:r w:rsidRPr="002A7E4A">
        <w:rPr>
          <w:b/>
        </w:rPr>
        <w:t>IGX_PRC_</w:t>
      </w:r>
      <w:r>
        <w:rPr>
          <w:b/>
        </w:rPr>
        <w:t>Scoring_Execution_Check</w:t>
      </w:r>
    </w:p>
    <w:p w14:paraId="4459B68A" w14:textId="77777777" w:rsidR="00D77617" w:rsidRDefault="00D77617" w:rsidP="00D77617">
      <w:pPr>
        <w:rPr>
          <w:rFonts w:asciiTheme="majorHAnsi" w:hAnsiTheme="majorHAnsi" w:cstheme="majorHAnsi"/>
        </w:rPr>
      </w:pPr>
    </w:p>
    <w:p w14:paraId="40BC9989" w14:textId="7911F9B8" w:rsidR="00D77617" w:rsidRDefault="00D77617" w:rsidP="00D77617">
      <w:pPr>
        <w:spacing w:after="160" w:line="259" w:lineRule="auto"/>
        <w:ind w:left="720"/>
        <w:rPr>
          <w:rFonts w:asciiTheme="majorHAnsi" w:hAnsiTheme="majorHAnsi" w:cstheme="majorHAnsi"/>
        </w:rPr>
      </w:pPr>
      <w:r>
        <w:rPr>
          <w:rFonts w:asciiTheme="majorHAnsi" w:hAnsiTheme="majorHAnsi" w:cstheme="majorHAnsi"/>
        </w:rPr>
        <w:t>This execution check analysis is for the grand process model and will be called at its beginning. It will check if Scoring Engine has already ran for the day. If it has run, it won’t proceed and come out.</w:t>
      </w:r>
    </w:p>
    <w:p w14:paraId="41A601D4" w14:textId="7EB8AF7E" w:rsidR="00D77617" w:rsidRPr="0055350A" w:rsidRDefault="00D77617" w:rsidP="00D77617">
      <w:pPr>
        <w:spacing w:after="160" w:line="259" w:lineRule="auto"/>
        <w:ind w:left="720"/>
        <w:rPr>
          <w:rFonts w:asciiTheme="majorHAnsi" w:hAnsiTheme="majorHAnsi" w:cstheme="majorHAnsi"/>
          <w:u w:val="single"/>
        </w:rPr>
      </w:pPr>
      <w:r w:rsidRPr="0055350A">
        <w:rPr>
          <w:rFonts w:asciiTheme="majorHAnsi" w:hAnsiTheme="majorHAnsi" w:cstheme="majorHAnsi"/>
          <w:u w:val="single"/>
        </w:rPr>
        <w:t>Implementation Logic</w:t>
      </w:r>
    </w:p>
    <w:p w14:paraId="55F991B1" w14:textId="20AE68F9" w:rsidR="00D77617" w:rsidRDefault="00883102"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 xml:space="preserve">Select </w:t>
      </w:r>
      <w:r w:rsidR="00D77617">
        <w:rPr>
          <w:rFonts w:asciiTheme="majorHAnsi" w:hAnsiTheme="majorHAnsi" w:cstheme="majorHAnsi"/>
        </w:rPr>
        <w:t>run_date</w:t>
      </w:r>
      <w:r w:rsidR="00D77617" w:rsidRPr="008F438E">
        <w:rPr>
          <w:rFonts w:asciiTheme="majorHAnsi" w:hAnsiTheme="majorHAnsi" w:cstheme="majorHAnsi"/>
        </w:rPr>
        <w:t xml:space="preserve"> from igx_db_sco</w:t>
      </w:r>
      <w:r w:rsidR="00D77617">
        <w:rPr>
          <w:rFonts w:asciiTheme="majorHAnsi" w:hAnsiTheme="majorHAnsi" w:cstheme="majorHAnsi"/>
        </w:rPr>
        <w:t>ring_engine_log where run_date = PM_RUN_DATE (without considering time).</w:t>
      </w:r>
    </w:p>
    <w:p w14:paraId="5EB57716" w14:textId="74553405" w:rsidR="00D77617" w:rsidRDefault="00883102" w:rsidP="00B327BA">
      <w:pPr>
        <w:pStyle w:val="ListParagraph"/>
        <w:numPr>
          <w:ilvl w:val="0"/>
          <w:numId w:val="26"/>
        </w:numPr>
        <w:spacing w:after="160" w:line="259" w:lineRule="auto"/>
        <w:rPr>
          <w:rFonts w:asciiTheme="majorHAnsi" w:hAnsiTheme="majorHAnsi" w:cstheme="majorHAnsi"/>
        </w:rPr>
      </w:pPr>
      <w:r>
        <w:rPr>
          <w:rFonts w:asciiTheme="majorHAnsi" w:hAnsiTheme="majorHAnsi" w:cstheme="majorHAnsi"/>
        </w:rPr>
        <w:t>If record found, assign ‘Y’ to PM_EXEC_FLAG else ‘N’</w:t>
      </w:r>
    </w:p>
    <w:p w14:paraId="570E8171" w14:textId="77777777" w:rsidR="00D77617" w:rsidRDefault="00D77617" w:rsidP="00432CCC">
      <w:pPr>
        <w:pStyle w:val="ListParagraph"/>
        <w:spacing w:after="160" w:line="259" w:lineRule="auto"/>
        <w:ind w:left="1440"/>
      </w:pPr>
    </w:p>
    <w:p w14:paraId="50B704F6" w14:textId="70D22BD4" w:rsidR="00883102" w:rsidRDefault="00883102">
      <w:pPr>
        <w:pStyle w:val="Heading3"/>
        <w:numPr>
          <w:ilvl w:val="2"/>
          <w:numId w:val="36"/>
        </w:numPr>
        <w:rPr>
          <w:rFonts w:cstheme="majorHAnsi"/>
        </w:rPr>
        <w:pPrChange w:id="1121" w:author="Shiv Mangal Rahi" w:date="2019-12-18T15:12:00Z">
          <w:pPr/>
        </w:pPrChange>
      </w:pPr>
      <w:r>
        <w:rPr>
          <w:rFonts w:cstheme="majorHAnsi"/>
        </w:rPr>
        <w:br w:type="page"/>
      </w:r>
      <w:ins w:id="1122" w:author="Shiv Mangal Rahi" w:date="2019-12-18T15:12:00Z">
        <w:r w:rsidR="0075149B" w:rsidRPr="0075149B">
          <w:rPr>
            <w:b/>
            <w:rPrChange w:id="1123" w:author="Shiv Mangal Rahi" w:date="2019-12-18T15:12:00Z">
              <w:rPr>
                <w:rFonts w:cstheme="majorHAnsi"/>
              </w:rPr>
            </w:rPrChange>
          </w:rPr>
          <w:lastRenderedPageBreak/>
          <w:t>IGX_PRC_Versioning_Asset_Level</w:t>
        </w:r>
      </w:ins>
    </w:p>
    <w:p w14:paraId="70FB7C62" w14:textId="77777777" w:rsidR="0075149B" w:rsidRDefault="0075149B">
      <w:pPr>
        <w:spacing w:after="160" w:line="259" w:lineRule="auto"/>
        <w:rPr>
          <w:ins w:id="1124" w:author="Shiv Mangal Rahi" w:date="2019-12-18T15:12:00Z"/>
          <w:rFonts w:asciiTheme="majorHAnsi" w:hAnsiTheme="majorHAnsi" w:cstheme="majorHAnsi"/>
        </w:rPr>
        <w:pPrChange w:id="1125" w:author="Shiv Mangal Rahi" w:date="2019-12-18T15:12:00Z">
          <w:pPr>
            <w:pStyle w:val="ListParagraph"/>
            <w:spacing w:after="160" w:line="259" w:lineRule="auto"/>
            <w:ind w:left="1440"/>
          </w:pPr>
        </w:pPrChange>
      </w:pPr>
    </w:p>
    <w:p w14:paraId="1A6927FC" w14:textId="70A288B5" w:rsidR="0075149B" w:rsidRDefault="0075149B">
      <w:pPr>
        <w:spacing w:after="160" w:line="259" w:lineRule="auto"/>
        <w:rPr>
          <w:ins w:id="1126" w:author="Shiv Mangal Rahi" w:date="2019-12-18T15:13:00Z"/>
          <w:rFonts w:asciiTheme="majorHAnsi" w:hAnsiTheme="majorHAnsi" w:cstheme="majorHAnsi"/>
        </w:rPr>
        <w:pPrChange w:id="1127" w:author="Shiv Mangal Rahi" w:date="2019-12-18T15:12:00Z">
          <w:pPr>
            <w:pStyle w:val="ListParagraph"/>
            <w:spacing w:after="160" w:line="259" w:lineRule="auto"/>
            <w:ind w:left="1440"/>
          </w:pPr>
        </w:pPrChange>
      </w:pPr>
      <w:ins w:id="1128" w:author="Shiv Mangal Rahi" w:date="2019-12-18T15:12:00Z">
        <w:r>
          <w:rPr>
            <w:rFonts w:asciiTheme="majorHAnsi" w:hAnsiTheme="majorHAnsi" w:cstheme="majorHAnsi"/>
          </w:rPr>
          <w:t>This analysis is responsible to derive level of various objects, this will help to fetch version of objects in upper level based on changes of version of lower level objects.</w:t>
        </w:r>
      </w:ins>
    </w:p>
    <w:p w14:paraId="5BF0E7DE" w14:textId="3B79FEBD" w:rsidR="00BD146A" w:rsidRDefault="00BD146A">
      <w:pPr>
        <w:spacing w:after="160" w:line="259" w:lineRule="auto"/>
        <w:rPr>
          <w:ins w:id="1129" w:author="Shiv Mangal Rahi" w:date="2019-12-18T15:13:00Z"/>
          <w:rFonts w:asciiTheme="majorHAnsi" w:hAnsiTheme="majorHAnsi" w:cstheme="majorHAnsi"/>
        </w:rPr>
        <w:pPrChange w:id="1130" w:author="Shiv Mangal Rahi" w:date="2019-12-18T15:12:00Z">
          <w:pPr>
            <w:pStyle w:val="ListParagraph"/>
            <w:spacing w:after="160" w:line="259" w:lineRule="auto"/>
            <w:ind w:left="1440"/>
          </w:pPr>
        </w:pPrChange>
      </w:pPr>
      <w:ins w:id="1131" w:author="Shiv Mangal Rahi" w:date="2019-12-18T15:13:00Z">
        <w:r>
          <w:rPr>
            <w:rFonts w:asciiTheme="majorHAnsi" w:hAnsiTheme="majorHAnsi" w:cstheme="majorHAnsi"/>
          </w:rPr>
          <w:t>Below is implementation logic:</w:t>
        </w:r>
      </w:ins>
    </w:p>
    <w:p w14:paraId="43FC273C" w14:textId="55509D35" w:rsidR="00BD146A" w:rsidRDefault="002E29D1">
      <w:pPr>
        <w:pStyle w:val="ListParagraph"/>
        <w:numPr>
          <w:ilvl w:val="0"/>
          <w:numId w:val="54"/>
        </w:numPr>
        <w:spacing w:after="160" w:line="259" w:lineRule="auto"/>
        <w:rPr>
          <w:ins w:id="1132" w:author="Shiv Mangal Rahi" w:date="2019-12-18T15:14:00Z"/>
          <w:rFonts w:asciiTheme="majorHAnsi" w:hAnsiTheme="majorHAnsi" w:cstheme="majorHAnsi"/>
        </w:rPr>
        <w:pPrChange w:id="1133" w:author="Shiv Mangal Rahi" w:date="2019-12-18T15:16:00Z">
          <w:pPr>
            <w:pStyle w:val="ListParagraph"/>
            <w:spacing w:after="160" w:line="259" w:lineRule="auto"/>
            <w:ind w:left="1440"/>
          </w:pPr>
        </w:pPrChange>
      </w:pPr>
      <w:ins w:id="1134" w:author="Shiv Mangal Rahi" w:date="2019-12-18T15:14:00Z">
        <w:r w:rsidRPr="002E29D1">
          <w:rPr>
            <w:rFonts w:asciiTheme="majorHAnsi" w:hAnsiTheme="majorHAnsi" w:cstheme="majorHAnsi"/>
            <w:rPrChange w:id="1135" w:author="Shiv Mangal Rahi" w:date="2019-12-18T15:14:00Z">
              <w:rPr/>
            </w:rPrChange>
          </w:rPr>
          <w:t>Read data store IGX_DS_DG_HIERARCHY</w:t>
        </w:r>
      </w:ins>
      <w:ins w:id="1136" w:author="Shiv Mangal Rahi" w:date="2019-12-18T15:15:00Z">
        <w:r>
          <w:rPr>
            <w:rFonts w:asciiTheme="majorHAnsi" w:hAnsiTheme="majorHAnsi" w:cstheme="majorHAnsi"/>
          </w:rPr>
          <w:t xml:space="preserve"> </w:t>
        </w:r>
      </w:ins>
      <w:ins w:id="1137" w:author="Shiv Mangal Rahi" w:date="2019-12-18T15:21:00Z">
        <w:r w:rsidR="007735A4">
          <w:rPr>
            <w:rFonts w:asciiTheme="majorHAnsi" w:hAnsiTheme="majorHAnsi" w:cstheme="majorHAnsi"/>
          </w:rPr>
          <w:t xml:space="preserve">filter them as described below </w:t>
        </w:r>
      </w:ins>
      <w:ins w:id="1138" w:author="Shiv Mangal Rahi" w:date="2019-12-18T15:20:00Z">
        <w:r w:rsidR="00DE15F2">
          <w:rPr>
            <w:rFonts w:asciiTheme="majorHAnsi" w:hAnsiTheme="majorHAnsi" w:cstheme="majorHAnsi"/>
          </w:rPr>
          <w:t>and merge/union below sets of data.</w:t>
        </w:r>
      </w:ins>
    </w:p>
    <w:p w14:paraId="1E14606F" w14:textId="6B852C2F" w:rsidR="002E29D1" w:rsidRDefault="002E29D1">
      <w:pPr>
        <w:pStyle w:val="ListParagraph"/>
        <w:numPr>
          <w:ilvl w:val="1"/>
          <w:numId w:val="54"/>
        </w:numPr>
        <w:spacing w:after="160" w:line="259" w:lineRule="auto"/>
        <w:rPr>
          <w:ins w:id="1139" w:author="Shiv Mangal Rahi" w:date="2019-12-18T15:17:00Z"/>
          <w:rFonts w:asciiTheme="majorHAnsi" w:hAnsiTheme="majorHAnsi" w:cstheme="majorHAnsi"/>
        </w:rPr>
        <w:pPrChange w:id="1140" w:author="Shiv Mangal Rahi" w:date="2019-12-18T15:16:00Z">
          <w:pPr>
            <w:pStyle w:val="ListParagraph"/>
            <w:spacing w:after="160" w:line="259" w:lineRule="auto"/>
            <w:ind w:left="1440"/>
          </w:pPr>
        </w:pPrChange>
      </w:pPr>
      <w:ins w:id="1141" w:author="Shiv Mangal Rahi" w:date="2019-12-18T15:15:00Z">
        <w:r>
          <w:rPr>
            <w:rFonts w:asciiTheme="majorHAnsi" w:hAnsiTheme="majorHAnsi" w:cstheme="majorHAnsi"/>
          </w:rPr>
          <w:t>Take distinct NEXT_ASSET_</w:t>
        </w:r>
      </w:ins>
      <w:ins w:id="1142" w:author="Shiv Mangal Rahi" w:date="2019-12-18T15:16:00Z">
        <w:r>
          <w:rPr>
            <w:rFonts w:asciiTheme="majorHAnsi" w:hAnsiTheme="majorHAnsi" w:cstheme="majorHAnsi"/>
          </w:rPr>
          <w:t>UID</w:t>
        </w:r>
      </w:ins>
      <w:ins w:id="1143" w:author="Shiv Mangal Rahi" w:date="2019-12-18T15:17:00Z">
        <w:r w:rsidR="00726828">
          <w:rPr>
            <w:rFonts w:asciiTheme="majorHAnsi" w:hAnsiTheme="majorHAnsi" w:cstheme="majorHAnsi"/>
          </w:rPr>
          <w:t xml:space="preserve"> as ASSET</w:t>
        </w:r>
      </w:ins>
      <w:ins w:id="1144" w:author="Shiv Mangal Rahi" w:date="2019-12-18T15:18:00Z">
        <w:r w:rsidR="00726828">
          <w:rPr>
            <w:rFonts w:asciiTheme="majorHAnsi" w:hAnsiTheme="majorHAnsi" w:cstheme="majorHAnsi"/>
          </w:rPr>
          <w:t>_UID</w:t>
        </w:r>
      </w:ins>
      <w:ins w:id="1145" w:author="Shiv Mangal Rahi" w:date="2019-12-18T15:16:00Z">
        <w:r>
          <w:rPr>
            <w:rFonts w:asciiTheme="majorHAnsi" w:hAnsiTheme="majorHAnsi" w:cstheme="majorHAnsi"/>
          </w:rPr>
          <w:t xml:space="preserve"> where asset type is element and next asset type is either </w:t>
        </w:r>
      </w:ins>
      <w:ins w:id="1146" w:author="Shiv Mangal Rahi" w:date="2019-12-18T15:17:00Z">
        <w:r>
          <w:rPr>
            <w:rFonts w:asciiTheme="majorHAnsi" w:hAnsiTheme="majorHAnsi" w:cstheme="majorHAnsi"/>
          </w:rPr>
          <w:t>business term or entity.</w:t>
        </w:r>
      </w:ins>
      <w:ins w:id="1147" w:author="Shiv Mangal Rahi" w:date="2019-12-18T15:19:00Z">
        <w:r w:rsidR="00AA788A">
          <w:rPr>
            <w:rFonts w:asciiTheme="majorHAnsi" w:hAnsiTheme="majorHAnsi" w:cstheme="majorHAnsi"/>
          </w:rPr>
          <w:t xml:space="preserve"> Assign them level-2.</w:t>
        </w:r>
      </w:ins>
    </w:p>
    <w:p w14:paraId="25E56F8F" w14:textId="6EFCF2E5" w:rsidR="00726828" w:rsidRDefault="00726828">
      <w:pPr>
        <w:pStyle w:val="ListParagraph"/>
        <w:numPr>
          <w:ilvl w:val="1"/>
          <w:numId w:val="54"/>
        </w:numPr>
        <w:spacing w:after="160" w:line="259" w:lineRule="auto"/>
        <w:rPr>
          <w:ins w:id="1148" w:author="Shiv Mangal Rahi" w:date="2019-12-18T15:18:00Z"/>
          <w:rFonts w:asciiTheme="majorHAnsi" w:hAnsiTheme="majorHAnsi" w:cstheme="majorHAnsi"/>
        </w:rPr>
        <w:pPrChange w:id="1149" w:author="Shiv Mangal Rahi" w:date="2019-12-18T15:16:00Z">
          <w:pPr>
            <w:pStyle w:val="ListParagraph"/>
            <w:spacing w:after="160" w:line="259" w:lineRule="auto"/>
            <w:ind w:left="1440"/>
          </w:pPr>
        </w:pPrChange>
      </w:pPr>
      <w:ins w:id="1150" w:author="Shiv Mangal Rahi" w:date="2019-12-18T15:17:00Z">
        <w:r>
          <w:rPr>
            <w:rFonts w:asciiTheme="majorHAnsi" w:hAnsiTheme="majorHAnsi" w:cstheme="majorHAnsi"/>
          </w:rPr>
          <w:t>Take distinct NEXT_ASSET_UID</w:t>
        </w:r>
      </w:ins>
      <w:ins w:id="1151" w:author="Shiv Mangal Rahi" w:date="2019-12-18T15:18:00Z">
        <w:r>
          <w:rPr>
            <w:rFonts w:asciiTheme="majorHAnsi" w:hAnsiTheme="majorHAnsi" w:cstheme="majorHAnsi"/>
          </w:rPr>
          <w:t xml:space="preserve"> as ASSET_UID, where next asset class is Model.</w:t>
        </w:r>
      </w:ins>
      <w:ins w:id="1152" w:author="Shiv Mangal Rahi" w:date="2019-12-18T15:19:00Z">
        <w:r w:rsidR="00AA788A">
          <w:rPr>
            <w:rFonts w:asciiTheme="majorHAnsi" w:hAnsiTheme="majorHAnsi" w:cstheme="majorHAnsi"/>
          </w:rPr>
          <w:t xml:space="preserve"> Assign them level 100.</w:t>
        </w:r>
      </w:ins>
    </w:p>
    <w:p w14:paraId="68337C1C" w14:textId="78FF23B7" w:rsidR="00726828" w:rsidRDefault="00726828" w:rsidP="00726828">
      <w:pPr>
        <w:pStyle w:val="ListParagraph"/>
        <w:numPr>
          <w:ilvl w:val="1"/>
          <w:numId w:val="54"/>
        </w:numPr>
        <w:spacing w:after="160" w:line="259" w:lineRule="auto"/>
        <w:rPr>
          <w:ins w:id="1153" w:author="Shiv Mangal Rahi" w:date="2019-12-18T15:18:00Z"/>
          <w:rFonts w:asciiTheme="majorHAnsi" w:hAnsiTheme="majorHAnsi" w:cstheme="majorHAnsi"/>
        </w:rPr>
      </w:pPr>
      <w:ins w:id="1154" w:author="Shiv Mangal Rahi" w:date="2019-12-18T15:18:00Z">
        <w:r>
          <w:rPr>
            <w:rFonts w:asciiTheme="majorHAnsi" w:hAnsiTheme="majorHAnsi" w:cstheme="majorHAnsi"/>
          </w:rPr>
          <w:t xml:space="preserve">Take distinct NEXT_ASSET_UID as ASSET_UID, where next asset class is </w:t>
        </w:r>
        <w:r w:rsidR="00AA788A">
          <w:rPr>
            <w:rFonts w:asciiTheme="majorHAnsi" w:hAnsiTheme="majorHAnsi" w:cstheme="majorHAnsi"/>
          </w:rPr>
          <w:t>User</w:t>
        </w:r>
        <w:r>
          <w:rPr>
            <w:rFonts w:asciiTheme="majorHAnsi" w:hAnsiTheme="majorHAnsi" w:cstheme="majorHAnsi"/>
          </w:rPr>
          <w:t>.</w:t>
        </w:r>
      </w:ins>
      <w:ins w:id="1155" w:author="Shiv Mangal Rahi" w:date="2019-12-18T15:19:00Z">
        <w:r w:rsidR="00AA788A">
          <w:rPr>
            <w:rFonts w:asciiTheme="majorHAnsi" w:hAnsiTheme="majorHAnsi" w:cstheme="majorHAnsi"/>
          </w:rPr>
          <w:t xml:space="preserve"> Assign them level 99.</w:t>
        </w:r>
      </w:ins>
    </w:p>
    <w:p w14:paraId="4E58EF48" w14:textId="576F903C" w:rsidR="00726828" w:rsidRDefault="007735A4">
      <w:pPr>
        <w:pStyle w:val="ListParagraph"/>
        <w:numPr>
          <w:ilvl w:val="0"/>
          <w:numId w:val="54"/>
        </w:numPr>
        <w:spacing w:after="160" w:line="259" w:lineRule="auto"/>
        <w:rPr>
          <w:ins w:id="1156" w:author="Shiv Mangal Rahi" w:date="2019-12-18T15:21:00Z"/>
          <w:rFonts w:asciiTheme="majorHAnsi" w:hAnsiTheme="majorHAnsi" w:cstheme="majorHAnsi"/>
        </w:rPr>
        <w:pPrChange w:id="1157" w:author="Shiv Mangal Rahi" w:date="2019-12-18T15:20:00Z">
          <w:pPr>
            <w:pStyle w:val="ListParagraph"/>
            <w:spacing w:after="160" w:line="259" w:lineRule="auto"/>
            <w:ind w:left="1440"/>
          </w:pPr>
        </w:pPrChange>
      </w:pPr>
      <w:ins w:id="1158" w:author="Shiv Mangal Rahi" w:date="2019-12-18T15:20:00Z">
        <w:r>
          <w:rPr>
            <w:rFonts w:asciiTheme="majorHAnsi" w:hAnsiTheme="majorHAnsi" w:cstheme="majorHAnsi"/>
          </w:rPr>
          <w:t xml:space="preserve">Take all the records from </w:t>
        </w:r>
      </w:ins>
      <w:ins w:id="1159" w:author="Shiv Mangal Rahi" w:date="2019-12-18T15:21:00Z">
        <w:r w:rsidRPr="000B25C1">
          <w:rPr>
            <w:rFonts w:asciiTheme="majorHAnsi" w:hAnsiTheme="majorHAnsi" w:cstheme="majorHAnsi"/>
          </w:rPr>
          <w:t>IGX_DS_DG_HIERARCHY</w:t>
        </w:r>
        <w:r w:rsidR="00E871F8">
          <w:rPr>
            <w:rFonts w:asciiTheme="majorHAnsi" w:hAnsiTheme="majorHAnsi" w:cstheme="majorHAnsi"/>
          </w:rPr>
          <w:t xml:space="preserve"> where asset type is element and next asset type is either business term or entity.</w:t>
        </w:r>
      </w:ins>
      <w:ins w:id="1160" w:author="Shiv Mangal Rahi" w:date="2019-12-18T15:22:00Z">
        <w:r w:rsidR="008C11AB">
          <w:rPr>
            <w:rFonts w:asciiTheme="majorHAnsi" w:hAnsiTheme="majorHAnsi" w:cstheme="majorHAnsi"/>
          </w:rPr>
          <w:t xml:space="preserve"> Filter records where next asset class in not in ‘Rule’,’Model’ and ‘User’.</w:t>
        </w:r>
      </w:ins>
    </w:p>
    <w:p w14:paraId="699DEDA1" w14:textId="32FA0859" w:rsidR="00402004" w:rsidRDefault="00AB69A2">
      <w:pPr>
        <w:pStyle w:val="ListParagraph"/>
        <w:numPr>
          <w:ilvl w:val="0"/>
          <w:numId w:val="54"/>
        </w:numPr>
        <w:spacing w:after="160" w:line="259" w:lineRule="auto"/>
        <w:rPr>
          <w:ins w:id="1161" w:author="Shiv Mangal Rahi" w:date="2019-12-18T15:24:00Z"/>
          <w:rFonts w:asciiTheme="majorHAnsi" w:hAnsiTheme="majorHAnsi" w:cstheme="majorHAnsi"/>
        </w:rPr>
        <w:pPrChange w:id="1162" w:author="Shiv Mangal Rahi" w:date="2019-12-18T15:20:00Z">
          <w:pPr>
            <w:pStyle w:val="ListParagraph"/>
            <w:spacing w:after="160" w:line="259" w:lineRule="auto"/>
            <w:ind w:left="1440"/>
          </w:pPr>
        </w:pPrChange>
      </w:pPr>
      <w:ins w:id="1163" w:author="Shiv Mangal Rahi" w:date="2019-12-18T15:23:00Z">
        <w:r>
          <w:rPr>
            <w:rFonts w:asciiTheme="majorHAnsi" w:hAnsiTheme="majorHAnsi" w:cstheme="majorHAnsi"/>
          </w:rPr>
          <w:t xml:space="preserve">Take distinct next asset uids from </w:t>
        </w:r>
        <w:r w:rsidRPr="000B25C1">
          <w:rPr>
            <w:rFonts w:asciiTheme="majorHAnsi" w:hAnsiTheme="majorHAnsi" w:cstheme="majorHAnsi"/>
          </w:rPr>
          <w:t>IGX_DS_DG_HIERARCHY</w:t>
        </w:r>
        <w:r>
          <w:rPr>
            <w:rFonts w:asciiTheme="majorHAnsi" w:hAnsiTheme="majorHAnsi" w:cstheme="majorHAnsi"/>
          </w:rPr>
          <w:t xml:space="preserve"> where asset type is element and next asset class &lt;&gt; </w:t>
        </w:r>
      </w:ins>
      <w:ins w:id="1164" w:author="Shiv Mangal Rahi" w:date="2019-12-18T15:24:00Z">
        <w:r>
          <w:rPr>
            <w:rFonts w:asciiTheme="majorHAnsi" w:hAnsiTheme="majorHAnsi" w:cstheme="majorHAnsi"/>
          </w:rPr>
          <w:t>‘Rule’.</w:t>
        </w:r>
      </w:ins>
    </w:p>
    <w:p w14:paraId="147D607C" w14:textId="0B8BCE84" w:rsidR="00B87C87" w:rsidRDefault="00B87C87">
      <w:pPr>
        <w:pStyle w:val="ListParagraph"/>
        <w:numPr>
          <w:ilvl w:val="0"/>
          <w:numId w:val="54"/>
        </w:numPr>
        <w:spacing w:after="160" w:line="259" w:lineRule="auto"/>
        <w:rPr>
          <w:ins w:id="1165" w:author="Shiv Mangal Rahi" w:date="2019-12-18T15:25:00Z"/>
          <w:rFonts w:asciiTheme="majorHAnsi" w:hAnsiTheme="majorHAnsi" w:cstheme="majorHAnsi"/>
        </w:rPr>
        <w:pPrChange w:id="1166" w:author="Shiv Mangal Rahi" w:date="2019-12-18T15:20:00Z">
          <w:pPr>
            <w:pStyle w:val="ListParagraph"/>
            <w:spacing w:after="160" w:line="259" w:lineRule="auto"/>
            <w:ind w:left="1440"/>
          </w:pPr>
        </w:pPrChange>
      </w:pPr>
      <w:ins w:id="1167" w:author="Shiv Mangal Rahi" w:date="2019-12-18T15:24:00Z">
        <w:r>
          <w:rPr>
            <w:rFonts w:asciiTheme="majorHAnsi" w:hAnsiTheme="majorHAnsi" w:cstheme="majorHAnsi"/>
          </w:rPr>
          <w:t>Co-group data of #2 and #3 on a dummy field having same value.</w:t>
        </w:r>
      </w:ins>
    </w:p>
    <w:p w14:paraId="4DD38329" w14:textId="77777777" w:rsidR="0004542E" w:rsidRDefault="0004542E" w:rsidP="0004542E">
      <w:pPr>
        <w:pStyle w:val="ListParagraph"/>
        <w:numPr>
          <w:ilvl w:val="0"/>
          <w:numId w:val="54"/>
        </w:numPr>
        <w:rPr>
          <w:ins w:id="1168" w:author="Shiv Mangal Rahi" w:date="2019-12-18T15:25:00Z"/>
        </w:rPr>
      </w:pPr>
      <w:ins w:id="1169" w:author="Shiv Mangal Rahi" w:date="2019-12-18T15:25:00Z">
        <w:r>
          <w:t>Use java script node, to calculate level of assets. JS node will have below logic:</w:t>
        </w:r>
      </w:ins>
    </w:p>
    <w:p w14:paraId="465B8D7E" w14:textId="77777777" w:rsidR="0004542E" w:rsidRDefault="0004542E" w:rsidP="0004542E">
      <w:pPr>
        <w:pStyle w:val="ListParagraph"/>
        <w:numPr>
          <w:ilvl w:val="1"/>
          <w:numId w:val="54"/>
        </w:numPr>
        <w:rPr>
          <w:ins w:id="1170" w:author="Shiv Mangal Rahi" w:date="2019-12-18T15:25:00Z"/>
        </w:rPr>
      </w:pPr>
      <w:ins w:id="1171" w:author="Shiv Mangal Rahi" w:date="2019-12-18T15:25:00Z">
        <w:r>
          <w:t>Create a queue and push all the elements with level. List of elements with their default level 1 is in output of #ii.</w:t>
        </w:r>
      </w:ins>
    </w:p>
    <w:p w14:paraId="414FED32" w14:textId="77777777" w:rsidR="0004542E" w:rsidRDefault="0004542E" w:rsidP="0004542E">
      <w:pPr>
        <w:pStyle w:val="ListParagraph"/>
        <w:numPr>
          <w:ilvl w:val="1"/>
          <w:numId w:val="54"/>
        </w:numPr>
        <w:rPr>
          <w:ins w:id="1172" w:author="Shiv Mangal Rahi" w:date="2019-12-18T15:25:00Z"/>
        </w:rPr>
      </w:pPr>
      <w:ins w:id="1173" w:author="Shiv Mangal Rahi" w:date="2019-12-18T15:25:00Z">
        <w:r>
          <w:t>Loop thru this queue unless it gets empty and do below</w:t>
        </w:r>
      </w:ins>
    </w:p>
    <w:p w14:paraId="324B6983" w14:textId="77777777" w:rsidR="0004542E" w:rsidRDefault="0004542E" w:rsidP="0004542E">
      <w:pPr>
        <w:pStyle w:val="ListParagraph"/>
        <w:numPr>
          <w:ilvl w:val="2"/>
          <w:numId w:val="54"/>
        </w:numPr>
        <w:rPr>
          <w:ins w:id="1174" w:author="Shiv Mangal Rahi" w:date="2019-12-18T15:25:00Z"/>
        </w:rPr>
      </w:pPr>
      <w:ins w:id="1175" w:author="Shiv Mangal Rahi" w:date="2019-12-18T15:25:00Z">
        <w:r>
          <w:t>Scan thru all the records in hierarchy (output of #i), and check where assetuid matches with queue’s assetuid.</w:t>
        </w:r>
      </w:ins>
    </w:p>
    <w:p w14:paraId="121B91F9" w14:textId="77777777" w:rsidR="0004542E" w:rsidRDefault="0004542E" w:rsidP="0004542E">
      <w:pPr>
        <w:pStyle w:val="ListParagraph"/>
        <w:numPr>
          <w:ilvl w:val="2"/>
          <w:numId w:val="54"/>
        </w:numPr>
        <w:rPr>
          <w:ins w:id="1176" w:author="Shiv Mangal Rahi" w:date="2019-12-18T15:25:00Z"/>
        </w:rPr>
      </w:pPr>
      <w:ins w:id="1177" w:author="Shiv Mangal Rahi" w:date="2019-12-18T15:25:00Z">
        <w:r>
          <w:t xml:space="preserve">If matches, then increase level by 1. Emit a record as </w:t>
        </w:r>
      </w:ins>
    </w:p>
    <w:p w14:paraId="46BBA698" w14:textId="77777777" w:rsidR="0004542E" w:rsidRDefault="0004542E" w:rsidP="0004542E">
      <w:pPr>
        <w:pStyle w:val="ListParagraph"/>
        <w:ind w:left="3330"/>
        <w:rPr>
          <w:ins w:id="1178" w:author="Shiv Mangal Rahi" w:date="2019-12-18T15:25:00Z"/>
        </w:rPr>
      </w:pPr>
      <w:ins w:id="1179" w:author="Shiv Mangal Rahi" w:date="2019-12-18T15:25:00Z">
        <w:r w:rsidRPr="006628F7">
          <w:t xml:space="preserve">ASSET_UID </w:t>
        </w:r>
        <w:r>
          <w:t xml:space="preserve">– </w:t>
        </w:r>
        <w:r w:rsidRPr="006628F7">
          <w:t>NEXT_ASSET_UID</w:t>
        </w:r>
        <w:r>
          <w:t xml:space="preserve"> of hierarchy</w:t>
        </w:r>
      </w:ins>
    </w:p>
    <w:p w14:paraId="27F2E458" w14:textId="77777777" w:rsidR="0004542E" w:rsidRDefault="0004542E" w:rsidP="0004542E">
      <w:pPr>
        <w:pStyle w:val="ListParagraph"/>
        <w:ind w:left="3330"/>
        <w:rPr>
          <w:ins w:id="1180" w:author="Shiv Mangal Rahi" w:date="2019-12-18T15:25:00Z"/>
        </w:rPr>
      </w:pPr>
      <w:ins w:id="1181" w:author="Shiv Mangal Rahi" w:date="2019-12-18T15:25:00Z">
        <w:r w:rsidRPr="006628F7">
          <w:t xml:space="preserve">ASSET_NAME </w:t>
        </w:r>
        <w:r>
          <w:t xml:space="preserve">- </w:t>
        </w:r>
        <w:r w:rsidRPr="006628F7">
          <w:t>NEXT_ASSET_NAME</w:t>
        </w:r>
        <w:r>
          <w:t xml:space="preserve"> of hierarchy</w:t>
        </w:r>
      </w:ins>
    </w:p>
    <w:p w14:paraId="2C2ED69E" w14:textId="77777777" w:rsidR="0004542E" w:rsidRDefault="0004542E" w:rsidP="0004542E">
      <w:pPr>
        <w:pStyle w:val="ListParagraph"/>
        <w:ind w:left="3330"/>
        <w:rPr>
          <w:ins w:id="1182" w:author="Shiv Mangal Rahi" w:date="2019-12-18T15:25:00Z"/>
        </w:rPr>
      </w:pPr>
      <w:ins w:id="1183" w:author="Shiv Mangal Rahi" w:date="2019-12-18T15:25:00Z">
        <w:r w:rsidRPr="006628F7">
          <w:t>ASSET_TYPE_NAME</w:t>
        </w:r>
        <w:r>
          <w:t xml:space="preserve"> - </w:t>
        </w:r>
        <w:r w:rsidRPr="006628F7">
          <w:t>NEXT_ASSET_TYPE_NAME</w:t>
        </w:r>
        <w:r>
          <w:t xml:space="preserve"> of hierarchy</w:t>
        </w:r>
      </w:ins>
    </w:p>
    <w:p w14:paraId="1BEC2C4A" w14:textId="77777777" w:rsidR="0004542E" w:rsidRDefault="0004542E" w:rsidP="0004542E">
      <w:pPr>
        <w:pStyle w:val="ListParagraph"/>
        <w:ind w:left="3330"/>
        <w:rPr>
          <w:ins w:id="1184" w:author="Shiv Mangal Rahi" w:date="2019-12-18T15:25:00Z"/>
        </w:rPr>
      </w:pPr>
      <w:ins w:id="1185" w:author="Shiv Mangal Rahi" w:date="2019-12-18T15:25:00Z">
        <w:r w:rsidRPr="006628F7">
          <w:t>CHILD_ASSET_NAME</w:t>
        </w:r>
        <w:r>
          <w:t xml:space="preserve"> - </w:t>
        </w:r>
        <w:r w:rsidRPr="00F02679">
          <w:t>ASSET_NAME</w:t>
        </w:r>
        <w:r>
          <w:t xml:space="preserve"> of hierarchy</w:t>
        </w:r>
      </w:ins>
    </w:p>
    <w:p w14:paraId="4E6BD1E6" w14:textId="77777777" w:rsidR="0004542E" w:rsidRDefault="0004542E" w:rsidP="0004542E">
      <w:pPr>
        <w:pStyle w:val="ListParagraph"/>
        <w:ind w:left="3330"/>
        <w:rPr>
          <w:ins w:id="1186" w:author="Shiv Mangal Rahi" w:date="2019-12-18T15:25:00Z"/>
        </w:rPr>
      </w:pPr>
      <w:ins w:id="1187" w:author="Shiv Mangal Rahi" w:date="2019-12-18T15:25:00Z">
        <w:r>
          <w:t>LEVEL – level increased by 1</w:t>
        </w:r>
      </w:ins>
    </w:p>
    <w:p w14:paraId="1960352E" w14:textId="77777777" w:rsidR="0004542E" w:rsidRDefault="0004542E" w:rsidP="0004542E">
      <w:pPr>
        <w:pStyle w:val="ListParagraph"/>
        <w:numPr>
          <w:ilvl w:val="2"/>
          <w:numId w:val="54"/>
        </w:numPr>
        <w:rPr>
          <w:ins w:id="1188" w:author="Shiv Mangal Rahi" w:date="2019-12-18T15:25:00Z"/>
        </w:rPr>
      </w:pPr>
      <w:ins w:id="1189" w:author="Shiv Mangal Rahi" w:date="2019-12-18T15:25:00Z">
        <w:r>
          <w:t xml:space="preserve">Push a new entry in queue, with assetuid as </w:t>
        </w:r>
        <w:r w:rsidRPr="006628F7">
          <w:t>NEXT_ASSET_UID</w:t>
        </w:r>
        <w:r>
          <w:t xml:space="preserve"> of matching hierarchy record.</w:t>
        </w:r>
      </w:ins>
    </w:p>
    <w:p w14:paraId="1AE4EA46" w14:textId="77777777" w:rsidR="0004542E" w:rsidRDefault="0004542E" w:rsidP="0004542E">
      <w:pPr>
        <w:pStyle w:val="ListParagraph"/>
        <w:numPr>
          <w:ilvl w:val="1"/>
          <w:numId w:val="54"/>
        </w:numPr>
        <w:rPr>
          <w:ins w:id="1190" w:author="Shiv Mangal Rahi" w:date="2019-12-18T15:25:00Z"/>
        </w:rPr>
      </w:pPr>
      <w:ins w:id="1191" w:author="Shiv Mangal Rahi" w:date="2019-12-18T15:25:00Z">
        <w:r>
          <w:t>Delete record at peak from queue.</w:t>
        </w:r>
      </w:ins>
    </w:p>
    <w:p w14:paraId="5C33E48B" w14:textId="2E4EDE5D" w:rsidR="0004542E" w:rsidRDefault="00A529F7">
      <w:pPr>
        <w:pStyle w:val="ListParagraph"/>
        <w:numPr>
          <w:ilvl w:val="0"/>
          <w:numId w:val="54"/>
        </w:numPr>
        <w:spacing w:after="160" w:line="259" w:lineRule="auto"/>
        <w:rPr>
          <w:ins w:id="1192" w:author="Shiv Mangal Rahi" w:date="2019-12-18T15:25:00Z"/>
          <w:rFonts w:asciiTheme="majorHAnsi" w:hAnsiTheme="majorHAnsi" w:cstheme="majorHAnsi"/>
        </w:rPr>
        <w:pPrChange w:id="1193" w:author="Shiv Mangal Rahi" w:date="2019-12-18T15:20:00Z">
          <w:pPr>
            <w:pStyle w:val="ListParagraph"/>
            <w:spacing w:after="160" w:line="259" w:lineRule="auto"/>
            <w:ind w:left="1440"/>
          </w:pPr>
        </w:pPrChange>
      </w:pPr>
      <w:ins w:id="1194" w:author="Shiv Mangal Rahi" w:date="2019-12-18T15:25:00Z">
        <w:r>
          <w:rPr>
            <w:rFonts w:asciiTheme="majorHAnsi" w:hAnsiTheme="majorHAnsi" w:cstheme="majorHAnsi"/>
          </w:rPr>
          <w:t>Merge data fetched in #1 and #5.</w:t>
        </w:r>
      </w:ins>
    </w:p>
    <w:p w14:paraId="60676F48" w14:textId="15CD2C0E" w:rsidR="000054A5" w:rsidRDefault="000054A5" w:rsidP="000054A5">
      <w:pPr>
        <w:pStyle w:val="ListParagraph"/>
        <w:numPr>
          <w:ilvl w:val="0"/>
          <w:numId w:val="54"/>
        </w:numPr>
        <w:rPr>
          <w:ins w:id="1195" w:author="Shiv Mangal Rahi" w:date="2019-12-18T15:26:00Z"/>
        </w:rPr>
      </w:pPr>
      <w:ins w:id="1196" w:author="Shiv Mangal Rahi" w:date="2019-12-18T15:26:00Z">
        <w:r>
          <w:t>On output of #</w:t>
        </w:r>
        <w:r w:rsidR="00444B0B">
          <w:t>6</w:t>
        </w:r>
        <w:r>
          <w:t xml:space="preserve">, </w:t>
        </w:r>
      </w:ins>
      <w:ins w:id="1197" w:author="Shiv Mangal Rahi" w:date="2019-12-18T15:27:00Z">
        <w:r w:rsidR="00444B0B">
          <w:t>a</w:t>
        </w:r>
      </w:ins>
      <w:ins w:id="1198" w:author="Shiv Mangal Rahi" w:date="2019-12-18T15:26:00Z">
        <w:r>
          <w:t xml:space="preserve">pply grouping on assetuid  and asset_name and take maximum level of each asset. Please note to filter out data entities use </w:t>
        </w:r>
        <w:r w:rsidRPr="00B96531">
          <w:t>IGX_DB_DG_SCORING_CONFIG</w:t>
        </w:r>
        <w:r>
          <w:t xml:space="preserve"> to read description based on key.</w:t>
        </w:r>
      </w:ins>
    </w:p>
    <w:p w14:paraId="7B250C92" w14:textId="77777777" w:rsidR="000054A5" w:rsidRDefault="000054A5" w:rsidP="000054A5">
      <w:pPr>
        <w:pStyle w:val="ListParagraph"/>
        <w:numPr>
          <w:ilvl w:val="0"/>
          <w:numId w:val="54"/>
        </w:numPr>
        <w:rPr>
          <w:ins w:id="1199" w:author="Shiv Mangal Rahi" w:date="2019-12-18T15:26:00Z"/>
        </w:rPr>
      </w:pPr>
      <w:ins w:id="1200" w:author="Shiv Mangal Rahi" w:date="2019-12-18T15:26:00Z">
        <w:r>
          <w:t xml:space="preserve">Insert the output of #iv in a temporary table i.e. </w:t>
        </w:r>
        <w:r w:rsidRPr="008615CC">
          <w:t>ASSET_LEVEL_TEMP</w:t>
        </w:r>
      </w:ins>
    </w:p>
    <w:p w14:paraId="57604110" w14:textId="4EF868ED" w:rsidR="000054A5" w:rsidRDefault="000054A5" w:rsidP="000054A5">
      <w:pPr>
        <w:pStyle w:val="ListParagraph"/>
        <w:numPr>
          <w:ilvl w:val="0"/>
          <w:numId w:val="54"/>
        </w:numPr>
        <w:rPr>
          <w:ins w:id="1201" w:author="Shiv Mangal Rahi" w:date="2019-12-18T15:26:00Z"/>
        </w:rPr>
      </w:pPr>
      <w:ins w:id="1202" w:author="Shiv Mangal Rahi" w:date="2019-12-18T15:26:00Z">
        <w:r>
          <w:t xml:space="preserve">Make a custom output, for minimum and maximum level. This will be passed as PM variable and help in recursively calling </w:t>
        </w:r>
      </w:ins>
      <w:ins w:id="1203" w:author="Shiv Mangal Rahi" w:date="2019-12-18T15:28:00Z">
        <w:r w:rsidR="00BC6570">
          <w:t xml:space="preserve">version </w:t>
        </w:r>
      </w:ins>
      <w:ins w:id="1204" w:author="Shiv Mangal Rahi" w:date="2019-12-18T15:26:00Z">
        <w:r>
          <w:t>rollup PM.</w:t>
        </w:r>
      </w:ins>
    </w:p>
    <w:p w14:paraId="49D3BD87" w14:textId="77777777" w:rsidR="002E29D1" w:rsidRPr="0075149B" w:rsidRDefault="002E29D1">
      <w:pPr>
        <w:spacing w:after="160" w:line="259" w:lineRule="auto"/>
        <w:rPr>
          <w:rFonts w:asciiTheme="majorHAnsi" w:hAnsiTheme="majorHAnsi" w:cstheme="majorHAnsi"/>
          <w:rPrChange w:id="1205" w:author="Shiv Mangal Rahi" w:date="2019-12-18T15:12:00Z">
            <w:rPr/>
          </w:rPrChange>
        </w:rPr>
        <w:pPrChange w:id="1206" w:author="Shiv Mangal Rahi" w:date="2019-12-18T15:12:00Z">
          <w:pPr>
            <w:pStyle w:val="ListParagraph"/>
            <w:spacing w:after="160" w:line="259" w:lineRule="auto"/>
            <w:ind w:left="1440"/>
          </w:pPr>
        </w:pPrChange>
      </w:pPr>
    </w:p>
    <w:p w14:paraId="76050B84" w14:textId="77777777" w:rsidR="002D5E14" w:rsidRPr="002D5E14" w:rsidRDefault="002D5E14" w:rsidP="00B327BA">
      <w:pPr>
        <w:pStyle w:val="ListParagraph"/>
        <w:keepNext/>
        <w:keepLines/>
        <w:numPr>
          <w:ilvl w:val="0"/>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07" w:name="_Toc21618199"/>
      <w:bookmarkStart w:id="1208" w:name="_Toc23404875"/>
      <w:bookmarkEnd w:id="1207"/>
      <w:bookmarkEnd w:id="1208"/>
    </w:p>
    <w:p w14:paraId="3A97C150" w14:textId="77777777" w:rsidR="002D5E14" w:rsidRPr="002D5E14" w:rsidRDefault="002D5E14" w:rsidP="00B327BA">
      <w:pPr>
        <w:pStyle w:val="ListParagraph"/>
        <w:keepNext/>
        <w:keepLines/>
        <w:numPr>
          <w:ilvl w:val="0"/>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09" w:name="_Toc21618200"/>
      <w:bookmarkStart w:id="1210" w:name="_Toc23404876"/>
      <w:bookmarkEnd w:id="1209"/>
      <w:bookmarkEnd w:id="1210"/>
    </w:p>
    <w:p w14:paraId="6ADFE55D"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11" w:name="_Toc21618201"/>
      <w:bookmarkStart w:id="1212" w:name="_Toc23404877"/>
      <w:bookmarkEnd w:id="1211"/>
      <w:bookmarkEnd w:id="1212"/>
    </w:p>
    <w:p w14:paraId="2A6F0FAE"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13" w:name="_Toc21618202"/>
      <w:bookmarkStart w:id="1214" w:name="_Toc23404878"/>
      <w:bookmarkEnd w:id="1213"/>
      <w:bookmarkEnd w:id="1214"/>
    </w:p>
    <w:p w14:paraId="01B95976"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15" w:name="_Toc21618203"/>
      <w:bookmarkStart w:id="1216" w:name="_Toc23404879"/>
      <w:bookmarkEnd w:id="1215"/>
      <w:bookmarkEnd w:id="1216"/>
    </w:p>
    <w:p w14:paraId="3EA9AFC7"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17" w:name="_Toc21618204"/>
      <w:bookmarkStart w:id="1218" w:name="_Toc23404880"/>
      <w:bookmarkEnd w:id="1217"/>
      <w:bookmarkEnd w:id="1218"/>
    </w:p>
    <w:p w14:paraId="0EC929B5" w14:textId="77777777" w:rsidR="002D5E14" w:rsidRPr="002D5E14" w:rsidRDefault="002D5E14" w:rsidP="00B327BA">
      <w:pPr>
        <w:pStyle w:val="ListParagraph"/>
        <w:keepNext/>
        <w:keepLines/>
        <w:numPr>
          <w:ilvl w:val="1"/>
          <w:numId w:val="29"/>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19" w:name="_Toc21618205"/>
      <w:bookmarkStart w:id="1220" w:name="_Toc23404881"/>
      <w:bookmarkEnd w:id="1219"/>
      <w:bookmarkEnd w:id="1220"/>
    </w:p>
    <w:p w14:paraId="5651C903" w14:textId="77777777" w:rsidR="00374136" w:rsidRDefault="00374136" w:rsidP="00B327BA">
      <w:pPr>
        <w:pStyle w:val="Heading2"/>
        <w:numPr>
          <w:ilvl w:val="1"/>
          <w:numId w:val="29"/>
        </w:numPr>
        <w:rPr>
          <w:color w:val="000000" w:themeColor="text1"/>
          <w:sz w:val="28"/>
          <w:szCs w:val="28"/>
          <w:lang w:val="en-IN" w:eastAsia="en-IN"/>
        </w:rPr>
      </w:pPr>
      <w:bookmarkStart w:id="1221" w:name="_Toc23404882"/>
      <w:r w:rsidRPr="00436146">
        <w:rPr>
          <w:color w:val="000000" w:themeColor="text1"/>
          <w:sz w:val="28"/>
          <w:szCs w:val="28"/>
          <w:lang w:val="en-IN" w:eastAsia="en-IN"/>
        </w:rPr>
        <w:t>Data Views</w:t>
      </w:r>
      <w:bookmarkEnd w:id="1221"/>
    </w:p>
    <w:p w14:paraId="1A996424" w14:textId="77777777" w:rsidR="00D05EFF" w:rsidRPr="00182CC1" w:rsidRDefault="00D05EFF" w:rsidP="00D05EFF">
      <w:pPr>
        <w:rPr>
          <w:b/>
          <w:lang w:val="en-IN" w:eastAsia="en-IN"/>
        </w:rPr>
      </w:pPr>
      <w:r w:rsidRPr="00182CC1">
        <w:rPr>
          <w:b/>
          <w:lang w:val="en-IN" w:eastAsia="en-IN"/>
        </w:rPr>
        <w:t>IGX_DV_Latest_DS_DQ_</w:t>
      </w:r>
      <w:r>
        <w:rPr>
          <w:b/>
          <w:lang w:val="en-IN" w:eastAsia="en-IN"/>
        </w:rPr>
        <w:t>Detail_Score</w:t>
      </w:r>
    </w:p>
    <w:p w14:paraId="1CCC3FEF" w14:textId="099E54B7" w:rsidR="00D05EFF" w:rsidRPr="008B056D" w:rsidRDefault="00D05EFF" w:rsidP="003732D6">
      <w:pPr>
        <w:ind w:left="720" w:hanging="720"/>
        <w:rPr>
          <w:lang w:val="en-IN" w:eastAsia="en-IN"/>
        </w:rPr>
      </w:pPr>
      <w:r w:rsidRPr="008B056D">
        <w:rPr>
          <w:lang w:val="en-IN" w:eastAsia="en-IN"/>
        </w:rPr>
        <w:tab/>
      </w:r>
      <w:r>
        <w:rPr>
          <w:lang w:val="en-IN" w:eastAsia="en-IN"/>
        </w:rPr>
        <w:t xml:space="preserve">It will be full refresh Dataview. The dataview will be built by reading </w:t>
      </w:r>
      <w:r w:rsidR="00EF5366" w:rsidRPr="00485363">
        <w:rPr>
          <w:lang w:val="en-IN" w:eastAsia="en-IN"/>
        </w:rPr>
        <w:t>IGX_DS_ Latest_DS_DQ_Detail_Score</w:t>
      </w:r>
      <w:r w:rsidR="00EF5366">
        <w:rPr>
          <w:lang w:val="en-IN" w:eastAsia="en-IN"/>
        </w:rPr>
        <w:t xml:space="preserve">. </w:t>
      </w:r>
    </w:p>
    <w:p w14:paraId="62BD723D" w14:textId="77777777" w:rsidR="00D05EFF" w:rsidRDefault="00D05EFF" w:rsidP="00D05EFF">
      <w:pPr>
        <w:rPr>
          <w:lang w:val="en-IN" w:eastAsia="en-IN"/>
        </w:rPr>
      </w:pPr>
    </w:p>
    <w:p w14:paraId="18D473C4" w14:textId="77777777" w:rsidR="00D05EFF" w:rsidRPr="00182CC1" w:rsidRDefault="00D05EFF" w:rsidP="00D05EFF">
      <w:pPr>
        <w:rPr>
          <w:b/>
          <w:lang w:val="en-IN" w:eastAsia="en-IN"/>
        </w:rPr>
      </w:pPr>
      <w:r w:rsidRPr="00182CC1">
        <w:rPr>
          <w:b/>
          <w:lang w:val="en-IN" w:eastAsia="en-IN"/>
        </w:rPr>
        <w:t>IGX_DV_Latest_DS_DQ_Results</w:t>
      </w:r>
      <w:r w:rsidRPr="00182CC1">
        <w:rPr>
          <w:b/>
          <w:lang w:val="en-IN" w:eastAsia="en-IN"/>
        </w:rPr>
        <w:tab/>
      </w:r>
    </w:p>
    <w:p w14:paraId="01607370" w14:textId="1A24B4DB" w:rsidR="00D05EFF" w:rsidRDefault="00D05EFF" w:rsidP="003732D6">
      <w:pPr>
        <w:ind w:left="720"/>
        <w:rPr>
          <w:lang w:val="en-IN" w:eastAsia="en-IN"/>
        </w:rPr>
      </w:pPr>
      <w:r>
        <w:rPr>
          <w:lang w:val="en-IN" w:eastAsia="en-IN"/>
        </w:rPr>
        <w:t xml:space="preserve">It will be full refresh Dataview. </w:t>
      </w:r>
      <w:r w:rsidR="00C64841">
        <w:rPr>
          <w:lang w:val="en-IN" w:eastAsia="en-IN"/>
        </w:rPr>
        <w:t xml:space="preserve">The dataview will be built by reading </w:t>
      </w:r>
      <w:r w:rsidR="00C64841" w:rsidRPr="00485363">
        <w:rPr>
          <w:lang w:val="en-IN" w:eastAsia="en-IN"/>
        </w:rPr>
        <w:t>IGX_</w:t>
      </w:r>
      <w:r w:rsidR="00C64841" w:rsidRPr="00C64841">
        <w:rPr>
          <w:lang w:val="en-IN" w:eastAsia="en-IN"/>
        </w:rPr>
        <w:t>DS_Latest_DS_DQ_Results</w:t>
      </w:r>
    </w:p>
    <w:p w14:paraId="6C394BA1" w14:textId="77777777" w:rsidR="00D05EFF" w:rsidRDefault="00D05EFF" w:rsidP="00D05EFF">
      <w:pPr>
        <w:ind w:firstLine="720"/>
        <w:rPr>
          <w:lang w:val="en-IN" w:eastAsia="en-IN"/>
        </w:rPr>
      </w:pPr>
    </w:p>
    <w:p w14:paraId="6D174551" w14:textId="77777777" w:rsidR="00D05EFF" w:rsidRDefault="00D05EFF" w:rsidP="00B327BA">
      <w:pPr>
        <w:pStyle w:val="ListParagraph"/>
        <w:numPr>
          <w:ilvl w:val="1"/>
          <w:numId w:val="38"/>
        </w:numPr>
        <w:spacing w:after="160" w:line="259" w:lineRule="auto"/>
      </w:pPr>
      <w:r>
        <w:t xml:space="preserve">Add Drill down field to drill by Entity </w:t>
      </w:r>
      <w:r>
        <w:sym w:font="Wingdings" w:char="F0E0"/>
      </w:r>
      <w:r>
        <w:t xml:space="preserve"> Element </w:t>
      </w:r>
      <w:r>
        <w:sym w:font="Wingdings" w:char="F0E0"/>
      </w:r>
      <w:r>
        <w:t xml:space="preserve"> Rule</w:t>
      </w:r>
    </w:p>
    <w:p w14:paraId="30CB141C" w14:textId="77777777" w:rsidR="00D05EFF" w:rsidRDefault="00D05EFF" w:rsidP="00D05EFF">
      <w:pPr>
        <w:pStyle w:val="ListParagraph"/>
        <w:ind w:left="1440" w:firstLine="720"/>
      </w:pPr>
      <w:r>
        <w:rPr>
          <w:noProof/>
          <w:lang w:val="en-US"/>
        </w:rPr>
        <w:drawing>
          <wp:inline distT="0" distB="0" distL="0" distR="0" wp14:anchorId="163D5C03" wp14:editId="4AFFA3E0">
            <wp:extent cx="2266950" cy="2725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1255" cy="2742716"/>
                    </a:xfrm>
                    <a:prstGeom prst="rect">
                      <a:avLst/>
                    </a:prstGeom>
                  </pic:spPr>
                </pic:pic>
              </a:graphicData>
            </a:graphic>
          </wp:inline>
        </w:drawing>
      </w:r>
    </w:p>
    <w:p w14:paraId="79CF4E5C" w14:textId="77777777" w:rsidR="00D05EFF" w:rsidRDefault="00D05EFF" w:rsidP="00B327BA">
      <w:pPr>
        <w:pStyle w:val="ListParagraph"/>
        <w:numPr>
          <w:ilvl w:val="1"/>
          <w:numId w:val="38"/>
        </w:numPr>
        <w:spacing w:after="160" w:line="259" w:lineRule="auto"/>
      </w:pPr>
      <w:r>
        <w:t xml:space="preserve">Add computed fields named </w:t>
      </w:r>
    </w:p>
    <w:p w14:paraId="20FE179C" w14:textId="77777777" w:rsidR="00D05EFF" w:rsidRDefault="00D05EFF" w:rsidP="00B327BA">
      <w:pPr>
        <w:pStyle w:val="ListParagraph"/>
        <w:numPr>
          <w:ilvl w:val="2"/>
          <w:numId w:val="38"/>
        </w:numPr>
        <w:spacing w:after="160" w:line="259" w:lineRule="auto"/>
      </w:pPr>
      <w:r>
        <w:t>Fail and Error Records to store counter as 1 for records that have RULE_RESULT as fail or Error.</w:t>
      </w:r>
    </w:p>
    <w:p w14:paraId="4EDC7CA2" w14:textId="77777777" w:rsidR="00D05EFF" w:rsidRDefault="00D05EFF" w:rsidP="00D05EFF">
      <w:pPr>
        <w:pStyle w:val="ListParagraph"/>
        <w:ind w:left="1440" w:firstLine="720"/>
      </w:pPr>
      <w:r>
        <w:rPr>
          <w:noProof/>
          <w:lang w:val="en-US"/>
        </w:rPr>
        <w:drawing>
          <wp:inline distT="0" distB="0" distL="0" distR="0" wp14:anchorId="4C3E9879" wp14:editId="186C3A78">
            <wp:extent cx="2595856" cy="1525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4786" cy="1536370"/>
                    </a:xfrm>
                    <a:prstGeom prst="rect">
                      <a:avLst/>
                    </a:prstGeom>
                  </pic:spPr>
                </pic:pic>
              </a:graphicData>
            </a:graphic>
          </wp:inline>
        </w:drawing>
      </w:r>
    </w:p>
    <w:p w14:paraId="7BA63F32" w14:textId="77777777" w:rsidR="00D05EFF" w:rsidRDefault="00D05EFF" w:rsidP="00B327BA">
      <w:pPr>
        <w:pStyle w:val="ListParagraph"/>
        <w:numPr>
          <w:ilvl w:val="2"/>
          <w:numId w:val="38"/>
        </w:numPr>
        <w:spacing w:after="160" w:line="259" w:lineRule="auto"/>
      </w:pPr>
      <w:r>
        <w:t xml:space="preserve">Fail &amp; Error Flag store composite flag for error and fail records in single field </w:t>
      </w:r>
    </w:p>
    <w:p w14:paraId="33D35408" w14:textId="77777777" w:rsidR="00D05EFF" w:rsidRDefault="00D05EFF" w:rsidP="00D05EFF">
      <w:pPr>
        <w:pStyle w:val="ListParagraph"/>
        <w:ind w:left="1440" w:firstLine="720"/>
      </w:pPr>
      <w:r>
        <w:rPr>
          <w:noProof/>
          <w:lang w:val="en-US"/>
        </w:rPr>
        <w:lastRenderedPageBreak/>
        <w:drawing>
          <wp:inline distT="0" distB="0" distL="0" distR="0" wp14:anchorId="0B0BBF46" wp14:editId="5CB5A450">
            <wp:extent cx="2608857" cy="147130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2733" cy="1490407"/>
                    </a:xfrm>
                    <a:prstGeom prst="rect">
                      <a:avLst/>
                    </a:prstGeom>
                  </pic:spPr>
                </pic:pic>
              </a:graphicData>
            </a:graphic>
          </wp:inline>
        </w:drawing>
      </w:r>
    </w:p>
    <w:p w14:paraId="4D4B7BEA" w14:textId="77777777" w:rsidR="00D05EFF" w:rsidRDefault="00D05EFF" w:rsidP="00D05EFF">
      <w:pPr>
        <w:rPr>
          <w:lang w:val="en-IN" w:eastAsia="en-IN"/>
        </w:rPr>
      </w:pPr>
    </w:p>
    <w:p w14:paraId="63DDA502" w14:textId="77777777" w:rsidR="00D05EFF" w:rsidRPr="008B056D" w:rsidRDefault="00D05EFF" w:rsidP="00D05EFF">
      <w:pPr>
        <w:rPr>
          <w:lang w:val="en-IN" w:eastAsia="en-IN"/>
        </w:rPr>
      </w:pPr>
    </w:p>
    <w:p w14:paraId="4910383C" w14:textId="77777777" w:rsidR="00D05EFF" w:rsidRPr="008B056D" w:rsidRDefault="00D05EFF" w:rsidP="00D05EFF">
      <w:pPr>
        <w:rPr>
          <w:lang w:val="en-IN" w:eastAsia="en-IN"/>
        </w:rPr>
      </w:pPr>
    </w:p>
    <w:p w14:paraId="0E4A2EF7" w14:textId="77777777" w:rsidR="00D05EFF" w:rsidRPr="00182CC1" w:rsidRDefault="00D05EFF" w:rsidP="00D05EFF">
      <w:pPr>
        <w:rPr>
          <w:b/>
          <w:lang w:val="en-IN" w:eastAsia="en-IN"/>
        </w:rPr>
      </w:pPr>
      <w:r w:rsidRPr="00182CC1">
        <w:rPr>
          <w:b/>
          <w:lang w:val="en-IN" w:eastAsia="en-IN"/>
        </w:rPr>
        <w:t>IGX_DV_DS_DQ_ROLLUP_SCORE</w:t>
      </w:r>
    </w:p>
    <w:p w14:paraId="4EF8730D" w14:textId="64470296" w:rsidR="00D05EFF" w:rsidRPr="008B056D" w:rsidRDefault="00D05EFF" w:rsidP="00D05EFF">
      <w:pPr>
        <w:ind w:left="720"/>
        <w:rPr>
          <w:lang w:val="en-IN" w:eastAsia="en-IN"/>
        </w:rPr>
      </w:pPr>
      <w:r>
        <w:rPr>
          <w:lang w:val="en-IN" w:eastAsia="en-IN"/>
        </w:rPr>
        <w:t>This DataView will be incrementally refreshed. The retention of the dataview should be 1</w:t>
      </w:r>
      <w:r w:rsidR="005D3608">
        <w:rPr>
          <w:lang w:val="en-IN" w:eastAsia="en-IN"/>
        </w:rPr>
        <w:t xml:space="preserve"> </w:t>
      </w:r>
      <w:r>
        <w:rPr>
          <w:lang w:val="en-IN" w:eastAsia="en-IN"/>
        </w:rPr>
        <w:t xml:space="preserve">Full Month. The Dataview will be built by reading </w:t>
      </w:r>
      <w:r w:rsidRPr="008B056D">
        <w:rPr>
          <w:lang w:val="en-IN" w:eastAsia="en-IN"/>
        </w:rPr>
        <w:t>IGX_DS_DQ_ROLLUP_SCORE</w:t>
      </w:r>
      <w:r>
        <w:rPr>
          <w:lang w:val="en-IN" w:eastAsia="en-IN"/>
        </w:rPr>
        <w:t xml:space="preserve"> for the incremental records.</w:t>
      </w:r>
    </w:p>
    <w:p w14:paraId="2C6291D7" w14:textId="77777777" w:rsidR="00D05EFF" w:rsidRPr="008B056D" w:rsidRDefault="00D05EFF" w:rsidP="00D05EFF">
      <w:pPr>
        <w:rPr>
          <w:lang w:val="en-IN" w:eastAsia="en-IN"/>
        </w:rPr>
      </w:pPr>
    </w:p>
    <w:p w14:paraId="5C81AFF5" w14:textId="39125B77" w:rsidR="00D05EFF" w:rsidRDefault="005D3608" w:rsidP="00D05EFF">
      <w:pPr>
        <w:rPr>
          <w:ins w:id="1222" w:author="Naveen Seth" w:date="2019-12-23T11:07:00Z"/>
          <w:lang w:val="en-IN" w:eastAsia="en-IN"/>
        </w:rPr>
      </w:pPr>
      <w:r>
        <w:rPr>
          <w:lang w:val="en-IN" w:eastAsia="en-IN"/>
        </w:rPr>
        <w:tab/>
      </w:r>
      <w:ins w:id="1223" w:author="Naveen Seth" w:date="2019-12-23T11:07:00Z">
        <w:r w:rsidR="00A215BD">
          <w:rPr>
            <w:lang w:val="en-IN" w:eastAsia="en-IN"/>
          </w:rPr>
          <w:t>Computed Field Asset Group needs to be created as shown below.</w:t>
        </w:r>
      </w:ins>
    </w:p>
    <w:p w14:paraId="1D599F5D" w14:textId="77777777" w:rsidR="00A215BD" w:rsidRDefault="00A215BD" w:rsidP="00D05EFF">
      <w:pPr>
        <w:rPr>
          <w:ins w:id="1224" w:author="Naveen Seth" w:date="2019-12-23T11:07:00Z"/>
          <w:lang w:val="en-IN" w:eastAsia="en-IN"/>
        </w:rPr>
      </w:pPr>
    </w:p>
    <w:p w14:paraId="4254805E" w14:textId="3EAE201A" w:rsidR="00A215BD" w:rsidRDefault="00A215BD">
      <w:pPr>
        <w:ind w:left="2160"/>
        <w:rPr>
          <w:ins w:id="1225" w:author="Naveen Seth" w:date="2019-12-23T11:07:00Z"/>
          <w:lang w:val="en-IN" w:eastAsia="en-IN"/>
        </w:rPr>
        <w:pPrChange w:id="1226" w:author="Naveen Seth" w:date="2019-12-23T11:08:00Z">
          <w:pPr/>
        </w:pPrChange>
      </w:pPr>
      <w:ins w:id="1227" w:author="Naveen Seth" w:date="2019-12-23T11:07:00Z">
        <w:r>
          <w:rPr>
            <w:noProof/>
            <w:lang w:val="en-US"/>
          </w:rPr>
          <w:drawing>
            <wp:inline distT="0" distB="0" distL="0" distR="0" wp14:anchorId="40F813D8" wp14:editId="6E6A19FE">
              <wp:extent cx="2820539" cy="186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0539" cy="1860550"/>
                      </a:xfrm>
                      <a:prstGeom prst="rect">
                        <a:avLst/>
                      </a:prstGeom>
                      <a:noFill/>
                      <a:ln>
                        <a:noFill/>
                      </a:ln>
                    </pic:spPr>
                  </pic:pic>
                </a:graphicData>
              </a:graphic>
            </wp:inline>
          </w:drawing>
        </w:r>
      </w:ins>
    </w:p>
    <w:p w14:paraId="12437E64" w14:textId="77777777" w:rsidR="00A215BD" w:rsidRPr="008B056D" w:rsidRDefault="00A215BD" w:rsidP="00D05EFF">
      <w:pPr>
        <w:rPr>
          <w:lang w:val="en-IN" w:eastAsia="en-IN"/>
        </w:rPr>
      </w:pPr>
    </w:p>
    <w:p w14:paraId="76483573" w14:textId="77777777" w:rsidR="00D05EFF" w:rsidRPr="003732D6" w:rsidRDefault="00EB018A" w:rsidP="00D05EFF">
      <w:pPr>
        <w:rPr>
          <w:b/>
          <w:lang w:val="en-IN" w:eastAsia="en-IN"/>
        </w:rPr>
      </w:pPr>
      <w:r w:rsidRPr="003732D6">
        <w:rPr>
          <w:b/>
          <w:lang w:val="en-IN" w:eastAsia="en-IN"/>
        </w:rPr>
        <w:t>IGX_DV_DQ_HISTORICAL_HIERARCHICAL_SCORE</w:t>
      </w:r>
    </w:p>
    <w:p w14:paraId="4B3768C0" w14:textId="133B1C92" w:rsidR="00D05EFF" w:rsidRDefault="00D05EFF" w:rsidP="003732D6">
      <w:pPr>
        <w:ind w:left="720" w:hanging="720"/>
        <w:rPr>
          <w:color w:val="FF0000"/>
          <w:lang w:val="en-IN" w:eastAsia="en-IN"/>
        </w:rPr>
      </w:pPr>
      <w:r w:rsidRPr="003732D6">
        <w:rPr>
          <w:color w:val="FF0000"/>
          <w:lang w:val="en-IN" w:eastAsia="en-IN"/>
        </w:rPr>
        <w:tab/>
      </w:r>
      <w:r w:rsidR="005D3608">
        <w:rPr>
          <w:lang w:val="en-IN" w:eastAsia="en-IN"/>
        </w:rPr>
        <w:t xml:space="preserve">This DataView will be incrementally refreshed. The retention of the dataview should be 1 Full Month. The Dataview will be built by reading </w:t>
      </w:r>
      <w:r w:rsidR="005D3608" w:rsidRPr="00750B80">
        <w:rPr>
          <w:rFonts w:asciiTheme="majorHAnsi" w:hAnsiTheme="majorHAnsi" w:cstheme="majorHAnsi"/>
        </w:rPr>
        <w:t>IGX_DS_DQ_HIERARCHICAL_SCORE</w:t>
      </w:r>
      <w:r w:rsidR="005D3608">
        <w:rPr>
          <w:lang w:val="en-IN" w:eastAsia="en-IN"/>
        </w:rPr>
        <w:t xml:space="preserve"> for the incremental records.</w:t>
      </w:r>
    </w:p>
    <w:p w14:paraId="27BA5DDA" w14:textId="77777777" w:rsidR="005D3608" w:rsidRPr="00182CC1" w:rsidRDefault="005D3608" w:rsidP="00D05EFF">
      <w:pPr>
        <w:rPr>
          <w:lang w:val="en-IN" w:eastAsia="en-IN"/>
        </w:rPr>
      </w:pPr>
    </w:p>
    <w:p w14:paraId="33AF2E57" w14:textId="77777777" w:rsidR="00D05EFF" w:rsidRDefault="00D05EFF" w:rsidP="00B327BA">
      <w:pPr>
        <w:pStyle w:val="Heading2"/>
        <w:numPr>
          <w:ilvl w:val="1"/>
          <w:numId w:val="29"/>
        </w:numPr>
        <w:rPr>
          <w:color w:val="000000" w:themeColor="text1"/>
          <w:sz w:val="28"/>
          <w:szCs w:val="28"/>
          <w:lang w:val="en-IN" w:eastAsia="en-IN"/>
        </w:rPr>
      </w:pPr>
      <w:bookmarkStart w:id="1228" w:name="_Toc21329160"/>
      <w:bookmarkStart w:id="1229" w:name="_Toc23404883"/>
      <w:r w:rsidRPr="00436146">
        <w:rPr>
          <w:color w:val="000000" w:themeColor="text1"/>
          <w:sz w:val="28"/>
          <w:szCs w:val="28"/>
          <w:lang w:val="en-IN" w:eastAsia="en-IN"/>
        </w:rPr>
        <w:t>Dashboards</w:t>
      </w:r>
      <w:bookmarkEnd w:id="1228"/>
      <w:bookmarkEnd w:id="1229"/>
    </w:p>
    <w:p w14:paraId="629197A5" w14:textId="77777777" w:rsidR="00D05EFF" w:rsidRDefault="00D05EFF" w:rsidP="00B327BA">
      <w:pPr>
        <w:pStyle w:val="Heading3"/>
        <w:numPr>
          <w:ilvl w:val="2"/>
          <w:numId w:val="29"/>
        </w:numPr>
        <w:rPr>
          <w:b/>
        </w:rPr>
      </w:pPr>
      <w:bookmarkStart w:id="1230" w:name="_Toc23404884"/>
      <w:r>
        <w:rPr>
          <w:b/>
        </w:rPr>
        <w:t>Overall DQ Health</w:t>
      </w:r>
      <w:bookmarkEnd w:id="1230"/>
    </w:p>
    <w:p w14:paraId="06737F32" w14:textId="77777777" w:rsidR="00D05EFF" w:rsidRDefault="00D05EFF" w:rsidP="00D05EFF"/>
    <w:p w14:paraId="17E34402" w14:textId="77777777" w:rsidR="00D05EFF" w:rsidRDefault="00D05EFF" w:rsidP="00D05EFF">
      <w:pPr>
        <w:ind w:left="2160"/>
      </w:pPr>
      <w:r>
        <w:rPr>
          <w:noProof/>
          <w:lang w:val="en-US"/>
        </w:rPr>
        <w:lastRenderedPageBreak/>
        <w:drawing>
          <wp:inline distT="0" distB="0" distL="0" distR="0" wp14:anchorId="3F6D80A2" wp14:editId="66EC8C15">
            <wp:extent cx="1924050" cy="18240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7093" cy="1826923"/>
                    </a:xfrm>
                    <a:prstGeom prst="rect">
                      <a:avLst/>
                    </a:prstGeom>
                  </pic:spPr>
                </pic:pic>
              </a:graphicData>
            </a:graphic>
          </wp:inline>
        </w:drawing>
      </w:r>
    </w:p>
    <w:p w14:paraId="04B4C5F7" w14:textId="77777777" w:rsidR="00D05EFF" w:rsidRDefault="00D05EFF" w:rsidP="00D05EFF">
      <w:pPr>
        <w:ind w:left="2160"/>
        <w:jc w:val="both"/>
        <w:rPr>
          <w:lang w:val="en-IN" w:eastAsia="en-IN"/>
        </w:rPr>
      </w:pPr>
      <w:r>
        <w:t xml:space="preserve">The widget will show the overall DQ score for the entire system. The score will be computed as simple average of scores (for their latest DQ runs) for all Data Entities. The widget will show a gauge on scale of 0 to 100. 0 to 40 will be shown as Red, 40 to 70 will be Orange, 70 to 90 will be light green and more than 90 will be Dark Green. The widget will make use of DataView </w:t>
      </w:r>
      <w:r w:rsidRPr="00182CC1">
        <w:rPr>
          <w:b/>
          <w:lang w:val="en-IN" w:eastAsia="en-IN"/>
        </w:rPr>
        <w:t>IGX_DV_Latest_DS_DQ_</w:t>
      </w:r>
      <w:r>
        <w:rPr>
          <w:b/>
          <w:lang w:val="en-IN" w:eastAsia="en-IN"/>
        </w:rPr>
        <w:t xml:space="preserve">Detail_Score. </w:t>
      </w:r>
      <w:r>
        <w:rPr>
          <w:lang w:val="en-IN" w:eastAsia="en-IN"/>
        </w:rPr>
        <w:t xml:space="preserve">Formula to be used for computing the score should be </w:t>
      </w:r>
    </w:p>
    <w:p w14:paraId="261B41EA" w14:textId="77777777" w:rsidR="00D05EFF" w:rsidRPr="00182CC1" w:rsidRDefault="00D05EFF" w:rsidP="00D05EFF">
      <w:pPr>
        <w:ind w:left="2160"/>
        <w:jc w:val="both"/>
      </w:pPr>
      <w:r>
        <w:rPr>
          <w:lang w:val="en-IN" w:eastAsia="en-IN"/>
        </w:rPr>
        <w:tab/>
        <w:t>Score = (Sum of Pass * 100) / (Sum of Pass and Fail)</w:t>
      </w:r>
    </w:p>
    <w:p w14:paraId="7EBC75C9" w14:textId="77777777" w:rsidR="00D05EFF" w:rsidRPr="00182CC1" w:rsidRDefault="00D05EFF" w:rsidP="00D05EFF">
      <w:pPr>
        <w:ind w:left="2160"/>
        <w:jc w:val="both"/>
      </w:pPr>
    </w:p>
    <w:p w14:paraId="1EFFA0AC" w14:textId="77777777" w:rsidR="00D05EFF" w:rsidRDefault="00D05EFF" w:rsidP="00B327BA">
      <w:pPr>
        <w:pStyle w:val="Heading3"/>
        <w:numPr>
          <w:ilvl w:val="2"/>
          <w:numId w:val="29"/>
        </w:numPr>
        <w:rPr>
          <w:b/>
        </w:rPr>
      </w:pPr>
      <w:bookmarkStart w:id="1231" w:name="_Toc23404885"/>
      <w:r>
        <w:rPr>
          <w:b/>
        </w:rPr>
        <w:t>Score Trend by Asset Type</w:t>
      </w:r>
      <w:bookmarkEnd w:id="1231"/>
    </w:p>
    <w:p w14:paraId="4FC3BBAD" w14:textId="77777777" w:rsidR="00D05EFF" w:rsidRDefault="00D05EFF" w:rsidP="00D05EFF"/>
    <w:p w14:paraId="2303C9D8" w14:textId="7A9441B3" w:rsidR="00D05EFF" w:rsidRDefault="00D05EFF" w:rsidP="00D05EFF">
      <w:pPr>
        <w:ind w:left="2160"/>
      </w:pPr>
      <w:del w:id="1232" w:author="Naveen Seth" w:date="2019-12-23T11:16:00Z">
        <w:r w:rsidDel="0097574E">
          <w:rPr>
            <w:noProof/>
            <w:lang w:val="en-US"/>
          </w:rPr>
          <w:drawing>
            <wp:inline distT="0" distB="0" distL="0" distR="0" wp14:anchorId="1BC6FB8A" wp14:editId="24A97BB2">
              <wp:extent cx="3404353" cy="19431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5322" cy="1949361"/>
                      </a:xfrm>
                      <a:prstGeom prst="rect">
                        <a:avLst/>
                      </a:prstGeom>
                    </pic:spPr>
                  </pic:pic>
                </a:graphicData>
              </a:graphic>
            </wp:inline>
          </w:drawing>
        </w:r>
      </w:del>
    </w:p>
    <w:p w14:paraId="63632FD2" w14:textId="77777777" w:rsidR="00D05EFF" w:rsidRDefault="00D05EFF" w:rsidP="00D05EFF">
      <w:pPr>
        <w:ind w:left="2160"/>
        <w:rPr>
          <w:ins w:id="1233" w:author="Naveen Seth" w:date="2019-12-23T11:16:00Z"/>
        </w:rPr>
      </w:pPr>
    </w:p>
    <w:p w14:paraId="14FB2552" w14:textId="02F93E1A" w:rsidR="0097574E" w:rsidRDefault="0097574E" w:rsidP="00D05EFF">
      <w:pPr>
        <w:ind w:left="2160"/>
        <w:rPr>
          <w:ins w:id="1234" w:author="Naveen Seth" w:date="2019-12-23T11:16:00Z"/>
        </w:rPr>
      </w:pPr>
      <w:ins w:id="1235" w:author="Naveen Seth" w:date="2019-12-23T11:16:00Z">
        <w:r>
          <w:rPr>
            <w:noProof/>
            <w:lang w:val="en-US"/>
          </w:rPr>
          <w:drawing>
            <wp:inline distT="0" distB="0" distL="0" distR="0" wp14:anchorId="4C04C241" wp14:editId="034B8350">
              <wp:extent cx="3295650" cy="20701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650" cy="2070100"/>
                      </a:xfrm>
                      <a:prstGeom prst="rect">
                        <a:avLst/>
                      </a:prstGeom>
                      <a:noFill/>
                      <a:ln>
                        <a:noFill/>
                      </a:ln>
                    </pic:spPr>
                  </pic:pic>
                </a:graphicData>
              </a:graphic>
            </wp:inline>
          </w:drawing>
        </w:r>
      </w:ins>
    </w:p>
    <w:p w14:paraId="01D38379" w14:textId="77777777" w:rsidR="0097574E" w:rsidRDefault="0097574E" w:rsidP="00D05EFF">
      <w:pPr>
        <w:ind w:left="2160"/>
      </w:pPr>
    </w:p>
    <w:p w14:paraId="6F2E68A6" w14:textId="77777777" w:rsidR="00D05EFF" w:rsidRDefault="00D05EFF" w:rsidP="00D05EFF">
      <w:pPr>
        <w:ind w:left="2160"/>
        <w:jc w:val="both"/>
      </w:pPr>
      <w:r>
        <w:t>The widget will show the Score trend(last 30 days) of different Asset Types. It will be a linked widget, if clicked will open another tab with more detailed options as shown in below screenshot.</w:t>
      </w:r>
    </w:p>
    <w:p w14:paraId="62718E94" w14:textId="77777777" w:rsidR="00D05EFF" w:rsidRDefault="00D05EFF" w:rsidP="00D05EFF"/>
    <w:p w14:paraId="3977C1B9" w14:textId="29A7BDA3" w:rsidR="00D05EFF" w:rsidRDefault="00D05EFF" w:rsidP="00D05EFF">
      <w:pPr>
        <w:ind w:left="2160"/>
      </w:pPr>
      <w:del w:id="1236" w:author="Naveen Seth" w:date="2019-12-23T15:20:00Z">
        <w:r w:rsidDel="003663DB">
          <w:rPr>
            <w:noProof/>
            <w:lang w:val="en-US"/>
          </w:rPr>
          <w:drawing>
            <wp:inline distT="0" distB="0" distL="0" distR="0" wp14:anchorId="693F7F4B" wp14:editId="3B00A182">
              <wp:extent cx="4046065" cy="177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6262" cy="1780493"/>
                      </a:xfrm>
                      <a:prstGeom prst="rect">
                        <a:avLst/>
                      </a:prstGeom>
                    </pic:spPr>
                  </pic:pic>
                </a:graphicData>
              </a:graphic>
            </wp:inline>
          </w:drawing>
        </w:r>
      </w:del>
    </w:p>
    <w:p w14:paraId="13CD597C" w14:textId="40074FAF" w:rsidR="003663DB" w:rsidRDefault="003663DB" w:rsidP="00D05EFF">
      <w:pPr>
        <w:ind w:left="2160"/>
        <w:jc w:val="both"/>
        <w:rPr>
          <w:ins w:id="1237" w:author="Naveen Seth" w:date="2019-12-23T15:20:00Z"/>
          <w:lang w:val="en-US"/>
        </w:rPr>
      </w:pPr>
      <w:ins w:id="1238" w:author="Naveen Seth" w:date="2019-12-23T15:20:00Z">
        <w:r>
          <w:rPr>
            <w:noProof/>
            <w:lang w:val="en-US"/>
          </w:rPr>
          <w:drawing>
            <wp:inline distT="0" distB="0" distL="0" distR="0" wp14:anchorId="16F5312B" wp14:editId="646C7A15">
              <wp:extent cx="4032949" cy="191135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2949" cy="1911350"/>
                      </a:xfrm>
                      <a:prstGeom prst="rect">
                        <a:avLst/>
                      </a:prstGeom>
                      <a:noFill/>
                      <a:ln>
                        <a:noFill/>
                      </a:ln>
                    </pic:spPr>
                  </pic:pic>
                </a:graphicData>
              </a:graphic>
            </wp:inline>
          </w:drawing>
        </w:r>
      </w:ins>
    </w:p>
    <w:p w14:paraId="47EEA7CA" w14:textId="77777777" w:rsidR="003663DB" w:rsidRDefault="003663DB" w:rsidP="00D05EFF">
      <w:pPr>
        <w:ind w:left="2160"/>
        <w:jc w:val="both"/>
        <w:rPr>
          <w:ins w:id="1239" w:author="Naveen Seth" w:date="2019-12-23T15:20:00Z"/>
          <w:lang w:val="en-US"/>
        </w:rPr>
      </w:pPr>
    </w:p>
    <w:p w14:paraId="424F96A5" w14:textId="77777777" w:rsidR="00D05EFF" w:rsidRPr="00182CC1" w:rsidRDefault="00D05EFF" w:rsidP="00D05EFF">
      <w:pPr>
        <w:ind w:left="2160"/>
        <w:jc w:val="both"/>
        <w:rPr>
          <w:lang w:val="en-US"/>
        </w:rPr>
      </w:pPr>
      <w:r>
        <w:rPr>
          <w:lang w:val="en-US"/>
        </w:rPr>
        <w:t xml:space="preserve">The detailed view will allow user to filter by Execution Timestamp, Asset Type and Asset Name. The upper view will show the graphical trend for the Assets qualified as per filter criteria and the bottom part will show the stats for Total Records, Pass, Fail, Error and Skip record counts. </w:t>
      </w:r>
      <w:r>
        <w:t xml:space="preserve">The widgets will make use of DataView </w:t>
      </w:r>
      <w:r w:rsidRPr="00182CC1">
        <w:rPr>
          <w:b/>
          <w:lang w:val="en-IN" w:eastAsia="en-IN"/>
        </w:rPr>
        <w:t>IGX_DV_DS_DQ_ROLLUP_SCORE</w:t>
      </w:r>
      <w:r>
        <w:t>.</w:t>
      </w:r>
    </w:p>
    <w:p w14:paraId="025319E0" w14:textId="77777777" w:rsidR="00D05EFF" w:rsidRDefault="00D05EFF" w:rsidP="00D05EFF"/>
    <w:p w14:paraId="4914695C" w14:textId="77777777" w:rsidR="00D05EFF" w:rsidRPr="00182CC1" w:rsidRDefault="00D05EFF" w:rsidP="00D05EFF"/>
    <w:p w14:paraId="2F1AD71A" w14:textId="77777777" w:rsidR="00D05EFF" w:rsidRPr="00436146" w:rsidRDefault="00D05EFF" w:rsidP="00B327BA">
      <w:pPr>
        <w:pStyle w:val="Heading3"/>
        <w:numPr>
          <w:ilvl w:val="2"/>
          <w:numId w:val="29"/>
        </w:numPr>
        <w:rPr>
          <w:b/>
        </w:rPr>
      </w:pPr>
      <w:bookmarkStart w:id="1240" w:name="_Toc23404886"/>
      <w:r>
        <w:rPr>
          <w:b/>
        </w:rPr>
        <w:lastRenderedPageBreak/>
        <w:t>Failed and Error Records by Data Entity, Element &amp; Rule</w:t>
      </w:r>
      <w:bookmarkEnd w:id="1240"/>
    </w:p>
    <w:p w14:paraId="33BAC169" w14:textId="77777777" w:rsidR="00D05EFF" w:rsidRDefault="00D05EFF" w:rsidP="00D05EFF">
      <w:pPr>
        <w:ind w:left="2160"/>
        <w:rPr>
          <w:b/>
        </w:rPr>
      </w:pPr>
      <w:r>
        <w:rPr>
          <w:noProof/>
          <w:lang w:val="en-US"/>
        </w:rPr>
        <w:drawing>
          <wp:inline distT="0" distB="0" distL="0" distR="0" wp14:anchorId="4FE2D599" wp14:editId="4C291F0E">
            <wp:extent cx="2334819" cy="381635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4309" cy="3831862"/>
                    </a:xfrm>
                    <a:prstGeom prst="rect">
                      <a:avLst/>
                    </a:prstGeom>
                  </pic:spPr>
                </pic:pic>
              </a:graphicData>
            </a:graphic>
          </wp:inline>
        </w:drawing>
      </w:r>
      <w:r>
        <w:rPr>
          <w:noProof/>
          <w:lang w:val="en-US"/>
        </w:rPr>
        <w:t xml:space="preserve"> </w:t>
      </w:r>
    </w:p>
    <w:p w14:paraId="1E9A9F21" w14:textId="77777777" w:rsidR="00D05EFF" w:rsidRDefault="00D05EFF" w:rsidP="00D05EFF">
      <w:pPr>
        <w:ind w:left="2160"/>
        <w:jc w:val="both"/>
      </w:pPr>
      <w:r>
        <w:t xml:space="preserve">The widget (stacked column) will show count of records, grouped by Dimension, Failed or Errored in data quality rule validation in the last run for each Data Entity. </w:t>
      </w:r>
      <w:r>
        <w:rPr>
          <w:lang w:val="en-US"/>
        </w:rPr>
        <w:t xml:space="preserve">At starting level the counts will be shown by Data Entity. User can drill down the counts by Data Element and then by Rule, </w:t>
      </w:r>
      <w:r>
        <w:t>as shown in below screenshots, to investigate the root cause of failure.</w:t>
      </w:r>
      <w:r w:rsidRPr="009325A7">
        <w:t xml:space="preserve"> </w:t>
      </w:r>
      <w:r>
        <w:t xml:space="preserve">The widget will make use of DataView </w:t>
      </w:r>
      <w:r w:rsidRPr="00182CC1">
        <w:rPr>
          <w:b/>
          <w:lang w:val="en-IN" w:eastAsia="en-IN"/>
        </w:rPr>
        <w:t>IGX_DV_Latest_DS_DQ_</w:t>
      </w:r>
      <w:r>
        <w:rPr>
          <w:b/>
          <w:lang w:val="en-IN" w:eastAsia="en-IN"/>
        </w:rPr>
        <w:t>Detail_Score</w:t>
      </w:r>
      <w:r>
        <w:t>.</w:t>
      </w:r>
    </w:p>
    <w:p w14:paraId="2CD7817E" w14:textId="77777777" w:rsidR="00D05EFF" w:rsidRDefault="00D05EFF" w:rsidP="00D05EFF">
      <w:pPr>
        <w:ind w:left="2160"/>
        <w:rPr>
          <w:b/>
        </w:rPr>
      </w:pPr>
    </w:p>
    <w:p w14:paraId="628F83B5" w14:textId="77777777" w:rsidR="00D05EFF" w:rsidRDefault="00D05EFF" w:rsidP="00D05EFF"/>
    <w:p w14:paraId="36BC94CA" w14:textId="77777777" w:rsidR="00D05EFF" w:rsidRDefault="00D05EFF" w:rsidP="00D05EFF">
      <w:pPr>
        <w:ind w:left="2160"/>
      </w:pPr>
      <w:r>
        <w:rPr>
          <w:noProof/>
          <w:lang w:val="en-US"/>
        </w:rPr>
        <w:lastRenderedPageBreak/>
        <w:drawing>
          <wp:inline distT="0" distB="0" distL="0" distR="0" wp14:anchorId="60993912" wp14:editId="712F5156">
            <wp:extent cx="1966466" cy="322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7462" cy="3243838"/>
                    </a:xfrm>
                    <a:prstGeom prst="rect">
                      <a:avLst/>
                    </a:prstGeom>
                  </pic:spPr>
                </pic:pic>
              </a:graphicData>
            </a:graphic>
          </wp:inline>
        </w:drawing>
      </w:r>
    </w:p>
    <w:p w14:paraId="7BA4E1A5" w14:textId="77777777" w:rsidR="00D05EFF" w:rsidRDefault="00D05EFF" w:rsidP="00D05EFF"/>
    <w:p w14:paraId="7F717617" w14:textId="77777777" w:rsidR="00D05EFF" w:rsidRDefault="00D05EFF" w:rsidP="00D05EFF">
      <w:pPr>
        <w:ind w:left="2160"/>
      </w:pPr>
      <w:r>
        <w:rPr>
          <w:noProof/>
          <w:lang w:val="en-US"/>
        </w:rPr>
        <w:drawing>
          <wp:inline distT="0" distB="0" distL="0" distR="0" wp14:anchorId="3F503C5D" wp14:editId="042899D3">
            <wp:extent cx="1664777" cy="2717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6755" cy="2737355"/>
                    </a:xfrm>
                    <a:prstGeom prst="rect">
                      <a:avLst/>
                    </a:prstGeom>
                  </pic:spPr>
                </pic:pic>
              </a:graphicData>
            </a:graphic>
          </wp:inline>
        </w:drawing>
      </w:r>
    </w:p>
    <w:p w14:paraId="3ECC5A00" w14:textId="77777777" w:rsidR="00D05EFF" w:rsidRDefault="00D05EFF" w:rsidP="00D05EFF">
      <w:pPr>
        <w:ind w:left="2160"/>
      </w:pPr>
    </w:p>
    <w:p w14:paraId="40A57F67" w14:textId="77777777" w:rsidR="00D05EFF" w:rsidRDefault="00D05EFF" w:rsidP="00D05EFF">
      <w:pPr>
        <w:ind w:left="2160"/>
      </w:pPr>
      <w:r>
        <w:t xml:space="preserve">On click on Rule Name in above chart, a tabular listing will show the detailed records of the source, for which the rule evaluation resulted as Failed or Error. This table will be built using DataView </w:t>
      </w:r>
      <w:r w:rsidRPr="00182CC1">
        <w:rPr>
          <w:b/>
          <w:lang w:val="en-IN" w:eastAsia="en-IN"/>
        </w:rPr>
        <w:t>IGX_DV_Latest_DS_DQ_Results</w:t>
      </w:r>
      <w:r>
        <w:t xml:space="preserve"> . The table will list following columns.</w:t>
      </w:r>
    </w:p>
    <w:p w14:paraId="28155E3F" w14:textId="77777777" w:rsidR="00D05EFF" w:rsidRDefault="00D05EFF" w:rsidP="00D05EFF">
      <w:pPr>
        <w:ind w:left="2160"/>
      </w:pPr>
      <w:r>
        <w:t>Record Key (DATA_KEY)</w:t>
      </w:r>
    </w:p>
    <w:p w14:paraId="56CD69D5" w14:textId="77777777" w:rsidR="00D05EFF" w:rsidRDefault="00D05EFF" w:rsidP="00D05EFF">
      <w:pPr>
        <w:ind w:left="2160"/>
      </w:pPr>
      <w:r>
        <w:t>Run Timestamp</w:t>
      </w:r>
    </w:p>
    <w:p w14:paraId="2161ED24" w14:textId="77777777" w:rsidR="00D05EFF" w:rsidRDefault="00D05EFF" w:rsidP="00D05EFF">
      <w:pPr>
        <w:ind w:left="2160"/>
      </w:pPr>
      <w:r>
        <w:t>Data Entity Name</w:t>
      </w:r>
    </w:p>
    <w:p w14:paraId="44D352F9" w14:textId="77777777" w:rsidR="00D05EFF" w:rsidRDefault="00D05EFF" w:rsidP="00D05EFF">
      <w:pPr>
        <w:ind w:left="2160"/>
      </w:pPr>
      <w:r>
        <w:t>Data Element Name</w:t>
      </w:r>
    </w:p>
    <w:p w14:paraId="7A22EC93" w14:textId="77777777" w:rsidR="00D05EFF" w:rsidRDefault="00D05EFF" w:rsidP="00D05EFF">
      <w:pPr>
        <w:ind w:left="2160"/>
      </w:pPr>
      <w:r>
        <w:t>Group</w:t>
      </w:r>
    </w:p>
    <w:p w14:paraId="28DAC69B" w14:textId="77777777" w:rsidR="00D05EFF" w:rsidRDefault="00D05EFF" w:rsidP="00D05EFF">
      <w:pPr>
        <w:ind w:left="2160"/>
      </w:pPr>
      <w:r>
        <w:t>Group Rule</w:t>
      </w:r>
    </w:p>
    <w:p w14:paraId="6C01DDE1" w14:textId="77777777" w:rsidR="00D05EFF" w:rsidRDefault="00D05EFF" w:rsidP="00D05EFF">
      <w:pPr>
        <w:ind w:left="2160"/>
      </w:pPr>
      <w:r>
        <w:lastRenderedPageBreak/>
        <w:t>Rule Name</w:t>
      </w:r>
    </w:p>
    <w:p w14:paraId="1EA9FC13" w14:textId="77777777" w:rsidR="00D05EFF" w:rsidRDefault="00D05EFF" w:rsidP="00D05EFF">
      <w:pPr>
        <w:ind w:left="2160"/>
      </w:pPr>
      <w:r>
        <w:t>Rule Dimension</w:t>
      </w:r>
    </w:p>
    <w:p w14:paraId="7A3817C7" w14:textId="77777777" w:rsidR="00D05EFF" w:rsidRDefault="00D05EFF" w:rsidP="00D05EFF">
      <w:pPr>
        <w:ind w:left="2160"/>
      </w:pPr>
      <w:r>
        <w:t>Rule Result</w:t>
      </w:r>
    </w:p>
    <w:p w14:paraId="54F513F2" w14:textId="77777777" w:rsidR="00D05EFF" w:rsidRPr="003732D6" w:rsidRDefault="00D05EFF" w:rsidP="00D05EFF">
      <w:pPr>
        <w:ind w:left="2160"/>
      </w:pPr>
      <w:r w:rsidRPr="003732D6">
        <w:t>Transformed Rule Result</w:t>
      </w:r>
    </w:p>
    <w:p w14:paraId="590AFF0F" w14:textId="77777777" w:rsidR="00D05EFF" w:rsidRPr="003732D6" w:rsidRDefault="00D05EFF" w:rsidP="00D05EFF">
      <w:pPr>
        <w:ind w:left="2160"/>
      </w:pPr>
      <w:r w:rsidRPr="003732D6">
        <w:t>Fail Description</w:t>
      </w:r>
    </w:p>
    <w:p w14:paraId="15E7BB9E" w14:textId="77777777" w:rsidR="00D05EFF" w:rsidRDefault="00D05EFF" w:rsidP="00D05EFF">
      <w:pPr>
        <w:ind w:left="2160"/>
      </w:pPr>
      <w:r>
        <w:t>Data Batch Identifier</w:t>
      </w:r>
    </w:p>
    <w:p w14:paraId="761555B7" w14:textId="77777777" w:rsidR="00D05EFF" w:rsidRPr="00182CC1" w:rsidRDefault="00D05EFF" w:rsidP="00D05EFF"/>
    <w:p w14:paraId="2B864BF6" w14:textId="77777777" w:rsidR="00D05EFF" w:rsidRDefault="00D05EFF" w:rsidP="00D05EFF"/>
    <w:p w14:paraId="5A1CE738" w14:textId="77777777" w:rsidR="00D05EFF" w:rsidRDefault="00D05EFF" w:rsidP="00B327BA">
      <w:pPr>
        <w:pStyle w:val="Heading3"/>
        <w:numPr>
          <w:ilvl w:val="2"/>
          <w:numId w:val="29"/>
        </w:numPr>
        <w:rPr>
          <w:b/>
        </w:rPr>
      </w:pPr>
      <w:bookmarkStart w:id="1241" w:name="_Toc23404887"/>
      <w:r>
        <w:rPr>
          <w:b/>
        </w:rPr>
        <w:t>Pass Rate by Hierarchy (Last 30 Days)</w:t>
      </w:r>
      <w:bookmarkEnd w:id="1241"/>
    </w:p>
    <w:p w14:paraId="21DF3ACB" w14:textId="3A0469B0" w:rsidR="00D05EFF" w:rsidRDefault="00D05EFF" w:rsidP="00D05EFF">
      <w:pPr>
        <w:ind w:left="2160"/>
      </w:pPr>
      <w:del w:id="1242" w:author="Naveen Seth" w:date="2019-12-23T15:23:00Z">
        <w:r w:rsidDel="003663DB">
          <w:rPr>
            <w:noProof/>
            <w:lang w:val="en-US"/>
          </w:rPr>
          <w:drawing>
            <wp:inline distT="0" distB="0" distL="0" distR="0" wp14:anchorId="24A1E58E" wp14:editId="56576931">
              <wp:extent cx="3937000" cy="1244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8414" cy="1254531"/>
                      </a:xfrm>
                      <a:prstGeom prst="rect">
                        <a:avLst/>
                      </a:prstGeom>
                    </pic:spPr>
                  </pic:pic>
                </a:graphicData>
              </a:graphic>
            </wp:inline>
          </w:drawing>
        </w:r>
      </w:del>
    </w:p>
    <w:p w14:paraId="7679A32A" w14:textId="63287274" w:rsidR="003663DB" w:rsidRDefault="003663DB" w:rsidP="003732D6">
      <w:pPr>
        <w:ind w:left="2160"/>
        <w:jc w:val="both"/>
        <w:rPr>
          <w:ins w:id="1243" w:author="Naveen Seth" w:date="2019-12-23T15:23:00Z"/>
        </w:rPr>
      </w:pPr>
      <w:ins w:id="1244" w:author="Naveen Seth" w:date="2019-12-23T15:23:00Z">
        <w:r>
          <w:rPr>
            <w:noProof/>
            <w:lang w:val="en-US"/>
          </w:rPr>
          <w:drawing>
            <wp:inline distT="0" distB="0" distL="0" distR="0" wp14:anchorId="2632C9ED" wp14:editId="04BD223F">
              <wp:extent cx="3916132" cy="114935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6132" cy="1149350"/>
                      </a:xfrm>
                      <a:prstGeom prst="rect">
                        <a:avLst/>
                      </a:prstGeom>
                      <a:noFill/>
                      <a:ln>
                        <a:noFill/>
                      </a:ln>
                    </pic:spPr>
                  </pic:pic>
                </a:graphicData>
              </a:graphic>
            </wp:inline>
          </w:drawing>
        </w:r>
      </w:ins>
    </w:p>
    <w:p w14:paraId="33756730" w14:textId="77777777" w:rsidR="003663DB" w:rsidRDefault="003663DB" w:rsidP="003732D6">
      <w:pPr>
        <w:ind w:left="2160"/>
        <w:jc w:val="both"/>
        <w:rPr>
          <w:ins w:id="1245" w:author="Naveen Seth" w:date="2019-12-23T15:23:00Z"/>
        </w:rPr>
      </w:pPr>
    </w:p>
    <w:p w14:paraId="0BDF435C" w14:textId="77777777" w:rsidR="004C189F" w:rsidRPr="008B056D" w:rsidRDefault="00D05EFF" w:rsidP="003732D6">
      <w:pPr>
        <w:ind w:left="2160"/>
        <w:jc w:val="both"/>
        <w:rPr>
          <w:lang w:val="en-IN" w:eastAsia="en-IN"/>
        </w:rPr>
      </w:pPr>
      <w:r>
        <w:t xml:space="preserve">The widget will show the passing rate of different DQ evaluations executed in last 30 days. </w:t>
      </w:r>
      <w:r>
        <w:rPr>
          <w:lang w:val="en-US"/>
        </w:rPr>
        <w:t xml:space="preserve">At starting level the values will be shown by Execution Date. User can drill down it further by Owner to Model to Business Terms to Rule and then a detailed tabular list will appear showing the pass, fail, error and skip counts. </w:t>
      </w:r>
      <w:r>
        <w:t xml:space="preserve">The widgets will make use of DataView </w:t>
      </w:r>
      <w:r w:rsidR="004C189F">
        <w:rPr>
          <w:lang w:val="en-IN" w:eastAsia="en-IN"/>
        </w:rPr>
        <w:t>IGX_DV_DQ_HISTORICAL_HIERARCHICAL_SCORE</w:t>
      </w:r>
      <w:r w:rsidR="004C189F">
        <w:t>.</w:t>
      </w:r>
      <w:r w:rsidR="004C189F" w:rsidRPr="008B056D">
        <w:rPr>
          <w:lang w:val="en-IN" w:eastAsia="en-IN"/>
        </w:rPr>
        <w:t xml:space="preserve"> </w:t>
      </w:r>
    </w:p>
    <w:p w14:paraId="0F27CA16" w14:textId="77777777" w:rsidR="00D05EFF" w:rsidRDefault="00D05EFF" w:rsidP="00D05EFF">
      <w:pPr>
        <w:ind w:left="1440"/>
      </w:pPr>
    </w:p>
    <w:p w14:paraId="0480612C" w14:textId="77777777" w:rsidR="00D05EFF" w:rsidRDefault="00D05EFF" w:rsidP="00D05EFF"/>
    <w:p w14:paraId="4C1C8AC8" w14:textId="77777777" w:rsidR="00D05EFF" w:rsidRDefault="00D05EFF" w:rsidP="00D05EFF">
      <w:pPr>
        <w:ind w:left="2160"/>
      </w:pPr>
      <w:r>
        <w:rPr>
          <w:noProof/>
          <w:lang w:val="en-US"/>
        </w:rPr>
        <w:drawing>
          <wp:inline distT="0" distB="0" distL="0" distR="0" wp14:anchorId="2B6EB315" wp14:editId="50D8F2FC">
            <wp:extent cx="4178300" cy="125398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0023" cy="1266506"/>
                    </a:xfrm>
                    <a:prstGeom prst="rect">
                      <a:avLst/>
                    </a:prstGeom>
                  </pic:spPr>
                </pic:pic>
              </a:graphicData>
            </a:graphic>
          </wp:inline>
        </w:drawing>
      </w:r>
    </w:p>
    <w:p w14:paraId="7E050487" w14:textId="77777777" w:rsidR="00D05EFF" w:rsidRDefault="00D05EFF" w:rsidP="00D05EFF"/>
    <w:p w14:paraId="218BA223" w14:textId="77777777" w:rsidR="00D05EFF" w:rsidRDefault="00D05EFF" w:rsidP="00D05EFF">
      <w:pPr>
        <w:ind w:left="2160"/>
      </w:pPr>
      <w:r>
        <w:rPr>
          <w:noProof/>
          <w:lang w:val="en-US"/>
        </w:rPr>
        <w:lastRenderedPageBreak/>
        <w:drawing>
          <wp:inline distT="0" distB="0" distL="0" distR="0" wp14:anchorId="2DEE9CE4" wp14:editId="3605AD85">
            <wp:extent cx="4132910" cy="1234003"/>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8222" cy="1238575"/>
                    </a:xfrm>
                    <a:prstGeom prst="rect">
                      <a:avLst/>
                    </a:prstGeom>
                  </pic:spPr>
                </pic:pic>
              </a:graphicData>
            </a:graphic>
          </wp:inline>
        </w:drawing>
      </w:r>
    </w:p>
    <w:p w14:paraId="04D7CC32" w14:textId="77777777" w:rsidR="00D05EFF" w:rsidRDefault="00D05EFF" w:rsidP="00D05EFF"/>
    <w:p w14:paraId="65C14578" w14:textId="77777777" w:rsidR="00D05EFF" w:rsidRDefault="00D05EFF" w:rsidP="00D05EFF">
      <w:pPr>
        <w:ind w:left="2160"/>
      </w:pPr>
      <w:r>
        <w:rPr>
          <w:noProof/>
          <w:lang w:val="en-US"/>
        </w:rPr>
        <w:drawing>
          <wp:inline distT="0" distB="0" distL="0" distR="0" wp14:anchorId="12DEA73A" wp14:editId="02C222BB">
            <wp:extent cx="4102100" cy="12277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5245" cy="1240630"/>
                    </a:xfrm>
                    <a:prstGeom prst="rect">
                      <a:avLst/>
                    </a:prstGeom>
                  </pic:spPr>
                </pic:pic>
              </a:graphicData>
            </a:graphic>
          </wp:inline>
        </w:drawing>
      </w:r>
    </w:p>
    <w:p w14:paraId="42930C59" w14:textId="77777777" w:rsidR="00D05EFF" w:rsidRDefault="00D05EFF" w:rsidP="00D05EFF"/>
    <w:p w14:paraId="1E4D808F" w14:textId="77777777" w:rsidR="00D05EFF" w:rsidRDefault="00D05EFF" w:rsidP="00D05EFF">
      <w:pPr>
        <w:ind w:left="2160"/>
      </w:pPr>
      <w:r>
        <w:rPr>
          <w:noProof/>
          <w:lang w:val="en-US"/>
        </w:rPr>
        <w:drawing>
          <wp:inline distT="0" distB="0" distL="0" distR="0" wp14:anchorId="6CBB1E6C" wp14:editId="618B01CE">
            <wp:extent cx="3937000" cy="1178770"/>
            <wp:effectExtent l="0" t="0" r="635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8006" cy="1194042"/>
                    </a:xfrm>
                    <a:prstGeom prst="rect">
                      <a:avLst/>
                    </a:prstGeom>
                  </pic:spPr>
                </pic:pic>
              </a:graphicData>
            </a:graphic>
          </wp:inline>
        </w:drawing>
      </w:r>
    </w:p>
    <w:p w14:paraId="1E49B9B4" w14:textId="77777777" w:rsidR="00D05EFF" w:rsidRDefault="00D05EFF" w:rsidP="00D05EFF"/>
    <w:p w14:paraId="0D65FA5F" w14:textId="77777777" w:rsidR="00D05EFF" w:rsidRDefault="00D05EFF" w:rsidP="00D05EFF">
      <w:pPr>
        <w:ind w:left="2160"/>
      </w:pPr>
      <w:r>
        <w:rPr>
          <w:noProof/>
          <w:lang w:val="en-US"/>
        </w:rPr>
        <w:drawing>
          <wp:inline distT="0" distB="0" distL="0" distR="0" wp14:anchorId="2CD1343F" wp14:editId="70CE2AC0">
            <wp:extent cx="3936365" cy="1732467"/>
            <wp:effectExtent l="0" t="0" r="698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7988" cy="1737583"/>
                    </a:xfrm>
                    <a:prstGeom prst="rect">
                      <a:avLst/>
                    </a:prstGeom>
                  </pic:spPr>
                </pic:pic>
              </a:graphicData>
            </a:graphic>
          </wp:inline>
        </w:drawing>
      </w:r>
    </w:p>
    <w:p w14:paraId="1C42C909" w14:textId="77777777" w:rsidR="00D05EFF" w:rsidRPr="00182CC1" w:rsidRDefault="00D05EFF" w:rsidP="00D05EFF"/>
    <w:p w14:paraId="49270C6D" w14:textId="77777777" w:rsidR="00D05EFF" w:rsidRDefault="00D05EFF" w:rsidP="00D05EFF"/>
    <w:p w14:paraId="7A14873D" w14:textId="77777777" w:rsidR="00D05EFF" w:rsidRPr="00182CC1" w:rsidRDefault="00D05EFF" w:rsidP="00D05EFF">
      <w:pPr>
        <w:rPr>
          <w:lang w:val="en-US"/>
        </w:rPr>
      </w:pPr>
    </w:p>
    <w:p w14:paraId="0095209B" w14:textId="77777777" w:rsidR="00D05EFF" w:rsidRDefault="00D05EFF" w:rsidP="00D05EFF">
      <w:pPr>
        <w:rPr>
          <w:ins w:id="1246" w:author="Naveen Seth" w:date="2019-12-23T15:24:00Z"/>
        </w:rPr>
      </w:pPr>
    </w:p>
    <w:p w14:paraId="66D76C4D" w14:textId="77777777" w:rsidR="003663DB" w:rsidRDefault="003663DB" w:rsidP="00D05EFF">
      <w:pPr>
        <w:rPr>
          <w:ins w:id="1247" w:author="Naveen Seth" w:date="2019-12-23T15:24:00Z"/>
        </w:rPr>
      </w:pPr>
    </w:p>
    <w:p w14:paraId="7162C69F" w14:textId="77777777" w:rsidR="003663DB" w:rsidRDefault="003663DB" w:rsidP="00D05EFF">
      <w:pPr>
        <w:rPr>
          <w:ins w:id="1248" w:author="Naveen Seth" w:date="2019-12-23T15:24:00Z"/>
        </w:rPr>
      </w:pPr>
    </w:p>
    <w:p w14:paraId="756ABD3E" w14:textId="77777777" w:rsidR="003663DB" w:rsidRDefault="003663DB" w:rsidP="00D05EFF">
      <w:pPr>
        <w:rPr>
          <w:ins w:id="1249" w:author="Naveen Seth" w:date="2019-12-23T15:24:00Z"/>
        </w:rPr>
      </w:pPr>
    </w:p>
    <w:p w14:paraId="1AEADA8D" w14:textId="77777777" w:rsidR="003663DB" w:rsidRPr="00182CC1" w:rsidRDefault="003663DB" w:rsidP="00D05EFF"/>
    <w:p w14:paraId="74108E15" w14:textId="3ECF23C5" w:rsidR="00D05EFF" w:rsidRPr="003732D6" w:rsidDel="003663DB" w:rsidRDefault="00D05EFF" w:rsidP="003732D6">
      <w:pPr>
        <w:rPr>
          <w:del w:id="1250" w:author="Naveen Seth" w:date="2019-12-23T15:24:00Z"/>
          <w:lang w:val="en-IN" w:eastAsia="en-IN"/>
        </w:rPr>
      </w:pPr>
    </w:p>
    <w:p w14:paraId="1E91F7CB" w14:textId="2B9C2086" w:rsidR="00B87862" w:rsidRPr="00436146" w:rsidRDefault="00B87862" w:rsidP="00B327BA">
      <w:pPr>
        <w:pStyle w:val="Heading2"/>
        <w:numPr>
          <w:ilvl w:val="1"/>
          <w:numId w:val="29"/>
        </w:numPr>
        <w:rPr>
          <w:color w:val="000000" w:themeColor="text1"/>
          <w:sz w:val="28"/>
          <w:szCs w:val="28"/>
          <w:lang w:val="en-IN" w:eastAsia="en-IN"/>
        </w:rPr>
      </w:pPr>
      <w:bookmarkStart w:id="1251" w:name="_Toc23404888"/>
      <w:bookmarkEnd w:id="377"/>
      <w:r w:rsidRPr="00436146">
        <w:rPr>
          <w:color w:val="000000" w:themeColor="text1"/>
          <w:sz w:val="28"/>
          <w:szCs w:val="28"/>
          <w:lang w:val="en-IN" w:eastAsia="en-IN"/>
        </w:rPr>
        <w:lastRenderedPageBreak/>
        <w:t>Case Management</w:t>
      </w:r>
      <w:bookmarkEnd w:id="1251"/>
    </w:p>
    <w:p w14:paraId="60DBF56B" w14:textId="77777777" w:rsidR="00B87862" w:rsidRPr="00436146" w:rsidRDefault="00B87862" w:rsidP="00B327BA">
      <w:pPr>
        <w:pStyle w:val="Heading3"/>
        <w:numPr>
          <w:ilvl w:val="2"/>
          <w:numId w:val="29"/>
        </w:numPr>
        <w:rPr>
          <w:b/>
        </w:rPr>
      </w:pPr>
      <w:bookmarkStart w:id="1252" w:name="_Toc23404889"/>
      <w:r w:rsidRPr="00436146">
        <w:rPr>
          <w:b/>
        </w:rPr>
        <w:t>Case Summary Workflow</w:t>
      </w:r>
      <w:bookmarkEnd w:id="1252"/>
    </w:p>
    <w:p w14:paraId="7162FF6E" w14:textId="77777777" w:rsidR="00C87F51" w:rsidRDefault="00C87F51" w:rsidP="00C87F51">
      <w:pPr>
        <w:rPr>
          <w:lang w:val="en-IN" w:eastAsia="en-IN"/>
        </w:rPr>
      </w:pPr>
      <w:r>
        <w:rPr>
          <w:lang w:val="en-IN" w:eastAsia="en-IN"/>
        </w:rPr>
        <w:t>&lt;</w:t>
      </w:r>
      <w:r w:rsidRPr="00C87F51">
        <w:t xml:space="preserve"> </w:t>
      </w:r>
      <w:r>
        <w:rPr>
          <w:lang w:val="en-IN" w:eastAsia="en-IN"/>
        </w:rPr>
        <w:t>D</w:t>
      </w:r>
      <w:r w:rsidR="000115FB">
        <w:rPr>
          <w:lang w:val="en-IN" w:eastAsia="en-IN"/>
        </w:rPr>
        <w:t xml:space="preserve">efine </w:t>
      </w:r>
      <w:r w:rsidRPr="00C87F51">
        <w:rPr>
          <w:lang w:val="en-IN" w:eastAsia="en-IN"/>
        </w:rPr>
        <w:t>workflow of a case through a diagram</w:t>
      </w:r>
      <w:r>
        <w:rPr>
          <w:lang w:val="en-IN" w:eastAsia="en-IN"/>
        </w:rPr>
        <w:t xml:space="preserve"> showing t</w:t>
      </w:r>
      <w:r w:rsidRPr="00C87F51">
        <w:rPr>
          <w:lang w:val="en-IN" w:eastAsia="en-IN"/>
        </w:rPr>
        <w:t xml:space="preserve">he associated </w:t>
      </w:r>
      <w:r>
        <w:rPr>
          <w:lang w:val="en-IN" w:eastAsia="en-IN"/>
        </w:rPr>
        <w:t>detail error DB</w:t>
      </w:r>
      <w:r w:rsidRPr="00C87F51">
        <w:rPr>
          <w:lang w:val="en-IN" w:eastAsia="en-IN"/>
        </w:rPr>
        <w:t xml:space="preserve"> store</w:t>
      </w:r>
      <w:r>
        <w:rPr>
          <w:lang w:val="en-IN" w:eastAsia="en-IN"/>
        </w:rPr>
        <w:t>&gt;</w:t>
      </w:r>
    </w:p>
    <w:p w14:paraId="7DEE1EEF" w14:textId="77777777" w:rsidR="00123A2B" w:rsidRDefault="00123A2B" w:rsidP="00C87F51">
      <w:pPr>
        <w:rPr>
          <w:lang w:val="en-IN" w:eastAsia="en-IN"/>
        </w:rPr>
      </w:pPr>
    </w:p>
    <w:p w14:paraId="3325C052" w14:textId="77777777" w:rsidR="000115FB" w:rsidRDefault="000115FB" w:rsidP="00C87F51">
      <w:pPr>
        <w:rPr>
          <w:lang w:val="en-IN" w:eastAsia="en-IN"/>
        </w:rPr>
      </w:pPr>
      <w:r>
        <w:rPr>
          <w:lang w:val="en-IN" w:eastAsia="en-IN"/>
        </w:rPr>
        <w:t>&lt;Define the Case Statuses vis-à-vis D3S workflow Statuses in below table. e.g.&gt;</w:t>
      </w:r>
    </w:p>
    <w:p w14:paraId="4A4FC941" w14:textId="77777777" w:rsidR="000115FB" w:rsidRDefault="000115FB" w:rsidP="00C87F51">
      <w:pPr>
        <w:rPr>
          <w:lang w:val="en-IN" w:eastAsia="en-IN"/>
        </w:rPr>
      </w:pPr>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5060"/>
      </w:tblGrid>
      <w:tr w:rsidR="00123A2B" w:rsidRPr="00924E4F" w14:paraId="54572E72" w14:textId="77777777" w:rsidTr="00637FAC">
        <w:trPr>
          <w:trHeight w:val="342"/>
        </w:trPr>
        <w:tc>
          <w:tcPr>
            <w:tcW w:w="4608" w:type="dxa"/>
            <w:shd w:val="clear" w:color="auto" w:fill="auto"/>
            <w:noWrap/>
            <w:vAlign w:val="bottom"/>
            <w:hideMark/>
          </w:tcPr>
          <w:p w14:paraId="71E896AE" w14:textId="77777777" w:rsidR="00123A2B" w:rsidRPr="00924E4F" w:rsidRDefault="00123A2B" w:rsidP="00B14A6B">
            <w:pPr>
              <w:rPr>
                <w:rFonts w:ascii="Verdana" w:hAnsi="Verdana"/>
                <w:b/>
                <w:bCs/>
                <w:color w:val="000000"/>
                <w:sz w:val="18"/>
                <w:szCs w:val="18"/>
              </w:rPr>
            </w:pPr>
            <w:r>
              <w:rPr>
                <w:rFonts w:ascii="Verdana" w:hAnsi="Verdana"/>
                <w:b/>
                <w:bCs/>
                <w:color w:val="000000"/>
                <w:sz w:val="18"/>
                <w:szCs w:val="18"/>
              </w:rPr>
              <w:t xml:space="preserve">Case </w:t>
            </w:r>
            <w:r w:rsidR="00B14A6B">
              <w:rPr>
                <w:rFonts w:ascii="Verdana" w:hAnsi="Verdana"/>
                <w:b/>
                <w:bCs/>
                <w:color w:val="000000"/>
                <w:sz w:val="18"/>
                <w:szCs w:val="18"/>
              </w:rPr>
              <w:t>Status</w:t>
            </w:r>
          </w:p>
        </w:tc>
        <w:tc>
          <w:tcPr>
            <w:tcW w:w="5060" w:type="dxa"/>
            <w:shd w:val="clear" w:color="auto" w:fill="auto"/>
            <w:noWrap/>
            <w:vAlign w:val="bottom"/>
            <w:hideMark/>
          </w:tcPr>
          <w:p w14:paraId="02E989C6" w14:textId="77777777" w:rsidR="00123A2B" w:rsidRPr="00924E4F" w:rsidRDefault="00123A2B" w:rsidP="00637FAC">
            <w:pPr>
              <w:rPr>
                <w:rFonts w:ascii="Verdana" w:hAnsi="Verdana"/>
                <w:b/>
                <w:bCs/>
                <w:color w:val="000000"/>
                <w:sz w:val="18"/>
                <w:szCs w:val="18"/>
              </w:rPr>
            </w:pPr>
            <w:r>
              <w:rPr>
                <w:rFonts w:ascii="Verdana" w:hAnsi="Verdana"/>
                <w:b/>
                <w:bCs/>
                <w:color w:val="000000"/>
                <w:sz w:val="18"/>
                <w:szCs w:val="18"/>
              </w:rPr>
              <w:t>Workflow State</w:t>
            </w:r>
          </w:p>
        </w:tc>
      </w:tr>
      <w:tr w:rsidR="00123A2B" w:rsidRPr="00D94654" w14:paraId="2F6EA51A" w14:textId="77777777" w:rsidTr="00637FAC">
        <w:trPr>
          <w:trHeight w:val="350"/>
        </w:trPr>
        <w:tc>
          <w:tcPr>
            <w:tcW w:w="4608" w:type="dxa"/>
            <w:shd w:val="clear" w:color="auto" w:fill="auto"/>
            <w:noWrap/>
            <w:vAlign w:val="bottom"/>
          </w:tcPr>
          <w:p w14:paraId="2F9DAA21" w14:textId="77777777" w:rsidR="00123A2B" w:rsidRPr="00D94654" w:rsidRDefault="00B14A6B" w:rsidP="00637FAC">
            <w:pPr>
              <w:rPr>
                <w:rFonts w:ascii="Verdana" w:hAnsi="Verdana" w:cs="Arial"/>
                <w:color w:val="000000"/>
                <w:sz w:val="18"/>
                <w:szCs w:val="18"/>
              </w:rPr>
            </w:pPr>
            <w:r>
              <w:rPr>
                <w:rFonts w:ascii="Verdana" w:hAnsi="Verdana" w:cs="Arial"/>
                <w:color w:val="000000"/>
                <w:sz w:val="18"/>
                <w:szCs w:val="18"/>
              </w:rPr>
              <w:t>Open</w:t>
            </w:r>
          </w:p>
        </w:tc>
        <w:tc>
          <w:tcPr>
            <w:tcW w:w="5060" w:type="dxa"/>
            <w:shd w:val="clear" w:color="auto" w:fill="auto"/>
            <w:noWrap/>
            <w:vAlign w:val="bottom"/>
          </w:tcPr>
          <w:p w14:paraId="4E946EE2" w14:textId="77777777" w:rsidR="00123A2B" w:rsidRPr="00D94654" w:rsidRDefault="000115FB" w:rsidP="00637FAC">
            <w:pPr>
              <w:rPr>
                <w:rFonts w:ascii="Verdana" w:hAnsi="Verdana"/>
                <w:color w:val="000000"/>
                <w:sz w:val="18"/>
                <w:szCs w:val="18"/>
              </w:rPr>
            </w:pPr>
            <w:r>
              <w:rPr>
                <w:rFonts w:ascii="Verdana" w:hAnsi="Verdana"/>
                <w:color w:val="000000"/>
                <w:sz w:val="18"/>
                <w:szCs w:val="18"/>
              </w:rPr>
              <w:t>w</w:t>
            </w:r>
            <w:r w:rsidR="00B14A6B">
              <w:rPr>
                <w:rFonts w:ascii="Verdana" w:hAnsi="Verdana"/>
                <w:color w:val="000000"/>
                <w:sz w:val="18"/>
                <w:szCs w:val="18"/>
              </w:rPr>
              <w:t>f-state</w:t>
            </w:r>
          </w:p>
        </w:tc>
      </w:tr>
    </w:tbl>
    <w:p w14:paraId="42C0977C" w14:textId="77777777" w:rsidR="00123A2B" w:rsidRPr="00C87F51" w:rsidRDefault="00123A2B" w:rsidP="00C87F51">
      <w:pPr>
        <w:rPr>
          <w:lang w:val="en-IN" w:eastAsia="en-IN"/>
        </w:rPr>
      </w:pPr>
    </w:p>
    <w:p w14:paraId="71803CFF" w14:textId="77777777" w:rsidR="00C87F51" w:rsidRPr="00436146" w:rsidRDefault="00C87F51" w:rsidP="00B327BA">
      <w:pPr>
        <w:pStyle w:val="Heading3"/>
        <w:numPr>
          <w:ilvl w:val="2"/>
          <w:numId w:val="29"/>
        </w:numPr>
        <w:rPr>
          <w:b/>
        </w:rPr>
      </w:pPr>
      <w:bookmarkStart w:id="1253" w:name="_Toc23404890"/>
      <w:r w:rsidRPr="00436146">
        <w:rPr>
          <w:b/>
        </w:rPr>
        <w:t>Case Summary Search Screen</w:t>
      </w:r>
      <w:bookmarkEnd w:id="1253"/>
    </w:p>
    <w:p w14:paraId="5FB0F161" w14:textId="77777777" w:rsidR="00C87F51" w:rsidRPr="00C87F51" w:rsidRDefault="00C87F51" w:rsidP="00C87F51">
      <w:pPr>
        <w:rPr>
          <w:lang w:val="en-IN" w:eastAsia="en-IN"/>
        </w:rPr>
      </w:pPr>
      <w:r>
        <w:rPr>
          <w:lang w:val="en-IN" w:eastAsia="en-IN"/>
        </w:rPr>
        <w:t>&lt;Define the Case Summary Search screen based on functional requirement&gt;</w:t>
      </w:r>
    </w:p>
    <w:p w14:paraId="22290210" w14:textId="77777777" w:rsidR="00C87F51" w:rsidRPr="00436146" w:rsidRDefault="00C87F51" w:rsidP="00B327BA">
      <w:pPr>
        <w:pStyle w:val="Heading3"/>
        <w:numPr>
          <w:ilvl w:val="2"/>
          <w:numId w:val="29"/>
        </w:numPr>
        <w:rPr>
          <w:b/>
        </w:rPr>
      </w:pPr>
      <w:bookmarkStart w:id="1254" w:name="_Toc23404891"/>
      <w:r w:rsidRPr="00436146">
        <w:rPr>
          <w:b/>
        </w:rPr>
        <w:t>Case Summary Edit/View Screen</w:t>
      </w:r>
      <w:bookmarkEnd w:id="1254"/>
    </w:p>
    <w:p w14:paraId="1A40E1E7" w14:textId="77777777" w:rsidR="00C87F51" w:rsidRPr="00C87F51" w:rsidRDefault="00C87F51" w:rsidP="00C87F51">
      <w:pPr>
        <w:rPr>
          <w:lang w:val="en-IN" w:eastAsia="en-IN"/>
        </w:rPr>
      </w:pPr>
      <w:r w:rsidRPr="00C87F51">
        <w:rPr>
          <w:lang w:val="en-IN" w:eastAsia="en-IN"/>
        </w:rPr>
        <w:t xml:space="preserve">&lt;Define the Case Summary </w:t>
      </w:r>
      <w:r>
        <w:rPr>
          <w:lang w:val="en-IN" w:eastAsia="en-IN"/>
        </w:rPr>
        <w:t>Edit/View</w:t>
      </w:r>
      <w:r w:rsidRPr="00C87F51">
        <w:rPr>
          <w:lang w:val="en-IN" w:eastAsia="en-IN"/>
        </w:rPr>
        <w:t xml:space="preserve"> screen</w:t>
      </w:r>
      <w:r>
        <w:rPr>
          <w:lang w:val="en-IN" w:eastAsia="en-IN"/>
        </w:rPr>
        <w:t xml:space="preserve"> based on functional requirement</w:t>
      </w:r>
      <w:r w:rsidRPr="00C87F51">
        <w:rPr>
          <w:lang w:val="en-IN" w:eastAsia="en-IN"/>
        </w:rPr>
        <w:t>&gt;</w:t>
      </w:r>
    </w:p>
    <w:p w14:paraId="46271656" w14:textId="77777777" w:rsidR="00C87F51" w:rsidRPr="00436146" w:rsidRDefault="00C87F51" w:rsidP="00B327BA">
      <w:pPr>
        <w:pStyle w:val="Heading3"/>
        <w:numPr>
          <w:ilvl w:val="2"/>
          <w:numId w:val="29"/>
        </w:numPr>
        <w:rPr>
          <w:b/>
        </w:rPr>
      </w:pPr>
      <w:bookmarkStart w:id="1255" w:name="_Toc23404892"/>
      <w:r w:rsidRPr="00436146">
        <w:rPr>
          <w:b/>
        </w:rPr>
        <w:t>Case Detail Search Screen</w:t>
      </w:r>
      <w:bookmarkEnd w:id="1255"/>
    </w:p>
    <w:p w14:paraId="6490BCA7" w14:textId="77777777" w:rsidR="00C87F51" w:rsidRPr="00C87F51" w:rsidRDefault="00C87F51" w:rsidP="00C87F51">
      <w:pPr>
        <w:rPr>
          <w:lang w:val="en-IN" w:eastAsia="en-IN"/>
        </w:rPr>
      </w:pPr>
      <w:r w:rsidRPr="00C87F51">
        <w:rPr>
          <w:lang w:val="en-IN" w:eastAsia="en-IN"/>
        </w:rPr>
        <w:t xml:space="preserve">&lt;Define the Case </w:t>
      </w:r>
      <w:r>
        <w:rPr>
          <w:lang w:val="en-IN" w:eastAsia="en-IN"/>
        </w:rPr>
        <w:t>Detail</w:t>
      </w:r>
      <w:r w:rsidRPr="00C87F51">
        <w:rPr>
          <w:lang w:val="en-IN" w:eastAsia="en-IN"/>
        </w:rPr>
        <w:t xml:space="preserve"> </w:t>
      </w:r>
      <w:r>
        <w:rPr>
          <w:lang w:val="en-IN" w:eastAsia="en-IN"/>
        </w:rPr>
        <w:t>S</w:t>
      </w:r>
      <w:r w:rsidRPr="00C87F51">
        <w:rPr>
          <w:lang w:val="en-IN" w:eastAsia="en-IN"/>
        </w:rPr>
        <w:t>earch screen based on functional requirement&gt;</w:t>
      </w:r>
    </w:p>
    <w:p w14:paraId="1FA24396" w14:textId="77777777" w:rsidR="00C87F51" w:rsidRPr="00436146" w:rsidRDefault="00C87F51" w:rsidP="00B327BA">
      <w:pPr>
        <w:pStyle w:val="Heading3"/>
        <w:numPr>
          <w:ilvl w:val="2"/>
          <w:numId w:val="29"/>
        </w:numPr>
        <w:rPr>
          <w:b/>
        </w:rPr>
      </w:pPr>
      <w:bookmarkStart w:id="1256" w:name="_Toc23404893"/>
      <w:r w:rsidRPr="00436146">
        <w:rPr>
          <w:b/>
        </w:rPr>
        <w:t>Case Detail Edit/View Screen</w:t>
      </w:r>
      <w:bookmarkEnd w:id="1256"/>
    </w:p>
    <w:p w14:paraId="2F07A111" w14:textId="77777777" w:rsidR="00C87F51" w:rsidRPr="00C87F51" w:rsidRDefault="00C87F51" w:rsidP="00C87F51">
      <w:pPr>
        <w:rPr>
          <w:lang w:val="en-IN" w:eastAsia="en-IN"/>
        </w:rPr>
      </w:pPr>
      <w:r w:rsidRPr="00C87F51">
        <w:rPr>
          <w:lang w:val="en-IN" w:eastAsia="en-IN"/>
        </w:rPr>
        <w:t xml:space="preserve">&lt;Define the Case Detail </w:t>
      </w:r>
      <w:r>
        <w:rPr>
          <w:lang w:val="en-IN" w:eastAsia="en-IN"/>
        </w:rPr>
        <w:t>Edit/View</w:t>
      </w:r>
      <w:r w:rsidRPr="00C87F51">
        <w:rPr>
          <w:lang w:val="en-IN" w:eastAsia="en-IN"/>
        </w:rPr>
        <w:t xml:space="preserve"> screen based on functional requirement&gt;</w:t>
      </w:r>
    </w:p>
    <w:p w14:paraId="52BADF44" w14:textId="77777777" w:rsidR="00B87862" w:rsidRPr="00B87862" w:rsidRDefault="00B87862" w:rsidP="00B87862">
      <w:pPr>
        <w:rPr>
          <w:lang w:val="en-IN" w:eastAsia="en-IN"/>
        </w:rPr>
      </w:pPr>
    </w:p>
    <w:p w14:paraId="66142897" w14:textId="77777777" w:rsidR="00B87862" w:rsidRDefault="00B87862" w:rsidP="00B87862">
      <w:pPr>
        <w:rPr>
          <w:lang w:val="en-IN" w:eastAsia="en-IN"/>
        </w:rPr>
      </w:pPr>
    </w:p>
    <w:p w14:paraId="2E66107C" w14:textId="77777777" w:rsidR="00B87862" w:rsidRDefault="00B87862">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1C93208B" w14:textId="77777777" w:rsidR="009315AC" w:rsidRPr="006A43AB" w:rsidRDefault="009315AC" w:rsidP="00B327BA">
      <w:pPr>
        <w:pStyle w:val="Heading1"/>
        <w:numPr>
          <w:ilvl w:val="0"/>
          <w:numId w:val="29"/>
        </w:numPr>
        <w:rPr>
          <w:b/>
          <w:color w:val="00B0F0"/>
        </w:rPr>
      </w:pPr>
      <w:bookmarkStart w:id="1257" w:name="_Toc23404894"/>
      <w:r>
        <w:rPr>
          <w:b/>
          <w:color w:val="00B0F0"/>
        </w:rPr>
        <w:lastRenderedPageBreak/>
        <w:t>Configuration Data / Initial Data</w:t>
      </w:r>
      <w:bookmarkEnd w:id="1257"/>
    </w:p>
    <w:p w14:paraId="53543083" w14:textId="77777777" w:rsidR="009315AC" w:rsidRDefault="009315AC" w:rsidP="009315AC">
      <w:pPr>
        <w:rPr>
          <w:rFonts w:ascii="Filson Pro Bold" w:hAnsi="Filson Pro Bold"/>
          <w:lang w:val="en-IN" w:eastAsia="en-IN"/>
        </w:rPr>
      </w:pPr>
    </w:p>
    <w:p w14:paraId="5FD5FE62" w14:textId="77777777" w:rsidR="007A3CF8" w:rsidRPr="007A3CF8" w:rsidRDefault="007A3CF8" w:rsidP="00B458F8">
      <w:pPr>
        <w:pStyle w:val="ListParagraph"/>
        <w:keepNext/>
        <w:keepLines/>
        <w:numPr>
          <w:ilvl w:val="0"/>
          <w:numId w:val="3"/>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58" w:name="_Toc18058266"/>
      <w:bookmarkStart w:id="1259" w:name="_Toc19804832"/>
      <w:bookmarkStart w:id="1260" w:name="_Toc21329168"/>
      <w:bookmarkStart w:id="1261" w:name="_Toc21618215"/>
      <w:bookmarkStart w:id="1262" w:name="_Toc23404895"/>
      <w:bookmarkEnd w:id="1258"/>
      <w:bookmarkEnd w:id="1259"/>
      <w:bookmarkEnd w:id="1260"/>
      <w:bookmarkEnd w:id="1261"/>
      <w:bookmarkEnd w:id="1262"/>
    </w:p>
    <w:p w14:paraId="2F8CEBEA" w14:textId="77777777" w:rsidR="009315AC" w:rsidRPr="00C529B0" w:rsidRDefault="00380DA8" w:rsidP="00B458F8">
      <w:pPr>
        <w:pStyle w:val="Heading2"/>
        <w:numPr>
          <w:ilvl w:val="1"/>
          <w:numId w:val="3"/>
        </w:numPr>
        <w:rPr>
          <w:color w:val="000000" w:themeColor="text1"/>
          <w:sz w:val="28"/>
          <w:szCs w:val="28"/>
          <w:lang w:val="en-IN" w:eastAsia="en-IN"/>
        </w:rPr>
      </w:pPr>
      <w:bookmarkStart w:id="1263" w:name="_Toc23404896"/>
      <w:r w:rsidRPr="00C529B0">
        <w:rPr>
          <w:color w:val="000000" w:themeColor="text1"/>
          <w:sz w:val="28"/>
          <w:szCs w:val="28"/>
          <w:lang w:val="en-IN" w:eastAsia="en-IN"/>
        </w:rPr>
        <w:t>Reference Lists</w:t>
      </w:r>
      <w:bookmarkEnd w:id="1263"/>
    </w:p>
    <w:p w14:paraId="4C434294" w14:textId="77777777" w:rsidR="009315AC" w:rsidRDefault="009315AC" w:rsidP="009315AC">
      <w:pPr>
        <w:ind w:left="900"/>
        <w:rPr>
          <w:rFonts w:asciiTheme="majorHAnsi" w:hAnsiTheme="majorHAnsi" w:cstheme="majorHAnsi"/>
        </w:rPr>
      </w:pPr>
    </w:p>
    <w:p w14:paraId="4B5E080C" w14:textId="77777777" w:rsidR="007A3CF8" w:rsidRPr="007A3CF8" w:rsidRDefault="00380DA8" w:rsidP="00B327BA">
      <w:pPr>
        <w:pStyle w:val="Heading3"/>
        <w:numPr>
          <w:ilvl w:val="2"/>
          <w:numId w:val="29"/>
        </w:numPr>
        <w:rPr>
          <w:b/>
        </w:rPr>
      </w:pPr>
      <w:bookmarkStart w:id="1264" w:name="_Toc23404897"/>
      <w:r w:rsidRPr="007A3CF8">
        <w:rPr>
          <w:b/>
        </w:rPr>
        <w:t>Rule Status</w:t>
      </w:r>
      <w:bookmarkEnd w:id="1264"/>
    </w:p>
    <w:p w14:paraId="71679DDB" w14:textId="77777777" w:rsidR="007A3CF8" w:rsidRPr="007A3CF8" w:rsidRDefault="007A3CF8" w:rsidP="007A3CF8">
      <w:pPr>
        <w:ind w:left="720"/>
        <w:rPr>
          <w:rFonts w:asciiTheme="majorHAnsi" w:hAnsiTheme="majorHAnsi" w:cstheme="majorHAnsi"/>
        </w:rPr>
      </w:pPr>
    </w:p>
    <w:p w14:paraId="2F1FD12C" w14:textId="77777777" w:rsidR="00380DA8" w:rsidRPr="007A3CF8" w:rsidRDefault="00380DA8" w:rsidP="007A3CF8">
      <w:pPr>
        <w:ind w:left="720"/>
        <w:rPr>
          <w:rFonts w:asciiTheme="majorHAnsi" w:hAnsiTheme="majorHAnsi" w:cstheme="majorHAnsi"/>
        </w:rPr>
      </w:pPr>
      <w:r w:rsidRPr="007A3CF8">
        <w:rPr>
          <w:rFonts w:asciiTheme="majorHAnsi" w:hAnsiTheme="majorHAnsi" w:cstheme="majorHAnsi"/>
        </w:rPr>
        <w:t>Define rule status if not already defined as below</w:t>
      </w:r>
      <w:r w:rsidR="0024324F" w:rsidRPr="007A3CF8">
        <w:rPr>
          <w:rFonts w:asciiTheme="majorHAnsi" w:hAnsiTheme="majorHAnsi" w:cstheme="majorHAnsi"/>
        </w:rPr>
        <w:t>:</w:t>
      </w:r>
    </w:p>
    <w:p w14:paraId="72A84D23" w14:textId="77777777" w:rsidR="00380DA8" w:rsidRDefault="00380DA8" w:rsidP="009315AC">
      <w:pPr>
        <w:ind w:left="900"/>
        <w:rPr>
          <w:rFonts w:asciiTheme="majorHAnsi" w:hAnsiTheme="majorHAnsi" w:cstheme="majorHAnsi"/>
        </w:rPr>
      </w:pPr>
    </w:p>
    <w:p w14:paraId="3DA434D8" w14:textId="77777777" w:rsidR="00380DA8" w:rsidRDefault="00380DA8" w:rsidP="009315AC">
      <w:pPr>
        <w:ind w:left="900"/>
        <w:rPr>
          <w:rFonts w:asciiTheme="majorHAnsi" w:hAnsiTheme="majorHAnsi" w:cstheme="majorHAnsi"/>
        </w:rPr>
      </w:pPr>
      <w:r>
        <w:rPr>
          <w:noProof/>
          <w:lang w:val="en-US"/>
        </w:rPr>
        <w:drawing>
          <wp:inline distT="0" distB="0" distL="0" distR="0" wp14:anchorId="304B0E19" wp14:editId="4A68A2C8">
            <wp:extent cx="5365750" cy="1104265"/>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5750" cy="1104265"/>
                    </a:xfrm>
                    <a:prstGeom prst="rect">
                      <a:avLst/>
                    </a:prstGeom>
                  </pic:spPr>
                </pic:pic>
              </a:graphicData>
            </a:graphic>
          </wp:inline>
        </w:drawing>
      </w:r>
    </w:p>
    <w:p w14:paraId="5F8C297E" w14:textId="77777777" w:rsidR="0024324F" w:rsidRDefault="0024324F" w:rsidP="009315AC">
      <w:pPr>
        <w:ind w:left="900"/>
        <w:rPr>
          <w:rFonts w:asciiTheme="majorHAnsi" w:hAnsiTheme="majorHAnsi" w:cstheme="majorHAnsi"/>
        </w:rPr>
      </w:pPr>
    </w:p>
    <w:p w14:paraId="1F20BD9D" w14:textId="77777777" w:rsidR="007A3CF8" w:rsidRPr="007A3CF8" w:rsidRDefault="0024324F" w:rsidP="00B327BA">
      <w:pPr>
        <w:pStyle w:val="Heading3"/>
        <w:numPr>
          <w:ilvl w:val="2"/>
          <w:numId w:val="29"/>
        </w:numPr>
        <w:rPr>
          <w:b/>
        </w:rPr>
      </w:pPr>
      <w:bookmarkStart w:id="1265" w:name="_Toc23404898"/>
      <w:r w:rsidRPr="007A3CF8">
        <w:rPr>
          <w:b/>
        </w:rPr>
        <w:t>Rule Dimension</w:t>
      </w:r>
      <w:bookmarkEnd w:id="1265"/>
    </w:p>
    <w:p w14:paraId="4616E6A8" w14:textId="77777777" w:rsidR="007A3CF8" w:rsidRPr="007A3CF8" w:rsidRDefault="007A3CF8" w:rsidP="007A3CF8">
      <w:pPr>
        <w:ind w:left="720"/>
        <w:rPr>
          <w:rFonts w:asciiTheme="majorHAnsi" w:hAnsiTheme="majorHAnsi" w:cstheme="majorHAnsi"/>
        </w:rPr>
      </w:pPr>
    </w:p>
    <w:p w14:paraId="779BA4D4" w14:textId="77777777" w:rsidR="0024324F" w:rsidRPr="007A3CF8" w:rsidRDefault="0024324F" w:rsidP="007A3CF8">
      <w:pPr>
        <w:ind w:left="720"/>
        <w:rPr>
          <w:rFonts w:asciiTheme="majorHAnsi" w:hAnsiTheme="majorHAnsi" w:cstheme="majorHAnsi"/>
        </w:rPr>
      </w:pPr>
      <w:r w:rsidRPr="007A3CF8">
        <w:rPr>
          <w:rFonts w:asciiTheme="majorHAnsi" w:hAnsiTheme="majorHAnsi" w:cstheme="majorHAnsi"/>
        </w:rPr>
        <w:t>Define rule dimension if not already defined as below:</w:t>
      </w:r>
    </w:p>
    <w:p w14:paraId="290F4524" w14:textId="77777777" w:rsidR="009315AC" w:rsidRDefault="009315AC" w:rsidP="009315AC">
      <w:pPr>
        <w:ind w:left="900"/>
        <w:rPr>
          <w:rFonts w:asciiTheme="majorHAnsi" w:hAnsiTheme="majorHAnsi" w:cstheme="majorHAnsi"/>
        </w:rPr>
      </w:pPr>
    </w:p>
    <w:p w14:paraId="49DC2DC0" w14:textId="77777777" w:rsidR="0024324F" w:rsidRDefault="0024324F" w:rsidP="009315AC">
      <w:pPr>
        <w:ind w:left="900"/>
        <w:rPr>
          <w:rFonts w:asciiTheme="majorHAnsi" w:hAnsiTheme="majorHAnsi" w:cstheme="majorHAnsi"/>
        </w:rPr>
      </w:pPr>
      <w:r>
        <w:rPr>
          <w:noProof/>
          <w:lang w:val="en-US"/>
        </w:rPr>
        <w:drawing>
          <wp:inline distT="0" distB="0" distL="0" distR="0" wp14:anchorId="2B39BA5C" wp14:editId="60AF1DE2">
            <wp:extent cx="5365750" cy="37274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5750" cy="3727450"/>
                    </a:xfrm>
                    <a:prstGeom prst="rect">
                      <a:avLst/>
                    </a:prstGeom>
                  </pic:spPr>
                </pic:pic>
              </a:graphicData>
            </a:graphic>
          </wp:inline>
        </w:drawing>
      </w:r>
    </w:p>
    <w:p w14:paraId="1ED3F705" w14:textId="77777777" w:rsidR="0024324F" w:rsidRDefault="0024324F" w:rsidP="009315AC">
      <w:pPr>
        <w:ind w:left="900"/>
        <w:rPr>
          <w:rFonts w:asciiTheme="majorHAnsi" w:hAnsiTheme="majorHAnsi" w:cstheme="majorHAnsi"/>
        </w:rPr>
      </w:pPr>
      <w:r>
        <w:rPr>
          <w:noProof/>
          <w:lang w:val="en-US"/>
        </w:rPr>
        <w:lastRenderedPageBreak/>
        <w:drawing>
          <wp:inline distT="0" distB="0" distL="0" distR="0" wp14:anchorId="391A455D" wp14:editId="3FE3C798">
            <wp:extent cx="5365750" cy="182626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5750" cy="1826260"/>
                    </a:xfrm>
                    <a:prstGeom prst="rect">
                      <a:avLst/>
                    </a:prstGeom>
                  </pic:spPr>
                </pic:pic>
              </a:graphicData>
            </a:graphic>
          </wp:inline>
        </w:drawing>
      </w:r>
    </w:p>
    <w:p w14:paraId="44B82D3E" w14:textId="77777777" w:rsidR="00885EE8" w:rsidRDefault="00885EE8" w:rsidP="009315AC">
      <w:pPr>
        <w:ind w:left="900"/>
        <w:rPr>
          <w:rFonts w:asciiTheme="majorHAnsi" w:hAnsiTheme="majorHAnsi" w:cstheme="majorHAnsi"/>
        </w:rPr>
      </w:pPr>
    </w:p>
    <w:p w14:paraId="68AC86BA" w14:textId="77777777" w:rsidR="007A3CF8" w:rsidRPr="007A3CF8" w:rsidRDefault="00781CC0" w:rsidP="00B327BA">
      <w:pPr>
        <w:pStyle w:val="Heading3"/>
        <w:numPr>
          <w:ilvl w:val="2"/>
          <w:numId w:val="29"/>
        </w:numPr>
        <w:rPr>
          <w:b/>
        </w:rPr>
      </w:pPr>
      <w:bookmarkStart w:id="1266" w:name="_Toc23404899"/>
      <w:r w:rsidRPr="007A3CF8">
        <w:rPr>
          <w:b/>
        </w:rPr>
        <w:t>IGX</w:t>
      </w:r>
      <w:r w:rsidR="007607B1" w:rsidRPr="007A3CF8">
        <w:rPr>
          <w:b/>
        </w:rPr>
        <w:t xml:space="preserve"> </w:t>
      </w:r>
      <w:r w:rsidR="0032442B" w:rsidRPr="007A3CF8">
        <w:rPr>
          <w:b/>
        </w:rPr>
        <w:t>Data Element Group</w:t>
      </w:r>
      <w:bookmarkEnd w:id="1266"/>
    </w:p>
    <w:p w14:paraId="3DB97A4B" w14:textId="77777777" w:rsidR="007A3CF8" w:rsidRDefault="007A3CF8" w:rsidP="007A3CF8">
      <w:pPr>
        <w:ind w:left="720"/>
        <w:rPr>
          <w:rFonts w:asciiTheme="majorHAnsi" w:hAnsiTheme="majorHAnsi" w:cstheme="majorHAnsi"/>
        </w:rPr>
      </w:pPr>
    </w:p>
    <w:p w14:paraId="0F95583B" w14:textId="77777777" w:rsidR="007607B1" w:rsidRPr="007A3CF8" w:rsidRDefault="007607B1" w:rsidP="007A3CF8">
      <w:pPr>
        <w:ind w:left="720"/>
        <w:rPr>
          <w:rFonts w:asciiTheme="majorHAnsi" w:hAnsiTheme="majorHAnsi" w:cstheme="majorHAnsi"/>
          <w:i/>
        </w:rPr>
      </w:pPr>
      <w:r w:rsidRPr="007A3CF8">
        <w:rPr>
          <w:rFonts w:asciiTheme="majorHAnsi" w:hAnsiTheme="majorHAnsi" w:cstheme="majorHAnsi"/>
        </w:rPr>
        <w:t xml:space="preserve">Define </w:t>
      </w:r>
      <w:r w:rsidR="00294197" w:rsidRPr="007A3CF8">
        <w:rPr>
          <w:rFonts w:asciiTheme="majorHAnsi" w:hAnsiTheme="majorHAnsi" w:cstheme="majorHAnsi"/>
        </w:rPr>
        <w:t>Data Element Group</w:t>
      </w:r>
      <w:r w:rsidRPr="007A3CF8">
        <w:rPr>
          <w:rFonts w:asciiTheme="majorHAnsi" w:hAnsiTheme="majorHAnsi" w:cstheme="majorHAnsi"/>
        </w:rPr>
        <w:t xml:space="preserve"> </w:t>
      </w:r>
      <w:r w:rsidR="009D4694" w:rsidRPr="007A3CF8">
        <w:rPr>
          <w:rFonts w:asciiTheme="majorHAnsi" w:hAnsiTheme="majorHAnsi" w:cstheme="majorHAnsi"/>
        </w:rPr>
        <w:t xml:space="preserve">used for Multiple </w:t>
      </w:r>
      <w:r w:rsidR="00E17F1E" w:rsidRPr="007A3CF8">
        <w:rPr>
          <w:rFonts w:asciiTheme="majorHAnsi" w:hAnsiTheme="majorHAnsi" w:cstheme="majorHAnsi"/>
        </w:rPr>
        <w:t>data elements</w:t>
      </w:r>
      <w:r w:rsidR="009D4694" w:rsidRPr="007A3CF8">
        <w:rPr>
          <w:rFonts w:asciiTheme="majorHAnsi" w:hAnsiTheme="majorHAnsi" w:cstheme="majorHAnsi"/>
        </w:rPr>
        <w:t xml:space="preserve"> of same type. </w:t>
      </w:r>
      <w:r w:rsidR="00294197" w:rsidRPr="007A3CF8">
        <w:rPr>
          <w:rFonts w:asciiTheme="majorHAnsi" w:hAnsiTheme="majorHAnsi" w:cstheme="majorHAnsi"/>
        </w:rPr>
        <w:t>By default</w:t>
      </w:r>
      <w:r w:rsidR="00A546B4">
        <w:rPr>
          <w:rFonts w:asciiTheme="majorHAnsi" w:hAnsiTheme="majorHAnsi" w:cstheme="majorHAnsi"/>
        </w:rPr>
        <w:t>, for Phone and Email</w:t>
      </w:r>
      <w:r w:rsidR="00294197" w:rsidRPr="007A3CF8">
        <w:rPr>
          <w:rFonts w:asciiTheme="majorHAnsi" w:hAnsiTheme="majorHAnsi" w:cstheme="majorHAnsi"/>
        </w:rPr>
        <w:t>,</w:t>
      </w:r>
      <w:r w:rsidR="009D4694" w:rsidRPr="007A3CF8">
        <w:rPr>
          <w:rFonts w:asciiTheme="majorHAnsi" w:hAnsiTheme="majorHAnsi" w:cstheme="majorHAnsi"/>
        </w:rPr>
        <w:t xml:space="preserve"> AtLeastOneMustPass logic </w:t>
      </w:r>
      <w:r w:rsidR="00294197" w:rsidRPr="007A3CF8">
        <w:rPr>
          <w:rFonts w:asciiTheme="majorHAnsi" w:hAnsiTheme="majorHAnsi" w:cstheme="majorHAnsi"/>
        </w:rPr>
        <w:t xml:space="preserve">is </w:t>
      </w:r>
      <w:r w:rsidR="00A546B4">
        <w:rPr>
          <w:rFonts w:asciiTheme="majorHAnsi" w:hAnsiTheme="majorHAnsi" w:cstheme="majorHAnsi"/>
        </w:rPr>
        <w:t>configured</w:t>
      </w:r>
      <w:r w:rsidR="009D4694" w:rsidRPr="007A3CF8">
        <w:rPr>
          <w:rFonts w:asciiTheme="majorHAnsi" w:hAnsiTheme="majorHAnsi" w:cstheme="majorHAnsi"/>
        </w:rPr>
        <w:t xml:space="preserve">. </w:t>
      </w:r>
      <w:r w:rsidR="00294197" w:rsidRPr="007A3CF8">
        <w:rPr>
          <w:rFonts w:asciiTheme="majorHAnsi" w:hAnsiTheme="majorHAnsi" w:cstheme="majorHAnsi"/>
        </w:rPr>
        <w:t xml:space="preserve">In case different logic needs to be applied e.g. AllMustPass then separate code needs to be created e.g. Phone2 and in the </w:t>
      </w:r>
      <w:r w:rsidR="00A546B4">
        <w:rPr>
          <w:rFonts w:asciiTheme="majorHAnsi" w:hAnsiTheme="majorHAnsi" w:cstheme="majorHAnsi"/>
        </w:rPr>
        <w:t>Type of Check</w:t>
      </w:r>
      <w:r w:rsidR="00294197" w:rsidRPr="007A3CF8">
        <w:rPr>
          <w:rFonts w:asciiTheme="majorHAnsi" w:hAnsiTheme="majorHAnsi" w:cstheme="majorHAnsi"/>
        </w:rPr>
        <w:t xml:space="preserve"> “AllMustPass” should be mentioned.</w:t>
      </w:r>
      <w:r w:rsidR="00A546B4">
        <w:rPr>
          <w:rFonts w:asciiTheme="majorHAnsi" w:hAnsiTheme="majorHAnsi" w:cstheme="majorHAnsi"/>
        </w:rPr>
        <w:t xml:space="preserve"> For nested kind of example, Address configuration is provided by default.</w:t>
      </w:r>
    </w:p>
    <w:p w14:paraId="6F667FC3" w14:textId="77777777" w:rsidR="009D4694" w:rsidRPr="009D4694" w:rsidRDefault="009D4694" w:rsidP="009D4694">
      <w:pPr>
        <w:ind w:left="720"/>
        <w:rPr>
          <w:rFonts w:asciiTheme="majorHAnsi" w:hAnsiTheme="majorHAnsi" w:cstheme="majorHAnsi"/>
          <w:i/>
        </w:rPr>
      </w:pPr>
    </w:p>
    <w:tbl>
      <w:tblPr>
        <w:tblW w:w="7113"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0"/>
        <w:gridCol w:w="3118"/>
        <w:gridCol w:w="2055"/>
      </w:tblGrid>
      <w:tr w:rsidR="00B51420" w:rsidRPr="00FF1B81" w14:paraId="64ED986C" w14:textId="77777777" w:rsidTr="00A546B4">
        <w:tc>
          <w:tcPr>
            <w:tcW w:w="1940" w:type="dxa"/>
            <w:tcMar>
              <w:top w:w="0" w:type="dxa"/>
              <w:left w:w="108" w:type="dxa"/>
              <w:bottom w:w="0" w:type="dxa"/>
              <w:right w:w="108" w:type="dxa"/>
            </w:tcMar>
            <w:hideMark/>
          </w:tcPr>
          <w:p w14:paraId="4A403BBF" w14:textId="77777777" w:rsidR="00B51420" w:rsidRPr="004F300E" w:rsidRDefault="00B51420" w:rsidP="00466618">
            <w:pPr>
              <w:ind w:left="-347" w:firstLine="360"/>
              <w:rPr>
                <w:rFonts w:asciiTheme="majorHAnsi" w:hAnsiTheme="majorHAnsi" w:cstheme="majorHAnsi"/>
                <w:b/>
                <w:bCs/>
                <w:sz w:val="22"/>
                <w:szCs w:val="22"/>
              </w:rPr>
            </w:pPr>
            <w:r>
              <w:rPr>
                <w:rFonts w:asciiTheme="majorHAnsi" w:hAnsiTheme="majorHAnsi" w:cstheme="majorHAnsi"/>
                <w:b/>
                <w:bCs/>
                <w:sz w:val="22"/>
                <w:szCs w:val="22"/>
              </w:rPr>
              <w:t>Code</w:t>
            </w:r>
          </w:p>
        </w:tc>
        <w:tc>
          <w:tcPr>
            <w:tcW w:w="3118" w:type="dxa"/>
            <w:tcMar>
              <w:top w:w="0" w:type="dxa"/>
              <w:left w:w="108" w:type="dxa"/>
              <w:bottom w:w="0" w:type="dxa"/>
              <w:right w:w="108" w:type="dxa"/>
            </w:tcMar>
          </w:tcPr>
          <w:p w14:paraId="1D40FB69" w14:textId="77777777" w:rsidR="00B51420" w:rsidRPr="004F300E" w:rsidRDefault="00A546B4" w:rsidP="00A546B4">
            <w:pPr>
              <w:ind w:left="-347" w:firstLine="360"/>
              <w:rPr>
                <w:rFonts w:asciiTheme="majorHAnsi" w:hAnsiTheme="majorHAnsi" w:cstheme="majorHAnsi"/>
                <w:b/>
                <w:bCs/>
                <w:sz w:val="22"/>
                <w:szCs w:val="22"/>
              </w:rPr>
            </w:pPr>
            <w:r>
              <w:rPr>
                <w:rFonts w:asciiTheme="majorHAnsi" w:hAnsiTheme="majorHAnsi" w:cstheme="majorHAnsi"/>
                <w:b/>
                <w:bCs/>
                <w:sz w:val="22"/>
                <w:szCs w:val="22"/>
              </w:rPr>
              <w:t>Type of Check</w:t>
            </w:r>
          </w:p>
        </w:tc>
        <w:tc>
          <w:tcPr>
            <w:tcW w:w="2055" w:type="dxa"/>
          </w:tcPr>
          <w:p w14:paraId="60F9A9A2" w14:textId="77777777" w:rsidR="00B51420" w:rsidDel="00B51420" w:rsidRDefault="00B51420" w:rsidP="00167B8F">
            <w:pPr>
              <w:ind w:left="-347" w:firstLine="360"/>
              <w:rPr>
                <w:rFonts w:asciiTheme="majorHAnsi" w:hAnsiTheme="majorHAnsi" w:cstheme="majorHAnsi"/>
                <w:b/>
                <w:bCs/>
                <w:sz w:val="22"/>
                <w:szCs w:val="22"/>
              </w:rPr>
            </w:pPr>
            <w:r>
              <w:rPr>
                <w:rFonts w:asciiTheme="majorHAnsi" w:hAnsiTheme="majorHAnsi" w:cstheme="majorHAnsi"/>
                <w:b/>
                <w:bCs/>
                <w:sz w:val="22"/>
                <w:szCs w:val="22"/>
              </w:rPr>
              <w:t>P</w:t>
            </w:r>
            <w:r w:rsidR="00167B8F">
              <w:rPr>
                <w:rFonts w:asciiTheme="majorHAnsi" w:hAnsiTheme="majorHAnsi" w:cstheme="majorHAnsi"/>
                <w:b/>
                <w:bCs/>
                <w:sz w:val="22"/>
                <w:szCs w:val="22"/>
              </w:rPr>
              <w:t>arent</w:t>
            </w:r>
          </w:p>
        </w:tc>
      </w:tr>
      <w:tr w:rsidR="00B51420" w:rsidRPr="00FF1B81" w14:paraId="36BAFD74" w14:textId="77777777" w:rsidTr="00A546B4">
        <w:tc>
          <w:tcPr>
            <w:tcW w:w="1940" w:type="dxa"/>
            <w:tcMar>
              <w:top w:w="0" w:type="dxa"/>
              <w:left w:w="108" w:type="dxa"/>
              <w:bottom w:w="0" w:type="dxa"/>
              <w:right w:w="108" w:type="dxa"/>
            </w:tcMar>
            <w:hideMark/>
          </w:tcPr>
          <w:p w14:paraId="09FD48A5" w14:textId="77777777" w:rsidR="00B51420" w:rsidRPr="002C5194" w:rsidRDefault="00B51420" w:rsidP="00466618">
            <w:pPr>
              <w:rPr>
                <w:rFonts w:asciiTheme="majorHAnsi" w:hAnsiTheme="majorHAnsi" w:cstheme="majorHAnsi"/>
                <w:bCs/>
                <w:sz w:val="22"/>
                <w:szCs w:val="22"/>
              </w:rPr>
            </w:pPr>
            <w:r>
              <w:rPr>
                <w:rFonts w:asciiTheme="majorHAnsi" w:hAnsiTheme="majorHAnsi" w:cstheme="majorHAnsi"/>
                <w:sz w:val="22"/>
                <w:szCs w:val="22"/>
              </w:rPr>
              <w:t>Phone</w:t>
            </w:r>
          </w:p>
        </w:tc>
        <w:tc>
          <w:tcPr>
            <w:tcW w:w="3118" w:type="dxa"/>
            <w:tcMar>
              <w:top w:w="0" w:type="dxa"/>
              <w:left w:w="108" w:type="dxa"/>
              <w:bottom w:w="0" w:type="dxa"/>
              <w:right w:w="108" w:type="dxa"/>
            </w:tcMar>
            <w:hideMark/>
          </w:tcPr>
          <w:p w14:paraId="54D89A83" w14:textId="77777777" w:rsidR="00B51420" w:rsidRPr="00FF1B81" w:rsidRDefault="00B51420" w:rsidP="00466618">
            <w:pPr>
              <w:rPr>
                <w:rFonts w:asciiTheme="majorHAnsi" w:hAnsiTheme="majorHAnsi" w:cstheme="majorHAnsi"/>
                <w:sz w:val="22"/>
                <w:szCs w:val="22"/>
              </w:rPr>
            </w:pPr>
            <w:r w:rsidRPr="00A546B4">
              <w:rPr>
                <w:rFonts w:asciiTheme="majorHAnsi" w:hAnsiTheme="majorHAnsi" w:cstheme="majorHAnsi"/>
                <w:sz w:val="22"/>
                <w:szCs w:val="22"/>
              </w:rPr>
              <w:t>AtLeastOneMustPass</w:t>
            </w:r>
          </w:p>
        </w:tc>
        <w:tc>
          <w:tcPr>
            <w:tcW w:w="2055" w:type="dxa"/>
          </w:tcPr>
          <w:p w14:paraId="14AC72C0" w14:textId="77777777" w:rsidR="00B51420" w:rsidRPr="009D4694" w:rsidRDefault="00B51420" w:rsidP="00466618">
            <w:pPr>
              <w:rPr>
                <w:rFonts w:asciiTheme="majorHAnsi" w:hAnsiTheme="majorHAnsi" w:cstheme="majorHAnsi"/>
              </w:rPr>
            </w:pPr>
          </w:p>
        </w:tc>
      </w:tr>
      <w:tr w:rsidR="00B51420" w:rsidRPr="00FF1B81" w14:paraId="047A9A34" w14:textId="77777777" w:rsidTr="00A546B4">
        <w:tc>
          <w:tcPr>
            <w:tcW w:w="1940" w:type="dxa"/>
            <w:tcMar>
              <w:top w:w="0" w:type="dxa"/>
              <w:left w:w="108" w:type="dxa"/>
              <w:bottom w:w="0" w:type="dxa"/>
              <w:right w:w="108" w:type="dxa"/>
            </w:tcMar>
          </w:tcPr>
          <w:p w14:paraId="3E9A0C7A" w14:textId="77777777" w:rsidR="00B51420" w:rsidRPr="002C5194" w:rsidRDefault="00B51420" w:rsidP="00466618">
            <w:pPr>
              <w:rPr>
                <w:rFonts w:asciiTheme="majorHAnsi" w:hAnsiTheme="majorHAnsi" w:cstheme="majorHAnsi"/>
                <w:sz w:val="22"/>
                <w:szCs w:val="22"/>
              </w:rPr>
            </w:pPr>
            <w:r>
              <w:rPr>
                <w:rFonts w:asciiTheme="majorHAnsi" w:hAnsiTheme="majorHAnsi" w:cstheme="majorHAnsi"/>
                <w:sz w:val="22"/>
                <w:szCs w:val="22"/>
              </w:rPr>
              <w:t>Email</w:t>
            </w:r>
          </w:p>
        </w:tc>
        <w:tc>
          <w:tcPr>
            <w:tcW w:w="3118" w:type="dxa"/>
            <w:tcMar>
              <w:top w:w="0" w:type="dxa"/>
              <w:left w:w="108" w:type="dxa"/>
              <w:bottom w:w="0" w:type="dxa"/>
              <w:right w:w="108" w:type="dxa"/>
            </w:tcMar>
          </w:tcPr>
          <w:p w14:paraId="36DD8D25" w14:textId="77777777" w:rsidR="00B51420" w:rsidRPr="00FF1B81" w:rsidRDefault="00B51420" w:rsidP="00466618">
            <w:pPr>
              <w:rPr>
                <w:rFonts w:asciiTheme="majorHAnsi" w:hAnsiTheme="majorHAnsi" w:cstheme="majorHAnsi"/>
                <w:sz w:val="22"/>
                <w:szCs w:val="22"/>
              </w:rPr>
            </w:pPr>
            <w:r w:rsidRPr="00A546B4">
              <w:rPr>
                <w:rFonts w:asciiTheme="majorHAnsi" w:hAnsiTheme="majorHAnsi" w:cstheme="majorHAnsi"/>
                <w:sz w:val="22"/>
                <w:szCs w:val="22"/>
              </w:rPr>
              <w:t>AtLeastOneMustPass</w:t>
            </w:r>
          </w:p>
        </w:tc>
        <w:tc>
          <w:tcPr>
            <w:tcW w:w="2055" w:type="dxa"/>
          </w:tcPr>
          <w:p w14:paraId="6C7CA2B3" w14:textId="77777777" w:rsidR="00B51420" w:rsidRPr="009D4694" w:rsidRDefault="00B51420" w:rsidP="00466618">
            <w:pPr>
              <w:rPr>
                <w:rFonts w:asciiTheme="majorHAnsi" w:hAnsiTheme="majorHAnsi" w:cstheme="majorHAnsi"/>
              </w:rPr>
            </w:pPr>
          </w:p>
        </w:tc>
      </w:tr>
      <w:tr w:rsidR="00A546B4" w:rsidRPr="00FF1B81" w14:paraId="60C51958" w14:textId="77777777" w:rsidTr="00A546B4">
        <w:tc>
          <w:tcPr>
            <w:tcW w:w="1940" w:type="dxa"/>
            <w:tcMar>
              <w:top w:w="0" w:type="dxa"/>
              <w:left w:w="108" w:type="dxa"/>
              <w:bottom w:w="0" w:type="dxa"/>
              <w:right w:w="108" w:type="dxa"/>
            </w:tcMar>
          </w:tcPr>
          <w:p w14:paraId="6E7A6307"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Address</w:t>
            </w:r>
          </w:p>
        </w:tc>
        <w:tc>
          <w:tcPr>
            <w:tcW w:w="3118" w:type="dxa"/>
            <w:tcMar>
              <w:top w:w="0" w:type="dxa"/>
              <w:left w:w="108" w:type="dxa"/>
              <w:bottom w:w="0" w:type="dxa"/>
              <w:right w:w="108" w:type="dxa"/>
            </w:tcMar>
          </w:tcPr>
          <w:p w14:paraId="6835EED7"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AtLeastOneMustPass</w:t>
            </w:r>
          </w:p>
        </w:tc>
        <w:tc>
          <w:tcPr>
            <w:tcW w:w="2055" w:type="dxa"/>
          </w:tcPr>
          <w:p w14:paraId="78188C23" w14:textId="77777777" w:rsidR="00A546B4" w:rsidRPr="009D4694" w:rsidRDefault="00A546B4" w:rsidP="00466618">
            <w:pPr>
              <w:rPr>
                <w:rFonts w:asciiTheme="majorHAnsi" w:hAnsiTheme="majorHAnsi" w:cstheme="majorHAnsi"/>
              </w:rPr>
            </w:pPr>
          </w:p>
        </w:tc>
      </w:tr>
      <w:tr w:rsidR="00A546B4" w:rsidRPr="00FF1B81" w14:paraId="455ACB49" w14:textId="77777777" w:rsidTr="00A546B4">
        <w:tc>
          <w:tcPr>
            <w:tcW w:w="1940" w:type="dxa"/>
            <w:tcMar>
              <w:top w:w="0" w:type="dxa"/>
              <w:left w:w="108" w:type="dxa"/>
              <w:bottom w:w="0" w:type="dxa"/>
              <w:right w:w="108" w:type="dxa"/>
            </w:tcMar>
          </w:tcPr>
          <w:p w14:paraId="046A1DEA"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Home Address</w:t>
            </w:r>
          </w:p>
        </w:tc>
        <w:tc>
          <w:tcPr>
            <w:tcW w:w="3118" w:type="dxa"/>
            <w:tcMar>
              <w:top w:w="0" w:type="dxa"/>
              <w:left w:w="108" w:type="dxa"/>
              <w:bottom w:w="0" w:type="dxa"/>
              <w:right w:w="108" w:type="dxa"/>
            </w:tcMar>
          </w:tcPr>
          <w:p w14:paraId="760A3E6C"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AllMustPass</w:t>
            </w:r>
          </w:p>
        </w:tc>
        <w:tc>
          <w:tcPr>
            <w:tcW w:w="2055" w:type="dxa"/>
          </w:tcPr>
          <w:p w14:paraId="020999B8" w14:textId="77777777" w:rsidR="00A546B4" w:rsidRPr="009D4694" w:rsidRDefault="00A546B4" w:rsidP="00466618">
            <w:pPr>
              <w:rPr>
                <w:rFonts w:asciiTheme="majorHAnsi" w:hAnsiTheme="majorHAnsi" w:cstheme="majorHAnsi"/>
              </w:rPr>
            </w:pPr>
            <w:r>
              <w:rPr>
                <w:rFonts w:asciiTheme="majorHAnsi" w:hAnsiTheme="majorHAnsi" w:cstheme="majorHAnsi"/>
                <w:sz w:val="22"/>
                <w:szCs w:val="22"/>
              </w:rPr>
              <w:t>Address</w:t>
            </w:r>
          </w:p>
        </w:tc>
      </w:tr>
      <w:tr w:rsidR="00A546B4" w:rsidRPr="00FF1B81" w14:paraId="44FC4E30" w14:textId="77777777" w:rsidTr="00A546B4">
        <w:tc>
          <w:tcPr>
            <w:tcW w:w="1940" w:type="dxa"/>
            <w:tcMar>
              <w:top w:w="0" w:type="dxa"/>
              <w:left w:w="108" w:type="dxa"/>
              <w:bottom w:w="0" w:type="dxa"/>
              <w:right w:w="108" w:type="dxa"/>
            </w:tcMar>
          </w:tcPr>
          <w:p w14:paraId="47358624"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Office Address</w:t>
            </w:r>
          </w:p>
        </w:tc>
        <w:tc>
          <w:tcPr>
            <w:tcW w:w="3118" w:type="dxa"/>
            <w:tcMar>
              <w:top w:w="0" w:type="dxa"/>
              <w:left w:w="108" w:type="dxa"/>
              <w:bottom w:w="0" w:type="dxa"/>
              <w:right w:w="108" w:type="dxa"/>
            </w:tcMar>
          </w:tcPr>
          <w:p w14:paraId="6B67DCA8"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AllMustPass</w:t>
            </w:r>
          </w:p>
        </w:tc>
        <w:tc>
          <w:tcPr>
            <w:tcW w:w="2055" w:type="dxa"/>
          </w:tcPr>
          <w:p w14:paraId="0A89011C"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Address</w:t>
            </w:r>
          </w:p>
        </w:tc>
      </w:tr>
      <w:tr w:rsidR="00A546B4" w:rsidRPr="00FF1B81" w14:paraId="2599110C" w14:textId="77777777" w:rsidTr="00A546B4">
        <w:tc>
          <w:tcPr>
            <w:tcW w:w="1940" w:type="dxa"/>
            <w:tcMar>
              <w:top w:w="0" w:type="dxa"/>
              <w:left w:w="108" w:type="dxa"/>
              <w:bottom w:w="0" w:type="dxa"/>
              <w:right w:w="108" w:type="dxa"/>
            </w:tcMar>
          </w:tcPr>
          <w:p w14:paraId="1E505810"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Billing Address</w:t>
            </w:r>
          </w:p>
        </w:tc>
        <w:tc>
          <w:tcPr>
            <w:tcW w:w="3118" w:type="dxa"/>
            <w:tcMar>
              <w:top w:w="0" w:type="dxa"/>
              <w:left w:w="108" w:type="dxa"/>
              <w:bottom w:w="0" w:type="dxa"/>
              <w:right w:w="108" w:type="dxa"/>
            </w:tcMar>
          </w:tcPr>
          <w:p w14:paraId="0B4F2260" w14:textId="77777777" w:rsidR="00A546B4" w:rsidRPr="00A546B4" w:rsidRDefault="00A546B4" w:rsidP="00466618">
            <w:pPr>
              <w:rPr>
                <w:rFonts w:asciiTheme="majorHAnsi" w:hAnsiTheme="majorHAnsi" w:cstheme="majorHAnsi"/>
                <w:sz w:val="22"/>
                <w:szCs w:val="22"/>
              </w:rPr>
            </w:pPr>
            <w:r w:rsidRPr="00A546B4">
              <w:rPr>
                <w:rFonts w:asciiTheme="majorHAnsi" w:hAnsiTheme="majorHAnsi" w:cstheme="majorHAnsi"/>
                <w:sz w:val="22"/>
                <w:szCs w:val="22"/>
              </w:rPr>
              <w:t>AllMustPass</w:t>
            </w:r>
          </w:p>
        </w:tc>
        <w:tc>
          <w:tcPr>
            <w:tcW w:w="2055" w:type="dxa"/>
          </w:tcPr>
          <w:p w14:paraId="75E67811" w14:textId="77777777" w:rsidR="00A546B4" w:rsidRDefault="00A546B4" w:rsidP="00466618">
            <w:pPr>
              <w:rPr>
                <w:rFonts w:asciiTheme="majorHAnsi" w:hAnsiTheme="majorHAnsi" w:cstheme="majorHAnsi"/>
                <w:sz w:val="22"/>
                <w:szCs w:val="22"/>
              </w:rPr>
            </w:pPr>
            <w:r>
              <w:rPr>
                <w:rFonts w:asciiTheme="majorHAnsi" w:hAnsiTheme="majorHAnsi" w:cstheme="majorHAnsi"/>
                <w:sz w:val="22"/>
                <w:szCs w:val="22"/>
              </w:rPr>
              <w:t>Address</w:t>
            </w:r>
          </w:p>
        </w:tc>
      </w:tr>
    </w:tbl>
    <w:p w14:paraId="7C2FD059" w14:textId="77777777" w:rsidR="009D4694" w:rsidRDefault="009D4694" w:rsidP="009D4694">
      <w:pPr>
        <w:ind w:left="720"/>
        <w:rPr>
          <w:rFonts w:asciiTheme="majorHAnsi" w:hAnsiTheme="majorHAnsi" w:cstheme="majorHAnsi"/>
        </w:rPr>
      </w:pPr>
    </w:p>
    <w:p w14:paraId="5158E21D" w14:textId="77777777" w:rsidR="003E7584" w:rsidRPr="007A3CF8" w:rsidRDefault="003E7584" w:rsidP="00B327BA">
      <w:pPr>
        <w:pStyle w:val="Heading3"/>
        <w:numPr>
          <w:ilvl w:val="2"/>
          <w:numId w:val="29"/>
        </w:numPr>
        <w:rPr>
          <w:b/>
        </w:rPr>
      </w:pPr>
      <w:bookmarkStart w:id="1267" w:name="_Toc23404900"/>
      <w:r w:rsidRPr="007A3CF8">
        <w:rPr>
          <w:b/>
        </w:rPr>
        <w:t>IGX</w:t>
      </w:r>
      <w:r w:rsidR="0053453C" w:rsidRPr="007A3CF8">
        <w:rPr>
          <w:b/>
        </w:rPr>
        <w:t xml:space="preserve"> Scoring Config</w:t>
      </w:r>
      <w:bookmarkEnd w:id="1267"/>
    </w:p>
    <w:p w14:paraId="59E74F12" w14:textId="77777777" w:rsidR="003E7584" w:rsidRDefault="003E7584" w:rsidP="003E7584">
      <w:pPr>
        <w:ind w:left="360"/>
        <w:rPr>
          <w:sz w:val="22"/>
          <w:szCs w:val="22"/>
        </w:rPr>
      </w:pPr>
    </w:p>
    <w:p w14:paraId="19D14BE5" w14:textId="77777777" w:rsidR="003E7584" w:rsidRDefault="003E7584" w:rsidP="003E7584">
      <w:pPr>
        <w:ind w:left="360"/>
        <w:jc w:val="both"/>
        <w:rPr>
          <w:rFonts w:asciiTheme="majorHAnsi" w:hAnsiTheme="majorHAnsi" w:cstheme="majorHAnsi"/>
        </w:rPr>
      </w:pPr>
      <w:r>
        <w:rPr>
          <w:rFonts w:asciiTheme="majorHAnsi" w:hAnsiTheme="majorHAnsi" w:cstheme="majorHAnsi"/>
        </w:rPr>
        <w:t>This is a new reference list to be created in Govern. It will act as a configuration store for DQ scoring component. It will mainly contain the entries to identify specific Asset types defined in the project along with few other configurations</w:t>
      </w:r>
      <w:r w:rsidRPr="00FF1B81">
        <w:rPr>
          <w:rFonts w:asciiTheme="majorHAnsi" w:hAnsiTheme="majorHAnsi" w:cstheme="majorHAnsi"/>
        </w:rPr>
        <w:t>.</w:t>
      </w:r>
      <w:r w:rsidR="002F556F">
        <w:rPr>
          <w:rFonts w:asciiTheme="majorHAnsi" w:hAnsiTheme="majorHAnsi" w:cstheme="majorHAnsi"/>
        </w:rPr>
        <w:t xml:space="preserve"> PR entr</w:t>
      </w:r>
      <w:r w:rsidR="00880E6E">
        <w:rPr>
          <w:rFonts w:asciiTheme="majorHAnsi" w:hAnsiTheme="majorHAnsi" w:cstheme="majorHAnsi"/>
        </w:rPr>
        <w:t>y</w:t>
      </w:r>
      <w:r w:rsidR="002F556F">
        <w:rPr>
          <w:rFonts w:asciiTheme="majorHAnsi" w:hAnsiTheme="majorHAnsi" w:cstheme="majorHAnsi"/>
        </w:rPr>
        <w:t xml:space="preserve"> will identify what all predicates participate while building the hierarchy</w:t>
      </w:r>
      <w:r w:rsidR="002F556F" w:rsidRPr="00FF1B81">
        <w:rPr>
          <w:rFonts w:asciiTheme="majorHAnsi" w:hAnsiTheme="majorHAnsi" w:cstheme="majorHAnsi"/>
        </w:rPr>
        <w:t>.</w:t>
      </w:r>
      <w:r w:rsidR="002F556F">
        <w:rPr>
          <w:rFonts w:asciiTheme="majorHAnsi" w:hAnsiTheme="majorHAnsi" w:cstheme="majorHAnsi"/>
        </w:rPr>
        <w:t xml:space="preserve"> Entries needs to be configured based on implementation.</w:t>
      </w:r>
      <w:r w:rsidR="00AC77D6">
        <w:rPr>
          <w:rFonts w:asciiTheme="majorHAnsi" w:hAnsiTheme="majorHAnsi" w:cstheme="majorHAnsi"/>
        </w:rPr>
        <w:t xml:space="preserve"> Below 2 entries</w:t>
      </w:r>
      <w:r w:rsidR="00880E6E">
        <w:rPr>
          <w:rFonts w:asciiTheme="majorHAnsi" w:hAnsiTheme="majorHAnsi" w:cstheme="majorHAnsi"/>
        </w:rPr>
        <w:t xml:space="preserve"> in </w:t>
      </w:r>
      <w:r w:rsidR="00880E6E" w:rsidRPr="00880E6E">
        <w:rPr>
          <w:rFonts w:asciiTheme="majorHAnsi" w:hAnsiTheme="majorHAnsi" w:cstheme="majorHAnsi"/>
        </w:rPr>
        <w:t xml:space="preserve">PR_ PARTICIPANT_PREDICATES </w:t>
      </w:r>
      <w:r w:rsidR="00AC77D6">
        <w:rPr>
          <w:rFonts w:asciiTheme="majorHAnsi" w:hAnsiTheme="majorHAnsi" w:cstheme="majorHAnsi"/>
        </w:rPr>
        <w:t>are sample ones only</w:t>
      </w:r>
      <w:r w:rsidR="00880E6E">
        <w:rPr>
          <w:rFonts w:asciiTheme="majorHAnsi" w:hAnsiTheme="majorHAnsi" w:cstheme="majorHAnsi"/>
        </w:rPr>
        <w:t xml:space="preserve"> which are comma separated</w:t>
      </w:r>
      <w:r w:rsidR="00AC77D6">
        <w:rPr>
          <w:rFonts w:asciiTheme="majorHAnsi" w:hAnsiTheme="majorHAnsi" w:cstheme="majorHAnsi"/>
        </w:rPr>
        <w:t>.</w:t>
      </w:r>
    </w:p>
    <w:p w14:paraId="0D594851"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4795"/>
        <w:gridCol w:w="3285"/>
      </w:tblGrid>
      <w:tr w:rsidR="003E7584" w14:paraId="6C359282" w14:textId="77777777" w:rsidTr="00956FD0">
        <w:tc>
          <w:tcPr>
            <w:tcW w:w="4795" w:type="dxa"/>
          </w:tcPr>
          <w:p w14:paraId="353800C7" w14:textId="77777777" w:rsidR="003E7584" w:rsidRPr="00923F48" w:rsidRDefault="003E7584" w:rsidP="00466618">
            <w:pPr>
              <w:rPr>
                <w:b/>
                <w:color w:val="000000"/>
              </w:rPr>
            </w:pPr>
            <w:r>
              <w:rPr>
                <w:b/>
                <w:color w:val="000000"/>
              </w:rPr>
              <w:t>Code</w:t>
            </w:r>
          </w:p>
        </w:tc>
        <w:tc>
          <w:tcPr>
            <w:tcW w:w="3285" w:type="dxa"/>
          </w:tcPr>
          <w:p w14:paraId="4082925B" w14:textId="77777777" w:rsidR="003E7584" w:rsidRPr="00923F48" w:rsidRDefault="003E7584" w:rsidP="00466618">
            <w:pPr>
              <w:rPr>
                <w:b/>
                <w:color w:val="000000"/>
              </w:rPr>
            </w:pPr>
            <w:r>
              <w:rPr>
                <w:b/>
                <w:color w:val="000000"/>
              </w:rPr>
              <w:t>Description</w:t>
            </w:r>
          </w:p>
        </w:tc>
      </w:tr>
      <w:tr w:rsidR="003E7584" w14:paraId="3B65FD64" w14:textId="77777777" w:rsidTr="00956FD0">
        <w:tc>
          <w:tcPr>
            <w:tcW w:w="4795" w:type="dxa"/>
          </w:tcPr>
          <w:p w14:paraId="5E42832E" w14:textId="77777777" w:rsidR="003E7584" w:rsidRPr="00923F48" w:rsidRDefault="003E7584" w:rsidP="00466618">
            <w:pPr>
              <w:rPr>
                <w:color w:val="000000"/>
              </w:rPr>
            </w:pPr>
            <w:r w:rsidRPr="00923F48">
              <w:rPr>
                <w:color w:val="000000"/>
              </w:rPr>
              <w:t>RE_</w:t>
            </w:r>
            <w:r>
              <w:rPr>
                <w:color w:val="000000"/>
              </w:rPr>
              <w:t>RULE_</w:t>
            </w:r>
            <w:r w:rsidRPr="00923F48">
              <w:rPr>
                <w:color w:val="000000"/>
              </w:rPr>
              <w:t>NOT_BLANK</w:t>
            </w:r>
          </w:p>
        </w:tc>
        <w:tc>
          <w:tcPr>
            <w:tcW w:w="3285" w:type="dxa"/>
          </w:tcPr>
          <w:p w14:paraId="38AF6297" w14:textId="77777777" w:rsidR="003E7584" w:rsidRPr="00923F48" w:rsidRDefault="003F6E7A" w:rsidP="00466618">
            <w:pPr>
              <w:rPr>
                <w:color w:val="000000"/>
              </w:rPr>
            </w:pPr>
            <w:r>
              <w:rPr>
                <w:color w:val="000000"/>
              </w:rPr>
              <w:t xml:space="preserve">IGX </w:t>
            </w:r>
            <w:r w:rsidR="003E7584">
              <w:rPr>
                <w:color w:val="000000"/>
              </w:rPr>
              <w:t>Not Blank</w:t>
            </w:r>
          </w:p>
        </w:tc>
      </w:tr>
      <w:tr w:rsidR="003E7584" w14:paraId="24574405" w14:textId="77777777" w:rsidTr="00956FD0">
        <w:tc>
          <w:tcPr>
            <w:tcW w:w="4795" w:type="dxa"/>
          </w:tcPr>
          <w:p w14:paraId="52B6CA8E" w14:textId="77777777" w:rsidR="003E7584" w:rsidRPr="00923F48" w:rsidRDefault="003E7584" w:rsidP="00A841AE">
            <w:pPr>
              <w:rPr>
                <w:color w:val="000000"/>
              </w:rPr>
            </w:pPr>
            <w:r w:rsidRPr="00923F48">
              <w:rPr>
                <w:color w:val="000000"/>
              </w:rPr>
              <w:t>RE_</w:t>
            </w:r>
            <w:r>
              <w:rPr>
                <w:color w:val="000000"/>
              </w:rPr>
              <w:t>RULE_</w:t>
            </w:r>
            <w:r w:rsidRPr="00923F48">
              <w:rPr>
                <w:color w:val="000000"/>
              </w:rPr>
              <w:t>REGEX</w:t>
            </w:r>
          </w:p>
        </w:tc>
        <w:tc>
          <w:tcPr>
            <w:tcW w:w="3285" w:type="dxa"/>
          </w:tcPr>
          <w:p w14:paraId="498592A3" w14:textId="77777777" w:rsidR="003E7584" w:rsidRPr="00923F48" w:rsidRDefault="003F6E7A" w:rsidP="003F6E7A">
            <w:pPr>
              <w:rPr>
                <w:color w:val="000000"/>
              </w:rPr>
            </w:pPr>
            <w:r>
              <w:rPr>
                <w:color w:val="000000"/>
              </w:rPr>
              <w:t>IGX Regex</w:t>
            </w:r>
          </w:p>
        </w:tc>
      </w:tr>
      <w:tr w:rsidR="003E7584" w14:paraId="7BE03D97" w14:textId="77777777" w:rsidTr="00956FD0">
        <w:tc>
          <w:tcPr>
            <w:tcW w:w="4795" w:type="dxa"/>
          </w:tcPr>
          <w:p w14:paraId="42D92E43" w14:textId="77777777" w:rsidR="003E7584" w:rsidRPr="00923F48" w:rsidRDefault="003E7584" w:rsidP="00A841AE">
            <w:pPr>
              <w:rPr>
                <w:color w:val="000000"/>
              </w:rPr>
            </w:pPr>
            <w:r w:rsidRPr="00923F48">
              <w:rPr>
                <w:color w:val="000000"/>
              </w:rPr>
              <w:t>RE_</w:t>
            </w:r>
            <w:r>
              <w:rPr>
                <w:color w:val="000000"/>
              </w:rPr>
              <w:t>RULE_</w:t>
            </w:r>
            <w:r w:rsidRPr="00923F48">
              <w:rPr>
                <w:color w:val="000000"/>
              </w:rPr>
              <w:t>NUMERIC_RANGE</w:t>
            </w:r>
          </w:p>
        </w:tc>
        <w:tc>
          <w:tcPr>
            <w:tcW w:w="3285" w:type="dxa"/>
          </w:tcPr>
          <w:p w14:paraId="20D08DE5" w14:textId="77777777" w:rsidR="003E7584" w:rsidRPr="00923F48" w:rsidRDefault="003F6E7A" w:rsidP="00466618">
            <w:pPr>
              <w:rPr>
                <w:color w:val="000000"/>
              </w:rPr>
            </w:pPr>
            <w:r>
              <w:rPr>
                <w:color w:val="000000"/>
              </w:rPr>
              <w:t xml:space="preserve">IGX </w:t>
            </w:r>
            <w:r w:rsidR="003E7584" w:rsidRPr="00923F48">
              <w:rPr>
                <w:color w:val="000000"/>
              </w:rPr>
              <w:t xml:space="preserve">Numeric </w:t>
            </w:r>
            <w:r w:rsidR="003E7584">
              <w:rPr>
                <w:color w:val="000000"/>
              </w:rPr>
              <w:t>Range</w:t>
            </w:r>
          </w:p>
        </w:tc>
      </w:tr>
      <w:tr w:rsidR="003E7584" w14:paraId="4663979C" w14:textId="77777777" w:rsidTr="00956FD0">
        <w:tc>
          <w:tcPr>
            <w:tcW w:w="4795" w:type="dxa"/>
          </w:tcPr>
          <w:p w14:paraId="64A7BAEC" w14:textId="77777777" w:rsidR="003E7584" w:rsidRPr="00923F48" w:rsidRDefault="003E7584" w:rsidP="00466618">
            <w:pPr>
              <w:rPr>
                <w:color w:val="000000"/>
              </w:rPr>
            </w:pPr>
            <w:r w:rsidRPr="00923F48">
              <w:rPr>
                <w:color w:val="000000"/>
              </w:rPr>
              <w:t>RE_</w:t>
            </w:r>
            <w:r>
              <w:rPr>
                <w:color w:val="000000"/>
              </w:rPr>
              <w:t>RULE_</w:t>
            </w:r>
            <w:r w:rsidRPr="00923F48">
              <w:rPr>
                <w:color w:val="000000"/>
              </w:rPr>
              <w:t>DUPLICATE_CHECK</w:t>
            </w:r>
          </w:p>
        </w:tc>
        <w:tc>
          <w:tcPr>
            <w:tcW w:w="3285" w:type="dxa"/>
          </w:tcPr>
          <w:p w14:paraId="11BACD53" w14:textId="77777777" w:rsidR="003E7584" w:rsidRPr="00923F48" w:rsidRDefault="003F6E7A" w:rsidP="00466618">
            <w:pPr>
              <w:rPr>
                <w:color w:val="000000"/>
              </w:rPr>
            </w:pPr>
            <w:r>
              <w:rPr>
                <w:color w:val="000000"/>
              </w:rPr>
              <w:t xml:space="preserve">IGX </w:t>
            </w:r>
            <w:r w:rsidR="003E7584">
              <w:rPr>
                <w:color w:val="000000"/>
              </w:rPr>
              <w:t>Duplicate Check</w:t>
            </w:r>
          </w:p>
        </w:tc>
      </w:tr>
      <w:tr w:rsidR="003E7584" w14:paraId="5037154F" w14:textId="77777777" w:rsidTr="00956FD0">
        <w:tc>
          <w:tcPr>
            <w:tcW w:w="4795" w:type="dxa"/>
          </w:tcPr>
          <w:p w14:paraId="75BC06D2" w14:textId="77777777" w:rsidR="003E7584" w:rsidRPr="00923F48" w:rsidRDefault="003E7584" w:rsidP="00466618">
            <w:pPr>
              <w:rPr>
                <w:color w:val="000000"/>
              </w:rPr>
            </w:pPr>
            <w:r w:rsidRPr="00923F48">
              <w:rPr>
                <w:color w:val="000000"/>
              </w:rPr>
              <w:t>RE_</w:t>
            </w:r>
            <w:r>
              <w:rPr>
                <w:color w:val="000000"/>
              </w:rPr>
              <w:t>RULE_</w:t>
            </w:r>
            <w:r w:rsidRPr="00923F48">
              <w:rPr>
                <w:color w:val="000000"/>
              </w:rPr>
              <w:t>REFERENCE_LOOKUP</w:t>
            </w:r>
          </w:p>
        </w:tc>
        <w:tc>
          <w:tcPr>
            <w:tcW w:w="3285" w:type="dxa"/>
          </w:tcPr>
          <w:p w14:paraId="495EAD9C" w14:textId="77777777" w:rsidR="003E7584" w:rsidRPr="00923F48" w:rsidRDefault="003F6E7A" w:rsidP="00466618">
            <w:pPr>
              <w:rPr>
                <w:color w:val="000000"/>
              </w:rPr>
            </w:pPr>
            <w:r>
              <w:rPr>
                <w:color w:val="000000"/>
              </w:rPr>
              <w:t xml:space="preserve">IGX </w:t>
            </w:r>
            <w:r w:rsidR="003E7584">
              <w:rPr>
                <w:color w:val="000000"/>
              </w:rPr>
              <w:t>Reference Lookup</w:t>
            </w:r>
          </w:p>
        </w:tc>
      </w:tr>
      <w:tr w:rsidR="003E7584" w14:paraId="769F7A19" w14:textId="77777777" w:rsidTr="00956FD0">
        <w:tc>
          <w:tcPr>
            <w:tcW w:w="4795" w:type="dxa"/>
          </w:tcPr>
          <w:p w14:paraId="6C395728" w14:textId="77777777" w:rsidR="003E7584" w:rsidRPr="00923F48" w:rsidRDefault="003E7584" w:rsidP="00466618">
            <w:pPr>
              <w:rPr>
                <w:color w:val="000000"/>
              </w:rPr>
            </w:pPr>
            <w:r w:rsidRPr="00923F48">
              <w:rPr>
                <w:color w:val="000000"/>
              </w:rPr>
              <w:t>RE_</w:t>
            </w:r>
            <w:r>
              <w:rPr>
                <w:color w:val="000000"/>
              </w:rPr>
              <w:t>RULE_</w:t>
            </w:r>
            <w:r w:rsidRPr="00923F48">
              <w:rPr>
                <w:color w:val="000000"/>
              </w:rPr>
              <w:t>CONSISTENCY</w:t>
            </w:r>
          </w:p>
        </w:tc>
        <w:tc>
          <w:tcPr>
            <w:tcW w:w="3285" w:type="dxa"/>
          </w:tcPr>
          <w:p w14:paraId="6ED1831A" w14:textId="77777777" w:rsidR="003E7584" w:rsidRPr="00923F48" w:rsidRDefault="003F6E7A" w:rsidP="0087225E">
            <w:pPr>
              <w:rPr>
                <w:color w:val="000000"/>
              </w:rPr>
            </w:pPr>
            <w:r>
              <w:rPr>
                <w:color w:val="000000"/>
              </w:rPr>
              <w:t xml:space="preserve">IGX </w:t>
            </w:r>
            <w:r w:rsidR="003E7584">
              <w:rPr>
                <w:color w:val="000000"/>
              </w:rPr>
              <w:t xml:space="preserve">Consistency </w:t>
            </w:r>
            <w:r w:rsidR="0087225E">
              <w:rPr>
                <w:color w:val="000000"/>
              </w:rPr>
              <w:t>Check</w:t>
            </w:r>
          </w:p>
        </w:tc>
      </w:tr>
      <w:tr w:rsidR="003E7584" w14:paraId="43A4FDB6" w14:textId="77777777" w:rsidTr="00956FD0">
        <w:tc>
          <w:tcPr>
            <w:tcW w:w="4795" w:type="dxa"/>
          </w:tcPr>
          <w:p w14:paraId="5F1C0272" w14:textId="77777777" w:rsidR="003E7584" w:rsidRPr="00923F48" w:rsidRDefault="003E7584" w:rsidP="00466618">
            <w:pPr>
              <w:rPr>
                <w:color w:val="000000"/>
              </w:rPr>
            </w:pPr>
            <w:r>
              <w:rPr>
                <w:color w:val="000000"/>
              </w:rPr>
              <w:t>RE_ATTRIBUTE_COMPARISON</w:t>
            </w:r>
          </w:p>
        </w:tc>
        <w:tc>
          <w:tcPr>
            <w:tcW w:w="3285" w:type="dxa"/>
          </w:tcPr>
          <w:p w14:paraId="5096C8DF" w14:textId="77777777" w:rsidR="003E7584" w:rsidRDefault="00D30764" w:rsidP="00466618">
            <w:pPr>
              <w:rPr>
                <w:color w:val="000000"/>
              </w:rPr>
            </w:pPr>
            <w:r>
              <w:rPr>
                <w:color w:val="000000"/>
              </w:rPr>
              <w:t xml:space="preserve">IGX </w:t>
            </w:r>
            <w:r w:rsidR="003E7584">
              <w:rPr>
                <w:color w:val="000000"/>
              </w:rPr>
              <w:t>Attribute Comparison</w:t>
            </w:r>
          </w:p>
        </w:tc>
      </w:tr>
      <w:tr w:rsidR="003E7584" w14:paraId="5730A97B" w14:textId="77777777" w:rsidTr="00956FD0">
        <w:tc>
          <w:tcPr>
            <w:tcW w:w="4795" w:type="dxa"/>
          </w:tcPr>
          <w:p w14:paraId="2BA5FBC5" w14:textId="77777777" w:rsidR="003E7584" w:rsidRPr="00923F48" w:rsidRDefault="003E7584" w:rsidP="00466618">
            <w:pPr>
              <w:rPr>
                <w:color w:val="000000"/>
              </w:rPr>
            </w:pPr>
            <w:r>
              <w:rPr>
                <w:color w:val="000000"/>
              </w:rPr>
              <w:lastRenderedPageBreak/>
              <w:t>RE_CONFORMITY_CHECKS</w:t>
            </w:r>
          </w:p>
        </w:tc>
        <w:tc>
          <w:tcPr>
            <w:tcW w:w="3285" w:type="dxa"/>
          </w:tcPr>
          <w:p w14:paraId="19B88771" w14:textId="77777777" w:rsidR="003E7584" w:rsidRDefault="003F6E7A" w:rsidP="00466618">
            <w:pPr>
              <w:rPr>
                <w:color w:val="000000"/>
              </w:rPr>
            </w:pPr>
            <w:r>
              <w:rPr>
                <w:color w:val="000000"/>
              </w:rPr>
              <w:t xml:space="preserve">IGX </w:t>
            </w:r>
            <w:r w:rsidR="003E7584">
              <w:rPr>
                <w:color w:val="000000"/>
              </w:rPr>
              <w:t>Conformity Check</w:t>
            </w:r>
          </w:p>
        </w:tc>
      </w:tr>
      <w:tr w:rsidR="006D2820" w14:paraId="39DE2C4A" w14:textId="77777777" w:rsidTr="00956FD0">
        <w:tc>
          <w:tcPr>
            <w:tcW w:w="4795" w:type="dxa"/>
          </w:tcPr>
          <w:p w14:paraId="00E2ACB4" w14:textId="77777777" w:rsidR="006D2820" w:rsidRPr="009C2557" w:rsidRDefault="006D2820" w:rsidP="00466618">
            <w:pPr>
              <w:rPr>
                <w:color w:val="000000"/>
                <w:highlight w:val="yellow"/>
              </w:rPr>
            </w:pPr>
            <w:r w:rsidRPr="009C2557">
              <w:rPr>
                <w:color w:val="000000"/>
                <w:highlight w:val="yellow"/>
              </w:rPr>
              <w:t>AT_</w:t>
            </w:r>
            <w:r w:rsidR="001B48DE">
              <w:rPr>
                <w:color w:val="000000"/>
                <w:highlight w:val="yellow"/>
              </w:rPr>
              <w:t>DATA_ENTITY</w:t>
            </w:r>
          </w:p>
        </w:tc>
        <w:tc>
          <w:tcPr>
            <w:tcW w:w="3285" w:type="dxa"/>
          </w:tcPr>
          <w:p w14:paraId="130820C7" w14:textId="77777777" w:rsidR="006D2820" w:rsidRDefault="006D2820" w:rsidP="001B48DE">
            <w:pPr>
              <w:rPr>
                <w:color w:val="000000"/>
              </w:rPr>
            </w:pPr>
            <w:r w:rsidRPr="009C2557">
              <w:rPr>
                <w:color w:val="000000"/>
                <w:highlight w:val="yellow"/>
              </w:rPr>
              <w:t xml:space="preserve">IGX </w:t>
            </w:r>
            <w:r w:rsidR="001B48DE">
              <w:rPr>
                <w:color w:val="000000"/>
                <w:highlight w:val="yellow"/>
              </w:rPr>
              <w:t>Data Entity</w:t>
            </w:r>
          </w:p>
        </w:tc>
      </w:tr>
      <w:tr w:rsidR="006D2820" w14:paraId="208E103E" w14:textId="77777777" w:rsidTr="00956FD0">
        <w:tc>
          <w:tcPr>
            <w:tcW w:w="4795" w:type="dxa"/>
          </w:tcPr>
          <w:p w14:paraId="1B55E87E" w14:textId="77777777" w:rsidR="006D2820" w:rsidRDefault="006D2820" w:rsidP="00466618">
            <w:pPr>
              <w:rPr>
                <w:color w:val="000000"/>
              </w:rPr>
            </w:pPr>
            <w:r>
              <w:rPr>
                <w:color w:val="000000"/>
              </w:rPr>
              <w:t>AT_DATA_ELEMENT</w:t>
            </w:r>
          </w:p>
        </w:tc>
        <w:tc>
          <w:tcPr>
            <w:tcW w:w="3285" w:type="dxa"/>
          </w:tcPr>
          <w:p w14:paraId="49C4DE39" w14:textId="77777777" w:rsidR="006D2820" w:rsidRPr="006D2820" w:rsidRDefault="006D2820" w:rsidP="00466618">
            <w:pPr>
              <w:rPr>
                <w:color w:val="000000"/>
              </w:rPr>
            </w:pPr>
            <w:r w:rsidRPr="006D2820">
              <w:rPr>
                <w:color w:val="000000"/>
              </w:rPr>
              <w:t>IGX Data Element</w:t>
            </w:r>
          </w:p>
        </w:tc>
      </w:tr>
      <w:tr w:rsidR="009F4B8F" w14:paraId="2D3C9FBF" w14:textId="77777777" w:rsidTr="00956FD0">
        <w:tc>
          <w:tcPr>
            <w:tcW w:w="4795" w:type="dxa"/>
          </w:tcPr>
          <w:p w14:paraId="0511E4B5" w14:textId="77777777" w:rsidR="009F4B8F" w:rsidRPr="009C2557" w:rsidRDefault="009F4B8F" w:rsidP="009F4B8F">
            <w:pPr>
              <w:rPr>
                <w:color w:val="000000"/>
                <w:highlight w:val="yellow"/>
              </w:rPr>
            </w:pPr>
            <w:r w:rsidRPr="009C2557">
              <w:rPr>
                <w:color w:val="000000"/>
                <w:highlight w:val="yellow"/>
              </w:rPr>
              <w:t>PE_</w:t>
            </w:r>
            <w:r w:rsidR="001B48DE">
              <w:rPr>
                <w:color w:val="000000"/>
                <w:highlight w:val="yellow"/>
              </w:rPr>
              <w:t>DATA_ENTITY</w:t>
            </w:r>
            <w:r w:rsidRPr="009C2557">
              <w:rPr>
                <w:color w:val="000000"/>
                <w:highlight w:val="yellow"/>
              </w:rPr>
              <w:t>_TO_DATA_ELEMENT_PREDICATE_UID</w:t>
            </w:r>
          </w:p>
        </w:tc>
        <w:tc>
          <w:tcPr>
            <w:tcW w:w="3285" w:type="dxa"/>
          </w:tcPr>
          <w:p w14:paraId="1A7FA07D" w14:textId="77777777" w:rsidR="009F4B8F" w:rsidRPr="006D2820" w:rsidRDefault="009F4B8F" w:rsidP="00B340F3">
            <w:pPr>
              <w:rPr>
                <w:color w:val="000000"/>
              </w:rPr>
            </w:pPr>
            <w:r w:rsidRPr="009C2557">
              <w:rPr>
                <w:color w:val="000000"/>
                <w:highlight w:val="yellow"/>
              </w:rPr>
              <w:t>Actual UID of “</w:t>
            </w:r>
            <w:r w:rsidRPr="009C2557">
              <w:rPr>
                <w:rFonts w:asciiTheme="majorHAnsi" w:hAnsiTheme="majorHAnsi" w:cstheme="majorHAnsi"/>
                <w:sz w:val="22"/>
                <w:szCs w:val="22"/>
                <w:highlight w:val="yellow"/>
              </w:rPr>
              <w:t>IGX Has Field</w:t>
            </w:r>
            <w:r w:rsidRPr="009C2557">
              <w:rPr>
                <w:color w:val="000000"/>
                <w:highlight w:val="yellow"/>
              </w:rPr>
              <w:t>”</w:t>
            </w:r>
          </w:p>
        </w:tc>
      </w:tr>
      <w:tr w:rsidR="006D2820" w14:paraId="5728DBA8" w14:textId="77777777" w:rsidTr="00956FD0">
        <w:tc>
          <w:tcPr>
            <w:tcW w:w="4795" w:type="dxa"/>
          </w:tcPr>
          <w:p w14:paraId="09C92F0B" w14:textId="77777777" w:rsidR="006D2820" w:rsidRDefault="003B46A2" w:rsidP="00466618">
            <w:pPr>
              <w:rPr>
                <w:color w:val="000000"/>
              </w:rPr>
            </w:pPr>
            <w:r>
              <w:rPr>
                <w:color w:val="000000"/>
              </w:rPr>
              <w:t>PE</w:t>
            </w:r>
            <w:r w:rsidR="006D2820">
              <w:rPr>
                <w:color w:val="000000"/>
              </w:rPr>
              <w:t>_DATA_ELEMENT_TO_RULE_PREDICATE_UID</w:t>
            </w:r>
          </w:p>
        </w:tc>
        <w:tc>
          <w:tcPr>
            <w:tcW w:w="3285" w:type="dxa"/>
          </w:tcPr>
          <w:p w14:paraId="061E6582" w14:textId="77777777" w:rsidR="006D2820" w:rsidRPr="006D2820" w:rsidRDefault="006D2820" w:rsidP="00466618">
            <w:pPr>
              <w:rPr>
                <w:color w:val="000000"/>
              </w:rPr>
            </w:pPr>
            <w:r>
              <w:rPr>
                <w:color w:val="000000"/>
              </w:rPr>
              <w:t>Actual UID of “</w:t>
            </w:r>
            <w:r w:rsidRPr="006D2820">
              <w:rPr>
                <w:color w:val="000000"/>
              </w:rPr>
              <w:t>IGX Rules Applies to Field</w:t>
            </w:r>
            <w:r>
              <w:rPr>
                <w:color w:val="000000"/>
              </w:rPr>
              <w:t>”</w:t>
            </w:r>
          </w:p>
        </w:tc>
      </w:tr>
      <w:tr w:rsidR="00CE3721" w14:paraId="18014F2B" w14:textId="77777777" w:rsidTr="00CE3721">
        <w:tc>
          <w:tcPr>
            <w:tcW w:w="4795" w:type="dxa"/>
          </w:tcPr>
          <w:p w14:paraId="557F950C" w14:textId="77777777" w:rsidR="00CE3721" w:rsidRDefault="00CE3721" w:rsidP="00CE3721">
            <w:pPr>
              <w:rPr>
                <w:color w:val="000000"/>
              </w:rPr>
            </w:pPr>
            <w:r>
              <w:rPr>
                <w:color w:val="000000"/>
              </w:rPr>
              <w:t>RE_RULE_JSEXP</w:t>
            </w:r>
          </w:p>
        </w:tc>
        <w:tc>
          <w:tcPr>
            <w:tcW w:w="3285" w:type="dxa"/>
          </w:tcPr>
          <w:p w14:paraId="1A85BF1C" w14:textId="77777777" w:rsidR="00CE3721" w:rsidRPr="00105E55" w:rsidRDefault="00CE3721" w:rsidP="00CE3721">
            <w:pPr>
              <w:rPr>
                <w:color w:val="000000"/>
              </w:rPr>
            </w:pPr>
            <w:r>
              <w:rPr>
                <w:color w:val="000000"/>
              </w:rPr>
              <w:t>IGX JS Expression</w:t>
            </w:r>
          </w:p>
        </w:tc>
      </w:tr>
      <w:tr w:rsidR="00A45177" w14:paraId="16B6987C" w14:textId="77777777" w:rsidTr="00956FD0">
        <w:tc>
          <w:tcPr>
            <w:tcW w:w="4795" w:type="dxa"/>
          </w:tcPr>
          <w:p w14:paraId="0546EEBB" w14:textId="77777777" w:rsidR="00A45177" w:rsidRDefault="00A45177" w:rsidP="00880E6E">
            <w:pPr>
              <w:rPr>
                <w:color w:val="000000"/>
              </w:rPr>
            </w:pPr>
            <w:r>
              <w:rPr>
                <w:color w:val="1F497D"/>
              </w:rPr>
              <w:t>PR_RULE_TO_LOWEST_LEVEL_PREDICATE</w:t>
            </w:r>
          </w:p>
        </w:tc>
        <w:tc>
          <w:tcPr>
            <w:tcW w:w="3285" w:type="dxa"/>
          </w:tcPr>
          <w:p w14:paraId="0D4121B3" w14:textId="77777777" w:rsidR="00A45177" w:rsidRPr="00880E6E" w:rsidRDefault="00A45177" w:rsidP="002F556F">
            <w:pPr>
              <w:rPr>
                <w:color w:val="000000"/>
              </w:rPr>
            </w:pPr>
            <w:r w:rsidRPr="00880E6E">
              <w:rPr>
                <w:color w:val="000000"/>
              </w:rPr>
              <w:t>IGX Rules Applies to Field</w:t>
            </w:r>
          </w:p>
        </w:tc>
      </w:tr>
      <w:tr w:rsidR="00956FD0" w14:paraId="69454DF8" w14:textId="77777777" w:rsidTr="00956FD0">
        <w:tc>
          <w:tcPr>
            <w:tcW w:w="4795" w:type="dxa"/>
          </w:tcPr>
          <w:p w14:paraId="76049952" w14:textId="77777777" w:rsidR="00956FD0" w:rsidRPr="00923F48" w:rsidRDefault="00956FD0" w:rsidP="00880E6E">
            <w:pPr>
              <w:rPr>
                <w:color w:val="000000"/>
              </w:rPr>
            </w:pPr>
            <w:r>
              <w:rPr>
                <w:color w:val="000000"/>
              </w:rPr>
              <w:t>P</w:t>
            </w:r>
            <w:r w:rsidR="00AE4D7D">
              <w:rPr>
                <w:color w:val="000000"/>
              </w:rPr>
              <w:t>R</w:t>
            </w:r>
            <w:r w:rsidRPr="00923F48">
              <w:rPr>
                <w:color w:val="000000"/>
              </w:rPr>
              <w:t>_</w:t>
            </w:r>
            <w:r w:rsidR="009329E7">
              <w:t>HIERARCHY_</w:t>
            </w:r>
            <w:r w:rsidR="00880E6E">
              <w:rPr>
                <w:color w:val="000000"/>
              </w:rPr>
              <w:t>PARTICIPANT_PREDICATES</w:t>
            </w:r>
          </w:p>
        </w:tc>
        <w:tc>
          <w:tcPr>
            <w:tcW w:w="3285" w:type="dxa"/>
          </w:tcPr>
          <w:p w14:paraId="297ADB8C" w14:textId="77777777" w:rsidR="00956FD0" w:rsidRPr="00923F48" w:rsidRDefault="00880E6E" w:rsidP="00A45177">
            <w:pPr>
              <w:rPr>
                <w:color w:val="000000"/>
              </w:rPr>
            </w:pPr>
            <w:r w:rsidRPr="00880E6E">
              <w:rPr>
                <w:color w:val="000000"/>
              </w:rPr>
              <w:t>IGX Has Field</w:t>
            </w:r>
          </w:p>
        </w:tc>
      </w:tr>
      <w:tr w:rsidR="00444289" w:rsidRPr="00105E55" w14:paraId="6E822B4B" w14:textId="77777777" w:rsidTr="00C8506F">
        <w:tc>
          <w:tcPr>
            <w:tcW w:w="4795" w:type="dxa"/>
          </w:tcPr>
          <w:p w14:paraId="22CD0135" w14:textId="77777777" w:rsidR="00444289" w:rsidRDefault="00444289" w:rsidP="00C8506F">
            <w:pPr>
              <w:rPr>
                <w:color w:val="000000"/>
              </w:rPr>
            </w:pPr>
            <w:r>
              <w:rPr>
                <w:rFonts w:asciiTheme="majorHAnsi" w:hAnsiTheme="majorHAnsi" w:cstheme="majorHAnsi"/>
              </w:rPr>
              <w:t>SR_</w:t>
            </w:r>
            <w:r w:rsidRPr="008F438E">
              <w:rPr>
                <w:rFonts w:asciiTheme="majorHAnsi" w:hAnsiTheme="majorHAnsi" w:cstheme="majorHAnsi"/>
              </w:rPr>
              <w:t>SCORE_POST_DAYS</w:t>
            </w:r>
          </w:p>
        </w:tc>
        <w:tc>
          <w:tcPr>
            <w:tcW w:w="3285" w:type="dxa"/>
          </w:tcPr>
          <w:p w14:paraId="2DB40720" w14:textId="77777777" w:rsidR="00444289" w:rsidRPr="00105E55" w:rsidRDefault="00444289" w:rsidP="00C8506F">
            <w:pPr>
              <w:rPr>
                <w:color w:val="000000"/>
              </w:rPr>
            </w:pPr>
            <w:r>
              <w:rPr>
                <w:color w:val="000000"/>
              </w:rPr>
              <w:t>No. of days</w:t>
            </w:r>
            <w:r w:rsidR="009A047D">
              <w:rPr>
                <w:color w:val="000000"/>
              </w:rPr>
              <w:t>/executions</w:t>
            </w:r>
            <w:r>
              <w:rPr>
                <w:color w:val="000000"/>
              </w:rPr>
              <w:t xml:space="preserve"> of scores to be posted to Govern</w:t>
            </w:r>
          </w:p>
        </w:tc>
      </w:tr>
      <w:tr w:rsidR="009054B7" w:rsidRPr="00105E55" w14:paraId="4203AC00" w14:textId="77777777" w:rsidTr="00C8506F">
        <w:tc>
          <w:tcPr>
            <w:tcW w:w="4795" w:type="dxa"/>
          </w:tcPr>
          <w:p w14:paraId="047E1376" w14:textId="257E852C" w:rsidR="009054B7" w:rsidRDefault="009054B7" w:rsidP="00C8506F">
            <w:pPr>
              <w:rPr>
                <w:rFonts w:asciiTheme="majorHAnsi" w:hAnsiTheme="majorHAnsi" w:cstheme="majorHAnsi"/>
              </w:rPr>
            </w:pPr>
            <w:r>
              <w:rPr>
                <w:rFonts w:asciiTheme="majorHAnsi" w:hAnsiTheme="majorHAnsi" w:cstheme="majorHAnsi"/>
              </w:rPr>
              <w:t>AT_BUSINESS_TERM</w:t>
            </w:r>
          </w:p>
        </w:tc>
        <w:tc>
          <w:tcPr>
            <w:tcW w:w="3285" w:type="dxa"/>
          </w:tcPr>
          <w:p w14:paraId="73BD58C6" w14:textId="3721B574" w:rsidR="009054B7" w:rsidRDefault="009054B7" w:rsidP="00C8506F">
            <w:pPr>
              <w:rPr>
                <w:color w:val="000000"/>
              </w:rPr>
            </w:pPr>
            <w:r w:rsidRPr="009054B7">
              <w:rPr>
                <w:color w:val="000000"/>
              </w:rPr>
              <w:t>Name of the Asset Type defined for Business Term e.g. IGX Business Term</w:t>
            </w:r>
          </w:p>
        </w:tc>
      </w:tr>
    </w:tbl>
    <w:p w14:paraId="12C3BFD4"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p w14:paraId="7AA2EAEC" w14:textId="77777777" w:rsidR="003E7584" w:rsidRPr="007A3CF8" w:rsidRDefault="0053453C" w:rsidP="00B327BA">
      <w:pPr>
        <w:pStyle w:val="Heading3"/>
        <w:numPr>
          <w:ilvl w:val="2"/>
          <w:numId w:val="29"/>
        </w:numPr>
        <w:rPr>
          <w:b/>
        </w:rPr>
      </w:pPr>
      <w:bookmarkStart w:id="1268" w:name="_Toc23404901"/>
      <w:r w:rsidRPr="007A3CF8">
        <w:rPr>
          <w:b/>
        </w:rPr>
        <w:t>IGX Rule Operator List</w:t>
      </w:r>
      <w:bookmarkEnd w:id="1268"/>
    </w:p>
    <w:p w14:paraId="571B67CE"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3E7584" w:rsidRPr="00923F48" w14:paraId="19C68095" w14:textId="77777777" w:rsidTr="00466618">
        <w:tc>
          <w:tcPr>
            <w:tcW w:w="3207" w:type="dxa"/>
          </w:tcPr>
          <w:p w14:paraId="516A1E48" w14:textId="77777777" w:rsidR="003E7584" w:rsidRPr="00923F48" w:rsidRDefault="003E7584" w:rsidP="00466618">
            <w:pPr>
              <w:rPr>
                <w:b/>
                <w:color w:val="000000"/>
              </w:rPr>
            </w:pPr>
            <w:r>
              <w:rPr>
                <w:b/>
                <w:color w:val="000000"/>
              </w:rPr>
              <w:t>Code</w:t>
            </w:r>
          </w:p>
        </w:tc>
        <w:tc>
          <w:tcPr>
            <w:tcW w:w="3538" w:type="dxa"/>
          </w:tcPr>
          <w:p w14:paraId="6F187ED4" w14:textId="77777777" w:rsidR="003E7584" w:rsidRPr="00923F48" w:rsidRDefault="003E7584" w:rsidP="00466618">
            <w:pPr>
              <w:rPr>
                <w:b/>
                <w:color w:val="000000"/>
              </w:rPr>
            </w:pPr>
            <w:r>
              <w:rPr>
                <w:b/>
                <w:color w:val="000000"/>
              </w:rPr>
              <w:t>Description</w:t>
            </w:r>
          </w:p>
        </w:tc>
      </w:tr>
      <w:tr w:rsidR="003E7584" w:rsidRPr="005571F3" w14:paraId="6CEBA0CA" w14:textId="77777777" w:rsidTr="00466618">
        <w:tc>
          <w:tcPr>
            <w:tcW w:w="3207" w:type="dxa"/>
            <w:vAlign w:val="center"/>
          </w:tcPr>
          <w:p w14:paraId="6F3F8774" w14:textId="77777777" w:rsidR="003E7584" w:rsidRPr="00923F48" w:rsidRDefault="003E7584" w:rsidP="00466618">
            <w:pPr>
              <w:rPr>
                <w:color w:val="000000"/>
              </w:rPr>
            </w:pPr>
            <w:r w:rsidRPr="005571F3">
              <w:rPr>
                <w:color w:val="000000"/>
              </w:rPr>
              <w:t>Contains</w:t>
            </w:r>
          </w:p>
        </w:tc>
        <w:tc>
          <w:tcPr>
            <w:tcW w:w="3538" w:type="dxa"/>
            <w:vAlign w:val="center"/>
          </w:tcPr>
          <w:p w14:paraId="733C573C" w14:textId="77777777" w:rsidR="003E7584" w:rsidRPr="00923F48" w:rsidRDefault="003E7584" w:rsidP="00466618">
            <w:pPr>
              <w:rPr>
                <w:color w:val="000000"/>
              </w:rPr>
            </w:pPr>
            <w:r w:rsidRPr="005571F3">
              <w:rPr>
                <w:color w:val="000000"/>
              </w:rPr>
              <w:t>Contains</w:t>
            </w:r>
          </w:p>
        </w:tc>
      </w:tr>
      <w:tr w:rsidR="003E7584" w:rsidRPr="005571F3" w14:paraId="66991772" w14:textId="77777777" w:rsidTr="00466618">
        <w:tc>
          <w:tcPr>
            <w:tcW w:w="3207" w:type="dxa"/>
            <w:vAlign w:val="center"/>
          </w:tcPr>
          <w:p w14:paraId="2684594C" w14:textId="77777777" w:rsidR="003E7584" w:rsidRPr="00923F48" w:rsidRDefault="003E7584" w:rsidP="00466618">
            <w:pPr>
              <w:rPr>
                <w:color w:val="000000"/>
              </w:rPr>
            </w:pPr>
            <w:r w:rsidRPr="005571F3">
              <w:rPr>
                <w:color w:val="000000"/>
              </w:rPr>
              <w:t>Does Not Contain</w:t>
            </w:r>
          </w:p>
        </w:tc>
        <w:tc>
          <w:tcPr>
            <w:tcW w:w="3538" w:type="dxa"/>
            <w:vAlign w:val="center"/>
          </w:tcPr>
          <w:p w14:paraId="3E629273" w14:textId="77777777" w:rsidR="003E7584" w:rsidRPr="00923F48" w:rsidRDefault="003E7584" w:rsidP="00466618">
            <w:pPr>
              <w:rPr>
                <w:color w:val="000000"/>
              </w:rPr>
            </w:pPr>
            <w:r w:rsidRPr="005571F3">
              <w:rPr>
                <w:color w:val="000000"/>
              </w:rPr>
              <w:t>Does Not Contain</w:t>
            </w:r>
          </w:p>
        </w:tc>
      </w:tr>
      <w:tr w:rsidR="003E7584" w:rsidRPr="005571F3" w14:paraId="079A2397" w14:textId="77777777" w:rsidTr="00466618">
        <w:tc>
          <w:tcPr>
            <w:tcW w:w="3207" w:type="dxa"/>
            <w:vAlign w:val="center"/>
          </w:tcPr>
          <w:p w14:paraId="1A25702B" w14:textId="77777777" w:rsidR="003E7584" w:rsidRPr="00923F48" w:rsidRDefault="003E7584" w:rsidP="00466618">
            <w:pPr>
              <w:rPr>
                <w:color w:val="000000"/>
              </w:rPr>
            </w:pPr>
            <w:r w:rsidRPr="005571F3">
              <w:rPr>
                <w:color w:val="000000"/>
              </w:rPr>
              <w:t>Does Not Match Regular Expression</w:t>
            </w:r>
          </w:p>
        </w:tc>
        <w:tc>
          <w:tcPr>
            <w:tcW w:w="3538" w:type="dxa"/>
            <w:vAlign w:val="center"/>
          </w:tcPr>
          <w:p w14:paraId="294CEFD9" w14:textId="77777777" w:rsidR="003E7584" w:rsidRPr="00923F48" w:rsidRDefault="003E7584" w:rsidP="00466618">
            <w:pPr>
              <w:rPr>
                <w:color w:val="000000"/>
              </w:rPr>
            </w:pPr>
            <w:r w:rsidRPr="005571F3">
              <w:rPr>
                <w:color w:val="000000"/>
              </w:rPr>
              <w:t>Does Not Match Regular Expression</w:t>
            </w:r>
          </w:p>
        </w:tc>
      </w:tr>
      <w:tr w:rsidR="003E7584" w:rsidRPr="005571F3" w14:paraId="07B7ADD8" w14:textId="77777777" w:rsidTr="00466618">
        <w:tc>
          <w:tcPr>
            <w:tcW w:w="3207" w:type="dxa"/>
            <w:vAlign w:val="center"/>
          </w:tcPr>
          <w:p w14:paraId="3F53FD78" w14:textId="77777777" w:rsidR="003E7584" w:rsidRPr="00923F48" w:rsidRDefault="003E7584" w:rsidP="00466618">
            <w:pPr>
              <w:rPr>
                <w:color w:val="000000"/>
              </w:rPr>
            </w:pPr>
            <w:r w:rsidRPr="005571F3">
              <w:rPr>
                <w:color w:val="000000"/>
              </w:rPr>
              <w:t>Ends With</w:t>
            </w:r>
          </w:p>
        </w:tc>
        <w:tc>
          <w:tcPr>
            <w:tcW w:w="3538" w:type="dxa"/>
            <w:vAlign w:val="center"/>
          </w:tcPr>
          <w:p w14:paraId="142FC57B" w14:textId="77777777" w:rsidR="003E7584" w:rsidRPr="00923F48" w:rsidRDefault="003E7584" w:rsidP="00466618">
            <w:pPr>
              <w:rPr>
                <w:color w:val="000000"/>
              </w:rPr>
            </w:pPr>
            <w:r w:rsidRPr="005571F3">
              <w:rPr>
                <w:color w:val="000000"/>
              </w:rPr>
              <w:t>Ends With</w:t>
            </w:r>
          </w:p>
        </w:tc>
      </w:tr>
      <w:tr w:rsidR="003E7584" w:rsidRPr="005571F3" w14:paraId="2D5C8502" w14:textId="77777777" w:rsidTr="00466618">
        <w:tc>
          <w:tcPr>
            <w:tcW w:w="3207" w:type="dxa"/>
            <w:vAlign w:val="center"/>
          </w:tcPr>
          <w:p w14:paraId="2C94E6C0" w14:textId="77777777" w:rsidR="003E7584" w:rsidRPr="00923F48" w:rsidRDefault="003E7584" w:rsidP="00466618">
            <w:pPr>
              <w:rPr>
                <w:color w:val="000000"/>
              </w:rPr>
            </w:pPr>
            <w:r w:rsidRPr="005571F3">
              <w:rPr>
                <w:color w:val="000000"/>
              </w:rPr>
              <w:t>Is Equal To</w:t>
            </w:r>
          </w:p>
        </w:tc>
        <w:tc>
          <w:tcPr>
            <w:tcW w:w="3538" w:type="dxa"/>
            <w:vAlign w:val="center"/>
          </w:tcPr>
          <w:p w14:paraId="67651ED3" w14:textId="77777777" w:rsidR="003E7584" w:rsidRPr="00923F48" w:rsidRDefault="003E7584" w:rsidP="00466618">
            <w:pPr>
              <w:rPr>
                <w:color w:val="000000"/>
              </w:rPr>
            </w:pPr>
            <w:r w:rsidRPr="005571F3">
              <w:rPr>
                <w:color w:val="000000"/>
              </w:rPr>
              <w:t>Is Equal To</w:t>
            </w:r>
          </w:p>
        </w:tc>
      </w:tr>
      <w:tr w:rsidR="003E7584" w:rsidRPr="005571F3" w14:paraId="4BE08C48" w14:textId="77777777" w:rsidTr="00466618">
        <w:tc>
          <w:tcPr>
            <w:tcW w:w="3207" w:type="dxa"/>
            <w:vAlign w:val="center"/>
          </w:tcPr>
          <w:p w14:paraId="516756F9" w14:textId="77777777" w:rsidR="003E7584" w:rsidRPr="00923F48" w:rsidRDefault="003E7584" w:rsidP="00466618">
            <w:pPr>
              <w:rPr>
                <w:color w:val="000000"/>
              </w:rPr>
            </w:pPr>
            <w:r w:rsidRPr="005571F3">
              <w:rPr>
                <w:color w:val="000000"/>
              </w:rPr>
              <w:t>Is Greater Than</w:t>
            </w:r>
          </w:p>
        </w:tc>
        <w:tc>
          <w:tcPr>
            <w:tcW w:w="3538" w:type="dxa"/>
            <w:vAlign w:val="center"/>
          </w:tcPr>
          <w:p w14:paraId="04805F9C" w14:textId="77777777" w:rsidR="003E7584" w:rsidRPr="00923F48" w:rsidRDefault="003E7584" w:rsidP="00466618">
            <w:pPr>
              <w:rPr>
                <w:color w:val="000000"/>
              </w:rPr>
            </w:pPr>
            <w:r w:rsidRPr="005571F3">
              <w:rPr>
                <w:color w:val="000000"/>
              </w:rPr>
              <w:t>Is Greater Than</w:t>
            </w:r>
          </w:p>
        </w:tc>
      </w:tr>
      <w:tr w:rsidR="003E7584" w:rsidRPr="005571F3" w14:paraId="45BE71F1" w14:textId="77777777" w:rsidTr="00466618">
        <w:tc>
          <w:tcPr>
            <w:tcW w:w="3207" w:type="dxa"/>
            <w:vAlign w:val="center"/>
          </w:tcPr>
          <w:p w14:paraId="0072913C" w14:textId="77777777" w:rsidR="003E7584" w:rsidRPr="00923F48" w:rsidRDefault="003E7584" w:rsidP="00466618">
            <w:pPr>
              <w:rPr>
                <w:color w:val="000000"/>
              </w:rPr>
            </w:pPr>
            <w:r w:rsidRPr="005571F3">
              <w:rPr>
                <w:color w:val="000000"/>
              </w:rPr>
              <w:t>Is Greater Than or Equals To</w:t>
            </w:r>
          </w:p>
        </w:tc>
        <w:tc>
          <w:tcPr>
            <w:tcW w:w="3538" w:type="dxa"/>
            <w:vAlign w:val="center"/>
          </w:tcPr>
          <w:p w14:paraId="463A4D90" w14:textId="77777777" w:rsidR="003E7584" w:rsidRDefault="003E7584" w:rsidP="00466618">
            <w:pPr>
              <w:rPr>
                <w:color w:val="000000"/>
              </w:rPr>
            </w:pPr>
            <w:r w:rsidRPr="005571F3">
              <w:rPr>
                <w:color w:val="000000"/>
              </w:rPr>
              <w:t>Is Greater Than or Equals To</w:t>
            </w:r>
          </w:p>
        </w:tc>
      </w:tr>
      <w:tr w:rsidR="003E7584" w:rsidRPr="005571F3" w14:paraId="0FA31DD6" w14:textId="77777777" w:rsidTr="00466618">
        <w:tc>
          <w:tcPr>
            <w:tcW w:w="3207" w:type="dxa"/>
            <w:vAlign w:val="center"/>
          </w:tcPr>
          <w:p w14:paraId="36260DAF" w14:textId="77777777" w:rsidR="003E7584" w:rsidRPr="00923F48" w:rsidRDefault="003E7584" w:rsidP="00466618">
            <w:pPr>
              <w:rPr>
                <w:color w:val="000000"/>
              </w:rPr>
            </w:pPr>
            <w:r w:rsidRPr="005571F3">
              <w:rPr>
                <w:color w:val="000000"/>
              </w:rPr>
              <w:t>Is In Delimited List</w:t>
            </w:r>
          </w:p>
        </w:tc>
        <w:tc>
          <w:tcPr>
            <w:tcW w:w="3538" w:type="dxa"/>
            <w:vAlign w:val="center"/>
          </w:tcPr>
          <w:p w14:paraId="6CE7B1F6" w14:textId="77777777" w:rsidR="003E7584" w:rsidRDefault="003E7584" w:rsidP="00466618">
            <w:pPr>
              <w:rPr>
                <w:color w:val="000000"/>
              </w:rPr>
            </w:pPr>
            <w:r w:rsidRPr="005571F3">
              <w:rPr>
                <w:color w:val="000000"/>
              </w:rPr>
              <w:t>Is In Delimited List</w:t>
            </w:r>
          </w:p>
        </w:tc>
      </w:tr>
      <w:tr w:rsidR="003E7584" w:rsidRPr="005571F3" w14:paraId="498E47DF" w14:textId="77777777" w:rsidTr="00466618">
        <w:tc>
          <w:tcPr>
            <w:tcW w:w="3207" w:type="dxa"/>
            <w:vAlign w:val="center"/>
          </w:tcPr>
          <w:p w14:paraId="7FBC4AC5" w14:textId="77777777" w:rsidR="003E7584" w:rsidRPr="00923F48" w:rsidRDefault="003E7584" w:rsidP="00466618">
            <w:pPr>
              <w:rPr>
                <w:color w:val="000000"/>
              </w:rPr>
            </w:pPr>
            <w:r w:rsidRPr="005571F3">
              <w:rPr>
                <w:color w:val="000000"/>
              </w:rPr>
              <w:t>Is Less Than</w:t>
            </w:r>
          </w:p>
        </w:tc>
        <w:tc>
          <w:tcPr>
            <w:tcW w:w="3538" w:type="dxa"/>
            <w:vAlign w:val="center"/>
          </w:tcPr>
          <w:p w14:paraId="758D51F6" w14:textId="77777777" w:rsidR="003E7584" w:rsidRPr="00923F48" w:rsidRDefault="003E7584" w:rsidP="00466618">
            <w:pPr>
              <w:rPr>
                <w:color w:val="000000"/>
              </w:rPr>
            </w:pPr>
            <w:r w:rsidRPr="005571F3">
              <w:rPr>
                <w:color w:val="000000"/>
              </w:rPr>
              <w:t>Is Less Than</w:t>
            </w:r>
          </w:p>
        </w:tc>
      </w:tr>
      <w:tr w:rsidR="003E7584" w:rsidRPr="005571F3" w14:paraId="3617E332" w14:textId="77777777" w:rsidTr="00466618">
        <w:tc>
          <w:tcPr>
            <w:tcW w:w="3207" w:type="dxa"/>
            <w:vAlign w:val="center"/>
          </w:tcPr>
          <w:p w14:paraId="72681970" w14:textId="77777777" w:rsidR="003E7584" w:rsidRPr="00923F48" w:rsidRDefault="003E7584" w:rsidP="00466618">
            <w:pPr>
              <w:rPr>
                <w:color w:val="000000"/>
              </w:rPr>
            </w:pPr>
            <w:r w:rsidRPr="005571F3">
              <w:rPr>
                <w:color w:val="000000"/>
              </w:rPr>
              <w:t>Is Less Than or Equal To</w:t>
            </w:r>
          </w:p>
        </w:tc>
        <w:tc>
          <w:tcPr>
            <w:tcW w:w="3538" w:type="dxa"/>
            <w:vAlign w:val="center"/>
          </w:tcPr>
          <w:p w14:paraId="1EA4DF51" w14:textId="77777777" w:rsidR="003E7584" w:rsidRPr="00923F48" w:rsidRDefault="003E7584" w:rsidP="00466618">
            <w:pPr>
              <w:rPr>
                <w:color w:val="000000"/>
              </w:rPr>
            </w:pPr>
            <w:r w:rsidRPr="005571F3">
              <w:rPr>
                <w:color w:val="000000"/>
              </w:rPr>
              <w:t>Is Less Than or Equal To</w:t>
            </w:r>
          </w:p>
        </w:tc>
      </w:tr>
      <w:tr w:rsidR="003E7584" w:rsidRPr="005571F3" w14:paraId="0D3CCE42" w14:textId="77777777" w:rsidTr="00466618">
        <w:tc>
          <w:tcPr>
            <w:tcW w:w="3207" w:type="dxa"/>
            <w:vAlign w:val="center"/>
          </w:tcPr>
          <w:p w14:paraId="4D73B48E" w14:textId="77777777" w:rsidR="003E7584" w:rsidRPr="00923F48" w:rsidRDefault="003E7584" w:rsidP="00466618">
            <w:pPr>
              <w:rPr>
                <w:color w:val="000000"/>
              </w:rPr>
            </w:pPr>
            <w:r w:rsidRPr="005571F3">
              <w:rPr>
                <w:color w:val="000000"/>
              </w:rPr>
              <w:t>Is Not Equal To</w:t>
            </w:r>
          </w:p>
        </w:tc>
        <w:tc>
          <w:tcPr>
            <w:tcW w:w="3538" w:type="dxa"/>
            <w:vAlign w:val="center"/>
          </w:tcPr>
          <w:p w14:paraId="6AE278AF" w14:textId="77777777" w:rsidR="003E7584" w:rsidRPr="00923F48" w:rsidRDefault="003E7584" w:rsidP="00466618">
            <w:pPr>
              <w:rPr>
                <w:color w:val="000000"/>
              </w:rPr>
            </w:pPr>
            <w:r w:rsidRPr="005571F3">
              <w:rPr>
                <w:color w:val="000000"/>
              </w:rPr>
              <w:t>Is Not Equal To</w:t>
            </w:r>
          </w:p>
        </w:tc>
      </w:tr>
      <w:tr w:rsidR="003E7584" w:rsidRPr="005571F3" w14:paraId="3C43131B" w14:textId="77777777" w:rsidTr="00466618">
        <w:tc>
          <w:tcPr>
            <w:tcW w:w="3207" w:type="dxa"/>
            <w:vAlign w:val="center"/>
          </w:tcPr>
          <w:p w14:paraId="70C1770A" w14:textId="77777777" w:rsidR="003E7584" w:rsidRPr="00923F48" w:rsidRDefault="003E7584" w:rsidP="00466618">
            <w:pPr>
              <w:rPr>
                <w:color w:val="000000"/>
              </w:rPr>
            </w:pPr>
            <w:r w:rsidRPr="005571F3">
              <w:rPr>
                <w:color w:val="000000"/>
              </w:rPr>
              <w:t>Is Not In Delimited List</w:t>
            </w:r>
          </w:p>
        </w:tc>
        <w:tc>
          <w:tcPr>
            <w:tcW w:w="3538" w:type="dxa"/>
            <w:vAlign w:val="center"/>
          </w:tcPr>
          <w:p w14:paraId="4900BC42" w14:textId="77777777" w:rsidR="003E7584" w:rsidRPr="00923F48" w:rsidRDefault="003E7584" w:rsidP="00466618">
            <w:pPr>
              <w:rPr>
                <w:color w:val="000000"/>
              </w:rPr>
            </w:pPr>
            <w:r w:rsidRPr="005571F3">
              <w:rPr>
                <w:color w:val="000000"/>
              </w:rPr>
              <w:t>Is Not In Delimited List</w:t>
            </w:r>
          </w:p>
        </w:tc>
      </w:tr>
      <w:tr w:rsidR="003E7584" w:rsidRPr="005571F3" w14:paraId="5F618DE6" w14:textId="77777777" w:rsidTr="00466618">
        <w:tc>
          <w:tcPr>
            <w:tcW w:w="3207" w:type="dxa"/>
            <w:vAlign w:val="center"/>
          </w:tcPr>
          <w:p w14:paraId="7440D88F" w14:textId="77777777" w:rsidR="003E7584" w:rsidRPr="00923F48" w:rsidRDefault="003E7584" w:rsidP="00466618">
            <w:pPr>
              <w:rPr>
                <w:color w:val="000000"/>
              </w:rPr>
            </w:pPr>
            <w:r w:rsidRPr="005571F3">
              <w:rPr>
                <w:color w:val="000000"/>
              </w:rPr>
              <w:t>Is Not Null/Blank</w:t>
            </w:r>
          </w:p>
        </w:tc>
        <w:tc>
          <w:tcPr>
            <w:tcW w:w="3538" w:type="dxa"/>
            <w:vAlign w:val="center"/>
          </w:tcPr>
          <w:p w14:paraId="76C0D969" w14:textId="77777777" w:rsidR="003E7584" w:rsidRPr="00923F48" w:rsidRDefault="003E7584" w:rsidP="00466618">
            <w:pPr>
              <w:rPr>
                <w:color w:val="000000"/>
              </w:rPr>
            </w:pPr>
            <w:r w:rsidRPr="005571F3">
              <w:rPr>
                <w:color w:val="000000"/>
              </w:rPr>
              <w:t>Is Not Null/Blank</w:t>
            </w:r>
          </w:p>
        </w:tc>
      </w:tr>
      <w:tr w:rsidR="003E7584" w:rsidRPr="005571F3" w14:paraId="3B8D9AE7" w14:textId="77777777" w:rsidTr="00466618">
        <w:tc>
          <w:tcPr>
            <w:tcW w:w="3207" w:type="dxa"/>
            <w:vAlign w:val="center"/>
          </w:tcPr>
          <w:p w14:paraId="3C8D9B07" w14:textId="77777777" w:rsidR="003E7584" w:rsidRPr="00923F48" w:rsidRDefault="003E7584" w:rsidP="00466618">
            <w:pPr>
              <w:rPr>
                <w:color w:val="000000"/>
              </w:rPr>
            </w:pPr>
            <w:r w:rsidRPr="005571F3">
              <w:rPr>
                <w:color w:val="000000"/>
              </w:rPr>
              <w:t>Is Null/Blank</w:t>
            </w:r>
          </w:p>
        </w:tc>
        <w:tc>
          <w:tcPr>
            <w:tcW w:w="3538" w:type="dxa"/>
            <w:vAlign w:val="center"/>
          </w:tcPr>
          <w:p w14:paraId="1F8139A8" w14:textId="77777777" w:rsidR="003E7584" w:rsidRPr="00923F48" w:rsidRDefault="003E7584" w:rsidP="00466618">
            <w:pPr>
              <w:rPr>
                <w:color w:val="000000"/>
              </w:rPr>
            </w:pPr>
            <w:r w:rsidRPr="005571F3">
              <w:rPr>
                <w:color w:val="000000"/>
              </w:rPr>
              <w:t>Is Null/Blank</w:t>
            </w:r>
          </w:p>
        </w:tc>
      </w:tr>
      <w:tr w:rsidR="003E7584" w:rsidRPr="005571F3" w14:paraId="5C5B45BD" w14:textId="77777777" w:rsidTr="00466618">
        <w:tc>
          <w:tcPr>
            <w:tcW w:w="3207" w:type="dxa"/>
            <w:vAlign w:val="center"/>
          </w:tcPr>
          <w:p w14:paraId="427C6496" w14:textId="77777777" w:rsidR="003E7584" w:rsidRPr="00923F48" w:rsidRDefault="003E7584" w:rsidP="00466618">
            <w:pPr>
              <w:rPr>
                <w:color w:val="000000"/>
              </w:rPr>
            </w:pPr>
            <w:r w:rsidRPr="005571F3">
              <w:rPr>
                <w:color w:val="000000"/>
              </w:rPr>
              <w:t>Matches Regular Expression</w:t>
            </w:r>
          </w:p>
        </w:tc>
        <w:tc>
          <w:tcPr>
            <w:tcW w:w="3538" w:type="dxa"/>
            <w:vAlign w:val="center"/>
          </w:tcPr>
          <w:p w14:paraId="392BB213" w14:textId="77777777" w:rsidR="003E7584" w:rsidRPr="00923F48" w:rsidRDefault="003E7584" w:rsidP="00466618">
            <w:pPr>
              <w:rPr>
                <w:color w:val="000000"/>
              </w:rPr>
            </w:pPr>
            <w:r w:rsidRPr="005571F3">
              <w:rPr>
                <w:color w:val="000000"/>
              </w:rPr>
              <w:t>Matches Regular Expression</w:t>
            </w:r>
          </w:p>
        </w:tc>
      </w:tr>
      <w:tr w:rsidR="003E7584" w:rsidRPr="005571F3" w14:paraId="68804D0F" w14:textId="77777777" w:rsidTr="00466618">
        <w:tc>
          <w:tcPr>
            <w:tcW w:w="3207" w:type="dxa"/>
            <w:vAlign w:val="center"/>
          </w:tcPr>
          <w:p w14:paraId="348F3E66" w14:textId="77777777" w:rsidR="003E7584" w:rsidRPr="00923F48" w:rsidRDefault="003E7584" w:rsidP="00466618">
            <w:pPr>
              <w:rPr>
                <w:color w:val="000000"/>
              </w:rPr>
            </w:pPr>
            <w:r w:rsidRPr="005571F3">
              <w:rPr>
                <w:color w:val="000000"/>
              </w:rPr>
              <w:t>Starts With</w:t>
            </w:r>
          </w:p>
        </w:tc>
        <w:tc>
          <w:tcPr>
            <w:tcW w:w="3538" w:type="dxa"/>
            <w:vAlign w:val="center"/>
          </w:tcPr>
          <w:p w14:paraId="7659A79E" w14:textId="77777777" w:rsidR="003E7584" w:rsidRPr="00923F48" w:rsidRDefault="003E7584" w:rsidP="00466618">
            <w:pPr>
              <w:rPr>
                <w:color w:val="000000"/>
              </w:rPr>
            </w:pPr>
            <w:r w:rsidRPr="005571F3">
              <w:rPr>
                <w:color w:val="000000"/>
              </w:rPr>
              <w:t>Starts With</w:t>
            </w:r>
          </w:p>
        </w:tc>
      </w:tr>
    </w:tbl>
    <w:p w14:paraId="1D19319C"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p w14:paraId="6A90FC7F" w14:textId="77777777" w:rsidR="003E7584" w:rsidRPr="007A3CF8" w:rsidRDefault="005571F3" w:rsidP="00B327BA">
      <w:pPr>
        <w:pStyle w:val="Heading3"/>
        <w:numPr>
          <w:ilvl w:val="2"/>
          <w:numId w:val="29"/>
        </w:numPr>
        <w:rPr>
          <w:b/>
        </w:rPr>
      </w:pPr>
      <w:bookmarkStart w:id="1269" w:name="_Toc23404902"/>
      <w:r w:rsidRPr="007A3CF8">
        <w:rPr>
          <w:b/>
        </w:rPr>
        <w:t>IGX</w:t>
      </w:r>
      <w:r w:rsidR="0053453C" w:rsidRPr="007A3CF8">
        <w:rPr>
          <w:b/>
        </w:rPr>
        <w:t xml:space="preserve"> Comparison Rule Operator List</w:t>
      </w:r>
      <w:bookmarkEnd w:id="1269"/>
    </w:p>
    <w:p w14:paraId="57337146" w14:textId="77777777" w:rsidR="003E7584" w:rsidRDefault="003E7584" w:rsidP="003E7584">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3E7584" w:rsidRPr="00923F48" w14:paraId="26457A7B" w14:textId="77777777" w:rsidTr="00466618">
        <w:tc>
          <w:tcPr>
            <w:tcW w:w="3207" w:type="dxa"/>
          </w:tcPr>
          <w:p w14:paraId="6B8D5BCD" w14:textId="77777777" w:rsidR="003E7584" w:rsidRPr="00923F48" w:rsidRDefault="003E7584" w:rsidP="00466618">
            <w:pPr>
              <w:rPr>
                <w:b/>
                <w:color w:val="000000"/>
              </w:rPr>
            </w:pPr>
            <w:r>
              <w:rPr>
                <w:b/>
                <w:color w:val="000000"/>
              </w:rPr>
              <w:t>Code</w:t>
            </w:r>
          </w:p>
        </w:tc>
        <w:tc>
          <w:tcPr>
            <w:tcW w:w="3538" w:type="dxa"/>
          </w:tcPr>
          <w:p w14:paraId="2907AB5B" w14:textId="77777777" w:rsidR="003E7584" w:rsidRPr="00923F48" w:rsidRDefault="003E7584" w:rsidP="00466618">
            <w:pPr>
              <w:rPr>
                <w:b/>
                <w:color w:val="000000"/>
              </w:rPr>
            </w:pPr>
            <w:r>
              <w:rPr>
                <w:b/>
                <w:color w:val="000000"/>
              </w:rPr>
              <w:t>Description</w:t>
            </w:r>
          </w:p>
        </w:tc>
      </w:tr>
      <w:tr w:rsidR="003E7584" w:rsidRPr="00923F48" w14:paraId="7EF33CA8" w14:textId="77777777" w:rsidTr="00466618">
        <w:tc>
          <w:tcPr>
            <w:tcW w:w="3207" w:type="dxa"/>
            <w:vAlign w:val="center"/>
          </w:tcPr>
          <w:p w14:paraId="527891E8" w14:textId="77777777" w:rsidR="003E7584" w:rsidRPr="00923F48" w:rsidRDefault="003E7584" w:rsidP="00466618">
            <w:pPr>
              <w:rPr>
                <w:color w:val="000000"/>
              </w:rPr>
            </w:pPr>
            <w:r w:rsidRPr="00923F48">
              <w:rPr>
                <w:color w:val="000000"/>
              </w:rPr>
              <w:t>Is Equal To</w:t>
            </w:r>
          </w:p>
        </w:tc>
        <w:tc>
          <w:tcPr>
            <w:tcW w:w="3538" w:type="dxa"/>
            <w:vAlign w:val="center"/>
          </w:tcPr>
          <w:p w14:paraId="76824739" w14:textId="77777777" w:rsidR="003E7584" w:rsidRPr="00923F48" w:rsidRDefault="003E7584" w:rsidP="00466618">
            <w:pPr>
              <w:rPr>
                <w:color w:val="000000"/>
              </w:rPr>
            </w:pPr>
            <w:r w:rsidRPr="00923F48">
              <w:rPr>
                <w:color w:val="000000"/>
              </w:rPr>
              <w:t>Is Equal To</w:t>
            </w:r>
          </w:p>
        </w:tc>
      </w:tr>
      <w:tr w:rsidR="003E7584" w:rsidRPr="00923F48" w14:paraId="2C311079" w14:textId="77777777" w:rsidTr="00466618">
        <w:tc>
          <w:tcPr>
            <w:tcW w:w="3207" w:type="dxa"/>
            <w:vAlign w:val="center"/>
          </w:tcPr>
          <w:p w14:paraId="546AE90C" w14:textId="77777777" w:rsidR="003E7584" w:rsidRPr="00923F48" w:rsidRDefault="003E7584" w:rsidP="00466618">
            <w:pPr>
              <w:rPr>
                <w:color w:val="000000"/>
              </w:rPr>
            </w:pPr>
            <w:r w:rsidRPr="00923F48">
              <w:rPr>
                <w:color w:val="000000"/>
              </w:rPr>
              <w:t>Is Greater Than</w:t>
            </w:r>
          </w:p>
        </w:tc>
        <w:tc>
          <w:tcPr>
            <w:tcW w:w="3538" w:type="dxa"/>
            <w:vAlign w:val="center"/>
          </w:tcPr>
          <w:p w14:paraId="247B607B" w14:textId="77777777" w:rsidR="003E7584" w:rsidRPr="00923F48" w:rsidRDefault="003E7584" w:rsidP="00466618">
            <w:pPr>
              <w:rPr>
                <w:color w:val="000000"/>
              </w:rPr>
            </w:pPr>
            <w:r w:rsidRPr="00923F48">
              <w:rPr>
                <w:color w:val="000000"/>
              </w:rPr>
              <w:t>Is Greater Than</w:t>
            </w:r>
          </w:p>
        </w:tc>
      </w:tr>
      <w:tr w:rsidR="003E7584" w14:paraId="268D2522" w14:textId="77777777" w:rsidTr="00466618">
        <w:tc>
          <w:tcPr>
            <w:tcW w:w="3207" w:type="dxa"/>
            <w:vAlign w:val="center"/>
          </w:tcPr>
          <w:p w14:paraId="7151B7DD" w14:textId="77777777" w:rsidR="003E7584" w:rsidRPr="00923F48" w:rsidRDefault="003E7584" w:rsidP="00466618">
            <w:pPr>
              <w:rPr>
                <w:color w:val="000000"/>
              </w:rPr>
            </w:pPr>
            <w:r w:rsidRPr="00923F48">
              <w:rPr>
                <w:color w:val="000000"/>
              </w:rPr>
              <w:t>Is Greater Than or Equals To</w:t>
            </w:r>
          </w:p>
        </w:tc>
        <w:tc>
          <w:tcPr>
            <w:tcW w:w="3538" w:type="dxa"/>
            <w:vAlign w:val="center"/>
          </w:tcPr>
          <w:p w14:paraId="6707852E" w14:textId="77777777" w:rsidR="003E7584" w:rsidRDefault="003E7584" w:rsidP="00466618">
            <w:pPr>
              <w:rPr>
                <w:color w:val="000000"/>
              </w:rPr>
            </w:pPr>
            <w:r w:rsidRPr="00923F48">
              <w:rPr>
                <w:color w:val="000000"/>
              </w:rPr>
              <w:t>Is Greater Than or Equals To</w:t>
            </w:r>
          </w:p>
        </w:tc>
      </w:tr>
      <w:tr w:rsidR="003E7584" w:rsidRPr="00923F48" w14:paraId="6E25EBC0" w14:textId="77777777" w:rsidTr="00466618">
        <w:tc>
          <w:tcPr>
            <w:tcW w:w="3207" w:type="dxa"/>
            <w:vAlign w:val="center"/>
          </w:tcPr>
          <w:p w14:paraId="0FD640A7" w14:textId="77777777" w:rsidR="003E7584" w:rsidRPr="00923F48" w:rsidRDefault="003E7584" w:rsidP="00466618">
            <w:pPr>
              <w:rPr>
                <w:color w:val="000000"/>
              </w:rPr>
            </w:pPr>
            <w:r w:rsidRPr="00923F48">
              <w:rPr>
                <w:color w:val="000000"/>
              </w:rPr>
              <w:t>Is Less Than</w:t>
            </w:r>
          </w:p>
        </w:tc>
        <w:tc>
          <w:tcPr>
            <w:tcW w:w="3538" w:type="dxa"/>
            <w:vAlign w:val="center"/>
          </w:tcPr>
          <w:p w14:paraId="297AFC18" w14:textId="77777777" w:rsidR="003E7584" w:rsidRPr="00923F48" w:rsidRDefault="003E7584" w:rsidP="00466618">
            <w:pPr>
              <w:rPr>
                <w:color w:val="000000"/>
              </w:rPr>
            </w:pPr>
            <w:r w:rsidRPr="00923F48">
              <w:rPr>
                <w:color w:val="000000"/>
              </w:rPr>
              <w:t>Is Less Than</w:t>
            </w:r>
          </w:p>
        </w:tc>
      </w:tr>
      <w:tr w:rsidR="003E7584" w:rsidRPr="00923F48" w14:paraId="73D8295E" w14:textId="77777777" w:rsidTr="00466618">
        <w:tc>
          <w:tcPr>
            <w:tcW w:w="3207" w:type="dxa"/>
            <w:vAlign w:val="center"/>
          </w:tcPr>
          <w:p w14:paraId="3FD20615" w14:textId="77777777" w:rsidR="003E7584" w:rsidRPr="00923F48" w:rsidRDefault="003E7584" w:rsidP="00466618">
            <w:pPr>
              <w:rPr>
                <w:color w:val="000000"/>
              </w:rPr>
            </w:pPr>
            <w:r w:rsidRPr="00923F48">
              <w:rPr>
                <w:color w:val="000000"/>
              </w:rPr>
              <w:t>Is Less Than or Equal To</w:t>
            </w:r>
          </w:p>
        </w:tc>
        <w:tc>
          <w:tcPr>
            <w:tcW w:w="3538" w:type="dxa"/>
            <w:vAlign w:val="center"/>
          </w:tcPr>
          <w:p w14:paraId="77402BAB" w14:textId="77777777" w:rsidR="003E7584" w:rsidRPr="00923F48" w:rsidRDefault="003E7584" w:rsidP="00466618">
            <w:pPr>
              <w:rPr>
                <w:color w:val="000000"/>
              </w:rPr>
            </w:pPr>
            <w:r w:rsidRPr="00923F48">
              <w:rPr>
                <w:color w:val="000000"/>
              </w:rPr>
              <w:t>Is Less Than or Equal To</w:t>
            </w:r>
          </w:p>
        </w:tc>
      </w:tr>
      <w:tr w:rsidR="003E7584" w:rsidRPr="00923F48" w14:paraId="36803877" w14:textId="77777777" w:rsidTr="00466618">
        <w:tc>
          <w:tcPr>
            <w:tcW w:w="3207" w:type="dxa"/>
            <w:vAlign w:val="center"/>
          </w:tcPr>
          <w:p w14:paraId="46B7EADE" w14:textId="77777777" w:rsidR="003E7584" w:rsidRPr="00923F48" w:rsidRDefault="003E7584" w:rsidP="00466618">
            <w:pPr>
              <w:rPr>
                <w:color w:val="000000"/>
              </w:rPr>
            </w:pPr>
            <w:r w:rsidRPr="00923F48">
              <w:rPr>
                <w:color w:val="000000"/>
              </w:rPr>
              <w:t>Is Not Equal To</w:t>
            </w:r>
          </w:p>
        </w:tc>
        <w:tc>
          <w:tcPr>
            <w:tcW w:w="3538" w:type="dxa"/>
            <w:vAlign w:val="center"/>
          </w:tcPr>
          <w:p w14:paraId="18BA19E6" w14:textId="77777777" w:rsidR="003E7584" w:rsidRPr="00923F48" w:rsidRDefault="003E7584" w:rsidP="00466618">
            <w:pPr>
              <w:rPr>
                <w:color w:val="000000"/>
              </w:rPr>
            </w:pPr>
            <w:r w:rsidRPr="00923F48">
              <w:rPr>
                <w:color w:val="000000"/>
              </w:rPr>
              <w:t>Is Not Equal To</w:t>
            </w:r>
          </w:p>
        </w:tc>
      </w:tr>
    </w:tbl>
    <w:p w14:paraId="7002F1A3" w14:textId="77777777" w:rsidR="00834EA3" w:rsidRPr="00834EA3" w:rsidRDefault="00834EA3" w:rsidP="00B327BA">
      <w:pPr>
        <w:pStyle w:val="ListParagraph"/>
        <w:keepNext/>
        <w:keepLines/>
        <w:numPr>
          <w:ilvl w:val="0"/>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70" w:name="_Toc18058274"/>
      <w:bookmarkStart w:id="1271" w:name="_Toc19804840"/>
      <w:bookmarkStart w:id="1272" w:name="_Toc21329176"/>
      <w:bookmarkStart w:id="1273" w:name="_Toc21618223"/>
      <w:bookmarkStart w:id="1274" w:name="_Toc23404903"/>
      <w:bookmarkEnd w:id="1270"/>
      <w:bookmarkEnd w:id="1271"/>
      <w:bookmarkEnd w:id="1272"/>
      <w:bookmarkEnd w:id="1273"/>
      <w:bookmarkEnd w:id="1274"/>
    </w:p>
    <w:p w14:paraId="3BFCF433" w14:textId="77777777" w:rsidR="00834EA3" w:rsidRPr="00834EA3" w:rsidRDefault="00834EA3" w:rsidP="00B327BA">
      <w:pPr>
        <w:pStyle w:val="ListParagraph"/>
        <w:keepNext/>
        <w:keepLines/>
        <w:numPr>
          <w:ilvl w:val="0"/>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75" w:name="_Toc18058275"/>
      <w:bookmarkStart w:id="1276" w:name="_Toc19804841"/>
      <w:bookmarkStart w:id="1277" w:name="_Toc21329177"/>
      <w:bookmarkStart w:id="1278" w:name="_Toc21618224"/>
      <w:bookmarkStart w:id="1279" w:name="_Toc23404904"/>
      <w:bookmarkEnd w:id="1275"/>
      <w:bookmarkEnd w:id="1276"/>
      <w:bookmarkEnd w:id="1277"/>
      <w:bookmarkEnd w:id="1278"/>
      <w:bookmarkEnd w:id="1279"/>
    </w:p>
    <w:p w14:paraId="72311746" w14:textId="77777777" w:rsidR="00834EA3" w:rsidRPr="00834EA3" w:rsidRDefault="00834EA3" w:rsidP="00B327BA">
      <w:pPr>
        <w:pStyle w:val="ListParagraph"/>
        <w:keepNext/>
        <w:keepLines/>
        <w:numPr>
          <w:ilvl w:val="0"/>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80" w:name="_Toc18058276"/>
      <w:bookmarkStart w:id="1281" w:name="_Toc19804842"/>
      <w:bookmarkStart w:id="1282" w:name="_Toc21329178"/>
      <w:bookmarkStart w:id="1283" w:name="_Toc21618225"/>
      <w:bookmarkStart w:id="1284" w:name="_Toc23404905"/>
      <w:bookmarkEnd w:id="1280"/>
      <w:bookmarkEnd w:id="1281"/>
      <w:bookmarkEnd w:id="1282"/>
      <w:bookmarkEnd w:id="1283"/>
      <w:bookmarkEnd w:id="1284"/>
    </w:p>
    <w:p w14:paraId="6056D4F5" w14:textId="77777777" w:rsidR="00834EA3" w:rsidRPr="00834EA3" w:rsidRDefault="00834EA3" w:rsidP="00B327BA">
      <w:pPr>
        <w:pStyle w:val="ListParagraph"/>
        <w:keepNext/>
        <w:keepLines/>
        <w:numPr>
          <w:ilvl w:val="1"/>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285" w:name="_Toc18058277"/>
      <w:bookmarkStart w:id="1286" w:name="_Toc19804843"/>
      <w:bookmarkStart w:id="1287" w:name="_Toc21329179"/>
      <w:bookmarkStart w:id="1288" w:name="_Toc21618226"/>
      <w:bookmarkStart w:id="1289" w:name="_Toc23404906"/>
      <w:bookmarkEnd w:id="1285"/>
      <w:bookmarkEnd w:id="1286"/>
      <w:bookmarkEnd w:id="1287"/>
      <w:bookmarkEnd w:id="1288"/>
      <w:bookmarkEnd w:id="1289"/>
    </w:p>
    <w:p w14:paraId="7E34B702" w14:textId="77777777" w:rsidR="007D6BFD" w:rsidRPr="007A3CF8" w:rsidRDefault="007D6BFD" w:rsidP="00B327BA">
      <w:pPr>
        <w:pStyle w:val="Heading3"/>
        <w:numPr>
          <w:ilvl w:val="2"/>
          <w:numId w:val="29"/>
        </w:numPr>
        <w:rPr>
          <w:b/>
        </w:rPr>
      </w:pPr>
      <w:bookmarkStart w:id="1290" w:name="_Toc23404907"/>
      <w:r w:rsidRPr="007A3CF8">
        <w:rPr>
          <w:b/>
        </w:rPr>
        <w:t xml:space="preserve">IGX </w:t>
      </w:r>
      <w:r>
        <w:rPr>
          <w:b/>
        </w:rPr>
        <w:t>Pass Skip</w:t>
      </w:r>
      <w:r w:rsidRPr="007A3CF8">
        <w:rPr>
          <w:b/>
        </w:rPr>
        <w:t xml:space="preserve"> List</w:t>
      </w:r>
      <w:bookmarkEnd w:id="1290"/>
    </w:p>
    <w:p w14:paraId="475DB92B" w14:textId="77777777" w:rsidR="007D6BFD" w:rsidRDefault="007D6BFD" w:rsidP="007D6BFD">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7D6BFD" w:rsidRPr="00923F48" w14:paraId="43312F3C" w14:textId="77777777" w:rsidTr="007D6BFD">
        <w:tc>
          <w:tcPr>
            <w:tcW w:w="3207" w:type="dxa"/>
          </w:tcPr>
          <w:p w14:paraId="719580C2" w14:textId="77777777" w:rsidR="007D6BFD" w:rsidRPr="00923F48" w:rsidRDefault="007D6BFD" w:rsidP="007D6BFD">
            <w:pPr>
              <w:rPr>
                <w:b/>
                <w:color w:val="000000"/>
              </w:rPr>
            </w:pPr>
            <w:r>
              <w:rPr>
                <w:b/>
                <w:color w:val="000000"/>
              </w:rPr>
              <w:t>Code</w:t>
            </w:r>
          </w:p>
        </w:tc>
        <w:tc>
          <w:tcPr>
            <w:tcW w:w="3538" w:type="dxa"/>
          </w:tcPr>
          <w:p w14:paraId="0F798006" w14:textId="77777777" w:rsidR="007D6BFD" w:rsidRPr="00923F48" w:rsidRDefault="007D6BFD" w:rsidP="007D6BFD">
            <w:pPr>
              <w:rPr>
                <w:b/>
                <w:color w:val="000000"/>
              </w:rPr>
            </w:pPr>
            <w:r>
              <w:rPr>
                <w:b/>
                <w:color w:val="000000"/>
              </w:rPr>
              <w:t>Description</w:t>
            </w:r>
          </w:p>
        </w:tc>
      </w:tr>
      <w:tr w:rsidR="007D6BFD" w:rsidRPr="005571F3" w14:paraId="3D803647" w14:textId="77777777" w:rsidTr="007D6BFD">
        <w:tc>
          <w:tcPr>
            <w:tcW w:w="3207" w:type="dxa"/>
            <w:vAlign w:val="center"/>
          </w:tcPr>
          <w:p w14:paraId="50EDEE75" w14:textId="77777777" w:rsidR="007D6BFD" w:rsidRPr="00923F48" w:rsidRDefault="007D6BFD" w:rsidP="007D6BFD">
            <w:pPr>
              <w:rPr>
                <w:color w:val="000000"/>
              </w:rPr>
            </w:pPr>
            <w:r>
              <w:rPr>
                <w:color w:val="000000"/>
              </w:rPr>
              <w:t>Pass</w:t>
            </w:r>
          </w:p>
        </w:tc>
        <w:tc>
          <w:tcPr>
            <w:tcW w:w="3538" w:type="dxa"/>
            <w:vAlign w:val="center"/>
          </w:tcPr>
          <w:p w14:paraId="52E1DA4A" w14:textId="77777777" w:rsidR="007D6BFD" w:rsidRPr="00923F48" w:rsidRDefault="007D6BFD" w:rsidP="007D6BFD">
            <w:pPr>
              <w:rPr>
                <w:color w:val="000000"/>
              </w:rPr>
            </w:pPr>
            <w:r>
              <w:rPr>
                <w:color w:val="000000"/>
              </w:rPr>
              <w:t>Pass</w:t>
            </w:r>
          </w:p>
        </w:tc>
      </w:tr>
      <w:tr w:rsidR="007D6BFD" w:rsidRPr="005571F3" w14:paraId="4C173649" w14:textId="77777777" w:rsidTr="007D6BFD">
        <w:tc>
          <w:tcPr>
            <w:tcW w:w="3207" w:type="dxa"/>
            <w:vAlign w:val="center"/>
          </w:tcPr>
          <w:p w14:paraId="7AAF231F" w14:textId="77777777" w:rsidR="007D6BFD" w:rsidRPr="00923F48" w:rsidRDefault="007D6BFD" w:rsidP="007D6BFD">
            <w:pPr>
              <w:rPr>
                <w:color w:val="000000"/>
              </w:rPr>
            </w:pPr>
            <w:r>
              <w:rPr>
                <w:color w:val="000000"/>
              </w:rPr>
              <w:t>Skip</w:t>
            </w:r>
          </w:p>
        </w:tc>
        <w:tc>
          <w:tcPr>
            <w:tcW w:w="3538" w:type="dxa"/>
            <w:vAlign w:val="center"/>
          </w:tcPr>
          <w:p w14:paraId="2BE35A98" w14:textId="77777777" w:rsidR="007D6BFD" w:rsidRPr="00923F48" w:rsidRDefault="007D6BFD" w:rsidP="007D6BFD">
            <w:pPr>
              <w:rPr>
                <w:color w:val="000000"/>
              </w:rPr>
            </w:pPr>
            <w:r>
              <w:rPr>
                <w:color w:val="000000"/>
              </w:rPr>
              <w:t>Skip</w:t>
            </w:r>
          </w:p>
        </w:tc>
      </w:tr>
    </w:tbl>
    <w:p w14:paraId="58BEACC1" w14:textId="54613E94" w:rsidR="009656D2" w:rsidRPr="007A3CF8" w:rsidRDefault="009656D2" w:rsidP="00B327BA">
      <w:pPr>
        <w:pStyle w:val="Heading3"/>
        <w:numPr>
          <w:ilvl w:val="2"/>
          <w:numId w:val="29"/>
        </w:numPr>
        <w:rPr>
          <w:b/>
        </w:rPr>
      </w:pPr>
      <w:bookmarkStart w:id="1291" w:name="_Toc23404908"/>
      <w:r w:rsidRPr="007A3CF8">
        <w:rPr>
          <w:b/>
        </w:rPr>
        <w:lastRenderedPageBreak/>
        <w:t xml:space="preserve">IGX </w:t>
      </w:r>
      <w:r w:rsidR="008804CC">
        <w:rPr>
          <w:b/>
        </w:rPr>
        <w:t>Data Entity</w:t>
      </w:r>
      <w:r>
        <w:rPr>
          <w:b/>
        </w:rPr>
        <w:t xml:space="preserve"> Config</w:t>
      </w:r>
      <w:bookmarkEnd w:id="1291"/>
    </w:p>
    <w:p w14:paraId="25F65732" w14:textId="5E7F0438" w:rsidR="009656D2" w:rsidRDefault="009656D2" w:rsidP="009656D2">
      <w:pPr>
        <w:spacing w:line="259" w:lineRule="auto"/>
        <w:ind w:left="360"/>
        <w:rPr>
          <w:rFonts w:ascii="Avenir LT Pro 45 Book" w:eastAsia="Verdana" w:hAnsi="Avenir LT Pro 45 Book" w:cs="Verdana"/>
          <w:color w:val="000000"/>
          <w:sz w:val="22"/>
          <w:szCs w:val="22"/>
          <w:lang w:val="en-IN" w:eastAsia="en-IN"/>
        </w:rPr>
      </w:pPr>
    </w:p>
    <w:p w14:paraId="49D1B57B" w14:textId="2200EA18" w:rsidR="009656D2" w:rsidRPr="00265E86" w:rsidRDefault="009656D2" w:rsidP="00265E86">
      <w:pPr>
        <w:rPr>
          <w:rFonts w:asciiTheme="majorHAnsi" w:hAnsiTheme="majorHAnsi" w:cstheme="majorHAnsi"/>
        </w:rPr>
      </w:pPr>
      <w:r w:rsidRPr="00265E86">
        <w:rPr>
          <w:rFonts w:asciiTheme="majorHAnsi" w:hAnsiTheme="majorHAnsi" w:cstheme="majorHAnsi"/>
        </w:rPr>
        <w:t xml:space="preserve">This reference list will contain the configuration of source </w:t>
      </w:r>
      <w:r w:rsidR="008804CC">
        <w:rPr>
          <w:rFonts w:asciiTheme="majorHAnsi" w:hAnsiTheme="majorHAnsi" w:cstheme="majorHAnsi"/>
        </w:rPr>
        <w:t xml:space="preserve">or Data Entity </w:t>
      </w:r>
      <w:r w:rsidR="008804CC" w:rsidRPr="00265E86">
        <w:rPr>
          <w:rFonts w:asciiTheme="majorHAnsi" w:hAnsiTheme="majorHAnsi" w:cstheme="majorHAnsi"/>
        </w:rPr>
        <w:t>on</w:t>
      </w:r>
      <w:r w:rsidRPr="00265E86">
        <w:rPr>
          <w:rFonts w:asciiTheme="majorHAnsi" w:hAnsiTheme="majorHAnsi" w:cstheme="majorHAnsi"/>
        </w:rPr>
        <w:t xml:space="preserve"> which DQ rules will be applied. Reference list will have following structure</w:t>
      </w:r>
    </w:p>
    <w:p w14:paraId="16E6D927" w14:textId="77777777" w:rsidR="009656D2" w:rsidRDefault="009656D2" w:rsidP="009656D2">
      <w:pPr>
        <w:spacing w:line="259" w:lineRule="auto"/>
        <w:ind w:left="360"/>
        <w:rPr>
          <w:rFonts w:ascii="Avenir LT Pro 45 Book" w:eastAsia="Verdana" w:hAnsi="Avenir LT Pro 45 Book" w:cs="Verdana"/>
          <w:color w:val="000000"/>
          <w:sz w:val="22"/>
          <w:szCs w:val="22"/>
          <w:lang w:val="en-IN" w:eastAsia="en-IN"/>
        </w:rPr>
      </w:pPr>
    </w:p>
    <w:tbl>
      <w:tblPr>
        <w:tblStyle w:val="TableGrid"/>
        <w:tblW w:w="0" w:type="auto"/>
        <w:tblInd w:w="360" w:type="dxa"/>
        <w:tblLook w:val="04A0" w:firstRow="1" w:lastRow="0" w:firstColumn="1" w:lastColumn="0" w:noHBand="0" w:noVBand="1"/>
      </w:tblPr>
      <w:tblGrid>
        <w:gridCol w:w="3207"/>
        <w:gridCol w:w="3538"/>
      </w:tblGrid>
      <w:tr w:rsidR="009656D2" w:rsidRPr="00923F48" w14:paraId="61C52BDE" w14:textId="77777777" w:rsidTr="00DB197A">
        <w:tc>
          <w:tcPr>
            <w:tcW w:w="3207" w:type="dxa"/>
          </w:tcPr>
          <w:p w14:paraId="767BEAAF" w14:textId="109761BB" w:rsidR="009656D2" w:rsidRPr="00923F48" w:rsidRDefault="009656D2" w:rsidP="00DB197A">
            <w:pPr>
              <w:rPr>
                <w:b/>
                <w:color w:val="000000"/>
              </w:rPr>
            </w:pPr>
            <w:r>
              <w:rPr>
                <w:b/>
                <w:color w:val="000000"/>
              </w:rPr>
              <w:t>Field Name</w:t>
            </w:r>
          </w:p>
        </w:tc>
        <w:tc>
          <w:tcPr>
            <w:tcW w:w="3538" w:type="dxa"/>
          </w:tcPr>
          <w:p w14:paraId="0AE72D65" w14:textId="63065A1D" w:rsidR="009656D2" w:rsidRPr="00923F48" w:rsidRDefault="009656D2" w:rsidP="00DB197A">
            <w:pPr>
              <w:rPr>
                <w:b/>
                <w:color w:val="000000"/>
              </w:rPr>
            </w:pPr>
            <w:r>
              <w:rPr>
                <w:b/>
                <w:color w:val="000000"/>
              </w:rPr>
              <w:t>Description</w:t>
            </w:r>
          </w:p>
        </w:tc>
      </w:tr>
      <w:tr w:rsidR="009656D2" w:rsidRPr="00923F48" w14:paraId="1F33F685" w14:textId="77777777" w:rsidTr="00DB197A">
        <w:tc>
          <w:tcPr>
            <w:tcW w:w="3207" w:type="dxa"/>
            <w:vAlign w:val="center"/>
          </w:tcPr>
          <w:p w14:paraId="6430DBFB" w14:textId="78310F1C" w:rsidR="009656D2" w:rsidRPr="00923F48" w:rsidRDefault="009656D2" w:rsidP="00DB197A">
            <w:pPr>
              <w:rPr>
                <w:color w:val="000000"/>
              </w:rPr>
            </w:pPr>
            <w:r>
              <w:rPr>
                <w:color w:val="000000"/>
              </w:rPr>
              <w:t>CODE</w:t>
            </w:r>
          </w:p>
        </w:tc>
        <w:tc>
          <w:tcPr>
            <w:tcW w:w="3538" w:type="dxa"/>
            <w:vAlign w:val="center"/>
          </w:tcPr>
          <w:p w14:paraId="41742172" w14:textId="7040D155" w:rsidR="009656D2" w:rsidRPr="00923F48" w:rsidRDefault="009656D2" w:rsidP="00DB197A">
            <w:pPr>
              <w:rPr>
                <w:color w:val="000000"/>
              </w:rPr>
            </w:pPr>
            <w:r>
              <w:rPr>
                <w:color w:val="000000"/>
              </w:rPr>
              <w:t>Name or short name of the source</w:t>
            </w:r>
            <w:r w:rsidR="008804CC">
              <w:rPr>
                <w:color w:val="000000"/>
              </w:rPr>
              <w:t xml:space="preserve"> or data entity</w:t>
            </w:r>
          </w:p>
        </w:tc>
      </w:tr>
      <w:tr w:rsidR="009656D2" w:rsidRPr="00923F48" w14:paraId="76B26A37" w14:textId="77777777" w:rsidTr="00DB197A">
        <w:tc>
          <w:tcPr>
            <w:tcW w:w="3207" w:type="dxa"/>
            <w:vAlign w:val="center"/>
          </w:tcPr>
          <w:p w14:paraId="17308A8C" w14:textId="43E1FBE3" w:rsidR="009656D2" w:rsidRPr="00923F48" w:rsidRDefault="009656D2" w:rsidP="00DB197A">
            <w:pPr>
              <w:rPr>
                <w:color w:val="000000"/>
              </w:rPr>
            </w:pPr>
            <w:r>
              <w:rPr>
                <w:color w:val="000000"/>
              </w:rPr>
              <w:t xml:space="preserve">INGESTION_MODE </w:t>
            </w:r>
          </w:p>
        </w:tc>
        <w:tc>
          <w:tcPr>
            <w:tcW w:w="3538" w:type="dxa"/>
            <w:vAlign w:val="center"/>
          </w:tcPr>
          <w:p w14:paraId="67E11DF0" w14:textId="1685DF94" w:rsidR="009656D2" w:rsidRDefault="009656D2" w:rsidP="00DB197A">
            <w:pPr>
              <w:rPr>
                <w:color w:val="000000"/>
              </w:rPr>
            </w:pPr>
            <w:r>
              <w:rPr>
                <w:color w:val="000000"/>
              </w:rPr>
              <w:t>D – Direct i.e. Source is always up to date</w:t>
            </w:r>
          </w:p>
          <w:p w14:paraId="43B636FD" w14:textId="407DBC89" w:rsidR="009656D2" w:rsidRDefault="009656D2" w:rsidP="00DB197A">
            <w:pPr>
              <w:rPr>
                <w:color w:val="000000"/>
              </w:rPr>
            </w:pPr>
            <w:r>
              <w:rPr>
                <w:color w:val="000000"/>
              </w:rPr>
              <w:t>C – Loaded through process and log is available to indicate the load</w:t>
            </w:r>
          </w:p>
          <w:p w14:paraId="3C3FCD43" w14:textId="3BB26442" w:rsidR="009656D2" w:rsidRPr="00923F48" w:rsidRDefault="009656D2" w:rsidP="00265E86">
            <w:pPr>
              <w:rPr>
                <w:color w:val="000000"/>
              </w:rPr>
            </w:pPr>
            <w:r>
              <w:rPr>
                <w:color w:val="000000"/>
              </w:rPr>
              <w:t xml:space="preserve">T – </w:t>
            </w:r>
            <w:r w:rsidR="00265E86">
              <w:rPr>
                <w:color w:val="000000"/>
              </w:rPr>
              <w:t>Time based loading; n</w:t>
            </w:r>
            <w:r>
              <w:rPr>
                <w:color w:val="000000"/>
              </w:rPr>
              <w:t>o log of data load is available</w:t>
            </w:r>
          </w:p>
        </w:tc>
      </w:tr>
      <w:tr w:rsidR="009656D2" w:rsidRPr="00923F48" w14:paraId="46C82B3D" w14:textId="77777777" w:rsidTr="00DB197A">
        <w:tc>
          <w:tcPr>
            <w:tcW w:w="3207" w:type="dxa"/>
            <w:vAlign w:val="center"/>
          </w:tcPr>
          <w:p w14:paraId="3230CDB5" w14:textId="27ED4795" w:rsidR="009656D2" w:rsidRPr="00923F48" w:rsidRDefault="00265E86" w:rsidP="00DB197A">
            <w:pPr>
              <w:rPr>
                <w:color w:val="000000"/>
              </w:rPr>
            </w:pPr>
            <w:r>
              <w:rPr>
                <w:color w:val="000000"/>
              </w:rPr>
              <w:t>FREQ</w:t>
            </w:r>
          </w:p>
        </w:tc>
        <w:tc>
          <w:tcPr>
            <w:tcW w:w="3538" w:type="dxa"/>
            <w:vAlign w:val="center"/>
          </w:tcPr>
          <w:p w14:paraId="633F2485" w14:textId="77777777" w:rsidR="00265E86" w:rsidRDefault="00265E86" w:rsidP="00265E86">
            <w:r>
              <w:t>D – Daily</w:t>
            </w:r>
          </w:p>
          <w:p w14:paraId="0868E9DF" w14:textId="77777777" w:rsidR="00265E86" w:rsidRDefault="00265E86" w:rsidP="00265E86">
            <w:r>
              <w:t>W – Weekly</w:t>
            </w:r>
          </w:p>
          <w:p w14:paraId="15505B38" w14:textId="3BE0C489" w:rsidR="009656D2" w:rsidRPr="00923F48" w:rsidRDefault="00265E86" w:rsidP="00265E86">
            <w:pPr>
              <w:rPr>
                <w:color w:val="000000"/>
              </w:rPr>
            </w:pPr>
            <w:r>
              <w:t>M – Monthly</w:t>
            </w:r>
          </w:p>
        </w:tc>
      </w:tr>
      <w:tr w:rsidR="00265E86" w:rsidRPr="00923F48" w14:paraId="48C000D3" w14:textId="77777777" w:rsidTr="00DB197A">
        <w:tc>
          <w:tcPr>
            <w:tcW w:w="3207" w:type="dxa"/>
            <w:vAlign w:val="center"/>
          </w:tcPr>
          <w:p w14:paraId="5E139783" w14:textId="41E256A0" w:rsidR="00265E86" w:rsidRDefault="00265E86" w:rsidP="00DB197A">
            <w:pPr>
              <w:rPr>
                <w:color w:val="000000"/>
              </w:rPr>
            </w:pPr>
            <w:r>
              <w:rPr>
                <w:color w:val="000000"/>
              </w:rPr>
              <w:t>DAYS</w:t>
            </w:r>
          </w:p>
        </w:tc>
        <w:tc>
          <w:tcPr>
            <w:tcW w:w="3538" w:type="dxa"/>
            <w:vAlign w:val="center"/>
          </w:tcPr>
          <w:p w14:paraId="37DA5126" w14:textId="77777777" w:rsidR="00265E86" w:rsidRDefault="00265E86" w:rsidP="00265E86">
            <w:r>
              <w:t>It is the days on which file is expected e.g.</w:t>
            </w:r>
          </w:p>
          <w:p w14:paraId="4D67F7D2" w14:textId="77777777" w:rsidR="00265E86" w:rsidRDefault="00265E86" w:rsidP="00265E86">
            <w:r>
              <w:t>If Freq is ‘W’</w:t>
            </w:r>
          </w:p>
          <w:p w14:paraId="289B050A" w14:textId="77777777" w:rsidR="00265E86" w:rsidRDefault="00265E86" w:rsidP="00265E86">
            <w:r>
              <w:t>1,3,5 – represents Monday, Wednesday and Friday</w:t>
            </w:r>
          </w:p>
          <w:p w14:paraId="5E1D0AA0" w14:textId="77777777" w:rsidR="00265E86" w:rsidRDefault="00265E86" w:rsidP="00265E86">
            <w:r>
              <w:t>If Freq is ‘M</w:t>
            </w:r>
          </w:p>
          <w:p w14:paraId="30A86F3B" w14:textId="1B2D8C98" w:rsidR="00265E86" w:rsidRDefault="00265E86" w:rsidP="00265E86">
            <w:r>
              <w:t>10,20 – 10</w:t>
            </w:r>
            <w:r w:rsidRPr="00D06C2A">
              <w:rPr>
                <w:vertAlign w:val="superscript"/>
              </w:rPr>
              <w:t>th</w:t>
            </w:r>
            <w:r>
              <w:t xml:space="preserve"> and 20</w:t>
            </w:r>
            <w:r w:rsidRPr="00D06C2A">
              <w:rPr>
                <w:vertAlign w:val="superscript"/>
              </w:rPr>
              <w:t>th</w:t>
            </w:r>
            <w:r>
              <w:t xml:space="preserve"> of the month</w:t>
            </w:r>
          </w:p>
        </w:tc>
      </w:tr>
      <w:tr w:rsidR="00265E86" w:rsidRPr="00923F48" w14:paraId="23B387D2" w14:textId="77777777" w:rsidTr="00DB197A">
        <w:tc>
          <w:tcPr>
            <w:tcW w:w="3207" w:type="dxa"/>
            <w:vAlign w:val="center"/>
          </w:tcPr>
          <w:p w14:paraId="29969F68" w14:textId="59CA6223" w:rsidR="00265E86" w:rsidRDefault="00265E86" w:rsidP="00DB197A">
            <w:pPr>
              <w:rPr>
                <w:color w:val="000000"/>
              </w:rPr>
            </w:pPr>
            <w:r>
              <w:rPr>
                <w:color w:val="000000"/>
              </w:rPr>
              <w:t>DATA_LOAD_TIME</w:t>
            </w:r>
          </w:p>
        </w:tc>
        <w:tc>
          <w:tcPr>
            <w:tcW w:w="3538" w:type="dxa"/>
            <w:vAlign w:val="center"/>
          </w:tcPr>
          <w:p w14:paraId="34B54258" w14:textId="5FB21D52" w:rsidR="00265E86" w:rsidRDefault="00265E86" w:rsidP="00265E86">
            <w:r>
              <w:t xml:space="preserve">Time by which data is assumed to </w:t>
            </w:r>
            <w:r w:rsidR="004D17A6">
              <w:t>have got</w:t>
            </w:r>
            <w:r>
              <w:t xml:space="preserve"> loaded</w:t>
            </w:r>
          </w:p>
          <w:p w14:paraId="126E11F4" w14:textId="47252179" w:rsidR="00265E86" w:rsidRDefault="00265E86" w:rsidP="00265E86">
            <w:r>
              <w:t>Format: HH24:MI</w:t>
            </w:r>
          </w:p>
        </w:tc>
      </w:tr>
    </w:tbl>
    <w:p w14:paraId="2AED74C6" w14:textId="6DB19C21" w:rsidR="00A215BD" w:rsidRDefault="00A215BD">
      <w:pPr>
        <w:pStyle w:val="Heading3"/>
        <w:numPr>
          <w:ilvl w:val="2"/>
          <w:numId w:val="29"/>
        </w:numPr>
        <w:rPr>
          <w:ins w:id="1292" w:author="Naveen Seth" w:date="2019-12-23T11:02:00Z"/>
          <w:rFonts w:cstheme="majorHAnsi"/>
          <w:color w:val="auto"/>
        </w:rPr>
        <w:pPrChange w:id="1293" w:author="Naveen Seth" w:date="2019-12-23T11:02:00Z">
          <w:pPr>
            <w:pStyle w:val="Heading2"/>
            <w:numPr>
              <w:ilvl w:val="1"/>
              <w:numId w:val="11"/>
            </w:numPr>
            <w:ind w:left="1440" w:hanging="720"/>
          </w:pPr>
        </w:pPrChange>
      </w:pPr>
      <w:bookmarkStart w:id="1294" w:name="_Toc25838740"/>
      <w:bookmarkStart w:id="1295" w:name="_Toc23404909"/>
      <w:ins w:id="1296" w:author="Naveen Seth" w:date="2019-12-23T11:02:00Z">
        <w:r>
          <w:rPr>
            <w:rFonts w:cstheme="majorHAnsi"/>
            <w:color w:val="auto"/>
          </w:rPr>
          <w:t>IGX SR Thresholds</w:t>
        </w:r>
        <w:bookmarkEnd w:id="1294"/>
      </w:ins>
    </w:p>
    <w:p w14:paraId="51BF7DBF" w14:textId="77777777" w:rsidR="00A215BD" w:rsidRDefault="00A215BD">
      <w:pPr>
        <w:rPr>
          <w:ins w:id="1297" w:author="Naveen Seth" w:date="2019-12-23T11:02:00Z"/>
        </w:rPr>
        <w:pPrChange w:id="1298" w:author="Naveen Seth" w:date="2019-12-23T11:02:00Z">
          <w:pPr>
            <w:pStyle w:val="Heading2"/>
            <w:numPr>
              <w:ilvl w:val="1"/>
              <w:numId w:val="11"/>
            </w:numPr>
            <w:ind w:left="1440" w:hanging="720"/>
          </w:pPr>
        </w:pPrChange>
      </w:pPr>
    </w:p>
    <w:p w14:paraId="7453129C" w14:textId="77777777" w:rsidR="00A215BD" w:rsidRPr="00EA73FF" w:rsidRDefault="00A215BD" w:rsidP="00A215BD">
      <w:pPr>
        <w:ind w:left="720"/>
        <w:jc w:val="both"/>
        <w:rPr>
          <w:ins w:id="1299" w:author="Naveen Seth" w:date="2019-12-23T11:03:00Z"/>
          <w:rFonts w:cs="Calibri"/>
        </w:rPr>
      </w:pPr>
      <w:ins w:id="1300" w:author="Naveen Seth" w:date="2019-12-23T11:03:00Z">
        <w:r w:rsidRPr="00EA73FF">
          <w:rPr>
            <w:rFonts w:cs="Calibri"/>
          </w:rPr>
          <w:t xml:space="preserve">This reference list contains list of </w:t>
        </w:r>
        <w:r>
          <w:rPr>
            <w:rFonts w:cs="Calibri"/>
          </w:rPr>
          <w:t>slabs for scores to assign Font Color and Images to the scores falling in corresponding slabs at Output Score in Govern.</w:t>
        </w:r>
      </w:ins>
    </w:p>
    <w:p w14:paraId="31FDEAF3" w14:textId="77777777" w:rsidR="00A215BD" w:rsidRDefault="00A215BD" w:rsidP="00A215BD">
      <w:pPr>
        <w:rPr>
          <w:ins w:id="1301" w:author="Naveen Seth" w:date="2019-12-23T11:03:00Z"/>
          <w:rFonts w:ascii="Calibri" w:hAnsi="Calibri" w:cs="Calibri"/>
        </w:rPr>
      </w:pPr>
    </w:p>
    <w:p w14:paraId="752B44EA" w14:textId="77777777" w:rsidR="00A215BD" w:rsidRPr="00EA73FF" w:rsidRDefault="00A215BD" w:rsidP="00A215BD">
      <w:pPr>
        <w:ind w:left="720"/>
        <w:jc w:val="both"/>
        <w:rPr>
          <w:ins w:id="1302" w:author="Naveen Seth" w:date="2019-12-23T11:03:00Z"/>
          <w:rFonts w:cs="Calibri"/>
        </w:rPr>
      </w:pPr>
      <w:ins w:id="1303" w:author="Naveen Seth" w:date="2019-12-23T11:03:00Z">
        <w:r w:rsidRPr="00EA73FF">
          <w:rPr>
            <w:rFonts w:cs="Calibri"/>
          </w:rPr>
          <w:t>Configure the below field in Data Governance as per the template below:</w:t>
        </w:r>
      </w:ins>
    </w:p>
    <w:p w14:paraId="17FFC0A4" w14:textId="77777777" w:rsidR="00A215BD" w:rsidRDefault="00A215BD" w:rsidP="00A215BD">
      <w:pPr>
        <w:ind w:left="720"/>
        <w:jc w:val="both"/>
        <w:rPr>
          <w:ins w:id="1304" w:author="Naveen Seth" w:date="2019-12-23T11:03:00Z"/>
          <w:rFonts w:ascii="Calibri" w:hAnsi="Calibri" w:cs="Calibri"/>
        </w:rPr>
      </w:pPr>
    </w:p>
    <w:tbl>
      <w:tblPr>
        <w:tblW w:w="8118" w:type="dxa"/>
        <w:tblLook w:val="04A0" w:firstRow="1" w:lastRow="0" w:firstColumn="1" w:lastColumn="0" w:noHBand="0" w:noVBand="1"/>
        <w:tblPrChange w:id="1305" w:author="Naveen Seth" w:date="2019-12-23T11:03:00Z">
          <w:tblPr>
            <w:tblW w:w="8118" w:type="dxa"/>
            <w:tblInd w:w="1440" w:type="dxa"/>
            <w:tblLook w:val="04A0" w:firstRow="1" w:lastRow="0" w:firstColumn="1" w:lastColumn="0" w:noHBand="0" w:noVBand="1"/>
          </w:tblPr>
        </w:tblPrChange>
      </w:tblPr>
      <w:tblGrid>
        <w:gridCol w:w="2520"/>
        <w:gridCol w:w="1928"/>
        <w:gridCol w:w="1096"/>
        <w:gridCol w:w="1046"/>
        <w:gridCol w:w="1528"/>
        <w:tblGridChange w:id="1306">
          <w:tblGrid>
            <w:gridCol w:w="2520"/>
            <w:gridCol w:w="1928"/>
            <w:gridCol w:w="1096"/>
            <w:gridCol w:w="1046"/>
            <w:gridCol w:w="610"/>
            <w:gridCol w:w="918"/>
            <w:gridCol w:w="1602"/>
            <w:gridCol w:w="1928"/>
            <w:gridCol w:w="1096"/>
            <w:gridCol w:w="1046"/>
            <w:gridCol w:w="1528"/>
          </w:tblGrid>
        </w:tblGridChange>
      </w:tblGrid>
      <w:tr w:rsidR="00A215BD" w:rsidRPr="005F54FC" w14:paraId="7C3850CC" w14:textId="77777777" w:rsidTr="00A215BD">
        <w:trPr>
          <w:trHeight w:val="288"/>
          <w:ins w:id="1307" w:author="Naveen Seth" w:date="2019-12-23T11:03:00Z"/>
          <w:trPrChange w:id="1308" w:author="Naveen Seth" w:date="2019-12-23T11:03:00Z">
            <w:trPr>
              <w:gridBefore w:val="5"/>
              <w:trHeight w:val="288"/>
            </w:trPr>
          </w:trPrChange>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Change w:id="1309" w:author="Naveen Seth" w:date="2019-12-23T11:03:00Z">
              <w:tcPr>
                <w:tcW w:w="2520"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tcPrChange>
          </w:tcPr>
          <w:p w14:paraId="498E2254" w14:textId="77777777" w:rsidR="00A215BD" w:rsidRPr="005F54FC" w:rsidRDefault="00A215BD" w:rsidP="0097574E">
            <w:pPr>
              <w:jc w:val="center"/>
              <w:rPr>
                <w:ins w:id="1310" w:author="Naveen Seth" w:date="2019-12-23T11:03:00Z"/>
                <w:rFonts w:ascii="Calibri" w:eastAsia="Times New Roman" w:hAnsi="Calibri" w:cs="Calibri"/>
                <w:b/>
                <w:bCs/>
                <w:color w:val="000000"/>
                <w:sz w:val="20"/>
                <w:szCs w:val="20"/>
                <w:lang w:val="en-US"/>
              </w:rPr>
            </w:pPr>
            <w:ins w:id="1311" w:author="Naveen Seth" w:date="2019-12-23T11:03:00Z">
              <w:r w:rsidRPr="005F54FC">
                <w:rPr>
                  <w:rFonts w:ascii="Calibri" w:eastAsia="Times New Roman" w:hAnsi="Calibri" w:cs="Calibri"/>
                  <w:b/>
                  <w:bCs/>
                  <w:color w:val="000000"/>
                  <w:sz w:val="20"/>
                  <w:szCs w:val="20"/>
                  <w:lang w:val="en-US"/>
                </w:rPr>
                <w:t>Field Attribute</w:t>
              </w:r>
            </w:ins>
          </w:p>
        </w:tc>
        <w:tc>
          <w:tcPr>
            <w:tcW w:w="1928" w:type="dxa"/>
            <w:tcBorders>
              <w:top w:val="single" w:sz="4" w:space="0" w:color="auto"/>
              <w:left w:val="nil"/>
              <w:bottom w:val="single" w:sz="4" w:space="0" w:color="auto"/>
              <w:right w:val="single" w:sz="4" w:space="0" w:color="auto"/>
            </w:tcBorders>
            <w:shd w:val="clear" w:color="000000" w:fill="BFBFBF"/>
            <w:noWrap/>
            <w:vAlign w:val="center"/>
            <w:hideMark/>
            <w:tcPrChange w:id="1312" w:author="Naveen Seth" w:date="2019-12-23T11:03:00Z">
              <w:tcPr>
                <w:tcW w:w="1928" w:type="dxa"/>
                <w:tcBorders>
                  <w:top w:val="single" w:sz="4" w:space="0" w:color="auto"/>
                  <w:left w:val="nil"/>
                  <w:bottom w:val="single" w:sz="4" w:space="0" w:color="auto"/>
                  <w:right w:val="single" w:sz="4" w:space="0" w:color="auto"/>
                </w:tcBorders>
                <w:shd w:val="clear" w:color="000000" w:fill="BFBFBF"/>
                <w:noWrap/>
                <w:vAlign w:val="center"/>
                <w:hideMark/>
              </w:tcPr>
            </w:tcPrChange>
          </w:tcPr>
          <w:p w14:paraId="6CC7C6AE" w14:textId="77777777" w:rsidR="00A215BD" w:rsidRPr="005F54FC" w:rsidRDefault="00A215BD" w:rsidP="0097574E">
            <w:pPr>
              <w:rPr>
                <w:ins w:id="1313" w:author="Naveen Seth" w:date="2019-12-23T11:03:00Z"/>
                <w:rFonts w:ascii="Calibri" w:eastAsia="Times New Roman" w:hAnsi="Calibri" w:cs="Calibri"/>
                <w:b/>
                <w:bCs/>
                <w:color w:val="000000"/>
                <w:sz w:val="20"/>
                <w:szCs w:val="20"/>
                <w:lang w:val="en-US"/>
              </w:rPr>
            </w:pPr>
            <w:ins w:id="1314" w:author="Naveen Seth" w:date="2019-12-23T11:03:00Z">
              <w:r w:rsidRPr="005F54FC">
                <w:rPr>
                  <w:rFonts w:ascii="Calibri" w:eastAsia="Times New Roman" w:hAnsi="Calibri" w:cs="Calibri"/>
                  <w:b/>
                  <w:bCs/>
                  <w:color w:val="000000"/>
                  <w:sz w:val="20"/>
                  <w:szCs w:val="20"/>
                  <w:lang w:val="en-US"/>
                </w:rPr>
                <w:t>Field-1</w:t>
              </w:r>
            </w:ins>
          </w:p>
        </w:tc>
        <w:tc>
          <w:tcPr>
            <w:tcW w:w="1096" w:type="dxa"/>
            <w:tcBorders>
              <w:top w:val="single" w:sz="4" w:space="0" w:color="auto"/>
              <w:left w:val="nil"/>
              <w:bottom w:val="single" w:sz="4" w:space="0" w:color="auto"/>
              <w:right w:val="single" w:sz="4" w:space="0" w:color="auto"/>
            </w:tcBorders>
            <w:shd w:val="clear" w:color="000000" w:fill="BFBFBF"/>
            <w:tcPrChange w:id="1315" w:author="Naveen Seth" w:date="2019-12-23T11:03:00Z">
              <w:tcPr>
                <w:tcW w:w="1096" w:type="dxa"/>
                <w:tcBorders>
                  <w:top w:val="single" w:sz="4" w:space="0" w:color="auto"/>
                  <w:left w:val="nil"/>
                  <w:bottom w:val="single" w:sz="4" w:space="0" w:color="auto"/>
                  <w:right w:val="single" w:sz="4" w:space="0" w:color="auto"/>
                </w:tcBorders>
                <w:shd w:val="clear" w:color="000000" w:fill="BFBFBF"/>
              </w:tcPr>
            </w:tcPrChange>
          </w:tcPr>
          <w:p w14:paraId="471DFD11" w14:textId="77777777" w:rsidR="00A215BD" w:rsidRPr="005F54FC" w:rsidRDefault="00A215BD" w:rsidP="0097574E">
            <w:pPr>
              <w:rPr>
                <w:ins w:id="1316" w:author="Naveen Seth" w:date="2019-12-23T11:03:00Z"/>
                <w:rFonts w:ascii="Calibri" w:eastAsia="Times New Roman" w:hAnsi="Calibri" w:cs="Calibri"/>
                <w:b/>
                <w:bCs/>
                <w:color w:val="000000"/>
                <w:sz w:val="20"/>
                <w:szCs w:val="20"/>
                <w:lang w:val="en-US"/>
              </w:rPr>
            </w:pPr>
            <w:ins w:id="1317" w:author="Naveen Seth" w:date="2019-12-23T11:03:00Z">
              <w:r>
                <w:rPr>
                  <w:rFonts w:ascii="Calibri" w:eastAsia="Times New Roman" w:hAnsi="Calibri" w:cs="Calibri"/>
                  <w:b/>
                  <w:bCs/>
                  <w:color w:val="000000"/>
                  <w:sz w:val="20"/>
                  <w:szCs w:val="20"/>
                  <w:lang w:val="en-US"/>
                </w:rPr>
                <w:t>Field-2</w:t>
              </w:r>
            </w:ins>
          </w:p>
        </w:tc>
        <w:tc>
          <w:tcPr>
            <w:tcW w:w="1046" w:type="dxa"/>
            <w:tcBorders>
              <w:top w:val="single" w:sz="4" w:space="0" w:color="auto"/>
              <w:left w:val="nil"/>
              <w:bottom w:val="single" w:sz="4" w:space="0" w:color="auto"/>
              <w:right w:val="single" w:sz="4" w:space="0" w:color="auto"/>
            </w:tcBorders>
            <w:shd w:val="clear" w:color="000000" w:fill="BFBFBF"/>
            <w:tcPrChange w:id="1318" w:author="Naveen Seth" w:date="2019-12-23T11:03:00Z">
              <w:tcPr>
                <w:tcW w:w="1046" w:type="dxa"/>
                <w:tcBorders>
                  <w:top w:val="single" w:sz="4" w:space="0" w:color="auto"/>
                  <w:left w:val="nil"/>
                  <w:bottom w:val="single" w:sz="4" w:space="0" w:color="auto"/>
                  <w:right w:val="single" w:sz="4" w:space="0" w:color="auto"/>
                </w:tcBorders>
                <w:shd w:val="clear" w:color="000000" w:fill="BFBFBF"/>
              </w:tcPr>
            </w:tcPrChange>
          </w:tcPr>
          <w:p w14:paraId="648258C1" w14:textId="77777777" w:rsidR="00A215BD" w:rsidRPr="005F54FC" w:rsidRDefault="00A215BD" w:rsidP="0097574E">
            <w:pPr>
              <w:rPr>
                <w:ins w:id="1319" w:author="Naveen Seth" w:date="2019-12-23T11:03:00Z"/>
                <w:rFonts w:ascii="Calibri" w:eastAsia="Times New Roman" w:hAnsi="Calibri" w:cs="Calibri"/>
                <w:b/>
                <w:bCs/>
                <w:color w:val="000000"/>
                <w:sz w:val="20"/>
                <w:szCs w:val="20"/>
                <w:lang w:val="en-US"/>
              </w:rPr>
            </w:pPr>
            <w:ins w:id="1320" w:author="Naveen Seth" w:date="2019-12-23T11:03:00Z">
              <w:r>
                <w:rPr>
                  <w:rFonts w:ascii="Calibri" w:eastAsia="Times New Roman" w:hAnsi="Calibri" w:cs="Calibri"/>
                  <w:b/>
                  <w:bCs/>
                  <w:color w:val="000000"/>
                  <w:sz w:val="20"/>
                  <w:szCs w:val="20"/>
                  <w:lang w:val="en-US"/>
                </w:rPr>
                <w:t>Field-3</w:t>
              </w:r>
            </w:ins>
          </w:p>
        </w:tc>
        <w:tc>
          <w:tcPr>
            <w:tcW w:w="1528" w:type="dxa"/>
            <w:tcBorders>
              <w:top w:val="single" w:sz="4" w:space="0" w:color="auto"/>
              <w:left w:val="nil"/>
              <w:bottom w:val="single" w:sz="4" w:space="0" w:color="auto"/>
              <w:right w:val="single" w:sz="4" w:space="0" w:color="auto"/>
            </w:tcBorders>
            <w:shd w:val="clear" w:color="000000" w:fill="BFBFBF"/>
            <w:tcPrChange w:id="1321" w:author="Naveen Seth" w:date="2019-12-23T11:03:00Z">
              <w:tcPr>
                <w:tcW w:w="1528" w:type="dxa"/>
                <w:tcBorders>
                  <w:top w:val="single" w:sz="4" w:space="0" w:color="auto"/>
                  <w:left w:val="nil"/>
                  <w:bottom w:val="single" w:sz="4" w:space="0" w:color="auto"/>
                  <w:right w:val="single" w:sz="4" w:space="0" w:color="auto"/>
                </w:tcBorders>
                <w:shd w:val="clear" w:color="000000" w:fill="BFBFBF"/>
              </w:tcPr>
            </w:tcPrChange>
          </w:tcPr>
          <w:p w14:paraId="7793CD4F" w14:textId="77777777" w:rsidR="00A215BD" w:rsidRPr="005F54FC" w:rsidRDefault="00A215BD" w:rsidP="0097574E">
            <w:pPr>
              <w:rPr>
                <w:ins w:id="1322" w:author="Naveen Seth" w:date="2019-12-23T11:03:00Z"/>
                <w:rFonts w:ascii="Calibri" w:eastAsia="Times New Roman" w:hAnsi="Calibri" w:cs="Calibri"/>
                <w:b/>
                <w:bCs/>
                <w:color w:val="000000"/>
                <w:sz w:val="20"/>
                <w:szCs w:val="20"/>
                <w:lang w:val="en-US"/>
              </w:rPr>
            </w:pPr>
            <w:ins w:id="1323" w:author="Naveen Seth" w:date="2019-12-23T11:03:00Z">
              <w:r>
                <w:rPr>
                  <w:rFonts w:ascii="Calibri" w:eastAsia="Times New Roman" w:hAnsi="Calibri" w:cs="Calibri"/>
                  <w:b/>
                  <w:bCs/>
                  <w:color w:val="000000"/>
                  <w:sz w:val="20"/>
                  <w:szCs w:val="20"/>
                  <w:lang w:val="en-US"/>
                </w:rPr>
                <w:t>Field-4</w:t>
              </w:r>
            </w:ins>
          </w:p>
        </w:tc>
      </w:tr>
      <w:tr w:rsidR="00A215BD" w:rsidRPr="005F54FC" w14:paraId="3941A1EF" w14:textId="77777777" w:rsidTr="00A215BD">
        <w:trPr>
          <w:trHeight w:val="288"/>
          <w:ins w:id="1324"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1780A11E" w14:textId="77777777" w:rsidR="00A215BD" w:rsidRPr="005F54FC" w:rsidRDefault="00A215BD" w:rsidP="0097574E">
            <w:pPr>
              <w:rPr>
                <w:ins w:id="1325" w:author="Naveen Seth" w:date="2019-12-23T11:03:00Z"/>
                <w:rFonts w:ascii="Calibri" w:eastAsia="Times New Roman" w:hAnsi="Calibri" w:cs="Calibri"/>
                <w:color w:val="000000"/>
                <w:sz w:val="20"/>
                <w:szCs w:val="20"/>
                <w:lang w:val="en-US"/>
              </w:rPr>
            </w:pPr>
            <w:ins w:id="1326" w:author="Naveen Seth" w:date="2019-12-23T11:03:00Z">
              <w:r w:rsidRPr="005F54FC">
                <w:rPr>
                  <w:rFonts w:ascii="Calibri" w:eastAsia="Times New Roman" w:hAnsi="Calibri" w:cs="Calibri"/>
                  <w:color w:val="000000"/>
                  <w:sz w:val="20"/>
                  <w:szCs w:val="20"/>
                  <w:lang w:val="en-US"/>
                </w:rPr>
                <w:t>Name</w:t>
              </w:r>
            </w:ins>
          </w:p>
        </w:tc>
        <w:tc>
          <w:tcPr>
            <w:tcW w:w="1928" w:type="dxa"/>
            <w:tcBorders>
              <w:top w:val="nil"/>
              <w:left w:val="nil"/>
              <w:bottom w:val="single" w:sz="4" w:space="0" w:color="auto"/>
              <w:right w:val="single" w:sz="4" w:space="0" w:color="auto"/>
            </w:tcBorders>
            <w:shd w:val="clear" w:color="auto" w:fill="auto"/>
            <w:vAlign w:val="center"/>
            <w:hideMark/>
          </w:tcPr>
          <w:p w14:paraId="3CB1AAE1" w14:textId="77777777" w:rsidR="00A215BD" w:rsidRPr="005F54FC" w:rsidRDefault="00A215BD" w:rsidP="0097574E">
            <w:pPr>
              <w:rPr>
                <w:ins w:id="1327" w:author="Naveen Seth" w:date="2019-12-23T11:03:00Z"/>
                <w:rFonts w:ascii="Calibri" w:eastAsia="Times New Roman" w:hAnsi="Calibri" w:cs="Calibri"/>
                <w:color w:val="000000"/>
                <w:sz w:val="20"/>
                <w:szCs w:val="20"/>
                <w:lang w:val="en-US"/>
              </w:rPr>
            </w:pPr>
            <w:ins w:id="1328" w:author="Naveen Seth" w:date="2019-12-23T11:03:00Z">
              <w:r>
                <w:rPr>
                  <w:rFonts w:ascii="Calibri" w:eastAsia="Times New Roman" w:hAnsi="Calibri" w:cs="Calibri"/>
                  <w:color w:val="000000"/>
                  <w:sz w:val="20"/>
                  <w:szCs w:val="20"/>
                  <w:lang w:val="en-US"/>
                </w:rPr>
                <w:t>MinValue</w:t>
              </w:r>
            </w:ins>
          </w:p>
        </w:tc>
        <w:tc>
          <w:tcPr>
            <w:tcW w:w="1096" w:type="dxa"/>
            <w:tcBorders>
              <w:top w:val="nil"/>
              <w:left w:val="nil"/>
              <w:bottom w:val="single" w:sz="4" w:space="0" w:color="auto"/>
              <w:right w:val="single" w:sz="4" w:space="0" w:color="auto"/>
            </w:tcBorders>
          </w:tcPr>
          <w:p w14:paraId="06F54F4F" w14:textId="77777777" w:rsidR="00A215BD" w:rsidRPr="005F54FC" w:rsidDel="00491A4F" w:rsidRDefault="00A215BD" w:rsidP="0097574E">
            <w:pPr>
              <w:rPr>
                <w:ins w:id="1329" w:author="Naveen Seth" w:date="2019-12-23T11:03:00Z"/>
                <w:rFonts w:ascii="Calibri" w:eastAsia="Times New Roman" w:hAnsi="Calibri" w:cs="Calibri"/>
                <w:color w:val="000000"/>
                <w:sz w:val="20"/>
                <w:szCs w:val="20"/>
                <w:lang w:val="en-US"/>
              </w:rPr>
            </w:pPr>
            <w:ins w:id="1330" w:author="Naveen Seth" w:date="2019-12-23T11:03:00Z">
              <w:r>
                <w:rPr>
                  <w:rFonts w:ascii="Calibri" w:eastAsia="Times New Roman" w:hAnsi="Calibri" w:cs="Calibri"/>
                  <w:color w:val="000000"/>
                  <w:sz w:val="20"/>
                  <w:szCs w:val="20"/>
                  <w:lang w:val="en-US"/>
                </w:rPr>
                <w:t>MaxValue</w:t>
              </w:r>
            </w:ins>
          </w:p>
        </w:tc>
        <w:tc>
          <w:tcPr>
            <w:tcW w:w="1046" w:type="dxa"/>
            <w:tcBorders>
              <w:top w:val="nil"/>
              <w:left w:val="nil"/>
              <w:bottom w:val="single" w:sz="4" w:space="0" w:color="auto"/>
              <w:right w:val="single" w:sz="4" w:space="0" w:color="auto"/>
            </w:tcBorders>
          </w:tcPr>
          <w:p w14:paraId="0BF04DD0" w14:textId="77777777" w:rsidR="00A215BD" w:rsidRPr="005F54FC" w:rsidDel="00491A4F" w:rsidRDefault="00A215BD" w:rsidP="0097574E">
            <w:pPr>
              <w:rPr>
                <w:ins w:id="1331" w:author="Naveen Seth" w:date="2019-12-23T11:03:00Z"/>
                <w:rFonts w:ascii="Calibri" w:eastAsia="Times New Roman" w:hAnsi="Calibri" w:cs="Calibri"/>
                <w:color w:val="000000"/>
                <w:sz w:val="20"/>
                <w:szCs w:val="20"/>
                <w:lang w:val="en-US"/>
              </w:rPr>
            </w:pPr>
            <w:ins w:id="1332" w:author="Naveen Seth" w:date="2019-12-23T11:03:00Z">
              <w:r>
                <w:rPr>
                  <w:rFonts w:ascii="Calibri" w:eastAsia="Times New Roman" w:hAnsi="Calibri" w:cs="Calibri"/>
                  <w:color w:val="000000"/>
                  <w:sz w:val="20"/>
                  <w:szCs w:val="20"/>
                  <w:lang w:val="en-US"/>
                </w:rPr>
                <w:t>FontColor</w:t>
              </w:r>
            </w:ins>
          </w:p>
        </w:tc>
        <w:tc>
          <w:tcPr>
            <w:tcW w:w="1528" w:type="dxa"/>
            <w:tcBorders>
              <w:top w:val="nil"/>
              <w:left w:val="nil"/>
              <w:bottom w:val="single" w:sz="4" w:space="0" w:color="auto"/>
              <w:right w:val="single" w:sz="4" w:space="0" w:color="auto"/>
            </w:tcBorders>
          </w:tcPr>
          <w:p w14:paraId="1CE5DC50" w14:textId="77777777" w:rsidR="00A215BD" w:rsidRPr="005F54FC" w:rsidDel="00491A4F" w:rsidRDefault="00A215BD" w:rsidP="0097574E">
            <w:pPr>
              <w:rPr>
                <w:ins w:id="1333" w:author="Naveen Seth" w:date="2019-12-23T11:03:00Z"/>
                <w:rFonts w:ascii="Calibri" w:eastAsia="Times New Roman" w:hAnsi="Calibri" w:cs="Calibri"/>
                <w:color w:val="000000"/>
                <w:sz w:val="20"/>
                <w:szCs w:val="20"/>
                <w:lang w:val="en-US"/>
              </w:rPr>
            </w:pPr>
            <w:ins w:id="1334" w:author="Naveen Seth" w:date="2019-12-23T11:03:00Z">
              <w:r>
                <w:rPr>
                  <w:rFonts w:ascii="Calibri" w:eastAsia="Times New Roman" w:hAnsi="Calibri" w:cs="Calibri"/>
                  <w:color w:val="000000"/>
                  <w:sz w:val="20"/>
                  <w:szCs w:val="20"/>
                  <w:lang w:val="en-US"/>
                </w:rPr>
                <w:t>ThresholdImage</w:t>
              </w:r>
            </w:ins>
          </w:p>
        </w:tc>
      </w:tr>
      <w:tr w:rsidR="00A215BD" w:rsidRPr="005F54FC" w14:paraId="7BF37CD7" w14:textId="77777777" w:rsidTr="00A215BD">
        <w:trPr>
          <w:trHeight w:val="288"/>
          <w:ins w:id="1335"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25EE227F" w14:textId="77777777" w:rsidR="00A215BD" w:rsidRPr="005F54FC" w:rsidRDefault="00A215BD" w:rsidP="0097574E">
            <w:pPr>
              <w:rPr>
                <w:ins w:id="1336" w:author="Naveen Seth" w:date="2019-12-23T11:03:00Z"/>
                <w:rFonts w:ascii="Calibri" w:eastAsia="Times New Roman" w:hAnsi="Calibri" w:cs="Calibri"/>
                <w:color w:val="000000"/>
                <w:sz w:val="20"/>
                <w:szCs w:val="20"/>
                <w:lang w:val="en-US"/>
              </w:rPr>
            </w:pPr>
            <w:ins w:id="1337" w:author="Naveen Seth" w:date="2019-12-23T11:03:00Z">
              <w:r w:rsidRPr="005F54FC">
                <w:rPr>
                  <w:rFonts w:ascii="Calibri" w:eastAsia="Times New Roman" w:hAnsi="Calibri" w:cs="Calibri"/>
                  <w:color w:val="000000"/>
                  <w:sz w:val="20"/>
                  <w:szCs w:val="20"/>
                  <w:lang w:val="en-US"/>
                </w:rPr>
                <w:t>API Name</w:t>
              </w:r>
            </w:ins>
          </w:p>
        </w:tc>
        <w:tc>
          <w:tcPr>
            <w:tcW w:w="1928" w:type="dxa"/>
            <w:tcBorders>
              <w:top w:val="nil"/>
              <w:left w:val="nil"/>
              <w:bottom w:val="single" w:sz="4" w:space="0" w:color="auto"/>
              <w:right w:val="single" w:sz="4" w:space="0" w:color="auto"/>
            </w:tcBorders>
            <w:shd w:val="clear" w:color="auto" w:fill="auto"/>
            <w:vAlign w:val="center"/>
            <w:hideMark/>
          </w:tcPr>
          <w:p w14:paraId="3BAE1F5B" w14:textId="77777777" w:rsidR="00A215BD" w:rsidRPr="005F54FC" w:rsidRDefault="00A215BD" w:rsidP="0097574E">
            <w:pPr>
              <w:rPr>
                <w:ins w:id="1338" w:author="Naveen Seth" w:date="2019-12-23T11:03:00Z"/>
                <w:rFonts w:ascii="Calibri" w:eastAsia="Times New Roman" w:hAnsi="Calibri" w:cs="Calibri"/>
                <w:color w:val="000000"/>
                <w:sz w:val="20"/>
                <w:szCs w:val="20"/>
                <w:lang w:val="en-US"/>
              </w:rPr>
            </w:pPr>
            <w:ins w:id="1339" w:author="Naveen Seth" w:date="2019-12-23T11:03:00Z">
              <w:r>
                <w:rPr>
                  <w:rFonts w:ascii="Calibri" w:eastAsia="Times New Roman" w:hAnsi="Calibri" w:cs="Calibri"/>
                  <w:color w:val="000000"/>
                  <w:sz w:val="20"/>
                  <w:szCs w:val="20"/>
                  <w:lang w:val="en-US"/>
                </w:rPr>
                <w:t>MinValue</w:t>
              </w:r>
            </w:ins>
          </w:p>
        </w:tc>
        <w:tc>
          <w:tcPr>
            <w:tcW w:w="1096" w:type="dxa"/>
            <w:tcBorders>
              <w:top w:val="nil"/>
              <w:left w:val="nil"/>
              <w:bottom w:val="single" w:sz="4" w:space="0" w:color="auto"/>
              <w:right w:val="single" w:sz="4" w:space="0" w:color="auto"/>
            </w:tcBorders>
          </w:tcPr>
          <w:p w14:paraId="21F5A8E6" w14:textId="77777777" w:rsidR="00A215BD" w:rsidRPr="005F54FC" w:rsidDel="00491A4F" w:rsidRDefault="00A215BD" w:rsidP="0097574E">
            <w:pPr>
              <w:rPr>
                <w:ins w:id="1340" w:author="Naveen Seth" w:date="2019-12-23T11:03:00Z"/>
                <w:rFonts w:ascii="Calibri" w:eastAsia="Times New Roman" w:hAnsi="Calibri" w:cs="Calibri"/>
                <w:color w:val="000000"/>
                <w:sz w:val="20"/>
                <w:szCs w:val="20"/>
                <w:lang w:val="en-US"/>
              </w:rPr>
            </w:pPr>
            <w:ins w:id="1341" w:author="Naveen Seth" w:date="2019-12-23T11:03:00Z">
              <w:r>
                <w:rPr>
                  <w:rFonts w:ascii="Calibri" w:eastAsia="Times New Roman" w:hAnsi="Calibri" w:cs="Calibri"/>
                  <w:color w:val="000000"/>
                  <w:sz w:val="20"/>
                  <w:szCs w:val="20"/>
                  <w:lang w:val="en-US"/>
                </w:rPr>
                <w:t>MaxValue</w:t>
              </w:r>
            </w:ins>
          </w:p>
        </w:tc>
        <w:tc>
          <w:tcPr>
            <w:tcW w:w="1046" w:type="dxa"/>
            <w:tcBorders>
              <w:top w:val="nil"/>
              <w:left w:val="nil"/>
              <w:bottom w:val="single" w:sz="4" w:space="0" w:color="auto"/>
              <w:right w:val="single" w:sz="4" w:space="0" w:color="auto"/>
            </w:tcBorders>
          </w:tcPr>
          <w:p w14:paraId="685D33ED" w14:textId="77777777" w:rsidR="00A215BD" w:rsidRPr="005F54FC" w:rsidDel="00491A4F" w:rsidRDefault="00A215BD" w:rsidP="0097574E">
            <w:pPr>
              <w:rPr>
                <w:ins w:id="1342" w:author="Naveen Seth" w:date="2019-12-23T11:03:00Z"/>
                <w:rFonts w:ascii="Calibri" w:eastAsia="Times New Roman" w:hAnsi="Calibri" w:cs="Calibri"/>
                <w:color w:val="000000"/>
                <w:sz w:val="20"/>
                <w:szCs w:val="20"/>
                <w:lang w:val="en-US"/>
              </w:rPr>
            </w:pPr>
            <w:ins w:id="1343" w:author="Naveen Seth" w:date="2019-12-23T11:03:00Z">
              <w:r>
                <w:rPr>
                  <w:rFonts w:ascii="Calibri" w:eastAsia="Times New Roman" w:hAnsi="Calibri" w:cs="Calibri"/>
                  <w:color w:val="000000"/>
                  <w:sz w:val="20"/>
                  <w:szCs w:val="20"/>
                  <w:lang w:val="en-US"/>
                </w:rPr>
                <w:t>FontColor</w:t>
              </w:r>
            </w:ins>
          </w:p>
        </w:tc>
        <w:tc>
          <w:tcPr>
            <w:tcW w:w="1528" w:type="dxa"/>
            <w:tcBorders>
              <w:top w:val="nil"/>
              <w:left w:val="nil"/>
              <w:bottom w:val="single" w:sz="4" w:space="0" w:color="auto"/>
              <w:right w:val="single" w:sz="4" w:space="0" w:color="auto"/>
            </w:tcBorders>
          </w:tcPr>
          <w:p w14:paraId="5A9E0A06" w14:textId="77777777" w:rsidR="00A215BD" w:rsidRPr="005F54FC" w:rsidDel="00491A4F" w:rsidRDefault="00A215BD" w:rsidP="0097574E">
            <w:pPr>
              <w:rPr>
                <w:ins w:id="1344" w:author="Naveen Seth" w:date="2019-12-23T11:03:00Z"/>
                <w:rFonts w:ascii="Calibri" w:eastAsia="Times New Roman" w:hAnsi="Calibri" w:cs="Calibri"/>
                <w:color w:val="000000"/>
                <w:sz w:val="20"/>
                <w:szCs w:val="20"/>
                <w:lang w:val="en-US"/>
              </w:rPr>
            </w:pPr>
            <w:ins w:id="1345" w:author="Naveen Seth" w:date="2019-12-23T11:03:00Z">
              <w:r>
                <w:rPr>
                  <w:rFonts w:ascii="Calibri" w:eastAsia="Times New Roman" w:hAnsi="Calibri" w:cs="Calibri"/>
                  <w:color w:val="000000"/>
                  <w:sz w:val="20"/>
                  <w:szCs w:val="20"/>
                  <w:lang w:val="en-US"/>
                </w:rPr>
                <w:t>ThresholdImage</w:t>
              </w:r>
            </w:ins>
          </w:p>
        </w:tc>
      </w:tr>
      <w:tr w:rsidR="00A215BD" w:rsidRPr="005F54FC" w14:paraId="0DD96208" w14:textId="77777777" w:rsidTr="00A215BD">
        <w:trPr>
          <w:trHeight w:val="288"/>
          <w:ins w:id="1346"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47093D31" w14:textId="77777777" w:rsidR="00A215BD" w:rsidRPr="005F54FC" w:rsidRDefault="00A215BD" w:rsidP="0097574E">
            <w:pPr>
              <w:rPr>
                <w:ins w:id="1347" w:author="Naveen Seth" w:date="2019-12-23T11:03:00Z"/>
                <w:rFonts w:ascii="Calibri" w:eastAsia="Times New Roman" w:hAnsi="Calibri" w:cs="Calibri"/>
                <w:color w:val="000000"/>
                <w:sz w:val="20"/>
                <w:szCs w:val="20"/>
                <w:lang w:val="en-US"/>
              </w:rPr>
            </w:pPr>
            <w:ins w:id="1348" w:author="Naveen Seth" w:date="2019-12-23T11:03:00Z">
              <w:r w:rsidRPr="005F54FC">
                <w:rPr>
                  <w:rFonts w:ascii="Calibri" w:eastAsia="Times New Roman" w:hAnsi="Calibri" w:cs="Calibri"/>
                  <w:color w:val="000000"/>
                  <w:sz w:val="20"/>
                  <w:szCs w:val="20"/>
                  <w:lang w:val="en-US"/>
                </w:rPr>
                <w:t>Input Type</w:t>
              </w:r>
            </w:ins>
          </w:p>
        </w:tc>
        <w:tc>
          <w:tcPr>
            <w:tcW w:w="1928" w:type="dxa"/>
            <w:tcBorders>
              <w:top w:val="nil"/>
              <w:left w:val="nil"/>
              <w:bottom w:val="single" w:sz="4" w:space="0" w:color="auto"/>
              <w:right w:val="single" w:sz="4" w:space="0" w:color="auto"/>
            </w:tcBorders>
            <w:shd w:val="clear" w:color="auto" w:fill="auto"/>
            <w:vAlign w:val="center"/>
            <w:hideMark/>
          </w:tcPr>
          <w:p w14:paraId="487D48A8" w14:textId="77777777" w:rsidR="00A215BD" w:rsidRPr="005F54FC" w:rsidRDefault="00A215BD" w:rsidP="0097574E">
            <w:pPr>
              <w:rPr>
                <w:ins w:id="1349" w:author="Naveen Seth" w:date="2019-12-23T11:03:00Z"/>
                <w:rFonts w:ascii="Calibri" w:eastAsia="Times New Roman" w:hAnsi="Calibri" w:cs="Calibri"/>
                <w:color w:val="000000"/>
                <w:sz w:val="20"/>
                <w:szCs w:val="20"/>
                <w:lang w:val="en-US"/>
              </w:rPr>
            </w:pPr>
            <w:ins w:id="1350" w:author="Naveen Seth" w:date="2019-12-23T11:03:00Z">
              <w:r>
                <w:rPr>
                  <w:rFonts w:ascii="Calibri" w:eastAsia="Times New Roman" w:hAnsi="Calibri" w:cs="Calibri"/>
                  <w:color w:val="000000"/>
                  <w:sz w:val="20"/>
                  <w:szCs w:val="20"/>
                  <w:lang w:val="en-US"/>
                </w:rPr>
                <w:t>Decimal Number</w:t>
              </w:r>
            </w:ins>
          </w:p>
        </w:tc>
        <w:tc>
          <w:tcPr>
            <w:tcW w:w="1096" w:type="dxa"/>
            <w:tcBorders>
              <w:top w:val="nil"/>
              <w:left w:val="nil"/>
              <w:bottom w:val="single" w:sz="4" w:space="0" w:color="auto"/>
              <w:right w:val="single" w:sz="4" w:space="0" w:color="auto"/>
            </w:tcBorders>
          </w:tcPr>
          <w:p w14:paraId="0959364B" w14:textId="77777777" w:rsidR="00A215BD" w:rsidRPr="005F54FC" w:rsidDel="00491A4F" w:rsidRDefault="00A215BD" w:rsidP="0097574E">
            <w:pPr>
              <w:rPr>
                <w:ins w:id="1351" w:author="Naveen Seth" w:date="2019-12-23T11:03:00Z"/>
                <w:rFonts w:ascii="Calibri" w:eastAsia="Times New Roman" w:hAnsi="Calibri" w:cs="Calibri"/>
                <w:color w:val="000000"/>
                <w:sz w:val="20"/>
                <w:szCs w:val="20"/>
                <w:lang w:val="en-US"/>
              </w:rPr>
            </w:pPr>
            <w:ins w:id="1352" w:author="Naveen Seth" w:date="2019-12-23T11:03:00Z">
              <w:r>
                <w:rPr>
                  <w:rFonts w:ascii="Calibri" w:eastAsia="Times New Roman" w:hAnsi="Calibri" w:cs="Calibri"/>
                  <w:color w:val="000000"/>
                  <w:sz w:val="20"/>
                  <w:szCs w:val="20"/>
                  <w:lang w:val="en-US"/>
                </w:rPr>
                <w:t>Decimal Number</w:t>
              </w:r>
            </w:ins>
          </w:p>
        </w:tc>
        <w:tc>
          <w:tcPr>
            <w:tcW w:w="1046" w:type="dxa"/>
            <w:tcBorders>
              <w:top w:val="nil"/>
              <w:left w:val="nil"/>
              <w:bottom w:val="single" w:sz="4" w:space="0" w:color="auto"/>
              <w:right w:val="single" w:sz="4" w:space="0" w:color="auto"/>
            </w:tcBorders>
          </w:tcPr>
          <w:p w14:paraId="3E8485E1" w14:textId="77777777" w:rsidR="00A215BD" w:rsidRPr="005F54FC" w:rsidDel="00491A4F" w:rsidRDefault="00A215BD" w:rsidP="0097574E">
            <w:pPr>
              <w:rPr>
                <w:ins w:id="1353" w:author="Naveen Seth" w:date="2019-12-23T11:03:00Z"/>
                <w:rFonts w:ascii="Calibri" w:eastAsia="Times New Roman" w:hAnsi="Calibri" w:cs="Calibri"/>
                <w:color w:val="000000"/>
                <w:sz w:val="20"/>
                <w:szCs w:val="20"/>
                <w:lang w:val="en-US"/>
              </w:rPr>
            </w:pPr>
            <w:ins w:id="1354" w:author="Naveen Seth" w:date="2019-12-23T11:03:00Z">
              <w:r>
                <w:rPr>
                  <w:rFonts w:ascii="Calibri" w:eastAsia="Times New Roman" w:hAnsi="Calibri" w:cs="Calibri"/>
                  <w:color w:val="000000"/>
                  <w:sz w:val="20"/>
                  <w:szCs w:val="20"/>
                  <w:lang w:val="en-US"/>
                </w:rPr>
                <w:t>Simple Text</w:t>
              </w:r>
            </w:ins>
          </w:p>
        </w:tc>
        <w:tc>
          <w:tcPr>
            <w:tcW w:w="1528" w:type="dxa"/>
            <w:tcBorders>
              <w:top w:val="nil"/>
              <w:left w:val="nil"/>
              <w:bottom w:val="single" w:sz="4" w:space="0" w:color="auto"/>
              <w:right w:val="single" w:sz="4" w:space="0" w:color="auto"/>
            </w:tcBorders>
          </w:tcPr>
          <w:p w14:paraId="7D10F023" w14:textId="77777777" w:rsidR="00A215BD" w:rsidRPr="005F54FC" w:rsidDel="00491A4F" w:rsidRDefault="00A215BD" w:rsidP="0097574E">
            <w:pPr>
              <w:rPr>
                <w:ins w:id="1355" w:author="Naveen Seth" w:date="2019-12-23T11:03:00Z"/>
                <w:rFonts w:ascii="Calibri" w:eastAsia="Times New Roman" w:hAnsi="Calibri" w:cs="Calibri"/>
                <w:color w:val="000000"/>
                <w:sz w:val="20"/>
                <w:szCs w:val="20"/>
                <w:lang w:val="en-US"/>
              </w:rPr>
            </w:pPr>
            <w:ins w:id="1356" w:author="Naveen Seth" w:date="2019-12-23T11:03:00Z">
              <w:r>
                <w:rPr>
                  <w:rFonts w:ascii="Calibri" w:eastAsia="Times New Roman" w:hAnsi="Calibri" w:cs="Calibri"/>
                  <w:color w:val="000000"/>
                  <w:sz w:val="20"/>
                  <w:szCs w:val="20"/>
                  <w:lang w:val="en-US"/>
                </w:rPr>
                <w:t>Html/Richtext</w:t>
              </w:r>
            </w:ins>
          </w:p>
        </w:tc>
      </w:tr>
      <w:tr w:rsidR="00A215BD" w:rsidRPr="005F54FC" w14:paraId="19005F6E" w14:textId="77777777" w:rsidTr="00A215BD">
        <w:trPr>
          <w:trHeight w:val="288"/>
          <w:ins w:id="1357"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6792955C" w14:textId="77777777" w:rsidR="00A215BD" w:rsidRPr="005F54FC" w:rsidRDefault="00A215BD" w:rsidP="0097574E">
            <w:pPr>
              <w:rPr>
                <w:ins w:id="1358" w:author="Naveen Seth" w:date="2019-12-23T11:03:00Z"/>
                <w:rFonts w:ascii="Calibri" w:eastAsia="Times New Roman" w:hAnsi="Calibri" w:cs="Calibri"/>
                <w:color w:val="000000"/>
                <w:sz w:val="20"/>
                <w:szCs w:val="20"/>
                <w:lang w:val="en-US"/>
              </w:rPr>
            </w:pPr>
            <w:ins w:id="1359" w:author="Naveen Seth" w:date="2019-12-23T11:03:00Z">
              <w:r w:rsidRPr="005F54FC">
                <w:rPr>
                  <w:rFonts w:ascii="Calibri" w:eastAsia="Times New Roman" w:hAnsi="Calibri" w:cs="Calibri"/>
                  <w:color w:val="000000"/>
                  <w:sz w:val="20"/>
                  <w:szCs w:val="20"/>
                  <w:lang w:val="en-US"/>
                </w:rPr>
                <w:t>Category</w:t>
              </w:r>
            </w:ins>
          </w:p>
        </w:tc>
        <w:tc>
          <w:tcPr>
            <w:tcW w:w="1928" w:type="dxa"/>
            <w:tcBorders>
              <w:top w:val="nil"/>
              <w:left w:val="nil"/>
              <w:bottom w:val="single" w:sz="4" w:space="0" w:color="auto"/>
              <w:right w:val="single" w:sz="4" w:space="0" w:color="auto"/>
            </w:tcBorders>
            <w:shd w:val="clear" w:color="auto" w:fill="auto"/>
            <w:vAlign w:val="center"/>
            <w:hideMark/>
          </w:tcPr>
          <w:p w14:paraId="7D78DD0F" w14:textId="77777777" w:rsidR="00A215BD" w:rsidRPr="005F54FC" w:rsidRDefault="00A215BD" w:rsidP="0097574E">
            <w:pPr>
              <w:rPr>
                <w:ins w:id="1360" w:author="Naveen Seth" w:date="2019-12-23T11:03:00Z"/>
                <w:rFonts w:ascii="Calibri" w:eastAsia="Times New Roman" w:hAnsi="Calibri" w:cs="Calibri"/>
                <w:color w:val="000000"/>
                <w:sz w:val="20"/>
                <w:szCs w:val="20"/>
                <w:lang w:val="en-US"/>
              </w:rPr>
            </w:pPr>
            <w:ins w:id="1361"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vAlign w:val="center"/>
          </w:tcPr>
          <w:p w14:paraId="20C58535" w14:textId="77777777" w:rsidR="00A215BD" w:rsidRPr="005F54FC" w:rsidRDefault="00A215BD" w:rsidP="0097574E">
            <w:pPr>
              <w:rPr>
                <w:ins w:id="1362" w:author="Naveen Seth" w:date="2019-12-23T11:03:00Z"/>
                <w:rFonts w:ascii="Calibri" w:eastAsia="Times New Roman" w:hAnsi="Calibri" w:cs="Calibri"/>
                <w:color w:val="000000"/>
                <w:sz w:val="20"/>
                <w:szCs w:val="20"/>
                <w:lang w:val="en-US"/>
              </w:rPr>
            </w:pPr>
            <w:ins w:id="1363"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vAlign w:val="center"/>
          </w:tcPr>
          <w:p w14:paraId="5494065D" w14:textId="77777777" w:rsidR="00A215BD" w:rsidRPr="005F54FC" w:rsidRDefault="00A215BD" w:rsidP="0097574E">
            <w:pPr>
              <w:rPr>
                <w:ins w:id="1364" w:author="Naveen Seth" w:date="2019-12-23T11:03:00Z"/>
                <w:rFonts w:ascii="Calibri" w:eastAsia="Times New Roman" w:hAnsi="Calibri" w:cs="Calibri"/>
                <w:color w:val="000000"/>
                <w:sz w:val="20"/>
                <w:szCs w:val="20"/>
                <w:lang w:val="en-US"/>
              </w:rPr>
            </w:pPr>
            <w:ins w:id="1365"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vAlign w:val="center"/>
          </w:tcPr>
          <w:p w14:paraId="4DC4FBE5" w14:textId="77777777" w:rsidR="00A215BD" w:rsidRPr="005F54FC" w:rsidRDefault="00A215BD" w:rsidP="0097574E">
            <w:pPr>
              <w:rPr>
                <w:ins w:id="1366" w:author="Naveen Seth" w:date="2019-12-23T11:03:00Z"/>
                <w:rFonts w:ascii="Calibri" w:eastAsia="Times New Roman" w:hAnsi="Calibri" w:cs="Calibri"/>
                <w:color w:val="000000"/>
                <w:sz w:val="20"/>
                <w:szCs w:val="20"/>
                <w:lang w:val="en-US"/>
              </w:rPr>
            </w:pPr>
            <w:ins w:id="1367" w:author="Naveen Seth" w:date="2019-12-23T11:03:00Z">
              <w:r w:rsidRPr="005F54FC">
                <w:rPr>
                  <w:rFonts w:ascii="Calibri" w:eastAsia="Times New Roman" w:hAnsi="Calibri" w:cs="Calibri"/>
                  <w:color w:val="000000"/>
                  <w:sz w:val="20"/>
                  <w:szCs w:val="20"/>
                  <w:lang w:val="en-US"/>
                </w:rPr>
                <w:t>N/A</w:t>
              </w:r>
            </w:ins>
          </w:p>
        </w:tc>
      </w:tr>
      <w:tr w:rsidR="00A215BD" w:rsidRPr="005F54FC" w14:paraId="2A005E26" w14:textId="77777777" w:rsidTr="00A215BD">
        <w:trPr>
          <w:trHeight w:val="288"/>
          <w:ins w:id="1368"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3E59AD44" w14:textId="77777777" w:rsidR="00A215BD" w:rsidRPr="005F54FC" w:rsidRDefault="00A215BD" w:rsidP="0097574E">
            <w:pPr>
              <w:rPr>
                <w:ins w:id="1369" w:author="Naveen Seth" w:date="2019-12-23T11:03:00Z"/>
                <w:rFonts w:ascii="Calibri" w:eastAsia="Times New Roman" w:hAnsi="Calibri" w:cs="Calibri"/>
                <w:color w:val="000000"/>
                <w:sz w:val="20"/>
                <w:szCs w:val="20"/>
                <w:lang w:val="en-US"/>
              </w:rPr>
            </w:pPr>
            <w:ins w:id="1370" w:author="Naveen Seth" w:date="2019-12-23T11:03:00Z">
              <w:r w:rsidRPr="005F54FC">
                <w:rPr>
                  <w:rFonts w:ascii="Calibri" w:eastAsia="Times New Roman" w:hAnsi="Calibri" w:cs="Calibri"/>
                  <w:color w:val="000000"/>
                  <w:sz w:val="20"/>
                  <w:szCs w:val="20"/>
                  <w:lang w:val="en-US"/>
                </w:rPr>
                <w:t>Minimum Value</w:t>
              </w:r>
            </w:ins>
          </w:p>
        </w:tc>
        <w:tc>
          <w:tcPr>
            <w:tcW w:w="1928" w:type="dxa"/>
            <w:tcBorders>
              <w:top w:val="nil"/>
              <w:left w:val="nil"/>
              <w:bottom w:val="single" w:sz="4" w:space="0" w:color="auto"/>
              <w:right w:val="single" w:sz="4" w:space="0" w:color="auto"/>
            </w:tcBorders>
            <w:shd w:val="clear" w:color="auto" w:fill="auto"/>
            <w:vAlign w:val="center"/>
            <w:hideMark/>
          </w:tcPr>
          <w:p w14:paraId="1158ED49" w14:textId="77777777" w:rsidR="00A215BD" w:rsidRPr="005F54FC" w:rsidRDefault="00A215BD" w:rsidP="0097574E">
            <w:pPr>
              <w:rPr>
                <w:ins w:id="1371" w:author="Naveen Seth" w:date="2019-12-23T11:03:00Z"/>
                <w:rFonts w:ascii="Calibri" w:eastAsia="Times New Roman" w:hAnsi="Calibri" w:cs="Calibri"/>
                <w:color w:val="000000"/>
                <w:sz w:val="20"/>
                <w:szCs w:val="20"/>
                <w:lang w:val="en-US"/>
              </w:rPr>
            </w:pPr>
            <w:ins w:id="1372"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vAlign w:val="center"/>
          </w:tcPr>
          <w:p w14:paraId="1B93CC5C" w14:textId="77777777" w:rsidR="00A215BD" w:rsidRPr="005F54FC" w:rsidRDefault="00A215BD" w:rsidP="0097574E">
            <w:pPr>
              <w:rPr>
                <w:ins w:id="1373" w:author="Naveen Seth" w:date="2019-12-23T11:03:00Z"/>
                <w:rFonts w:ascii="Calibri" w:eastAsia="Times New Roman" w:hAnsi="Calibri" w:cs="Calibri"/>
                <w:color w:val="000000"/>
                <w:sz w:val="20"/>
                <w:szCs w:val="20"/>
                <w:lang w:val="en-US"/>
              </w:rPr>
            </w:pPr>
            <w:ins w:id="1374"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vAlign w:val="center"/>
          </w:tcPr>
          <w:p w14:paraId="101399CD" w14:textId="77777777" w:rsidR="00A215BD" w:rsidRPr="005F54FC" w:rsidRDefault="00A215BD" w:rsidP="0097574E">
            <w:pPr>
              <w:rPr>
                <w:ins w:id="1375" w:author="Naveen Seth" w:date="2019-12-23T11:03:00Z"/>
                <w:rFonts w:ascii="Calibri" w:eastAsia="Times New Roman" w:hAnsi="Calibri" w:cs="Calibri"/>
                <w:color w:val="000000"/>
                <w:sz w:val="20"/>
                <w:szCs w:val="20"/>
                <w:lang w:val="en-US"/>
              </w:rPr>
            </w:pPr>
            <w:ins w:id="1376"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vAlign w:val="center"/>
          </w:tcPr>
          <w:p w14:paraId="5AFFFFAC" w14:textId="77777777" w:rsidR="00A215BD" w:rsidRPr="005F54FC" w:rsidRDefault="00A215BD" w:rsidP="0097574E">
            <w:pPr>
              <w:rPr>
                <w:ins w:id="1377" w:author="Naveen Seth" w:date="2019-12-23T11:03:00Z"/>
                <w:rFonts w:ascii="Calibri" w:eastAsia="Times New Roman" w:hAnsi="Calibri" w:cs="Calibri"/>
                <w:color w:val="000000"/>
                <w:sz w:val="20"/>
                <w:szCs w:val="20"/>
                <w:lang w:val="en-US"/>
              </w:rPr>
            </w:pPr>
            <w:ins w:id="1378" w:author="Naveen Seth" w:date="2019-12-23T11:03:00Z">
              <w:r w:rsidRPr="005F54FC">
                <w:rPr>
                  <w:rFonts w:ascii="Calibri" w:eastAsia="Times New Roman" w:hAnsi="Calibri" w:cs="Calibri"/>
                  <w:color w:val="000000"/>
                  <w:sz w:val="20"/>
                  <w:szCs w:val="20"/>
                  <w:lang w:val="en-US"/>
                </w:rPr>
                <w:t>N/A</w:t>
              </w:r>
            </w:ins>
          </w:p>
        </w:tc>
      </w:tr>
      <w:tr w:rsidR="00A215BD" w:rsidRPr="005F54FC" w14:paraId="3CFD12DA" w14:textId="77777777" w:rsidTr="00A215BD">
        <w:trPr>
          <w:trHeight w:val="288"/>
          <w:ins w:id="1379"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6B28AA86" w14:textId="77777777" w:rsidR="00A215BD" w:rsidRPr="005F54FC" w:rsidRDefault="00A215BD" w:rsidP="0097574E">
            <w:pPr>
              <w:rPr>
                <w:ins w:id="1380" w:author="Naveen Seth" w:date="2019-12-23T11:03:00Z"/>
                <w:rFonts w:ascii="Calibri" w:eastAsia="Times New Roman" w:hAnsi="Calibri" w:cs="Calibri"/>
                <w:color w:val="000000"/>
                <w:sz w:val="20"/>
                <w:szCs w:val="20"/>
                <w:lang w:val="en-US"/>
              </w:rPr>
            </w:pPr>
            <w:ins w:id="1381" w:author="Naveen Seth" w:date="2019-12-23T11:03:00Z">
              <w:r w:rsidRPr="005F54FC">
                <w:rPr>
                  <w:rFonts w:ascii="Calibri" w:eastAsia="Times New Roman" w:hAnsi="Calibri" w:cs="Calibri"/>
                  <w:color w:val="000000"/>
                  <w:sz w:val="20"/>
                  <w:szCs w:val="20"/>
                  <w:lang w:val="en-US"/>
                </w:rPr>
                <w:t>Maximum Value</w:t>
              </w:r>
            </w:ins>
          </w:p>
        </w:tc>
        <w:tc>
          <w:tcPr>
            <w:tcW w:w="1928" w:type="dxa"/>
            <w:tcBorders>
              <w:top w:val="nil"/>
              <w:left w:val="nil"/>
              <w:bottom w:val="single" w:sz="4" w:space="0" w:color="auto"/>
              <w:right w:val="single" w:sz="4" w:space="0" w:color="auto"/>
            </w:tcBorders>
            <w:shd w:val="clear" w:color="auto" w:fill="auto"/>
            <w:vAlign w:val="center"/>
            <w:hideMark/>
          </w:tcPr>
          <w:p w14:paraId="1222C4E7" w14:textId="77777777" w:rsidR="00A215BD" w:rsidRPr="005F54FC" w:rsidRDefault="00A215BD" w:rsidP="0097574E">
            <w:pPr>
              <w:rPr>
                <w:ins w:id="1382" w:author="Naveen Seth" w:date="2019-12-23T11:03:00Z"/>
                <w:rFonts w:ascii="Calibri" w:eastAsia="Times New Roman" w:hAnsi="Calibri" w:cs="Calibri"/>
                <w:color w:val="000000"/>
                <w:sz w:val="20"/>
                <w:szCs w:val="20"/>
                <w:lang w:val="en-US"/>
              </w:rPr>
            </w:pPr>
            <w:ins w:id="1383"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vAlign w:val="center"/>
          </w:tcPr>
          <w:p w14:paraId="5AE88CE3" w14:textId="77777777" w:rsidR="00A215BD" w:rsidRPr="005F54FC" w:rsidRDefault="00A215BD" w:rsidP="0097574E">
            <w:pPr>
              <w:rPr>
                <w:ins w:id="1384" w:author="Naveen Seth" w:date="2019-12-23T11:03:00Z"/>
                <w:rFonts w:ascii="Calibri" w:eastAsia="Times New Roman" w:hAnsi="Calibri" w:cs="Calibri"/>
                <w:color w:val="000000"/>
                <w:sz w:val="20"/>
                <w:szCs w:val="20"/>
                <w:lang w:val="en-US"/>
              </w:rPr>
            </w:pPr>
            <w:ins w:id="1385"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vAlign w:val="center"/>
          </w:tcPr>
          <w:p w14:paraId="2671B86F" w14:textId="77777777" w:rsidR="00A215BD" w:rsidRPr="005F54FC" w:rsidRDefault="00A215BD" w:rsidP="0097574E">
            <w:pPr>
              <w:jc w:val="both"/>
              <w:rPr>
                <w:ins w:id="1386" w:author="Naveen Seth" w:date="2019-12-23T11:03:00Z"/>
                <w:rFonts w:ascii="Calibri" w:eastAsia="Times New Roman" w:hAnsi="Calibri" w:cs="Calibri"/>
                <w:color w:val="000000"/>
                <w:sz w:val="20"/>
                <w:szCs w:val="20"/>
                <w:lang w:val="en-US"/>
              </w:rPr>
            </w:pPr>
            <w:ins w:id="1387"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vAlign w:val="center"/>
          </w:tcPr>
          <w:p w14:paraId="73BD373D" w14:textId="77777777" w:rsidR="00A215BD" w:rsidRPr="005F54FC" w:rsidRDefault="00A215BD" w:rsidP="0097574E">
            <w:pPr>
              <w:rPr>
                <w:ins w:id="1388" w:author="Naveen Seth" w:date="2019-12-23T11:03:00Z"/>
                <w:rFonts w:ascii="Calibri" w:eastAsia="Times New Roman" w:hAnsi="Calibri" w:cs="Calibri"/>
                <w:color w:val="000000"/>
                <w:sz w:val="20"/>
                <w:szCs w:val="20"/>
                <w:lang w:val="en-US"/>
              </w:rPr>
            </w:pPr>
            <w:ins w:id="1389" w:author="Naveen Seth" w:date="2019-12-23T11:03:00Z">
              <w:r w:rsidRPr="005F54FC">
                <w:rPr>
                  <w:rFonts w:ascii="Calibri" w:eastAsia="Times New Roman" w:hAnsi="Calibri" w:cs="Calibri"/>
                  <w:color w:val="000000"/>
                  <w:sz w:val="20"/>
                  <w:szCs w:val="20"/>
                  <w:lang w:val="en-US"/>
                </w:rPr>
                <w:t>N/A</w:t>
              </w:r>
            </w:ins>
          </w:p>
        </w:tc>
      </w:tr>
      <w:tr w:rsidR="00A215BD" w:rsidRPr="005F54FC" w14:paraId="66CE4E88" w14:textId="77777777" w:rsidTr="00A215BD">
        <w:trPr>
          <w:trHeight w:val="288"/>
          <w:ins w:id="1390" w:author="Naveen Seth" w:date="2019-12-23T11:03:00Z"/>
          <w:trPrChange w:id="1391"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6DCE4"/>
            <w:vAlign w:val="center"/>
            <w:hideMark/>
            <w:tcPrChange w:id="1392"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6DCE4"/>
                <w:vAlign w:val="center"/>
                <w:hideMark/>
              </w:tcPr>
            </w:tcPrChange>
          </w:tcPr>
          <w:p w14:paraId="53C8FA0E" w14:textId="77777777" w:rsidR="00A215BD" w:rsidRPr="005F54FC" w:rsidRDefault="00A215BD" w:rsidP="0097574E">
            <w:pPr>
              <w:rPr>
                <w:ins w:id="1393" w:author="Naveen Seth" w:date="2019-12-23T11:03:00Z"/>
                <w:rFonts w:ascii="Calibri" w:eastAsia="Times New Roman" w:hAnsi="Calibri" w:cs="Calibri"/>
                <w:color w:val="000000"/>
                <w:sz w:val="20"/>
                <w:szCs w:val="20"/>
                <w:lang w:val="en-US"/>
              </w:rPr>
            </w:pPr>
            <w:ins w:id="1394" w:author="Naveen Seth" w:date="2019-12-23T11:03:00Z">
              <w:r w:rsidRPr="005F54FC">
                <w:rPr>
                  <w:rFonts w:ascii="Calibri" w:eastAsia="Times New Roman" w:hAnsi="Calibri" w:cs="Calibri"/>
                  <w:color w:val="000000"/>
                  <w:sz w:val="20"/>
                  <w:szCs w:val="20"/>
                  <w:lang w:val="en-US"/>
                </w:rPr>
                <w:t>Type of List</w:t>
              </w:r>
            </w:ins>
          </w:p>
        </w:tc>
        <w:tc>
          <w:tcPr>
            <w:tcW w:w="1928" w:type="dxa"/>
            <w:tcBorders>
              <w:top w:val="nil"/>
              <w:left w:val="nil"/>
              <w:bottom w:val="single" w:sz="4" w:space="0" w:color="auto"/>
              <w:right w:val="single" w:sz="4" w:space="0" w:color="auto"/>
            </w:tcBorders>
            <w:shd w:val="clear" w:color="000000" w:fill="D6DCE4"/>
            <w:vAlign w:val="center"/>
            <w:hideMark/>
            <w:tcPrChange w:id="1395" w:author="Naveen Seth" w:date="2019-12-23T11:03:00Z">
              <w:tcPr>
                <w:tcW w:w="1928" w:type="dxa"/>
                <w:tcBorders>
                  <w:top w:val="nil"/>
                  <w:left w:val="nil"/>
                  <w:bottom w:val="single" w:sz="4" w:space="0" w:color="auto"/>
                  <w:right w:val="single" w:sz="4" w:space="0" w:color="auto"/>
                </w:tcBorders>
                <w:shd w:val="clear" w:color="000000" w:fill="D6DCE4"/>
                <w:vAlign w:val="center"/>
                <w:hideMark/>
              </w:tcPr>
            </w:tcPrChange>
          </w:tcPr>
          <w:p w14:paraId="602DC227" w14:textId="77777777" w:rsidR="00A215BD" w:rsidRPr="005F54FC" w:rsidRDefault="00A215BD" w:rsidP="0097574E">
            <w:pPr>
              <w:rPr>
                <w:ins w:id="1396" w:author="Naveen Seth" w:date="2019-12-23T11:03:00Z"/>
                <w:rFonts w:ascii="Calibri" w:eastAsia="Times New Roman" w:hAnsi="Calibri" w:cs="Calibri"/>
                <w:color w:val="000000"/>
                <w:sz w:val="20"/>
                <w:szCs w:val="20"/>
                <w:lang w:val="en-US"/>
              </w:rPr>
            </w:pPr>
            <w:ins w:id="1397"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shd w:val="clear" w:color="000000" w:fill="D6DCE4"/>
            <w:vAlign w:val="center"/>
            <w:tcPrChange w:id="1398" w:author="Naveen Seth" w:date="2019-12-23T11:03:00Z">
              <w:tcPr>
                <w:tcW w:w="1096" w:type="dxa"/>
                <w:tcBorders>
                  <w:top w:val="nil"/>
                  <w:left w:val="nil"/>
                  <w:bottom w:val="single" w:sz="4" w:space="0" w:color="auto"/>
                  <w:right w:val="single" w:sz="4" w:space="0" w:color="auto"/>
                </w:tcBorders>
                <w:shd w:val="clear" w:color="000000" w:fill="D6DCE4"/>
                <w:vAlign w:val="center"/>
              </w:tcPr>
            </w:tcPrChange>
          </w:tcPr>
          <w:p w14:paraId="567E2E8E" w14:textId="77777777" w:rsidR="00A215BD" w:rsidRPr="005F54FC" w:rsidRDefault="00A215BD" w:rsidP="0097574E">
            <w:pPr>
              <w:rPr>
                <w:ins w:id="1399" w:author="Naveen Seth" w:date="2019-12-23T11:03:00Z"/>
                <w:rFonts w:ascii="Calibri" w:eastAsia="Times New Roman" w:hAnsi="Calibri" w:cs="Calibri"/>
                <w:color w:val="000000"/>
                <w:sz w:val="20"/>
                <w:szCs w:val="20"/>
                <w:lang w:val="en-US"/>
              </w:rPr>
            </w:pPr>
            <w:ins w:id="1400"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shd w:val="clear" w:color="000000" w:fill="D6DCE4"/>
            <w:vAlign w:val="center"/>
            <w:tcPrChange w:id="1401" w:author="Naveen Seth" w:date="2019-12-23T11:03:00Z">
              <w:tcPr>
                <w:tcW w:w="1046" w:type="dxa"/>
                <w:tcBorders>
                  <w:top w:val="nil"/>
                  <w:left w:val="nil"/>
                  <w:bottom w:val="single" w:sz="4" w:space="0" w:color="auto"/>
                  <w:right w:val="single" w:sz="4" w:space="0" w:color="auto"/>
                </w:tcBorders>
                <w:shd w:val="clear" w:color="000000" w:fill="D6DCE4"/>
                <w:vAlign w:val="center"/>
              </w:tcPr>
            </w:tcPrChange>
          </w:tcPr>
          <w:p w14:paraId="41CCD600" w14:textId="77777777" w:rsidR="00A215BD" w:rsidRPr="005F54FC" w:rsidRDefault="00A215BD" w:rsidP="0097574E">
            <w:pPr>
              <w:rPr>
                <w:ins w:id="1402" w:author="Naveen Seth" w:date="2019-12-23T11:03:00Z"/>
                <w:rFonts w:ascii="Calibri" w:eastAsia="Times New Roman" w:hAnsi="Calibri" w:cs="Calibri"/>
                <w:color w:val="000000"/>
                <w:sz w:val="20"/>
                <w:szCs w:val="20"/>
                <w:lang w:val="en-US"/>
              </w:rPr>
            </w:pPr>
            <w:ins w:id="1403"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shd w:val="clear" w:color="000000" w:fill="D6DCE4"/>
            <w:vAlign w:val="center"/>
            <w:tcPrChange w:id="1404" w:author="Naveen Seth" w:date="2019-12-23T11:03:00Z">
              <w:tcPr>
                <w:tcW w:w="1528" w:type="dxa"/>
                <w:tcBorders>
                  <w:top w:val="nil"/>
                  <w:left w:val="nil"/>
                  <w:bottom w:val="single" w:sz="4" w:space="0" w:color="auto"/>
                  <w:right w:val="single" w:sz="4" w:space="0" w:color="auto"/>
                </w:tcBorders>
                <w:shd w:val="clear" w:color="000000" w:fill="D6DCE4"/>
                <w:vAlign w:val="center"/>
              </w:tcPr>
            </w:tcPrChange>
          </w:tcPr>
          <w:p w14:paraId="6A3AA4B9" w14:textId="77777777" w:rsidR="00A215BD" w:rsidRPr="005F54FC" w:rsidRDefault="00A215BD" w:rsidP="0097574E">
            <w:pPr>
              <w:rPr>
                <w:ins w:id="1405" w:author="Naveen Seth" w:date="2019-12-23T11:03:00Z"/>
                <w:rFonts w:ascii="Calibri" w:eastAsia="Times New Roman" w:hAnsi="Calibri" w:cs="Calibri"/>
                <w:color w:val="000000"/>
                <w:sz w:val="20"/>
                <w:szCs w:val="20"/>
                <w:lang w:val="en-US"/>
              </w:rPr>
            </w:pPr>
            <w:ins w:id="1406" w:author="Naveen Seth" w:date="2019-12-23T11:03:00Z">
              <w:r w:rsidRPr="005F54FC">
                <w:rPr>
                  <w:rFonts w:ascii="Calibri" w:eastAsia="Times New Roman" w:hAnsi="Calibri" w:cs="Calibri"/>
                  <w:color w:val="000000"/>
                  <w:sz w:val="20"/>
                  <w:szCs w:val="20"/>
                  <w:lang w:val="en-US"/>
                </w:rPr>
                <w:t>N/A</w:t>
              </w:r>
            </w:ins>
          </w:p>
        </w:tc>
      </w:tr>
      <w:tr w:rsidR="00A215BD" w:rsidRPr="005F54FC" w14:paraId="6EA7E98E" w14:textId="77777777" w:rsidTr="00A215BD">
        <w:trPr>
          <w:trHeight w:val="288"/>
          <w:ins w:id="1407" w:author="Naveen Seth" w:date="2019-12-23T11:03:00Z"/>
          <w:trPrChange w:id="1408"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6DCE4"/>
            <w:vAlign w:val="center"/>
            <w:hideMark/>
            <w:tcPrChange w:id="1409"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6DCE4"/>
                <w:vAlign w:val="center"/>
                <w:hideMark/>
              </w:tcPr>
            </w:tcPrChange>
          </w:tcPr>
          <w:p w14:paraId="13A7A4E1" w14:textId="77777777" w:rsidR="00A215BD" w:rsidRPr="005F54FC" w:rsidRDefault="00A215BD" w:rsidP="0097574E">
            <w:pPr>
              <w:rPr>
                <w:ins w:id="1410" w:author="Naveen Seth" w:date="2019-12-23T11:03:00Z"/>
                <w:rFonts w:ascii="Calibri" w:eastAsia="Times New Roman" w:hAnsi="Calibri" w:cs="Calibri"/>
                <w:color w:val="000000"/>
                <w:sz w:val="20"/>
                <w:szCs w:val="20"/>
                <w:lang w:val="en-US"/>
              </w:rPr>
            </w:pPr>
            <w:ins w:id="1411" w:author="Naveen Seth" w:date="2019-12-23T11:03:00Z">
              <w:r w:rsidRPr="005F54FC">
                <w:rPr>
                  <w:rFonts w:ascii="Calibri" w:eastAsia="Times New Roman" w:hAnsi="Calibri" w:cs="Calibri"/>
                  <w:color w:val="000000"/>
                  <w:sz w:val="20"/>
                  <w:szCs w:val="20"/>
                  <w:lang w:val="en-US"/>
                </w:rPr>
                <w:t>List Display Format</w:t>
              </w:r>
            </w:ins>
          </w:p>
        </w:tc>
        <w:tc>
          <w:tcPr>
            <w:tcW w:w="1928" w:type="dxa"/>
            <w:tcBorders>
              <w:top w:val="nil"/>
              <w:left w:val="nil"/>
              <w:bottom w:val="single" w:sz="4" w:space="0" w:color="auto"/>
              <w:right w:val="single" w:sz="4" w:space="0" w:color="auto"/>
            </w:tcBorders>
            <w:shd w:val="clear" w:color="000000" w:fill="D6DCE4"/>
            <w:vAlign w:val="center"/>
            <w:hideMark/>
            <w:tcPrChange w:id="1412" w:author="Naveen Seth" w:date="2019-12-23T11:03:00Z">
              <w:tcPr>
                <w:tcW w:w="1928" w:type="dxa"/>
                <w:tcBorders>
                  <w:top w:val="nil"/>
                  <w:left w:val="nil"/>
                  <w:bottom w:val="single" w:sz="4" w:space="0" w:color="auto"/>
                  <w:right w:val="single" w:sz="4" w:space="0" w:color="auto"/>
                </w:tcBorders>
                <w:shd w:val="clear" w:color="000000" w:fill="D6DCE4"/>
                <w:vAlign w:val="center"/>
                <w:hideMark/>
              </w:tcPr>
            </w:tcPrChange>
          </w:tcPr>
          <w:p w14:paraId="216D0DAD" w14:textId="77777777" w:rsidR="00A215BD" w:rsidRPr="005F54FC" w:rsidRDefault="00A215BD" w:rsidP="0097574E">
            <w:pPr>
              <w:rPr>
                <w:ins w:id="1413" w:author="Naveen Seth" w:date="2019-12-23T11:03:00Z"/>
                <w:rFonts w:ascii="Calibri" w:eastAsia="Times New Roman" w:hAnsi="Calibri" w:cs="Calibri"/>
                <w:color w:val="000000"/>
                <w:sz w:val="20"/>
                <w:szCs w:val="20"/>
                <w:lang w:val="en-US"/>
              </w:rPr>
            </w:pPr>
            <w:ins w:id="1414"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shd w:val="clear" w:color="000000" w:fill="D6DCE4"/>
            <w:vAlign w:val="center"/>
            <w:tcPrChange w:id="1415" w:author="Naveen Seth" w:date="2019-12-23T11:03:00Z">
              <w:tcPr>
                <w:tcW w:w="1096" w:type="dxa"/>
                <w:tcBorders>
                  <w:top w:val="nil"/>
                  <w:left w:val="nil"/>
                  <w:bottom w:val="single" w:sz="4" w:space="0" w:color="auto"/>
                  <w:right w:val="single" w:sz="4" w:space="0" w:color="auto"/>
                </w:tcBorders>
                <w:shd w:val="clear" w:color="000000" w:fill="D6DCE4"/>
                <w:vAlign w:val="center"/>
              </w:tcPr>
            </w:tcPrChange>
          </w:tcPr>
          <w:p w14:paraId="6FB279B1" w14:textId="77777777" w:rsidR="00A215BD" w:rsidRPr="005F54FC" w:rsidRDefault="00A215BD" w:rsidP="0097574E">
            <w:pPr>
              <w:rPr>
                <w:ins w:id="1416" w:author="Naveen Seth" w:date="2019-12-23T11:03:00Z"/>
                <w:rFonts w:ascii="Calibri" w:eastAsia="Times New Roman" w:hAnsi="Calibri" w:cs="Calibri"/>
                <w:color w:val="000000"/>
                <w:sz w:val="20"/>
                <w:szCs w:val="20"/>
                <w:lang w:val="en-US"/>
              </w:rPr>
            </w:pPr>
            <w:ins w:id="1417"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shd w:val="clear" w:color="000000" w:fill="D6DCE4"/>
            <w:vAlign w:val="center"/>
            <w:tcPrChange w:id="1418" w:author="Naveen Seth" w:date="2019-12-23T11:03:00Z">
              <w:tcPr>
                <w:tcW w:w="1046" w:type="dxa"/>
                <w:tcBorders>
                  <w:top w:val="nil"/>
                  <w:left w:val="nil"/>
                  <w:bottom w:val="single" w:sz="4" w:space="0" w:color="auto"/>
                  <w:right w:val="single" w:sz="4" w:space="0" w:color="auto"/>
                </w:tcBorders>
                <w:shd w:val="clear" w:color="000000" w:fill="D6DCE4"/>
                <w:vAlign w:val="center"/>
              </w:tcPr>
            </w:tcPrChange>
          </w:tcPr>
          <w:p w14:paraId="2CF35EF5" w14:textId="77777777" w:rsidR="00A215BD" w:rsidRPr="005F54FC" w:rsidRDefault="00A215BD" w:rsidP="0097574E">
            <w:pPr>
              <w:rPr>
                <w:ins w:id="1419" w:author="Naveen Seth" w:date="2019-12-23T11:03:00Z"/>
                <w:rFonts w:ascii="Calibri" w:eastAsia="Times New Roman" w:hAnsi="Calibri" w:cs="Calibri"/>
                <w:color w:val="000000"/>
                <w:sz w:val="20"/>
                <w:szCs w:val="20"/>
                <w:lang w:val="en-US"/>
              </w:rPr>
            </w:pPr>
            <w:ins w:id="1420"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shd w:val="clear" w:color="000000" w:fill="D6DCE4"/>
            <w:vAlign w:val="center"/>
            <w:tcPrChange w:id="1421" w:author="Naveen Seth" w:date="2019-12-23T11:03:00Z">
              <w:tcPr>
                <w:tcW w:w="1528" w:type="dxa"/>
                <w:tcBorders>
                  <w:top w:val="nil"/>
                  <w:left w:val="nil"/>
                  <w:bottom w:val="single" w:sz="4" w:space="0" w:color="auto"/>
                  <w:right w:val="single" w:sz="4" w:space="0" w:color="auto"/>
                </w:tcBorders>
                <w:shd w:val="clear" w:color="000000" w:fill="D6DCE4"/>
                <w:vAlign w:val="center"/>
              </w:tcPr>
            </w:tcPrChange>
          </w:tcPr>
          <w:p w14:paraId="0F8EA6F6" w14:textId="77777777" w:rsidR="00A215BD" w:rsidRPr="005F54FC" w:rsidRDefault="00A215BD" w:rsidP="0097574E">
            <w:pPr>
              <w:rPr>
                <w:ins w:id="1422" w:author="Naveen Seth" w:date="2019-12-23T11:03:00Z"/>
                <w:rFonts w:ascii="Calibri" w:eastAsia="Times New Roman" w:hAnsi="Calibri" w:cs="Calibri"/>
                <w:color w:val="000000"/>
                <w:sz w:val="20"/>
                <w:szCs w:val="20"/>
                <w:lang w:val="en-US"/>
              </w:rPr>
            </w:pPr>
            <w:ins w:id="1423" w:author="Naveen Seth" w:date="2019-12-23T11:03:00Z">
              <w:r w:rsidRPr="005F54FC">
                <w:rPr>
                  <w:rFonts w:ascii="Calibri" w:eastAsia="Times New Roman" w:hAnsi="Calibri" w:cs="Calibri"/>
                  <w:color w:val="000000"/>
                  <w:sz w:val="20"/>
                  <w:szCs w:val="20"/>
                  <w:lang w:val="en-US"/>
                </w:rPr>
                <w:t>N/A</w:t>
              </w:r>
            </w:ins>
          </w:p>
        </w:tc>
      </w:tr>
      <w:tr w:rsidR="00A215BD" w:rsidRPr="005F54FC" w14:paraId="0CB778CD" w14:textId="77777777" w:rsidTr="00A215BD">
        <w:trPr>
          <w:trHeight w:val="288"/>
          <w:ins w:id="1424" w:author="Naveen Seth" w:date="2019-12-23T11:03:00Z"/>
          <w:trPrChange w:id="1425"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426"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3AB7E3A6" w14:textId="77777777" w:rsidR="00A215BD" w:rsidRPr="005F54FC" w:rsidRDefault="00A215BD" w:rsidP="0097574E">
            <w:pPr>
              <w:rPr>
                <w:ins w:id="1427" w:author="Naveen Seth" w:date="2019-12-23T11:03:00Z"/>
                <w:rFonts w:ascii="Calibri" w:eastAsia="Times New Roman" w:hAnsi="Calibri" w:cs="Calibri"/>
                <w:color w:val="000000"/>
                <w:sz w:val="20"/>
                <w:szCs w:val="20"/>
                <w:lang w:val="en-US"/>
              </w:rPr>
            </w:pPr>
            <w:ins w:id="1428" w:author="Naveen Seth" w:date="2019-12-23T11:03:00Z">
              <w:r w:rsidRPr="005F54FC">
                <w:rPr>
                  <w:rFonts w:ascii="Calibri" w:eastAsia="Times New Roman" w:hAnsi="Calibri" w:cs="Calibri"/>
                  <w:color w:val="000000"/>
                  <w:sz w:val="20"/>
                  <w:szCs w:val="20"/>
                  <w:lang w:val="en-US"/>
                </w:rPr>
                <w:t>Show In Detail Tile</w:t>
              </w:r>
            </w:ins>
          </w:p>
        </w:tc>
        <w:tc>
          <w:tcPr>
            <w:tcW w:w="1928" w:type="dxa"/>
            <w:tcBorders>
              <w:top w:val="nil"/>
              <w:left w:val="nil"/>
              <w:bottom w:val="single" w:sz="4" w:space="0" w:color="auto"/>
              <w:right w:val="single" w:sz="4" w:space="0" w:color="auto"/>
            </w:tcBorders>
            <w:shd w:val="clear" w:color="000000" w:fill="D9D9D9"/>
            <w:vAlign w:val="center"/>
            <w:hideMark/>
            <w:tcPrChange w:id="1429"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3BA522E8" w14:textId="77777777" w:rsidR="00A215BD" w:rsidRPr="005F54FC" w:rsidRDefault="00A215BD" w:rsidP="0097574E">
            <w:pPr>
              <w:rPr>
                <w:ins w:id="1430" w:author="Naveen Seth" w:date="2019-12-23T11:03:00Z"/>
                <w:rFonts w:ascii="Calibri" w:eastAsia="Times New Roman" w:hAnsi="Calibri" w:cs="Calibri"/>
                <w:color w:val="000000"/>
                <w:sz w:val="20"/>
                <w:szCs w:val="20"/>
                <w:lang w:val="en-US"/>
              </w:rPr>
            </w:pPr>
            <w:ins w:id="1431" w:author="Naveen Seth" w:date="2019-12-23T11:03:00Z">
              <w:r w:rsidRPr="005F54FC">
                <w:rPr>
                  <w:rFonts w:ascii="Calibri" w:eastAsia="Times New Roman" w:hAnsi="Calibri" w:cs="Calibri"/>
                  <w:color w:val="000000"/>
                  <w:sz w:val="20"/>
                  <w:szCs w:val="20"/>
                  <w:lang w:val="en-US"/>
                </w:rPr>
                <w:t>TRUE</w:t>
              </w:r>
            </w:ins>
          </w:p>
        </w:tc>
        <w:tc>
          <w:tcPr>
            <w:tcW w:w="1096" w:type="dxa"/>
            <w:tcBorders>
              <w:top w:val="nil"/>
              <w:left w:val="nil"/>
              <w:bottom w:val="single" w:sz="4" w:space="0" w:color="auto"/>
              <w:right w:val="single" w:sz="4" w:space="0" w:color="auto"/>
            </w:tcBorders>
            <w:shd w:val="clear" w:color="000000" w:fill="D9D9D9"/>
            <w:vAlign w:val="center"/>
            <w:tcPrChange w:id="1432"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493902AF" w14:textId="77777777" w:rsidR="00A215BD" w:rsidRPr="005F54FC" w:rsidRDefault="00A215BD" w:rsidP="0097574E">
            <w:pPr>
              <w:rPr>
                <w:ins w:id="1433" w:author="Naveen Seth" w:date="2019-12-23T11:03:00Z"/>
                <w:rFonts w:ascii="Calibri" w:eastAsia="Times New Roman" w:hAnsi="Calibri" w:cs="Calibri"/>
                <w:color w:val="000000"/>
                <w:sz w:val="20"/>
                <w:szCs w:val="20"/>
                <w:lang w:val="en-US"/>
              </w:rPr>
            </w:pPr>
            <w:ins w:id="1434" w:author="Naveen Seth" w:date="2019-12-23T11:03:00Z">
              <w:r w:rsidRPr="005F54FC">
                <w:rPr>
                  <w:rFonts w:ascii="Calibri" w:eastAsia="Times New Roman" w:hAnsi="Calibri" w:cs="Calibri"/>
                  <w:color w:val="000000"/>
                  <w:sz w:val="20"/>
                  <w:szCs w:val="20"/>
                  <w:lang w:val="en-US"/>
                </w:rPr>
                <w:t>TRUE</w:t>
              </w:r>
            </w:ins>
          </w:p>
        </w:tc>
        <w:tc>
          <w:tcPr>
            <w:tcW w:w="1046" w:type="dxa"/>
            <w:tcBorders>
              <w:top w:val="nil"/>
              <w:left w:val="nil"/>
              <w:bottom w:val="single" w:sz="4" w:space="0" w:color="auto"/>
              <w:right w:val="single" w:sz="4" w:space="0" w:color="auto"/>
            </w:tcBorders>
            <w:shd w:val="clear" w:color="000000" w:fill="D9D9D9"/>
            <w:vAlign w:val="center"/>
            <w:tcPrChange w:id="1435"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2B28DCB3" w14:textId="77777777" w:rsidR="00A215BD" w:rsidRPr="005F54FC" w:rsidRDefault="00A215BD" w:rsidP="0097574E">
            <w:pPr>
              <w:rPr>
                <w:ins w:id="1436" w:author="Naveen Seth" w:date="2019-12-23T11:03:00Z"/>
                <w:rFonts w:ascii="Calibri" w:eastAsia="Times New Roman" w:hAnsi="Calibri" w:cs="Calibri"/>
                <w:color w:val="000000"/>
                <w:sz w:val="20"/>
                <w:szCs w:val="20"/>
                <w:lang w:val="en-US"/>
              </w:rPr>
            </w:pPr>
            <w:ins w:id="1437" w:author="Naveen Seth" w:date="2019-12-23T11:03:00Z">
              <w:r w:rsidRPr="005F54FC">
                <w:rPr>
                  <w:rFonts w:ascii="Calibri" w:eastAsia="Times New Roman" w:hAnsi="Calibri" w:cs="Calibri"/>
                  <w:color w:val="000000"/>
                  <w:sz w:val="20"/>
                  <w:szCs w:val="20"/>
                  <w:lang w:val="en-US"/>
                </w:rPr>
                <w:t>TRUE</w:t>
              </w:r>
            </w:ins>
          </w:p>
        </w:tc>
        <w:tc>
          <w:tcPr>
            <w:tcW w:w="1528" w:type="dxa"/>
            <w:tcBorders>
              <w:top w:val="nil"/>
              <w:left w:val="nil"/>
              <w:bottom w:val="single" w:sz="4" w:space="0" w:color="auto"/>
              <w:right w:val="single" w:sz="4" w:space="0" w:color="auto"/>
            </w:tcBorders>
            <w:shd w:val="clear" w:color="000000" w:fill="D9D9D9"/>
            <w:vAlign w:val="center"/>
            <w:tcPrChange w:id="1438"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59A792CC" w14:textId="77777777" w:rsidR="00A215BD" w:rsidRPr="005F54FC" w:rsidRDefault="00A215BD" w:rsidP="0097574E">
            <w:pPr>
              <w:rPr>
                <w:ins w:id="1439" w:author="Naveen Seth" w:date="2019-12-23T11:03:00Z"/>
                <w:rFonts w:ascii="Calibri" w:eastAsia="Times New Roman" w:hAnsi="Calibri" w:cs="Calibri"/>
                <w:color w:val="000000"/>
                <w:sz w:val="20"/>
                <w:szCs w:val="20"/>
                <w:lang w:val="en-US"/>
              </w:rPr>
            </w:pPr>
            <w:ins w:id="1440" w:author="Naveen Seth" w:date="2019-12-23T11:03:00Z">
              <w:r w:rsidRPr="005F54FC">
                <w:rPr>
                  <w:rFonts w:ascii="Calibri" w:eastAsia="Times New Roman" w:hAnsi="Calibri" w:cs="Calibri"/>
                  <w:color w:val="000000"/>
                  <w:sz w:val="20"/>
                  <w:szCs w:val="20"/>
                  <w:lang w:val="en-US"/>
                </w:rPr>
                <w:t>TRUE</w:t>
              </w:r>
            </w:ins>
          </w:p>
        </w:tc>
      </w:tr>
      <w:tr w:rsidR="00A215BD" w:rsidRPr="005F54FC" w14:paraId="2D32EA0D" w14:textId="77777777" w:rsidTr="00A215BD">
        <w:trPr>
          <w:trHeight w:val="288"/>
          <w:ins w:id="1441" w:author="Naveen Seth" w:date="2019-12-23T11:03:00Z"/>
          <w:trPrChange w:id="1442"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443"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75A1F808" w14:textId="77777777" w:rsidR="00A215BD" w:rsidRPr="005F54FC" w:rsidRDefault="00A215BD" w:rsidP="0097574E">
            <w:pPr>
              <w:rPr>
                <w:ins w:id="1444" w:author="Naveen Seth" w:date="2019-12-23T11:03:00Z"/>
                <w:rFonts w:ascii="Calibri" w:eastAsia="Times New Roman" w:hAnsi="Calibri" w:cs="Calibri"/>
                <w:color w:val="000000"/>
                <w:sz w:val="20"/>
                <w:szCs w:val="20"/>
                <w:lang w:val="en-US"/>
              </w:rPr>
            </w:pPr>
            <w:ins w:id="1445" w:author="Naveen Seth" w:date="2019-12-23T11:03:00Z">
              <w:r w:rsidRPr="005F54FC">
                <w:rPr>
                  <w:rFonts w:ascii="Calibri" w:eastAsia="Times New Roman" w:hAnsi="Calibri" w:cs="Calibri"/>
                  <w:color w:val="000000"/>
                  <w:sz w:val="20"/>
                  <w:szCs w:val="20"/>
                  <w:lang w:val="en-US"/>
                </w:rPr>
                <w:t>Is Editable</w:t>
              </w:r>
            </w:ins>
          </w:p>
        </w:tc>
        <w:tc>
          <w:tcPr>
            <w:tcW w:w="1928" w:type="dxa"/>
            <w:tcBorders>
              <w:top w:val="nil"/>
              <w:left w:val="nil"/>
              <w:bottom w:val="single" w:sz="4" w:space="0" w:color="auto"/>
              <w:right w:val="single" w:sz="4" w:space="0" w:color="auto"/>
            </w:tcBorders>
            <w:shd w:val="clear" w:color="000000" w:fill="D9D9D9"/>
            <w:vAlign w:val="center"/>
            <w:hideMark/>
            <w:tcPrChange w:id="1446"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61B54783" w14:textId="77777777" w:rsidR="00A215BD" w:rsidRPr="005F54FC" w:rsidRDefault="00A215BD" w:rsidP="0097574E">
            <w:pPr>
              <w:rPr>
                <w:ins w:id="1447" w:author="Naveen Seth" w:date="2019-12-23T11:03:00Z"/>
                <w:rFonts w:ascii="Calibri" w:eastAsia="Times New Roman" w:hAnsi="Calibri" w:cs="Calibri"/>
                <w:color w:val="000000"/>
                <w:sz w:val="20"/>
                <w:szCs w:val="20"/>
                <w:lang w:val="en-US"/>
              </w:rPr>
            </w:pPr>
            <w:ins w:id="1448" w:author="Naveen Seth" w:date="2019-12-23T11:03:00Z">
              <w:r w:rsidRPr="005F54FC">
                <w:rPr>
                  <w:rFonts w:ascii="Calibri" w:eastAsia="Times New Roman" w:hAnsi="Calibri" w:cs="Calibri"/>
                  <w:color w:val="000000"/>
                  <w:sz w:val="20"/>
                  <w:szCs w:val="20"/>
                  <w:lang w:val="en-US"/>
                </w:rPr>
                <w:t>TRUE</w:t>
              </w:r>
            </w:ins>
          </w:p>
        </w:tc>
        <w:tc>
          <w:tcPr>
            <w:tcW w:w="1096" w:type="dxa"/>
            <w:tcBorders>
              <w:top w:val="nil"/>
              <w:left w:val="nil"/>
              <w:bottom w:val="single" w:sz="4" w:space="0" w:color="auto"/>
              <w:right w:val="single" w:sz="4" w:space="0" w:color="auto"/>
            </w:tcBorders>
            <w:shd w:val="clear" w:color="000000" w:fill="D9D9D9"/>
            <w:vAlign w:val="center"/>
            <w:tcPrChange w:id="1449"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02854921" w14:textId="77777777" w:rsidR="00A215BD" w:rsidRPr="005F54FC" w:rsidRDefault="00A215BD" w:rsidP="0097574E">
            <w:pPr>
              <w:rPr>
                <w:ins w:id="1450" w:author="Naveen Seth" w:date="2019-12-23T11:03:00Z"/>
                <w:rFonts w:ascii="Calibri" w:eastAsia="Times New Roman" w:hAnsi="Calibri" w:cs="Calibri"/>
                <w:color w:val="000000"/>
                <w:sz w:val="20"/>
                <w:szCs w:val="20"/>
                <w:lang w:val="en-US"/>
              </w:rPr>
            </w:pPr>
            <w:ins w:id="1451" w:author="Naveen Seth" w:date="2019-12-23T11:03:00Z">
              <w:r w:rsidRPr="005F54FC">
                <w:rPr>
                  <w:rFonts w:ascii="Calibri" w:eastAsia="Times New Roman" w:hAnsi="Calibri" w:cs="Calibri"/>
                  <w:color w:val="000000"/>
                  <w:sz w:val="20"/>
                  <w:szCs w:val="20"/>
                  <w:lang w:val="en-US"/>
                </w:rPr>
                <w:t>TRUE</w:t>
              </w:r>
            </w:ins>
          </w:p>
        </w:tc>
        <w:tc>
          <w:tcPr>
            <w:tcW w:w="1046" w:type="dxa"/>
            <w:tcBorders>
              <w:top w:val="nil"/>
              <w:left w:val="nil"/>
              <w:bottom w:val="single" w:sz="4" w:space="0" w:color="auto"/>
              <w:right w:val="single" w:sz="4" w:space="0" w:color="auto"/>
            </w:tcBorders>
            <w:shd w:val="clear" w:color="000000" w:fill="D9D9D9"/>
            <w:vAlign w:val="center"/>
            <w:tcPrChange w:id="1452"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4E5336FA" w14:textId="77777777" w:rsidR="00A215BD" w:rsidRPr="005F54FC" w:rsidRDefault="00A215BD" w:rsidP="0097574E">
            <w:pPr>
              <w:rPr>
                <w:ins w:id="1453" w:author="Naveen Seth" w:date="2019-12-23T11:03:00Z"/>
                <w:rFonts w:ascii="Calibri" w:eastAsia="Times New Roman" w:hAnsi="Calibri" w:cs="Calibri"/>
                <w:color w:val="000000"/>
                <w:sz w:val="20"/>
                <w:szCs w:val="20"/>
                <w:lang w:val="en-US"/>
              </w:rPr>
            </w:pPr>
            <w:ins w:id="1454" w:author="Naveen Seth" w:date="2019-12-23T11:03:00Z">
              <w:r w:rsidRPr="005F54FC">
                <w:rPr>
                  <w:rFonts w:ascii="Calibri" w:eastAsia="Times New Roman" w:hAnsi="Calibri" w:cs="Calibri"/>
                  <w:color w:val="000000"/>
                  <w:sz w:val="20"/>
                  <w:szCs w:val="20"/>
                  <w:lang w:val="en-US"/>
                </w:rPr>
                <w:t>TRUE</w:t>
              </w:r>
            </w:ins>
          </w:p>
        </w:tc>
        <w:tc>
          <w:tcPr>
            <w:tcW w:w="1528" w:type="dxa"/>
            <w:tcBorders>
              <w:top w:val="nil"/>
              <w:left w:val="nil"/>
              <w:bottom w:val="single" w:sz="4" w:space="0" w:color="auto"/>
              <w:right w:val="single" w:sz="4" w:space="0" w:color="auto"/>
            </w:tcBorders>
            <w:shd w:val="clear" w:color="000000" w:fill="D9D9D9"/>
            <w:vAlign w:val="center"/>
            <w:tcPrChange w:id="1455"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6970F34E" w14:textId="77777777" w:rsidR="00A215BD" w:rsidRPr="005F54FC" w:rsidRDefault="00A215BD" w:rsidP="0097574E">
            <w:pPr>
              <w:rPr>
                <w:ins w:id="1456" w:author="Naveen Seth" w:date="2019-12-23T11:03:00Z"/>
                <w:rFonts w:ascii="Calibri" w:eastAsia="Times New Roman" w:hAnsi="Calibri" w:cs="Calibri"/>
                <w:color w:val="000000"/>
                <w:sz w:val="20"/>
                <w:szCs w:val="20"/>
                <w:lang w:val="en-US"/>
              </w:rPr>
            </w:pPr>
            <w:ins w:id="1457" w:author="Naveen Seth" w:date="2019-12-23T11:03:00Z">
              <w:r w:rsidRPr="005F54FC">
                <w:rPr>
                  <w:rFonts w:ascii="Calibri" w:eastAsia="Times New Roman" w:hAnsi="Calibri" w:cs="Calibri"/>
                  <w:color w:val="000000"/>
                  <w:sz w:val="20"/>
                  <w:szCs w:val="20"/>
                  <w:lang w:val="en-US"/>
                </w:rPr>
                <w:t>TRUE</w:t>
              </w:r>
            </w:ins>
          </w:p>
        </w:tc>
      </w:tr>
      <w:tr w:rsidR="00A215BD" w:rsidRPr="005F54FC" w14:paraId="070838EC" w14:textId="77777777" w:rsidTr="00A215BD">
        <w:trPr>
          <w:trHeight w:val="288"/>
          <w:ins w:id="1458" w:author="Naveen Seth" w:date="2019-12-23T11:03:00Z"/>
          <w:trPrChange w:id="1459"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460"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1549D216" w14:textId="77777777" w:rsidR="00A215BD" w:rsidRPr="005F54FC" w:rsidRDefault="00A215BD" w:rsidP="0097574E">
            <w:pPr>
              <w:rPr>
                <w:ins w:id="1461" w:author="Naveen Seth" w:date="2019-12-23T11:03:00Z"/>
                <w:rFonts w:ascii="Calibri" w:eastAsia="Times New Roman" w:hAnsi="Calibri" w:cs="Calibri"/>
                <w:color w:val="000000"/>
                <w:sz w:val="20"/>
                <w:szCs w:val="20"/>
                <w:lang w:val="en-US"/>
              </w:rPr>
            </w:pPr>
            <w:ins w:id="1462" w:author="Naveen Seth" w:date="2019-12-23T11:03:00Z">
              <w:r w:rsidRPr="005F54FC">
                <w:rPr>
                  <w:rFonts w:ascii="Calibri" w:eastAsia="Times New Roman" w:hAnsi="Calibri" w:cs="Calibri"/>
                  <w:color w:val="000000"/>
                  <w:sz w:val="20"/>
                  <w:szCs w:val="20"/>
                  <w:lang w:val="en-US"/>
                </w:rPr>
                <w:t>Is Listable</w:t>
              </w:r>
            </w:ins>
          </w:p>
        </w:tc>
        <w:tc>
          <w:tcPr>
            <w:tcW w:w="1928" w:type="dxa"/>
            <w:tcBorders>
              <w:top w:val="nil"/>
              <w:left w:val="nil"/>
              <w:bottom w:val="single" w:sz="4" w:space="0" w:color="auto"/>
              <w:right w:val="single" w:sz="4" w:space="0" w:color="auto"/>
            </w:tcBorders>
            <w:shd w:val="clear" w:color="000000" w:fill="D9D9D9"/>
            <w:vAlign w:val="center"/>
            <w:hideMark/>
            <w:tcPrChange w:id="1463"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4C0D55E8" w14:textId="77777777" w:rsidR="00A215BD" w:rsidRPr="005F54FC" w:rsidRDefault="00A215BD" w:rsidP="0097574E">
            <w:pPr>
              <w:rPr>
                <w:ins w:id="1464" w:author="Naveen Seth" w:date="2019-12-23T11:03:00Z"/>
                <w:rFonts w:ascii="Calibri" w:eastAsia="Times New Roman" w:hAnsi="Calibri" w:cs="Calibri"/>
                <w:color w:val="000000"/>
                <w:sz w:val="20"/>
                <w:szCs w:val="20"/>
                <w:lang w:val="en-US"/>
              </w:rPr>
            </w:pPr>
            <w:ins w:id="1465" w:author="Naveen Seth" w:date="2019-12-23T11:03:00Z">
              <w:r w:rsidRPr="005F54FC">
                <w:rPr>
                  <w:rFonts w:ascii="Calibri" w:eastAsia="Times New Roman" w:hAnsi="Calibri" w:cs="Calibri"/>
                  <w:color w:val="000000"/>
                  <w:sz w:val="20"/>
                  <w:szCs w:val="20"/>
                  <w:lang w:val="en-US"/>
                </w:rPr>
                <w:t>TRUE</w:t>
              </w:r>
            </w:ins>
          </w:p>
        </w:tc>
        <w:tc>
          <w:tcPr>
            <w:tcW w:w="1096" w:type="dxa"/>
            <w:tcBorders>
              <w:top w:val="nil"/>
              <w:left w:val="nil"/>
              <w:bottom w:val="single" w:sz="4" w:space="0" w:color="auto"/>
              <w:right w:val="single" w:sz="4" w:space="0" w:color="auto"/>
            </w:tcBorders>
            <w:shd w:val="clear" w:color="000000" w:fill="D9D9D9"/>
            <w:vAlign w:val="center"/>
            <w:tcPrChange w:id="1466"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36A57CCC" w14:textId="77777777" w:rsidR="00A215BD" w:rsidRPr="005F54FC" w:rsidRDefault="00A215BD" w:rsidP="0097574E">
            <w:pPr>
              <w:rPr>
                <w:ins w:id="1467" w:author="Naveen Seth" w:date="2019-12-23T11:03:00Z"/>
                <w:rFonts w:ascii="Calibri" w:eastAsia="Times New Roman" w:hAnsi="Calibri" w:cs="Calibri"/>
                <w:color w:val="000000"/>
                <w:sz w:val="20"/>
                <w:szCs w:val="20"/>
                <w:lang w:val="en-US"/>
              </w:rPr>
            </w:pPr>
            <w:ins w:id="1468" w:author="Naveen Seth" w:date="2019-12-23T11:03:00Z">
              <w:r w:rsidRPr="005F54FC">
                <w:rPr>
                  <w:rFonts w:ascii="Calibri" w:eastAsia="Times New Roman" w:hAnsi="Calibri" w:cs="Calibri"/>
                  <w:color w:val="000000"/>
                  <w:sz w:val="20"/>
                  <w:szCs w:val="20"/>
                  <w:lang w:val="en-US"/>
                </w:rPr>
                <w:t>TRUE</w:t>
              </w:r>
            </w:ins>
          </w:p>
        </w:tc>
        <w:tc>
          <w:tcPr>
            <w:tcW w:w="1046" w:type="dxa"/>
            <w:tcBorders>
              <w:top w:val="nil"/>
              <w:left w:val="nil"/>
              <w:bottom w:val="single" w:sz="4" w:space="0" w:color="auto"/>
              <w:right w:val="single" w:sz="4" w:space="0" w:color="auto"/>
            </w:tcBorders>
            <w:shd w:val="clear" w:color="000000" w:fill="D9D9D9"/>
            <w:vAlign w:val="center"/>
            <w:tcPrChange w:id="1469"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05B17DF2" w14:textId="77777777" w:rsidR="00A215BD" w:rsidRPr="005F54FC" w:rsidRDefault="00A215BD" w:rsidP="0097574E">
            <w:pPr>
              <w:rPr>
                <w:ins w:id="1470" w:author="Naveen Seth" w:date="2019-12-23T11:03:00Z"/>
                <w:rFonts w:ascii="Calibri" w:eastAsia="Times New Roman" w:hAnsi="Calibri" w:cs="Calibri"/>
                <w:color w:val="000000"/>
                <w:sz w:val="20"/>
                <w:szCs w:val="20"/>
                <w:lang w:val="en-US"/>
              </w:rPr>
            </w:pPr>
            <w:ins w:id="1471" w:author="Naveen Seth" w:date="2019-12-23T11:03:00Z">
              <w:r w:rsidRPr="005F54FC">
                <w:rPr>
                  <w:rFonts w:ascii="Calibri" w:eastAsia="Times New Roman" w:hAnsi="Calibri" w:cs="Calibri"/>
                  <w:color w:val="000000"/>
                  <w:sz w:val="20"/>
                  <w:szCs w:val="20"/>
                  <w:lang w:val="en-US"/>
                </w:rPr>
                <w:t>TRUE</w:t>
              </w:r>
            </w:ins>
          </w:p>
        </w:tc>
        <w:tc>
          <w:tcPr>
            <w:tcW w:w="1528" w:type="dxa"/>
            <w:tcBorders>
              <w:top w:val="nil"/>
              <w:left w:val="nil"/>
              <w:bottom w:val="single" w:sz="4" w:space="0" w:color="auto"/>
              <w:right w:val="single" w:sz="4" w:space="0" w:color="auto"/>
            </w:tcBorders>
            <w:shd w:val="clear" w:color="000000" w:fill="D9D9D9"/>
            <w:vAlign w:val="center"/>
            <w:tcPrChange w:id="1472"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05396C9B" w14:textId="77777777" w:rsidR="00A215BD" w:rsidRPr="005F54FC" w:rsidRDefault="00A215BD" w:rsidP="0097574E">
            <w:pPr>
              <w:rPr>
                <w:ins w:id="1473" w:author="Naveen Seth" w:date="2019-12-23T11:03:00Z"/>
                <w:rFonts w:ascii="Calibri" w:eastAsia="Times New Roman" w:hAnsi="Calibri" w:cs="Calibri"/>
                <w:color w:val="000000"/>
                <w:sz w:val="20"/>
                <w:szCs w:val="20"/>
                <w:lang w:val="en-US"/>
              </w:rPr>
            </w:pPr>
            <w:ins w:id="1474" w:author="Naveen Seth" w:date="2019-12-23T11:03:00Z">
              <w:r w:rsidRPr="005F54FC">
                <w:rPr>
                  <w:rFonts w:ascii="Calibri" w:eastAsia="Times New Roman" w:hAnsi="Calibri" w:cs="Calibri"/>
                  <w:color w:val="000000"/>
                  <w:sz w:val="20"/>
                  <w:szCs w:val="20"/>
                  <w:lang w:val="en-US"/>
                </w:rPr>
                <w:t>TRUE</w:t>
              </w:r>
            </w:ins>
          </w:p>
        </w:tc>
      </w:tr>
      <w:tr w:rsidR="00A215BD" w:rsidRPr="005F54FC" w14:paraId="59EBDFDB" w14:textId="77777777" w:rsidTr="00A215BD">
        <w:trPr>
          <w:trHeight w:val="288"/>
          <w:ins w:id="1475" w:author="Naveen Seth" w:date="2019-12-23T11:03:00Z"/>
          <w:trPrChange w:id="1476"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477"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617C7B91" w14:textId="77777777" w:rsidR="00A215BD" w:rsidRPr="005F54FC" w:rsidRDefault="00A215BD" w:rsidP="0097574E">
            <w:pPr>
              <w:rPr>
                <w:ins w:id="1478" w:author="Naveen Seth" w:date="2019-12-23T11:03:00Z"/>
                <w:rFonts w:ascii="Calibri" w:eastAsia="Times New Roman" w:hAnsi="Calibri" w:cs="Calibri"/>
                <w:color w:val="000000"/>
                <w:sz w:val="20"/>
                <w:szCs w:val="20"/>
                <w:lang w:val="en-US"/>
              </w:rPr>
            </w:pPr>
            <w:ins w:id="1479" w:author="Naveen Seth" w:date="2019-12-23T11:03:00Z">
              <w:r w:rsidRPr="005F54FC">
                <w:rPr>
                  <w:rFonts w:ascii="Calibri" w:eastAsia="Times New Roman" w:hAnsi="Calibri" w:cs="Calibri"/>
                  <w:color w:val="000000"/>
                  <w:sz w:val="20"/>
                  <w:szCs w:val="20"/>
                  <w:lang w:val="en-US"/>
                </w:rPr>
                <w:lastRenderedPageBreak/>
                <w:t>Is Required</w:t>
              </w:r>
            </w:ins>
          </w:p>
        </w:tc>
        <w:tc>
          <w:tcPr>
            <w:tcW w:w="1928" w:type="dxa"/>
            <w:tcBorders>
              <w:top w:val="nil"/>
              <w:left w:val="nil"/>
              <w:bottom w:val="single" w:sz="4" w:space="0" w:color="auto"/>
              <w:right w:val="single" w:sz="4" w:space="0" w:color="auto"/>
            </w:tcBorders>
            <w:shd w:val="clear" w:color="000000" w:fill="D9D9D9"/>
            <w:vAlign w:val="center"/>
            <w:hideMark/>
            <w:tcPrChange w:id="1480"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7F9D4E9A" w14:textId="77777777" w:rsidR="00A215BD" w:rsidRPr="005F54FC" w:rsidRDefault="00A215BD" w:rsidP="0097574E">
            <w:pPr>
              <w:rPr>
                <w:ins w:id="1481" w:author="Naveen Seth" w:date="2019-12-23T11:03:00Z"/>
                <w:rFonts w:ascii="Calibri" w:eastAsia="Times New Roman" w:hAnsi="Calibri" w:cs="Calibri"/>
                <w:color w:val="000000"/>
                <w:sz w:val="20"/>
                <w:szCs w:val="20"/>
                <w:lang w:val="en-US"/>
              </w:rPr>
            </w:pPr>
            <w:ins w:id="1482" w:author="Naveen Seth" w:date="2019-12-23T11:03:00Z">
              <w:r>
                <w:rPr>
                  <w:rFonts w:ascii="Calibri" w:eastAsia="Times New Roman" w:hAnsi="Calibri" w:cs="Calibri"/>
                  <w:color w:val="000000"/>
                  <w:sz w:val="20"/>
                  <w:szCs w:val="20"/>
                  <w:lang w:val="en-US"/>
                </w:rPr>
                <w:t>TRUE</w:t>
              </w:r>
            </w:ins>
          </w:p>
        </w:tc>
        <w:tc>
          <w:tcPr>
            <w:tcW w:w="1096" w:type="dxa"/>
            <w:tcBorders>
              <w:top w:val="nil"/>
              <w:left w:val="nil"/>
              <w:bottom w:val="single" w:sz="4" w:space="0" w:color="auto"/>
              <w:right w:val="single" w:sz="4" w:space="0" w:color="auto"/>
            </w:tcBorders>
            <w:shd w:val="clear" w:color="000000" w:fill="D9D9D9"/>
            <w:vAlign w:val="center"/>
            <w:tcPrChange w:id="1483"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50DD5D7C" w14:textId="77777777" w:rsidR="00A215BD" w:rsidRPr="005F54FC" w:rsidDel="00483A6B" w:rsidRDefault="00A215BD" w:rsidP="0097574E">
            <w:pPr>
              <w:rPr>
                <w:ins w:id="1484" w:author="Naveen Seth" w:date="2019-12-23T11:03:00Z"/>
                <w:rFonts w:ascii="Calibri" w:eastAsia="Times New Roman" w:hAnsi="Calibri" w:cs="Calibri"/>
                <w:color w:val="000000"/>
                <w:sz w:val="20"/>
                <w:szCs w:val="20"/>
                <w:lang w:val="en-US"/>
              </w:rPr>
            </w:pPr>
            <w:ins w:id="1485" w:author="Naveen Seth" w:date="2019-12-23T11:03:00Z">
              <w:r>
                <w:rPr>
                  <w:rFonts w:ascii="Calibri" w:eastAsia="Times New Roman" w:hAnsi="Calibri" w:cs="Calibri"/>
                  <w:color w:val="000000"/>
                  <w:sz w:val="20"/>
                  <w:szCs w:val="20"/>
                  <w:lang w:val="en-US"/>
                </w:rPr>
                <w:t>TRUE</w:t>
              </w:r>
            </w:ins>
          </w:p>
        </w:tc>
        <w:tc>
          <w:tcPr>
            <w:tcW w:w="1046" w:type="dxa"/>
            <w:tcBorders>
              <w:top w:val="nil"/>
              <w:left w:val="nil"/>
              <w:bottom w:val="single" w:sz="4" w:space="0" w:color="auto"/>
              <w:right w:val="single" w:sz="4" w:space="0" w:color="auto"/>
            </w:tcBorders>
            <w:shd w:val="clear" w:color="000000" w:fill="D9D9D9"/>
            <w:vAlign w:val="center"/>
            <w:tcPrChange w:id="1486"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57583B7B" w14:textId="77777777" w:rsidR="00A215BD" w:rsidRPr="005F54FC" w:rsidDel="00483A6B" w:rsidRDefault="00A215BD" w:rsidP="0097574E">
            <w:pPr>
              <w:rPr>
                <w:ins w:id="1487" w:author="Naveen Seth" w:date="2019-12-23T11:03:00Z"/>
                <w:rFonts w:ascii="Calibri" w:eastAsia="Times New Roman" w:hAnsi="Calibri" w:cs="Calibri"/>
                <w:color w:val="000000"/>
                <w:sz w:val="20"/>
                <w:szCs w:val="20"/>
                <w:lang w:val="en-US"/>
              </w:rPr>
            </w:pPr>
            <w:ins w:id="1488" w:author="Naveen Seth" w:date="2019-12-23T11:03:00Z">
              <w:r>
                <w:rPr>
                  <w:rFonts w:ascii="Calibri" w:eastAsia="Times New Roman" w:hAnsi="Calibri" w:cs="Calibri"/>
                  <w:color w:val="000000"/>
                  <w:sz w:val="20"/>
                  <w:szCs w:val="20"/>
                  <w:lang w:val="en-US"/>
                </w:rPr>
                <w:t>TRUE</w:t>
              </w:r>
            </w:ins>
          </w:p>
        </w:tc>
        <w:tc>
          <w:tcPr>
            <w:tcW w:w="1528" w:type="dxa"/>
            <w:tcBorders>
              <w:top w:val="nil"/>
              <w:left w:val="nil"/>
              <w:bottom w:val="single" w:sz="4" w:space="0" w:color="auto"/>
              <w:right w:val="single" w:sz="4" w:space="0" w:color="auto"/>
            </w:tcBorders>
            <w:shd w:val="clear" w:color="000000" w:fill="D9D9D9"/>
            <w:vAlign w:val="center"/>
            <w:tcPrChange w:id="1489"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6EEECAED" w14:textId="77777777" w:rsidR="00A215BD" w:rsidRPr="005F54FC" w:rsidDel="00483A6B" w:rsidRDefault="00A215BD" w:rsidP="0097574E">
            <w:pPr>
              <w:rPr>
                <w:ins w:id="1490" w:author="Naveen Seth" w:date="2019-12-23T11:03:00Z"/>
                <w:rFonts w:ascii="Calibri" w:eastAsia="Times New Roman" w:hAnsi="Calibri" w:cs="Calibri"/>
                <w:color w:val="000000"/>
                <w:sz w:val="20"/>
                <w:szCs w:val="20"/>
                <w:lang w:val="en-US"/>
              </w:rPr>
            </w:pPr>
            <w:ins w:id="1491" w:author="Naveen Seth" w:date="2019-12-23T11:03:00Z">
              <w:r>
                <w:rPr>
                  <w:rFonts w:ascii="Calibri" w:eastAsia="Times New Roman" w:hAnsi="Calibri" w:cs="Calibri"/>
                  <w:color w:val="000000"/>
                  <w:sz w:val="20"/>
                  <w:szCs w:val="20"/>
                  <w:lang w:val="en-US"/>
                </w:rPr>
                <w:t>TRUE</w:t>
              </w:r>
            </w:ins>
          </w:p>
        </w:tc>
      </w:tr>
      <w:tr w:rsidR="00A215BD" w:rsidRPr="005F54FC" w14:paraId="1069CB64" w14:textId="77777777" w:rsidTr="00A215BD">
        <w:trPr>
          <w:trHeight w:val="288"/>
          <w:ins w:id="1492" w:author="Naveen Seth" w:date="2019-12-23T11:03:00Z"/>
          <w:trPrChange w:id="1493"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494"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48F7B4D7" w14:textId="77777777" w:rsidR="00A215BD" w:rsidRPr="005F54FC" w:rsidRDefault="00A215BD" w:rsidP="0097574E">
            <w:pPr>
              <w:rPr>
                <w:ins w:id="1495" w:author="Naveen Seth" w:date="2019-12-23T11:03:00Z"/>
                <w:rFonts w:ascii="Calibri" w:eastAsia="Times New Roman" w:hAnsi="Calibri" w:cs="Calibri"/>
                <w:color w:val="000000"/>
                <w:sz w:val="20"/>
                <w:szCs w:val="20"/>
                <w:lang w:val="en-US"/>
              </w:rPr>
            </w:pPr>
            <w:ins w:id="1496" w:author="Naveen Seth" w:date="2019-12-23T11:03:00Z">
              <w:r w:rsidRPr="005F54FC">
                <w:rPr>
                  <w:rFonts w:ascii="Calibri" w:eastAsia="Times New Roman" w:hAnsi="Calibri" w:cs="Calibri"/>
                  <w:color w:val="000000"/>
                  <w:sz w:val="20"/>
                  <w:szCs w:val="20"/>
                  <w:lang w:val="en-US"/>
                </w:rPr>
                <w:t>Part of Key</w:t>
              </w:r>
            </w:ins>
          </w:p>
        </w:tc>
        <w:tc>
          <w:tcPr>
            <w:tcW w:w="1928" w:type="dxa"/>
            <w:tcBorders>
              <w:top w:val="nil"/>
              <w:left w:val="nil"/>
              <w:bottom w:val="single" w:sz="4" w:space="0" w:color="auto"/>
              <w:right w:val="single" w:sz="4" w:space="0" w:color="auto"/>
            </w:tcBorders>
            <w:shd w:val="clear" w:color="000000" w:fill="D9D9D9"/>
            <w:vAlign w:val="center"/>
            <w:hideMark/>
            <w:tcPrChange w:id="1497"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61E1859A" w14:textId="77777777" w:rsidR="00A215BD" w:rsidRPr="005F54FC" w:rsidRDefault="00A215BD" w:rsidP="0097574E">
            <w:pPr>
              <w:rPr>
                <w:ins w:id="1498" w:author="Naveen Seth" w:date="2019-12-23T11:03:00Z"/>
                <w:rFonts w:ascii="Calibri" w:eastAsia="Times New Roman" w:hAnsi="Calibri" w:cs="Calibri"/>
                <w:color w:val="000000"/>
                <w:sz w:val="20"/>
                <w:szCs w:val="20"/>
                <w:lang w:val="en-US"/>
              </w:rPr>
            </w:pPr>
            <w:ins w:id="1499"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shd w:val="clear" w:color="000000" w:fill="D9D9D9"/>
            <w:vAlign w:val="center"/>
            <w:tcPrChange w:id="1500"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23CF5B8F" w14:textId="77777777" w:rsidR="00A215BD" w:rsidRPr="005F54FC" w:rsidRDefault="00A215BD" w:rsidP="0097574E">
            <w:pPr>
              <w:rPr>
                <w:ins w:id="1501" w:author="Naveen Seth" w:date="2019-12-23T11:03:00Z"/>
                <w:rFonts w:ascii="Calibri" w:eastAsia="Times New Roman" w:hAnsi="Calibri" w:cs="Calibri"/>
                <w:color w:val="000000"/>
                <w:sz w:val="20"/>
                <w:szCs w:val="20"/>
                <w:lang w:val="en-US"/>
              </w:rPr>
            </w:pPr>
            <w:ins w:id="1502"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shd w:val="clear" w:color="000000" w:fill="D9D9D9"/>
            <w:vAlign w:val="center"/>
            <w:tcPrChange w:id="1503"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64F84507" w14:textId="77777777" w:rsidR="00A215BD" w:rsidRPr="005F54FC" w:rsidRDefault="00A215BD" w:rsidP="0097574E">
            <w:pPr>
              <w:rPr>
                <w:ins w:id="1504" w:author="Naveen Seth" w:date="2019-12-23T11:03:00Z"/>
                <w:rFonts w:ascii="Calibri" w:eastAsia="Times New Roman" w:hAnsi="Calibri" w:cs="Calibri"/>
                <w:color w:val="000000"/>
                <w:sz w:val="20"/>
                <w:szCs w:val="20"/>
                <w:lang w:val="en-US"/>
              </w:rPr>
            </w:pPr>
            <w:ins w:id="1505"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shd w:val="clear" w:color="000000" w:fill="D9D9D9"/>
            <w:vAlign w:val="center"/>
            <w:tcPrChange w:id="1506"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237D13B5" w14:textId="77777777" w:rsidR="00A215BD" w:rsidRPr="005F54FC" w:rsidRDefault="00A215BD" w:rsidP="0097574E">
            <w:pPr>
              <w:rPr>
                <w:ins w:id="1507" w:author="Naveen Seth" w:date="2019-12-23T11:03:00Z"/>
                <w:rFonts w:ascii="Calibri" w:eastAsia="Times New Roman" w:hAnsi="Calibri" w:cs="Calibri"/>
                <w:color w:val="000000"/>
                <w:sz w:val="20"/>
                <w:szCs w:val="20"/>
                <w:lang w:val="en-US"/>
              </w:rPr>
            </w:pPr>
            <w:ins w:id="1508" w:author="Naveen Seth" w:date="2019-12-23T11:03:00Z">
              <w:r w:rsidRPr="005F54FC">
                <w:rPr>
                  <w:rFonts w:ascii="Calibri" w:eastAsia="Times New Roman" w:hAnsi="Calibri" w:cs="Calibri"/>
                  <w:color w:val="000000"/>
                  <w:sz w:val="20"/>
                  <w:szCs w:val="20"/>
                  <w:lang w:val="en-US"/>
                </w:rPr>
                <w:t>N/A</w:t>
              </w:r>
            </w:ins>
          </w:p>
        </w:tc>
      </w:tr>
      <w:tr w:rsidR="00A215BD" w:rsidRPr="005F54FC" w14:paraId="0BAD0B75" w14:textId="77777777" w:rsidTr="00A215BD">
        <w:trPr>
          <w:trHeight w:val="288"/>
          <w:ins w:id="1509" w:author="Naveen Seth" w:date="2019-12-23T11:03:00Z"/>
          <w:trPrChange w:id="1510"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511"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45AC7D7D" w14:textId="77777777" w:rsidR="00A215BD" w:rsidRPr="005F54FC" w:rsidRDefault="00A215BD" w:rsidP="0097574E">
            <w:pPr>
              <w:rPr>
                <w:ins w:id="1512" w:author="Naveen Seth" w:date="2019-12-23T11:03:00Z"/>
                <w:rFonts w:ascii="Calibri" w:eastAsia="Times New Roman" w:hAnsi="Calibri" w:cs="Calibri"/>
                <w:color w:val="000000"/>
                <w:sz w:val="20"/>
                <w:szCs w:val="20"/>
                <w:lang w:val="en-US"/>
              </w:rPr>
            </w:pPr>
            <w:ins w:id="1513" w:author="Naveen Seth" w:date="2019-12-23T11:03:00Z">
              <w:r w:rsidRPr="005F54FC">
                <w:rPr>
                  <w:rFonts w:ascii="Calibri" w:eastAsia="Times New Roman" w:hAnsi="Calibri" w:cs="Calibri"/>
                  <w:color w:val="000000"/>
                  <w:sz w:val="20"/>
                  <w:szCs w:val="20"/>
                  <w:lang w:val="en-US"/>
                </w:rPr>
                <w:t>Show As Top Level Filter</w:t>
              </w:r>
            </w:ins>
          </w:p>
        </w:tc>
        <w:tc>
          <w:tcPr>
            <w:tcW w:w="1928" w:type="dxa"/>
            <w:tcBorders>
              <w:top w:val="nil"/>
              <w:left w:val="nil"/>
              <w:bottom w:val="single" w:sz="4" w:space="0" w:color="auto"/>
              <w:right w:val="single" w:sz="4" w:space="0" w:color="auto"/>
            </w:tcBorders>
            <w:shd w:val="clear" w:color="000000" w:fill="D9D9D9"/>
            <w:vAlign w:val="center"/>
            <w:hideMark/>
            <w:tcPrChange w:id="1514"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05570D2A" w14:textId="77777777" w:rsidR="00A215BD" w:rsidRPr="005F54FC" w:rsidRDefault="00A215BD" w:rsidP="0097574E">
            <w:pPr>
              <w:rPr>
                <w:ins w:id="1515" w:author="Naveen Seth" w:date="2019-12-23T11:03:00Z"/>
                <w:rFonts w:ascii="Calibri" w:eastAsia="Times New Roman" w:hAnsi="Calibri" w:cs="Calibri"/>
                <w:color w:val="000000"/>
                <w:sz w:val="20"/>
                <w:szCs w:val="20"/>
                <w:lang w:val="en-US"/>
              </w:rPr>
            </w:pPr>
            <w:ins w:id="1516"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shd w:val="clear" w:color="000000" w:fill="D9D9D9"/>
            <w:vAlign w:val="center"/>
            <w:tcPrChange w:id="1517"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77A0B52F" w14:textId="77777777" w:rsidR="00A215BD" w:rsidRPr="005F54FC" w:rsidRDefault="00A215BD" w:rsidP="0097574E">
            <w:pPr>
              <w:rPr>
                <w:ins w:id="1518" w:author="Naveen Seth" w:date="2019-12-23T11:03:00Z"/>
                <w:rFonts w:ascii="Calibri" w:eastAsia="Times New Roman" w:hAnsi="Calibri" w:cs="Calibri"/>
                <w:color w:val="000000"/>
                <w:sz w:val="20"/>
                <w:szCs w:val="20"/>
                <w:lang w:val="en-US"/>
              </w:rPr>
            </w:pPr>
            <w:ins w:id="1519"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shd w:val="clear" w:color="000000" w:fill="D9D9D9"/>
            <w:vAlign w:val="center"/>
            <w:tcPrChange w:id="1520"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6B53BD5D" w14:textId="77777777" w:rsidR="00A215BD" w:rsidRPr="005F54FC" w:rsidRDefault="00A215BD" w:rsidP="0097574E">
            <w:pPr>
              <w:rPr>
                <w:ins w:id="1521" w:author="Naveen Seth" w:date="2019-12-23T11:03:00Z"/>
                <w:rFonts w:ascii="Calibri" w:eastAsia="Times New Roman" w:hAnsi="Calibri" w:cs="Calibri"/>
                <w:color w:val="000000"/>
                <w:sz w:val="20"/>
                <w:szCs w:val="20"/>
                <w:lang w:val="en-US"/>
              </w:rPr>
            </w:pPr>
            <w:ins w:id="1522"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shd w:val="clear" w:color="000000" w:fill="D9D9D9"/>
            <w:vAlign w:val="center"/>
            <w:tcPrChange w:id="1523"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06948B34" w14:textId="77777777" w:rsidR="00A215BD" w:rsidRPr="005F54FC" w:rsidRDefault="00A215BD" w:rsidP="0097574E">
            <w:pPr>
              <w:rPr>
                <w:ins w:id="1524" w:author="Naveen Seth" w:date="2019-12-23T11:03:00Z"/>
                <w:rFonts w:ascii="Calibri" w:eastAsia="Times New Roman" w:hAnsi="Calibri" w:cs="Calibri"/>
                <w:color w:val="000000"/>
                <w:sz w:val="20"/>
                <w:szCs w:val="20"/>
                <w:lang w:val="en-US"/>
              </w:rPr>
            </w:pPr>
            <w:ins w:id="1525" w:author="Naveen Seth" w:date="2019-12-23T11:03:00Z">
              <w:r w:rsidRPr="005F54FC">
                <w:rPr>
                  <w:rFonts w:ascii="Calibri" w:eastAsia="Times New Roman" w:hAnsi="Calibri" w:cs="Calibri"/>
                  <w:color w:val="000000"/>
                  <w:sz w:val="20"/>
                  <w:szCs w:val="20"/>
                  <w:lang w:val="en-US"/>
                </w:rPr>
                <w:t>N/A</w:t>
              </w:r>
            </w:ins>
          </w:p>
        </w:tc>
      </w:tr>
      <w:tr w:rsidR="00A215BD" w:rsidRPr="005F54FC" w14:paraId="4AA74376" w14:textId="77777777" w:rsidTr="00A215BD">
        <w:trPr>
          <w:trHeight w:val="288"/>
          <w:ins w:id="1526" w:author="Naveen Seth" w:date="2019-12-23T11:03:00Z"/>
          <w:trPrChange w:id="1527"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528"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089D3883" w14:textId="77777777" w:rsidR="00A215BD" w:rsidRPr="005F54FC" w:rsidRDefault="00A215BD" w:rsidP="0097574E">
            <w:pPr>
              <w:rPr>
                <w:ins w:id="1529" w:author="Naveen Seth" w:date="2019-12-23T11:03:00Z"/>
                <w:rFonts w:ascii="Calibri" w:eastAsia="Times New Roman" w:hAnsi="Calibri" w:cs="Calibri"/>
                <w:color w:val="000000"/>
                <w:sz w:val="20"/>
                <w:szCs w:val="20"/>
                <w:lang w:val="en-US"/>
              </w:rPr>
            </w:pPr>
            <w:ins w:id="1530" w:author="Naveen Seth" w:date="2019-12-23T11:03:00Z">
              <w:r w:rsidRPr="005F54FC">
                <w:rPr>
                  <w:rFonts w:ascii="Calibri" w:eastAsia="Times New Roman" w:hAnsi="Calibri" w:cs="Calibri"/>
                  <w:color w:val="000000"/>
                  <w:sz w:val="20"/>
                  <w:szCs w:val="20"/>
                  <w:lang w:val="en-US"/>
                </w:rPr>
                <w:t>Allow Multiple Items</w:t>
              </w:r>
            </w:ins>
          </w:p>
        </w:tc>
        <w:tc>
          <w:tcPr>
            <w:tcW w:w="1928" w:type="dxa"/>
            <w:tcBorders>
              <w:top w:val="nil"/>
              <w:left w:val="nil"/>
              <w:bottom w:val="single" w:sz="4" w:space="0" w:color="auto"/>
              <w:right w:val="single" w:sz="4" w:space="0" w:color="auto"/>
            </w:tcBorders>
            <w:shd w:val="clear" w:color="000000" w:fill="D9D9D9"/>
            <w:vAlign w:val="center"/>
            <w:hideMark/>
            <w:tcPrChange w:id="1531"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128DA520" w14:textId="77777777" w:rsidR="00A215BD" w:rsidRPr="005F54FC" w:rsidRDefault="00A215BD" w:rsidP="0097574E">
            <w:pPr>
              <w:rPr>
                <w:ins w:id="1532" w:author="Naveen Seth" w:date="2019-12-23T11:03:00Z"/>
                <w:rFonts w:ascii="Calibri" w:eastAsia="Times New Roman" w:hAnsi="Calibri" w:cs="Calibri"/>
                <w:color w:val="000000"/>
                <w:sz w:val="20"/>
                <w:szCs w:val="20"/>
                <w:lang w:val="en-US"/>
              </w:rPr>
            </w:pPr>
            <w:ins w:id="1533"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shd w:val="clear" w:color="000000" w:fill="D9D9D9"/>
            <w:vAlign w:val="center"/>
            <w:tcPrChange w:id="1534"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5F04848E" w14:textId="77777777" w:rsidR="00A215BD" w:rsidRPr="005F54FC" w:rsidRDefault="00A215BD" w:rsidP="0097574E">
            <w:pPr>
              <w:rPr>
                <w:ins w:id="1535" w:author="Naveen Seth" w:date="2019-12-23T11:03:00Z"/>
                <w:rFonts w:ascii="Calibri" w:eastAsia="Times New Roman" w:hAnsi="Calibri" w:cs="Calibri"/>
                <w:color w:val="000000"/>
                <w:sz w:val="20"/>
                <w:szCs w:val="20"/>
                <w:lang w:val="en-US"/>
              </w:rPr>
            </w:pPr>
            <w:ins w:id="1536"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shd w:val="clear" w:color="000000" w:fill="D9D9D9"/>
            <w:vAlign w:val="center"/>
            <w:tcPrChange w:id="1537"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4B5E23D0" w14:textId="77777777" w:rsidR="00A215BD" w:rsidRPr="005F54FC" w:rsidRDefault="00A215BD" w:rsidP="0097574E">
            <w:pPr>
              <w:rPr>
                <w:ins w:id="1538" w:author="Naveen Seth" w:date="2019-12-23T11:03:00Z"/>
                <w:rFonts w:ascii="Calibri" w:eastAsia="Times New Roman" w:hAnsi="Calibri" w:cs="Calibri"/>
                <w:color w:val="000000"/>
                <w:sz w:val="20"/>
                <w:szCs w:val="20"/>
                <w:lang w:val="en-US"/>
              </w:rPr>
            </w:pPr>
            <w:ins w:id="1539"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shd w:val="clear" w:color="000000" w:fill="D9D9D9"/>
            <w:vAlign w:val="center"/>
            <w:tcPrChange w:id="1540"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7590AF70" w14:textId="77777777" w:rsidR="00A215BD" w:rsidRPr="005F54FC" w:rsidRDefault="00A215BD" w:rsidP="0097574E">
            <w:pPr>
              <w:rPr>
                <w:ins w:id="1541" w:author="Naveen Seth" w:date="2019-12-23T11:03:00Z"/>
                <w:rFonts w:ascii="Calibri" w:eastAsia="Times New Roman" w:hAnsi="Calibri" w:cs="Calibri"/>
                <w:color w:val="000000"/>
                <w:sz w:val="20"/>
                <w:szCs w:val="20"/>
                <w:lang w:val="en-US"/>
              </w:rPr>
            </w:pPr>
            <w:ins w:id="1542" w:author="Naveen Seth" w:date="2019-12-23T11:03:00Z">
              <w:r w:rsidRPr="005F54FC">
                <w:rPr>
                  <w:rFonts w:ascii="Calibri" w:eastAsia="Times New Roman" w:hAnsi="Calibri" w:cs="Calibri"/>
                  <w:color w:val="000000"/>
                  <w:sz w:val="20"/>
                  <w:szCs w:val="20"/>
                  <w:lang w:val="en-US"/>
                </w:rPr>
                <w:t>N/A</w:t>
              </w:r>
            </w:ins>
          </w:p>
        </w:tc>
      </w:tr>
      <w:tr w:rsidR="00A215BD" w:rsidRPr="005F54FC" w14:paraId="6A41D210" w14:textId="77777777" w:rsidTr="00A215BD">
        <w:trPr>
          <w:trHeight w:val="288"/>
          <w:ins w:id="1543" w:author="Naveen Seth" w:date="2019-12-23T11:03:00Z"/>
          <w:trPrChange w:id="1544" w:author="Naveen Seth" w:date="2019-12-23T11:03:00Z">
            <w:trPr>
              <w:gridBefore w:val="5"/>
              <w:trHeight w:val="288"/>
            </w:trPr>
          </w:trPrChange>
        </w:trPr>
        <w:tc>
          <w:tcPr>
            <w:tcW w:w="2520" w:type="dxa"/>
            <w:tcBorders>
              <w:top w:val="nil"/>
              <w:left w:val="single" w:sz="4" w:space="0" w:color="auto"/>
              <w:bottom w:val="single" w:sz="4" w:space="0" w:color="auto"/>
              <w:right w:val="single" w:sz="4" w:space="0" w:color="auto"/>
            </w:tcBorders>
            <w:shd w:val="clear" w:color="000000" w:fill="D9D9D9"/>
            <w:vAlign w:val="center"/>
            <w:hideMark/>
            <w:tcPrChange w:id="1545" w:author="Naveen Seth" w:date="2019-12-23T11:03:00Z">
              <w:tcPr>
                <w:tcW w:w="2520" w:type="dxa"/>
                <w:gridSpan w:val="2"/>
                <w:tcBorders>
                  <w:top w:val="nil"/>
                  <w:left w:val="single" w:sz="4" w:space="0" w:color="auto"/>
                  <w:bottom w:val="single" w:sz="4" w:space="0" w:color="auto"/>
                  <w:right w:val="single" w:sz="4" w:space="0" w:color="auto"/>
                </w:tcBorders>
                <w:shd w:val="clear" w:color="000000" w:fill="D9D9D9"/>
                <w:vAlign w:val="center"/>
                <w:hideMark/>
              </w:tcPr>
            </w:tcPrChange>
          </w:tcPr>
          <w:p w14:paraId="0DD3F5BD" w14:textId="77777777" w:rsidR="00A215BD" w:rsidRPr="005F54FC" w:rsidRDefault="00A215BD" w:rsidP="0097574E">
            <w:pPr>
              <w:rPr>
                <w:ins w:id="1546" w:author="Naveen Seth" w:date="2019-12-23T11:03:00Z"/>
                <w:rFonts w:ascii="Calibri" w:eastAsia="Times New Roman" w:hAnsi="Calibri" w:cs="Calibri"/>
                <w:color w:val="000000"/>
                <w:sz w:val="20"/>
                <w:szCs w:val="20"/>
                <w:lang w:val="en-US"/>
              </w:rPr>
            </w:pPr>
            <w:ins w:id="1547" w:author="Naveen Seth" w:date="2019-12-23T11:03:00Z">
              <w:r w:rsidRPr="005F54FC">
                <w:rPr>
                  <w:rFonts w:ascii="Calibri" w:eastAsia="Times New Roman" w:hAnsi="Calibri" w:cs="Calibri"/>
                  <w:color w:val="000000"/>
                  <w:sz w:val="20"/>
                  <w:szCs w:val="20"/>
                  <w:lang w:val="en-US"/>
                </w:rPr>
                <w:t>Show if Empty</w:t>
              </w:r>
            </w:ins>
          </w:p>
        </w:tc>
        <w:tc>
          <w:tcPr>
            <w:tcW w:w="1928" w:type="dxa"/>
            <w:tcBorders>
              <w:top w:val="nil"/>
              <w:left w:val="nil"/>
              <w:bottom w:val="single" w:sz="4" w:space="0" w:color="auto"/>
              <w:right w:val="single" w:sz="4" w:space="0" w:color="auto"/>
            </w:tcBorders>
            <w:shd w:val="clear" w:color="000000" w:fill="D9D9D9"/>
            <w:vAlign w:val="center"/>
            <w:hideMark/>
            <w:tcPrChange w:id="1548" w:author="Naveen Seth" w:date="2019-12-23T11:03:00Z">
              <w:tcPr>
                <w:tcW w:w="1928" w:type="dxa"/>
                <w:tcBorders>
                  <w:top w:val="nil"/>
                  <w:left w:val="nil"/>
                  <w:bottom w:val="single" w:sz="4" w:space="0" w:color="auto"/>
                  <w:right w:val="single" w:sz="4" w:space="0" w:color="auto"/>
                </w:tcBorders>
                <w:shd w:val="clear" w:color="000000" w:fill="D9D9D9"/>
                <w:vAlign w:val="center"/>
                <w:hideMark/>
              </w:tcPr>
            </w:tcPrChange>
          </w:tcPr>
          <w:p w14:paraId="17870E68" w14:textId="77777777" w:rsidR="00A215BD" w:rsidRPr="005F54FC" w:rsidRDefault="00A215BD" w:rsidP="0097574E">
            <w:pPr>
              <w:rPr>
                <w:ins w:id="1549" w:author="Naveen Seth" w:date="2019-12-23T11:03:00Z"/>
                <w:rFonts w:ascii="Calibri" w:eastAsia="Times New Roman" w:hAnsi="Calibri" w:cs="Calibri"/>
                <w:color w:val="000000"/>
                <w:sz w:val="20"/>
                <w:szCs w:val="20"/>
                <w:lang w:val="en-US"/>
              </w:rPr>
            </w:pPr>
            <w:ins w:id="1550" w:author="Naveen Seth" w:date="2019-12-23T11:03:00Z">
              <w:r w:rsidRPr="005F54FC">
                <w:rPr>
                  <w:rFonts w:ascii="Calibri" w:eastAsia="Times New Roman" w:hAnsi="Calibri" w:cs="Calibri"/>
                  <w:color w:val="000000"/>
                  <w:sz w:val="20"/>
                  <w:szCs w:val="20"/>
                  <w:lang w:val="en-US"/>
                </w:rPr>
                <w:t>FALSE</w:t>
              </w:r>
            </w:ins>
          </w:p>
        </w:tc>
        <w:tc>
          <w:tcPr>
            <w:tcW w:w="1096" w:type="dxa"/>
            <w:tcBorders>
              <w:top w:val="nil"/>
              <w:left w:val="nil"/>
              <w:bottom w:val="single" w:sz="4" w:space="0" w:color="auto"/>
              <w:right w:val="single" w:sz="4" w:space="0" w:color="auto"/>
            </w:tcBorders>
            <w:shd w:val="clear" w:color="000000" w:fill="D9D9D9"/>
            <w:vAlign w:val="center"/>
            <w:tcPrChange w:id="1551" w:author="Naveen Seth" w:date="2019-12-23T11:03:00Z">
              <w:tcPr>
                <w:tcW w:w="1096" w:type="dxa"/>
                <w:tcBorders>
                  <w:top w:val="nil"/>
                  <w:left w:val="nil"/>
                  <w:bottom w:val="single" w:sz="4" w:space="0" w:color="auto"/>
                  <w:right w:val="single" w:sz="4" w:space="0" w:color="auto"/>
                </w:tcBorders>
                <w:shd w:val="clear" w:color="000000" w:fill="D9D9D9"/>
                <w:vAlign w:val="center"/>
              </w:tcPr>
            </w:tcPrChange>
          </w:tcPr>
          <w:p w14:paraId="33406ED8" w14:textId="77777777" w:rsidR="00A215BD" w:rsidRPr="005F54FC" w:rsidRDefault="00A215BD" w:rsidP="0097574E">
            <w:pPr>
              <w:rPr>
                <w:ins w:id="1552" w:author="Naveen Seth" w:date="2019-12-23T11:03:00Z"/>
                <w:rFonts w:ascii="Calibri" w:eastAsia="Times New Roman" w:hAnsi="Calibri" w:cs="Calibri"/>
                <w:color w:val="000000"/>
                <w:sz w:val="20"/>
                <w:szCs w:val="20"/>
                <w:lang w:val="en-US"/>
              </w:rPr>
            </w:pPr>
            <w:ins w:id="1553" w:author="Naveen Seth" w:date="2019-12-23T11:03:00Z">
              <w:r w:rsidRPr="005F54FC">
                <w:rPr>
                  <w:rFonts w:ascii="Calibri" w:eastAsia="Times New Roman" w:hAnsi="Calibri" w:cs="Calibri"/>
                  <w:color w:val="000000"/>
                  <w:sz w:val="20"/>
                  <w:szCs w:val="20"/>
                  <w:lang w:val="en-US"/>
                </w:rPr>
                <w:t>FALSE</w:t>
              </w:r>
            </w:ins>
          </w:p>
        </w:tc>
        <w:tc>
          <w:tcPr>
            <w:tcW w:w="1046" w:type="dxa"/>
            <w:tcBorders>
              <w:top w:val="nil"/>
              <w:left w:val="nil"/>
              <w:bottom w:val="single" w:sz="4" w:space="0" w:color="auto"/>
              <w:right w:val="single" w:sz="4" w:space="0" w:color="auto"/>
            </w:tcBorders>
            <w:shd w:val="clear" w:color="000000" w:fill="D9D9D9"/>
            <w:vAlign w:val="center"/>
            <w:tcPrChange w:id="1554" w:author="Naveen Seth" w:date="2019-12-23T11:03:00Z">
              <w:tcPr>
                <w:tcW w:w="1046" w:type="dxa"/>
                <w:tcBorders>
                  <w:top w:val="nil"/>
                  <w:left w:val="nil"/>
                  <w:bottom w:val="single" w:sz="4" w:space="0" w:color="auto"/>
                  <w:right w:val="single" w:sz="4" w:space="0" w:color="auto"/>
                </w:tcBorders>
                <w:shd w:val="clear" w:color="000000" w:fill="D9D9D9"/>
                <w:vAlign w:val="center"/>
              </w:tcPr>
            </w:tcPrChange>
          </w:tcPr>
          <w:p w14:paraId="49E91DC0" w14:textId="77777777" w:rsidR="00A215BD" w:rsidRPr="005F54FC" w:rsidRDefault="00A215BD" w:rsidP="0097574E">
            <w:pPr>
              <w:rPr>
                <w:ins w:id="1555" w:author="Naveen Seth" w:date="2019-12-23T11:03:00Z"/>
                <w:rFonts w:ascii="Calibri" w:eastAsia="Times New Roman" w:hAnsi="Calibri" w:cs="Calibri"/>
                <w:color w:val="000000"/>
                <w:sz w:val="20"/>
                <w:szCs w:val="20"/>
                <w:lang w:val="en-US"/>
              </w:rPr>
            </w:pPr>
            <w:ins w:id="1556" w:author="Naveen Seth" w:date="2019-12-23T11:03:00Z">
              <w:r w:rsidRPr="005F54FC">
                <w:rPr>
                  <w:rFonts w:ascii="Calibri" w:eastAsia="Times New Roman" w:hAnsi="Calibri" w:cs="Calibri"/>
                  <w:color w:val="000000"/>
                  <w:sz w:val="20"/>
                  <w:szCs w:val="20"/>
                  <w:lang w:val="en-US"/>
                </w:rPr>
                <w:t>FALSE</w:t>
              </w:r>
            </w:ins>
          </w:p>
        </w:tc>
        <w:tc>
          <w:tcPr>
            <w:tcW w:w="1528" w:type="dxa"/>
            <w:tcBorders>
              <w:top w:val="nil"/>
              <w:left w:val="nil"/>
              <w:bottom w:val="single" w:sz="4" w:space="0" w:color="auto"/>
              <w:right w:val="single" w:sz="4" w:space="0" w:color="auto"/>
            </w:tcBorders>
            <w:shd w:val="clear" w:color="000000" w:fill="D9D9D9"/>
            <w:vAlign w:val="center"/>
            <w:tcPrChange w:id="1557" w:author="Naveen Seth" w:date="2019-12-23T11:03:00Z">
              <w:tcPr>
                <w:tcW w:w="1528" w:type="dxa"/>
                <w:tcBorders>
                  <w:top w:val="nil"/>
                  <w:left w:val="nil"/>
                  <w:bottom w:val="single" w:sz="4" w:space="0" w:color="auto"/>
                  <w:right w:val="single" w:sz="4" w:space="0" w:color="auto"/>
                </w:tcBorders>
                <w:shd w:val="clear" w:color="000000" w:fill="D9D9D9"/>
                <w:vAlign w:val="center"/>
              </w:tcPr>
            </w:tcPrChange>
          </w:tcPr>
          <w:p w14:paraId="0F271AF5" w14:textId="77777777" w:rsidR="00A215BD" w:rsidRPr="005F54FC" w:rsidRDefault="00A215BD" w:rsidP="0097574E">
            <w:pPr>
              <w:rPr>
                <w:ins w:id="1558" w:author="Naveen Seth" w:date="2019-12-23T11:03:00Z"/>
                <w:rFonts w:ascii="Calibri" w:eastAsia="Times New Roman" w:hAnsi="Calibri" w:cs="Calibri"/>
                <w:color w:val="000000"/>
                <w:sz w:val="20"/>
                <w:szCs w:val="20"/>
                <w:lang w:val="en-US"/>
              </w:rPr>
            </w:pPr>
            <w:ins w:id="1559" w:author="Naveen Seth" w:date="2019-12-23T11:03:00Z">
              <w:r w:rsidRPr="005F54FC">
                <w:rPr>
                  <w:rFonts w:ascii="Calibri" w:eastAsia="Times New Roman" w:hAnsi="Calibri" w:cs="Calibri"/>
                  <w:color w:val="000000"/>
                  <w:sz w:val="20"/>
                  <w:szCs w:val="20"/>
                  <w:lang w:val="en-US"/>
                </w:rPr>
                <w:t>FALSE</w:t>
              </w:r>
            </w:ins>
          </w:p>
        </w:tc>
      </w:tr>
      <w:tr w:rsidR="00A215BD" w:rsidRPr="005F54FC" w14:paraId="51A0CB31" w14:textId="77777777" w:rsidTr="00A215BD">
        <w:trPr>
          <w:trHeight w:val="288"/>
          <w:ins w:id="1560"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7A249E54" w14:textId="77777777" w:rsidR="00A215BD" w:rsidRPr="005F54FC" w:rsidRDefault="00A215BD" w:rsidP="0097574E">
            <w:pPr>
              <w:rPr>
                <w:ins w:id="1561" w:author="Naveen Seth" w:date="2019-12-23T11:03:00Z"/>
                <w:rFonts w:ascii="Calibri" w:eastAsia="Times New Roman" w:hAnsi="Calibri" w:cs="Calibri"/>
                <w:color w:val="000000"/>
                <w:sz w:val="20"/>
                <w:szCs w:val="20"/>
                <w:lang w:val="en-US"/>
              </w:rPr>
            </w:pPr>
            <w:ins w:id="1562" w:author="Naveen Seth" w:date="2019-12-23T11:03:00Z">
              <w:r w:rsidRPr="005F54FC">
                <w:rPr>
                  <w:rFonts w:ascii="Calibri" w:eastAsia="Times New Roman" w:hAnsi="Calibri" w:cs="Calibri"/>
                  <w:color w:val="000000"/>
                  <w:sz w:val="20"/>
                  <w:szCs w:val="20"/>
                  <w:lang w:val="en-US"/>
                </w:rPr>
                <w:t>Lookup Type</w:t>
              </w:r>
            </w:ins>
          </w:p>
        </w:tc>
        <w:tc>
          <w:tcPr>
            <w:tcW w:w="1928" w:type="dxa"/>
            <w:tcBorders>
              <w:top w:val="nil"/>
              <w:left w:val="nil"/>
              <w:bottom w:val="single" w:sz="4" w:space="0" w:color="auto"/>
              <w:right w:val="single" w:sz="4" w:space="0" w:color="auto"/>
            </w:tcBorders>
            <w:shd w:val="clear" w:color="auto" w:fill="auto"/>
            <w:vAlign w:val="center"/>
            <w:hideMark/>
          </w:tcPr>
          <w:p w14:paraId="69DAF9A5" w14:textId="77777777" w:rsidR="00A215BD" w:rsidRPr="005F54FC" w:rsidRDefault="00A215BD" w:rsidP="0097574E">
            <w:pPr>
              <w:rPr>
                <w:ins w:id="1563" w:author="Naveen Seth" w:date="2019-12-23T11:03:00Z"/>
                <w:rFonts w:ascii="Calibri" w:eastAsia="Times New Roman" w:hAnsi="Calibri" w:cs="Calibri"/>
                <w:color w:val="000000"/>
                <w:sz w:val="20"/>
                <w:szCs w:val="20"/>
                <w:lang w:val="en-US"/>
              </w:rPr>
            </w:pPr>
            <w:ins w:id="1564"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vAlign w:val="center"/>
          </w:tcPr>
          <w:p w14:paraId="10A815F9" w14:textId="77777777" w:rsidR="00A215BD" w:rsidRPr="005F54FC" w:rsidRDefault="00A215BD" w:rsidP="0097574E">
            <w:pPr>
              <w:rPr>
                <w:ins w:id="1565" w:author="Naveen Seth" w:date="2019-12-23T11:03:00Z"/>
                <w:rFonts w:ascii="Calibri" w:eastAsia="Times New Roman" w:hAnsi="Calibri" w:cs="Calibri"/>
                <w:color w:val="000000"/>
                <w:sz w:val="20"/>
                <w:szCs w:val="20"/>
                <w:lang w:val="en-US"/>
              </w:rPr>
            </w:pPr>
            <w:ins w:id="1566"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vAlign w:val="center"/>
          </w:tcPr>
          <w:p w14:paraId="1B5F9B92" w14:textId="77777777" w:rsidR="00A215BD" w:rsidRPr="005F54FC" w:rsidRDefault="00A215BD" w:rsidP="0097574E">
            <w:pPr>
              <w:rPr>
                <w:ins w:id="1567" w:author="Naveen Seth" w:date="2019-12-23T11:03:00Z"/>
                <w:rFonts w:ascii="Calibri" w:eastAsia="Times New Roman" w:hAnsi="Calibri" w:cs="Calibri"/>
                <w:color w:val="000000"/>
                <w:sz w:val="20"/>
                <w:szCs w:val="20"/>
                <w:lang w:val="en-US"/>
              </w:rPr>
            </w:pPr>
            <w:ins w:id="1568"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vAlign w:val="center"/>
          </w:tcPr>
          <w:p w14:paraId="3DDFE6AA" w14:textId="77777777" w:rsidR="00A215BD" w:rsidRPr="005F54FC" w:rsidRDefault="00A215BD" w:rsidP="0097574E">
            <w:pPr>
              <w:rPr>
                <w:ins w:id="1569" w:author="Naveen Seth" w:date="2019-12-23T11:03:00Z"/>
                <w:rFonts w:ascii="Calibri" w:eastAsia="Times New Roman" w:hAnsi="Calibri" w:cs="Calibri"/>
                <w:color w:val="000000"/>
                <w:sz w:val="20"/>
                <w:szCs w:val="20"/>
                <w:lang w:val="en-US"/>
              </w:rPr>
            </w:pPr>
            <w:ins w:id="1570" w:author="Naveen Seth" w:date="2019-12-23T11:03:00Z">
              <w:r w:rsidRPr="005F54FC">
                <w:rPr>
                  <w:rFonts w:ascii="Calibri" w:eastAsia="Times New Roman" w:hAnsi="Calibri" w:cs="Calibri"/>
                  <w:color w:val="000000"/>
                  <w:sz w:val="20"/>
                  <w:szCs w:val="20"/>
                  <w:lang w:val="en-US"/>
                </w:rPr>
                <w:t>N/A</w:t>
              </w:r>
            </w:ins>
          </w:p>
        </w:tc>
      </w:tr>
      <w:tr w:rsidR="00A215BD" w:rsidRPr="005F54FC" w14:paraId="3B15F201" w14:textId="77777777" w:rsidTr="00A215BD">
        <w:trPr>
          <w:trHeight w:val="288"/>
          <w:ins w:id="1571"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20A002ED" w14:textId="77777777" w:rsidR="00A215BD" w:rsidRPr="005F54FC" w:rsidRDefault="00A215BD" w:rsidP="0097574E">
            <w:pPr>
              <w:rPr>
                <w:ins w:id="1572" w:author="Naveen Seth" w:date="2019-12-23T11:03:00Z"/>
                <w:rFonts w:ascii="Calibri" w:eastAsia="Times New Roman" w:hAnsi="Calibri" w:cs="Calibri"/>
                <w:color w:val="000000"/>
                <w:sz w:val="20"/>
                <w:szCs w:val="20"/>
                <w:lang w:val="en-US"/>
              </w:rPr>
            </w:pPr>
            <w:ins w:id="1573" w:author="Naveen Seth" w:date="2019-12-23T11:03:00Z">
              <w:r w:rsidRPr="005F54FC">
                <w:rPr>
                  <w:rFonts w:ascii="Calibri" w:eastAsia="Times New Roman" w:hAnsi="Calibri" w:cs="Calibri"/>
                  <w:color w:val="000000"/>
                  <w:sz w:val="20"/>
                  <w:szCs w:val="20"/>
                  <w:lang w:val="en-US"/>
                </w:rPr>
                <w:t>Relationship Type</w:t>
              </w:r>
            </w:ins>
          </w:p>
        </w:tc>
        <w:tc>
          <w:tcPr>
            <w:tcW w:w="1928" w:type="dxa"/>
            <w:tcBorders>
              <w:top w:val="nil"/>
              <w:left w:val="nil"/>
              <w:bottom w:val="single" w:sz="4" w:space="0" w:color="auto"/>
              <w:right w:val="single" w:sz="4" w:space="0" w:color="auto"/>
            </w:tcBorders>
            <w:shd w:val="clear" w:color="auto" w:fill="auto"/>
            <w:vAlign w:val="center"/>
            <w:hideMark/>
          </w:tcPr>
          <w:p w14:paraId="359CF5B2" w14:textId="77777777" w:rsidR="00A215BD" w:rsidRPr="005F54FC" w:rsidRDefault="00A215BD" w:rsidP="0097574E">
            <w:pPr>
              <w:rPr>
                <w:ins w:id="1574" w:author="Naveen Seth" w:date="2019-12-23T11:03:00Z"/>
                <w:rFonts w:ascii="Calibri" w:eastAsia="Times New Roman" w:hAnsi="Calibri" w:cs="Calibri"/>
                <w:color w:val="000000"/>
                <w:sz w:val="20"/>
                <w:szCs w:val="20"/>
                <w:lang w:val="en-US"/>
              </w:rPr>
            </w:pPr>
            <w:ins w:id="1575"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vAlign w:val="center"/>
          </w:tcPr>
          <w:p w14:paraId="618A7EF6" w14:textId="77777777" w:rsidR="00A215BD" w:rsidRPr="005F54FC" w:rsidRDefault="00A215BD" w:rsidP="0097574E">
            <w:pPr>
              <w:rPr>
                <w:ins w:id="1576" w:author="Naveen Seth" w:date="2019-12-23T11:03:00Z"/>
                <w:rFonts w:ascii="Calibri" w:eastAsia="Times New Roman" w:hAnsi="Calibri" w:cs="Calibri"/>
                <w:color w:val="000000"/>
                <w:sz w:val="20"/>
                <w:szCs w:val="20"/>
                <w:lang w:val="en-US"/>
              </w:rPr>
            </w:pPr>
            <w:ins w:id="1577"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vAlign w:val="center"/>
          </w:tcPr>
          <w:p w14:paraId="19358048" w14:textId="77777777" w:rsidR="00A215BD" w:rsidRPr="005F54FC" w:rsidRDefault="00A215BD" w:rsidP="0097574E">
            <w:pPr>
              <w:rPr>
                <w:ins w:id="1578" w:author="Naveen Seth" w:date="2019-12-23T11:03:00Z"/>
                <w:rFonts w:ascii="Calibri" w:eastAsia="Times New Roman" w:hAnsi="Calibri" w:cs="Calibri"/>
                <w:color w:val="000000"/>
                <w:sz w:val="20"/>
                <w:szCs w:val="20"/>
                <w:lang w:val="en-US"/>
              </w:rPr>
            </w:pPr>
            <w:ins w:id="1579"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vAlign w:val="center"/>
          </w:tcPr>
          <w:p w14:paraId="348706A0" w14:textId="77777777" w:rsidR="00A215BD" w:rsidRPr="005F54FC" w:rsidRDefault="00A215BD" w:rsidP="0097574E">
            <w:pPr>
              <w:rPr>
                <w:ins w:id="1580" w:author="Naveen Seth" w:date="2019-12-23T11:03:00Z"/>
                <w:rFonts w:ascii="Calibri" w:eastAsia="Times New Roman" w:hAnsi="Calibri" w:cs="Calibri"/>
                <w:color w:val="000000"/>
                <w:sz w:val="20"/>
                <w:szCs w:val="20"/>
                <w:lang w:val="en-US"/>
              </w:rPr>
            </w:pPr>
            <w:ins w:id="1581" w:author="Naveen Seth" w:date="2019-12-23T11:03:00Z">
              <w:r w:rsidRPr="005F54FC">
                <w:rPr>
                  <w:rFonts w:ascii="Calibri" w:eastAsia="Times New Roman" w:hAnsi="Calibri" w:cs="Calibri"/>
                  <w:color w:val="000000"/>
                  <w:sz w:val="20"/>
                  <w:szCs w:val="20"/>
                  <w:lang w:val="en-US"/>
                </w:rPr>
                <w:t>N/A</w:t>
              </w:r>
            </w:ins>
          </w:p>
        </w:tc>
      </w:tr>
      <w:tr w:rsidR="00A215BD" w:rsidRPr="005F54FC" w14:paraId="471380C4" w14:textId="77777777" w:rsidTr="00A215BD">
        <w:trPr>
          <w:trHeight w:val="288"/>
          <w:ins w:id="1582" w:author="Naveen Seth" w:date="2019-12-23T11:03:00Z"/>
        </w:trPr>
        <w:tc>
          <w:tcPr>
            <w:tcW w:w="2520" w:type="dxa"/>
            <w:tcBorders>
              <w:top w:val="nil"/>
              <w:left w:val="single" w:sz="4" w:space="0" w:color="auto"/>
              <w:bottom w:val="single" w:sz="4" w:space="0" w:color="auto"/>
              <w:right w:val="single" w:sz="4" w:space="0" w:color="auto"/>
            </w:tcBorders>
            <w:shd w:val="clear" w:color="000000" w:fill="BFBFBF"/>
            <w:vAlign w:val="center"/>
            <w:hideMark/>
          </w:tcPr>
          <w:p w14:paraId="53F1EDF3" w14:textId="77777777" w:rsidR="00A215BD" w:rsidRPr="005F54FC" w:rsidRDefault="00A215BD" w:rsidP="0097574E">
            <w:pPr>
              <w:rPr>
                <w:ins w:id="1583" w:author="Naveen Seth" w:date="2019-12-23T11:03:00Z"/>
                <w:rFonts w:ascii="Calibri" w:eastAsia="Times New Roman" w:hAnsi="Calibri" w:cs="Calibri"/>
                <w:color w:val="000000"/>
                <w:sz w:val="20"/>
                <w:szCs w:val="20"/>
                <w:lang w:val="en-US"/>
              </w:rPr>
            </w:pPr>
            <w:ins w:id="1584" w:author="Naveen Seth" w:date="2019-12-23T11:03:00Z">
              <w:r w:rsidRPr="005F54FC">
                <w:rPr>
                  <w:rFonts w:ascii="Calibri" w:eastAsia="Times New Roman" w:hAnsi="Calibri" w:cs="Calibri"/>
                  <w:color w:val="000000"/>
                  <w:sz w:val="20"/>
                  <w:szCs w:val="20"/>
                  <w:lang w:val="en-US"/>
                </w:rPr>
                <w:t>Table Settings</w:t>
              </w:r>
            </w:ins>
          </w:p>
        </w:tc>
        <w:tc>
          <w:tcPr>
            <w:tcW w:w="1928" w:type="dxa"/>
            <w:tcBorders>
              <w:top w:val="nil"/>
              <w:left w:val="nil"/>
              <w:bottom w:val="single" w:sz="4" w:space="0" w:color="auto"/>
              <w:right w:val="single" w:sz="4" w:space="0" w:color="auto"/>
            </w:tcBorders>
            <w:shd w:val="clear" w:color="auto" w:fill="auto"/>
            <w:vAlign w:val="center"/>
            <w:hideMark/>
          </w:tcPr>
          <w:p w14:paraId="0342581A" w14:textId="77777777" w:rsidR="00A215BD" w:rsidRPr="005F54FC" w:rsidRDefault="00A215BD" w:rsidP="0097574E">
            <w:pPr>
              <w:rPr>
                <w:ins w:id="1585" w:author="Naveen Seth" w:date="2019-12-23T11:03:00Z"/>
                <w:rFonts w:ascii="Calibri" w:eastAsia="Times New Roman" w:hAnsi="Calibri" w:cs="Calibri"/>
                <w:color w:val="000000"/>
                <w:sz w:val="20"/>
                <w:szCs w:val="20"/>
                <w:lang w:val="en-US"/>
              </w:rPr>
            </w:pPr>
            <w:ins w:id="1586" w:author="Naveen Seth" w:date="2019-12-23T11:03:00Z">
              <w:r w:rsidRPr="005F54FC">
                <w:rPr>
                  <w:rFonts w:ascii="Calibri" w:eastAsia="Times New Roman" w:hAnsi="Calibri" w:cs="Calibri"/>
                  <w:color w:val="000000"/>
                  <w:sz w:val="20"/>
                  <w:szCs w:val="20"/>
                  <w:lang w:val="en-US"/>
                </w:rPr>
                <w:t>N/A</w:t>
              </w:r>
            </w:ins>
          </w:p>
        </w:tc>
        <w:tc>
          <w:tcPr>
            <w:tcW w:w="1096" w:type="dxa"/>
            <w:tcBorders>
              <w:top w:val="nil"/>
              <w:left w:val="nil"/>
              <w:bottom w:val="single" w:sz="4" w:space="0" w:color="auto"/>
              <w:right w:val="single" w:sz="4" w:space="0" w:color="auto"/>
            </w:tcBorders>
            <w:vAlign w:val="center"/>
          </w:tcPr>
          <w:p w14:paraId="233A823D" w14:textId="77777777" w:rsidR="00A215BD" w:rsidRPr="005F54FC" w:rsidRDefault="00A215BD" w:rsidP="0097574E">
            <w:pPr>
              <w:rPr>
                <w:ins w:id="1587" w:author="Naveen Seth" w:date="2019-12-23T11:03:00Z"/>
                <w:rFonts w:ascii="Calibri" w:eastAsia="Times New Roman" w:hAnsi="Calibri" w:cs="Calibri"/>
                <w:color w:val="000000"/>
                <w:sz w:val="20"/>
                <w:szCs w:val="20"/>
                <w:lang w:val="en-US"/>
              </w:rPr>
            </w:pPr>
            <w:ins w:id="1588" w:author="Naveen Seth" w:date="2019-12-23T11:03:00Z">
              <w:r w:rsidRPr="005F54FC">
                <w:rPr>
                  <w:rFonts w:ascii="Calibri" w:eastAsia="Times New Roman" w:hAnsi="Calibri" w:cs="Calibri"/>
                  <w:color w:val="000000"/>
                  <w:sz w:val="20"/>
                  <w:szCs w:val="20"/>
                  <w:lang w:val="en-US"/>
                </w:rPr>
                <w:t>N/A</w:t>
              </w:r>
            </w:ins>
          </w:p>
        </w:tc>
        <w:tc>
          <w:tcPr>
            <w:tcW w:w="1046" w:type="dxa"/>
            <w:tcBorders>
              <w:top w:val="nil"/>
              <w:left w:val="nil"/>
              <w:bottom w:val="single" w:sz="4" w:space="0" w:color="auto"/>
              <w:right w:val="single" w:sz="4" w:space="0" w:color="auto"/>
            </w:tcBorders>
            <w:vAlign w:val="center"/>
          </w:tcPr>
          <w:p w14:paraId="16A318C2" w14:textId="77777777" w:rsidR="00A215BD" w:rsidRPr="005F54FC" w:rsidRDefault="00A215BD" w:rsidP="0097574E">
            <w:pPr>
              <w:rPr>
                <w:ins w:id="1589" w:author="Naveen Seth" w:date="2019-12-23T11:03:00Z"/>
                <w:rFonts w:ascii="Calibri" w:eastAsia="Times New Roman" w:hAnsi="Calibri" w:cs="Calibri"/>
                <w:color w:val="000000"/>
                <w:sz w:val="20"/>
                <w:szCs w:val="20"/>
                <w:lang w:val="en-US"/>
              </w:rPr>
            </w:pPr>
            <w:ins w:id="1590" w:author="Naveen Seth" w:date="2019-12-23T11:03:00Z">
              <w:r w:rsidRPr="005F54FC">
                <w:rPr>
                  <w:rFonts w:ascii="Calibri" w:eastAsia="Times New Roman" w:hAnsi="Calibri" w:cs="Calibri"/>
                  <w:color w:val="000000"/>
                  <w:sz w:val="20"/>
                  <w:szCs w:val="20"/>
                  <w:lang w:val="en-US"/>
                </w:rPr>
                <w:t>N/A</w:t>
              </w:r>
            </w:ins>
          </w:p>
        </w:tc>
        <w:tc>
          <w:tcPr>
            <w:tcW w:w="1528" w:type="dxa"/>
            <w:tcBorders>
              <w:top w:val="nil"/>
              <w:left w:val="nil"/>
              <w:bottom w:val="single" w:sz="4" w:space="0" w:color="auto"/>
              <w:right w:val="single" w:sz="4" w:space="0" w:color="auto"/>
            </w:tcBorders>
            <w:vAlign w:val="center"/>
          </w:tcPr>
          <w:p w14:paraId="09F9969B" w14:textId="77777777" w:rsidR="00A215BD" w:rsidRPr="005F54FC" w:rsidRDefault="00A215BD" w:rsidP="0097574E">
            <w:pPr>
              <w:rPr>
                <w:ins w:id="1591" w:author="Naveen Seth" w:date="2019-12-23T11:03:00Z"/>
                <w:rFonts w:ascii="Calibri" w:eastAsia="Times New Roman" w:hAnsi="Calibri" w:cs="Calibri"/>
                <w:color w:val="000000"/>
                <w:sz w:val="20"/>
                <w:szCs w:val="20"/>
                <w:lang w:val="en-US"/>
              </w:rPr>
            </w:pPr>
            <w:ins w:id="1592" w:author="Naveen Seth" w:date="2019-12-23T11:03:00Z">
              <w:r w:rsidRPr="005F54FC">
                <w:rPr>
                  <w:rFonts w:ascii="Calibri" w:eastAsia="Times New Roman" w:hAnsi="Calibri" w:cs="Calibri"/>
                  <w:color w:val="000000"/>
                  <w:sz w:val="20"/>
                  <w:szCs w:val="20"/>
                  <w:lang w:val="en-US"/>
                </w:rPr>
                <w:t>N/A</w:t>
              </w:r>
            </w:ins>
          </w:p>
        </w:tc>
      </w:tr>
    </w:tbl>
    <w:p w14:paraId="523FAB7B" w14:textId="77777777" w:rsidR="00A215BD" w:rsidRDefault="00A215BD" w:rsidP="00A215BD">
      <w:pPr>
        <w:rPr>
          <w:ins w:id="1593" w:author="Naveen Seth" w:date="2019-12-23T11:03:00Z"/>
          <w:rFonts w:ascii="Calibri" w:hAnsi="Calibri" w:cs="Calibri"/>
        </w:rPr>
      </w:pPr>
    </w:p>
    <w:p w14:paraId="6FA26413" w14:textId="77777777" w:rsidR="00A215BD" w:rsidRPr="00EA73FF" w:rsidRDefault="00A215BD" w:rsidP="00A215BD">
      <w:pPr>
        <w:ind w:left="720"/>
        <w:jc w:val="both"/>
        <w:rPr>
          <w:ins w:id="1594" w:author="Naveen Seth" w:date="2019-12-23T11:03:00Z"/>
          <w:rFonts w:cs="Calibri"/>
        </w:rPr>
      </w:pPr>
      <w:ins w:id="1595" w:author="Naveen Seth" w:date="2019-12-23T11:03:00Z">
        <w:r w:rsidRPr="00EA73FF">
          <w:rPr>
            <w:rFonts w:cs="Calibri"/>
          </w:rPr>
          <w:t>Below is the screen shot from Data Governance</w:t>
        </w:r>
      </w:ins>
    </w:p>
    <w:p w14:paraId="43E6174D" w14:textId="77777777" w:rsidR="00A215BD" w:rsidRDefault="00A215BD" w:rsidP="00A215BD">
      <w:pPr>
        <w:rPr>
          <w:ins w:id="1596" w:author="Naveen Seth" w:date="2019-12-23T11:03:00Z"/>
          <w:rFonts w:ascii="Calibri" w:hAnsi="Calibri" w:cs="Calibri"/>
        </w:rPr>
      </w:pPr>
    </w:p>
    <w:p w14:paraId="6D18BC1D" w14:textId="77777777" w:rsidR="00A215BD" w:rsidRDefault="00A215BD" w:rsidP="00A215BD">
      <w:pPr>
        <w:rPr>
          <w:ins w:id="1597" w:author="Naveen Seth" w:date="2019-12-23T11:03:00Z"/>
          <w:rFonts w:ascii="Calibri" w:hAnsi="Calibri" w:cs="Calibri"/>
        </w:rPr>
      </w:pPr>
      <w:ins w:id="1598" w:author="Naveen Seth" w:date="2019-12-23T11:03:00Z">
        <w:r>
          <w:rPr>
            <w:rFonts w:ascii="Calibri" w:hAnsi="Calibri" w:cs="Calibri"/>
            <w:noProof/>
            <w:lang w:val="en-US"/>
          </w:rPr>
          <w:drawing>
            <wp:inline distT="0" distB="0" distL="0" distR="0" wp14:anchorId="0A830089" wp14:editId="6793ED61">
              <wp:extent cx="5213350" cy="1287281"/>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798" cy="1287145"/>
                      </a:xfrm>
                      <a:prstGeom prst="rect">
                        <a:avLst/>
                      </a:prstGeom>
                      <a:noFill/>
                      <a:ln>
                        <a:noFill/>
                      </a:ln>
                    </pic:spPr>
                  </pic:pic>
                </a:graphicData>
              </a:graphic>
            </wp:inline>
          </w:drawing>
        </w:r>
      </w:ins>
    </w:p>
    <w:p w14:paraId="68F587E3" w14:textId="77777777" w:rsidR="00A215BD" w:rsidRDefault="00A215BD" w:rsidP="00A215BD">
      <w:pPr>
        <w:rPr>
          <w:ins w:id="1599" w:author="Naveen Seth" w:date="2019-12-23T11:03:00Z"/>
          <w:rFonts w:ascii="Calibri" w:hAnsi="Calibri" w:cs="Calibri"/>
        </w:rPr>
      </w:pPr>
    </w:p>
    <w:p w14:paraId="2E6B0A46" w14:textId="77777777" w:rsidR="00A215BD" w:rsidRDefault="00A215BD" w:rsidP="00A215BD">
      <w:pPr>
        <w:rPr>
          <w:ins w:id="1600" w:author="Naveen Seth" w:date="2019-12-23T11:03:00Z"/>
          <w:rFonts w:ascii="Calibri" w:hAnsi="Calibri" w:cs="Calibri"/>
        </w:rPr>
      </w:pPr>
    </w:p>
    <w:p w14:paraId="5B75EE1A" w14:textId="77777777" w:rsidR="00A215BD" w:rsidRDefault="00A215BD" w:rsidP="00A215BD">
      <w:pPr>
        <w:rPr>
          <w:ins w:id="1601" w:author="Naveen Seth" w:date="2019-12-23T11:03:00Z"/>
          <w:rFonts w:ascii="Calibri" w:hAnsi="Calibri" w:cs="Calibri"/>
        </w:rPr>
      </w:pPr>
    </w:p>
    <w:p w14:paraId="563C5102" w14:textId="77777777" w:rsidR="00A215BD" w:rsidRPr="00343CCD" w:rsidRDefault="00A215BD" w:rsidP="00A215BD">
      <w:pPr>
        <w:ind w:left="720"/>
        <w:jc w:val="both"/>
        <w:rPr>
          <w:ins w:id="1602" w:author="Naveen Seth" w:date="2019-12-23T11:03:00Z"/>
          <w:rFonts w:ascii="Calibri" w:hAnsi="Calibri" w:cs="Calibri"/>
        </w:rPr>
      </w:pPr>
      <w:ins w:id="1603" w:author="Naveen Seth" w:date="2019-12-23T11:03:00Z">
        <w:r w:rsidRPr="00343CCD">
          <w:rPr>
            <w:rFonts w:ascii="Calibri" w:hAnsi="Calibri" w:cs="Calibri"/>
          </w:rPr>
          <w:t xml:space="preserve">Following entries need to be created in the reference list with the given values. </w:t>
        </w:r>
      </w:ins>
    </w:p>
    <w:p w14:paraId="62FC9357" w14:textId="77777777" w:rsidR="00A215BD" w:rsidRDefault="00A215BD" w:rsidP="00A215BD">
      <w:pPr>
        <w:rPr>
          <w:ins w:id="1604" w:author="Naveen Seth" w:date="2019-12-23T11:03:00Z"/>
          <w:rFonts w:ascii="Calibri" w:hAnsi="Calibri" w:cs="Calibri"/>
        </w:rPr>
      </w:pPr>
    </w:p>
    <w:p w14:paraId="0EAD53BD" w14:textId="77777777" w:rsidR="00A215BD" w:rsidRDefault="00A215BD" w:rsidP="00A215BD">
      <w:pPr>
        <w:rPr>
          <w:ins w:id="1605" w:author="Naveen Seth" w:date="2019-12-23T11:03:00Z"/>
          <w:rFonts w:ascii="Calibri" w:hAnsi="Calibri" w:cs="Calibri"/>
        </w:rPr>
      </w:pPr>
      <w:ins w:id="1606" w:author="Naveen Seth" w:date="2019-12-23T11:03:00Z">
        <w:r>
          <w:rPr>
            <w:rFonts w:ascii="Calibri" w:hAnsi="Calibri" w:cs="Calibri"/>
            <w:noProof/>
            <w:lang w:val="en-US"/>
          </w:rPr>
          <w:drawing>
            <wp:inline distT="0" distB="0" distL="0" distR="0" wp14:anchorId="5C78150D" wp14:editId="1C7EBD3B">
              <wp:extent cx="5257800" cy="154067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244" cy="1540510"/>
                      </a:xfrm>
                      <a:prstGeom prst="rect">
                        <a:avLst/>
                      </a:prstGeom>
                      <a:noFill/>
                      <a:ln>
                        <a:noFill/>
                      </a:ln>
                    </pic:spPr>
                  </pic:pic>
                </a:graphicData>
              </a:graphic>
            </wp:inline>
          </w:drawing>
        </w:r>
      </w:ins>
    </w:p>
    <w:p w14:paraId="2A72390D" w14:textId="77777777" w:rsidR="00A215BD" w:rsidRDefault="00A215BD" w:rsidP="00A215BD">
      <w:pPr>
        <w:rPr>
          <w:ins w:id="1607" w:author="Naveen Seth" w:date="2019-12-23T11:03:00Z"/>
          <w:rFonts w:ascii="Calibri" w:hAnsi="Calibri" w:cs="Calibri"/>
        </w:rPr>
      </w:pPr>
    </w:p>
    <w:p w14:paraId="7B0374D2" w14:textId="77777777" w:rsidR="00A215BD" w:rsidRDefault="00A215BD" w:rsidP="00A215BD">
      <w:pPr>
        <w:rPr>
          <w:ins w:id="1608" w:author="Naveen Seth" w:date="2019-12-23T11:03:00Z"/>
          <w:rFonts w:ascii="Calibri" w:hAnsi="Calibri" w:cs="Calibri"/>
        </w:rPr>
      </w:pPr>
    </w:p>
    <w:p w14:paraId="4EA598F8" w14:textId="77777777" w:rsidR="00A215BD" w:rsidRDefault="00A215BD" w:rsidP="00A215BD">
      <w:pPr>
        <w:rPr>
          <w:ins w:id="1609" w:author="Naveen Seth" w:date="2019-12-23T11:03:00Z"/>
          <w:rFonts w:ascii="Calibri" w:hAnsi="Calibri" w:cs="Calibri"/>
        </w:rPr>
      </w:pPr>
      <w:ins w:id="1610" w:author="Naveen Seth" w:date="2019-12-23T11:03:00Z">
        <w:r>
          <w:rPr>
            <w:rFonts w:ascii="Calibri" w:hAnsi="Calibri" w:cs="Calibri"/>
          </w:rPr>
          <w:t>The above Threshold Images shown above are attached below</w:t>
        </w:r>
      </w:ins>
    </w:p>
    <w:p w14:paraId="41EA4586" w14:textId="77777777" w:rsidR="00A215BD" w:rsidRDefault="00A215BD" w:rsidP="00A215BD">
      <w:pPr>
        <w:rPr>
          <w:ins w:id="1611" w:author="Naveen Seth" w:date="2019-12-23T11:03:00Z"/>
          <w:rFonts w:ascii="Calibri" w:hAnsi="Calibri" w:cs="Calibri"/>
        </w:rPr>
      </w:pPr>
    </w:p>
    <w:p w14:paraId="537A00F1" w14:textId="77777777" w:rsidR="00A215BD" w:rsidRDefault="00A215BD" w:rsidP="00A215BD">
      <w:pPr>
        <w:rPr>
          <w:ins w:id="1612" w:author="Naveen Seth" w:date="2019-12-23T11:03:00Z"/>
          <w:rFonts w:ascii="Calibri" w:hAnsi="Calibri" w:cs="Calibri"/>
        </w:rPr>
      </w:pPr>
      <w:ins w:id="1613" w:author="Naveen Seth" w:date="2019-12-23T11:03:00Z">
        <w:r>
          <w:rPr>
            <w:rFonts w:ascii="Calibri" w:hAnsi="Calibri" w:cs="Calibri"/>
          </w:rPr>
          <w:object w:dxaOrig="1508" w:dyaOrig="943" w14:anchorId="417CC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7pt" o:ole="">
              <v:imagedata r:id="rId46" o:title=""/>
            </v:shape>
            <o:OLEObject Type="Embed" ProgID="Package" ShapeID="_x0000_i1025" DrawAspect="Icon" ObjectID="_1639487020" r:id="rId47"/>
          </w:object>
        </w:r>
      </w:ins>
      <w:ins w:id="1614" w:author="Naveen Seth" w:date="2019-12-23T11:03:00Z">
        <w:r>
          <w:rPr>
            <w:rFonts w:ascii="Calibri" w:hAnsi="Calibri" w:cs="Calibri"/>
          </w:rPr>
          <w:t xml:space="preserve">        </w:t>
        </w:r>
      </w:ins>
      <w:ins w:id="1615" w:author="Naveen Seth" w:date="2019-12-23T11:03:00Z">
        <w:r>
          <w:rPr>
            <w:rFonts w:ascii="Calibri" w:hAnsi="Calibri" w:cs="Calibri"/>
          </w:rPr>
          <w:object w:dxaOrig="1508" w:dyaOrig="943" w14:anchorId="69F3A661">
            <v:shape id="_x0000_i1026" type="#_x0000_t75" style="width:75pt;height:47pt" o:ole="">
              <v:imagedata r:id="rId48" o:title=""/>
            </v:shape>
            <o:OLEObject Type="Embed" ProgID="Package" ShapeID="_x0000_i1026" DrawAspect="Icon" ObjectID="_1639487021" r:id="rId49"/>
          </w:object>
        </w:r>
      </w:ins>
      <w:ins w:id="1616" w:author="Naveen Seth" w:date="2019-12-23T11:03:00Z">
        <w:r>
          <w:rPr>
            <w:rFonts w:ascii="Calibri" w:hAnsi="Calibri" w:cs="Calibri"/>
          </w:rPr>
          <w:t xml:space="preserve">    </w:t>
        </w:r>
      </w:ins>
      <w:ins w:id="1617" w:author="Naveen Seth" w:date="2019-12-23T11:03:00Z">
        <w:r>
          <w:rPr>
            <w:rFonts w:ascii="Calibri" w:hAnsi="Calibri" w:cs="Calibri"/>
          </w:rPr>
          <w:object w:dxaOrig="1508" w:dyaOrig="943" w14:anchorId="4342CA2E">
            <v:shape id="_x0000_i1027" type="#_x0000_t75" style="width:75pt;height:47pt" o:ole="">
              <v:imagedata r:id="rId50" o:title=""/>
            </v:shape>
            <o:OLEObject Type="Embed" ProgID="Package" ShapeID="_x0000_i1027" DrawAspect="Icon" ObjectID="_1639487022" r:id="rId51"/>
          </w:object>
        </w:r>
      </w:ins>
    </w:p>
    <w:p w14:paraId="3A47E79F" w14:textId="77777777" w:rsidR="00A215BD" w:rsidRDefault="00A215BD">
      <w:pPr>
        <w:rPr>
          <w:ins w:id="1618" w:author="Naveen Seth" w:date="2019-12-23T16:00:00Z"/>
        </w:rPr>
        <w:pPrChange w:id="1619" w:author="Naveen Seth" w:date="2019-12-23T11:02:00Z">
          <w:pPr>
            <w:pStyle w:val="Heading2"/>
            <w:numPr>
              <w:ilvl w:val="1"/>
              <w:numId w:val="11"/>
            </w:numPr>
            <w:ind w:left="1440" w:hanging="720"/>
          </w:pPr>
        </w:pPrChange>
      </w:pPr>
    </w:p>
    <w:p w14:paraId="58973A23" w14:textId="77777777" w:rsidR="003D066A" w:rsidRDefault="003D066A">
      <w:pPr>
        <w:rPr>
          <w:ins w:id="1620" w:author="Naveen Seth" w:date="2019-12-23T16:00:00Z"/>
        </w:rPr>
        <w:pPrChange w:id="1621" w:author="Naveen Seth" w:date="2019-12-23T11:02:00Z">
          <w:pPr>
            <w:pStyle w:val="Heading2"/>
            <w:numPr>
              <w:ilvl w:val="1"/>
              <w:numId w:val="11"/>
            </w:numPr>
            <w:ind w:left="1440" w:hanging="720"/>
          </w:pPr>
        </w:pPrChange>
      </w:pPr>
    </w:p>
    <w:p w14:paraId="3C9E26F6" w14:textId="77777777" w:rsidR="003D066A" w:rsidRDefault="003D066A">
      <w:pPr>
        <w:rPr>
          <w:ins w:id="1622" w:author="Naveen Seth" w:date="2019-12-23T11:03:00Z"/>
        </w:rPr>
        <w:pPrChange w:id="1623" w:author="Naveen Seth" w:date="2019-12-23T11:02:00Z">
          <w:pPr>
            <w:pStyle w:val="Heading2"/>
            <w:numPr>
              <w:ilvl w:val="1"/>
              <w:numId w:val="11"/>
            </w:numPr>
            <w:ind w:left="1440" w:hanging="720"/>
          </w:pPr>
        </w:pPrChange>
      </w:pPr>
    </w:p>
    <w:p w14:paraId="0DF0265C" w14:textId="77777777" w:rsidR="00A215BD" w:rsidRDefault="00A215BD">
      <w:pPr>
        <w:rPr>
          <w:ins w:id="1624" w:author="Naveen Seth" w:date="2019-12-23T11:02:00Z"/>
        </w:rPr>
        <w:pPrChange w:id="1625" w:author="Naveen Seth" w:date="2019-12-23T11:02:00Z">
          <w:pPr>
            <w:pStyle w:val="Heading2"/>
            <w:numPr>
              <w:ilvl w:val="1"/>
              <w:numId w:val="11"/>
            </w:numPr>
            <w:ind w:left="1440" w:hanging="720"/>
          </w:pPr>
        </w:pPrChange>
      </w:pPr>
    </w:p>
    <w:p w14:paraId="738D936E" w14:textId="269DBF54" w:rsidR="00A215BD" w:rsidRDefault="003D066A">
      <w:pPr>
        <w:pStyle w:val="Heading3"/>
        <w:numPr>
          <w:ilvl w:val="2"/>
          <w:numId w:val="29"/>
        </w:numPr>
        <w:rPr>
          <w:ins w:id="1626" w:author="Naveen Seth" w:date="2019-12-23T16:00:00Z"/>
          <w:rFonts w:cstheme="majorHAnsi"/>
          <w:color w:val="auto"/>
        </w:rPr>
        <w:pPrChange w:id="1627" w:author="Naveen Seth" w:date="2019-12-23T15:59:00Z">
          <w:pPr>
            <w:pStyle w:val="Heading2"/>
            <w:numPr>
              <w:ilvl w:val="1"/>
              <w:numId w:val="11"/>
            </w:numPr>
            <w:ind w:left="1440" w:hanging="720"/>
          </w:pPr>
        </w:pPrChange>
      </w:pPr>
      <w:ins w:id="1628" w:author="Naveen Seth" w:date="2019-12-23T15:59:00Z">
        <w:r>
          <w:rPr>
            <w:rFonts w:cstheme="majorHAnsi"/>
            <w:color w:val="auto"/>
          </w:rPr>
          <w:lastRenderedPageBreak/>
          <w:t xml:space="preserve">Regex Rule List </w:t>
        </w:r>
      </w:ins>
    </w:p>
    <w:p w14:paraId="2527C917" w14:textId="77777777" w:rsidR="003D066A" w:rsidRDefault="003D066A">
      <w:pPr>
        <w:rPr>
          <w:ins w:id="1629" w:author="Naveen Seth" w:date="2019-12-30T15:30:00Z"/>
        </w:rPr>
        <w:pPrChange w:id="1630" w:author="Naveen Seth" w:date="2019-12-23T16:00:00Z">
          <w:pPr>
            <w:pStyle w:val="Heading2"/>
            <w:numPr>
              <w:ilvl w:val="1"/>
              <w:numId w:val="11"/>
            </w:numPr>
            <w:ind w:left="1440" w:hanging="720"/>
          </w:pPr>
        </w:pPrChange>
      </w:pPr>
    </w:p>
    <w:p w14:paraId="0C7A74FD" w14:textId="77777777" w:rsidR="00022475" w:rsidRDefault="00022475">
      <w:pPr>
        <w:ind w:left="720"/>
        <w:rPr>
          <w:ins w:id="1631" w:author="Naveen Seth" w:date="2019-12-30T15:30:00Z"/>
        </w:rPr>
        <w:pPrChange w:id="1632" w:author="Naveen Seth" w:date="2019-12-30T15:30:00Z">
          <w:pPr/>
        </w:pPrChange>
      </w:pPr>
      <w:ins w:id="1633" w:author="Naveen Seth" w:date="2019-12-30T15:30:00Z">
        <w:r>
          <w:t xml:space="preserve">This reference list contains Pre Defined list of regex checks which can be re-used to define the Regex based rules. Any new regex check needs to be added to this list before using it in Regex rule. </w:t>
        </w:r>
      </w:ins>
    </w:p>
    <w:p w14:paraId="50E6BEFD" w14:textId="77777777" w:rsidR="00022475" w:rsidRDefault="00022475" w:rsidP="00022475">
      <w:pPr>
        <w:rPr>
          <w:ins w:id="1634" w:author="Naveen Seth" w:date="2019-12-30T15:30:00Z"/>
        </w:rPr>
      </w:pPr>
    </w:p>
    <w:p w14:paraId="3F39C8C7" w14:textId="77777777" w:rsidR="00022475" w:rsidRDefault="00022475" w:rsidP="00022475">
      <w:pPr>
        <w:rPr>
          <w:ins w:id="1635" w:author="Naveen Seth" w:date="2019-12-30T15:30:00Z"/>
        </w:rPr>
      </w:pPr>
    </w:p>
    <w:p w14:paraId="26D83E1B" w14:textId="77777777" w:rsidR="00022475" w:rsidRPr="00F530DA" w:rsidRDefault="00022475" w:rsidP="00022475">
      <w:pPr>
        <w:rPr>
          <w:ins w:id="1636" w:author="Naveen Seth" w:date="2019-12-30T15:30:00Z"/>
        </w:rPr>
      </w:pPr>
    </w:p>
    <w:tbl>
      <w:tblPr>
        <w:tblW w:w="6360" w:type="dxa"/>
        <w:tblInd w:w="1440" w:type="dxa"/>
        <w:tblLook w:val="04A0" w:firstRow="1" w:lastRow="0" w:firstColumn="1" w:lastColumn="0" w:noHBand="0" w:noVBand="1"/>
      </w:tblPr>
      <w:tblGrid>
        <w:gridCol w:w="2540"/>
        <w:gridCol w:w="3820"/>
      </w:tblGrid>
      <w:tr w:rsidR="00022475" w:rsidRPr="003D066A" w14:paraId="408354A7" w14:textId="77777777" w:rsidTr="002849C9">
        <w:trPr>
          <w:trHeight w:val="290"/>
          <w:ins w:id="1637" w:author="Naveen Seth" w:date="2019-12-30T15:30:00Z"/>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D3540B" w14:textId="77777777" w:rsidR="00022475" w:rsidRPr="003D066A" w:rsidRDefault="00022475" w:rsidP="002849C9">
            <w:pPr>
              <w:rPr>
                <w:ins w:id="1638" w:author="Naveen Seth" w:date="2019-12-30T15:30:00Z"/>
                <w:rFonts w:ascii="Calibri" w:eastAsia="Times New Roman" w:hAnsi="Calibri" w:cs="Calibri"/>
                <w:b/>
                <w:bCs/>
                <w:color w:val="000000"/>
                <w:sz w:val="20"/>
                <w:szCs w:val="20"/>
                <w:lang w:val="en-US"/>
              </w:rPr>
            </w:pPr>
            <w:ins w:id="1639" w:author="Naveen Seth" w:date="2019-12-30T15:30:00Z">
              <w:r w:rsidRPr="003D066A">
                <w:rPr>
                  <w:rFonts w:ascii="Calibri" w:eastAsia="Times New Roman" w:hAnsi="Calibri" w:cs="Calibri"/>
                  <w:b/>
                  <w:bCs/>
                  <w:color w:val="000000"/>
                  <w:sz w:val="20"/>
                  <w:szCs w:val="20"/>
                </w:rPr>
                <w:t>Field Name</w:t>
              </w:r>
            </w:ins>
          </w:p>
        </w:tc>
        <w:tc>
          <w:tcPr>
            <w:tcW w:w="3820" w:type="dxa"/>
            <w:tcBorders>
              <w:top w:val="single" w:sz="4" w:space="0" w:color="auto"/>
              <w:left w:val="nil"/>
              <w:bottom w:val="single" w:sz="4" w:space="0" w:color="auto"/>
              <w:right w:val="single" w:sz="4" w:space="0" w:color="auto"/>
            </w:tcBorders>
            <w:shd w:val="clear" w:color="auto" w:fill="auto"/>
            <w:vAlign w:val="center"/>
            <w:hideMark/>
          </w:tcPr>
          <w:p w14:paraId="564C19B7" w14:textId="77777777" w:rsidR="00022475" w:rsidRPr="003D066A" w:rsidRDefault="00022475" w:rsidP="002849C9">
            <w:pPr>
              <w:rPr>
                <w:ins w:id="1640" w:author="Naveen Seth" w:date="2019-12-30T15:30:00Z"/>
                <w:rFonts w:ascii="Calibri" w:eastAsia="Times New Roman" w:hAnsi="Calibri" w:cs="Calibri"/>
                <w:b/>
                <w:bCs/>
                <w:color w:val="000000"/>
                <w:sz w:val="20"/>
                <w:szCs w:val="20"/>
                <w:lang w:val="en-US"/>
              </w:rPr>
            </w:pPr>
            <w:ins w:id="1641" w:author="Naveen Seth" w:date="2019-12-30T15:30:00Z">
              <w:r w:rsidRPr="003D066A">
                <w:rPr>
                  <w:rFonts w:ascii="Calibri" w:eastAsia="Times New Roman" w:hAnsi="Calibri" w:cs="Calibri"/>
                  <w:b/>
                  <w:bCs/>
                  <w:color w:val="000000"/>
                  <w:sz w:val="20"/>
                  <w:szCs w:val="20"/>
                </w:rPr>
                <w:t>Description</w:t>
              </w:r>
            </w:ins>
          </w:p>
        </w:tc>
      </w:tr>
      <w:tr w:rsidR="00022475" w:rsidRPr="003D066A" w14:paraId="2F243228" w14:textId="77777777" w:rsidTr="002849C9">
        <w:trPr>
          <w:trHeight w:val="290"/>
          <w:ins w:id="1642" w:author="Naveen Seth" w:date="2019-12-30T15:30:00Z"/>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095355F9" w14:textId="77777777" w:rsidR="00022475" w:rsidRPr="003D066A" w:rsidRDefault="00022475" w:rsidP="002849C9">
            <w:pPr>
              <w:rPr>
                <w:ins w:id="1643" w:author="Naveen Seth" w:date="2019-12-30T15:30:00Z"/>
                <w:rFonts w:ascii="Calibri" w:eastAsia="Times New Roman" w:hAnsi="Calibri" w:cs="Calibri"/>
                <w:color w:val="000000"/>
                <w:sz w:val="20"/>
                <w:szCs w:val="20"/>
                <w:lang w:val="en-US"/>
              </w:rPr>
            </w:pPr>
            <w:ins w:id="1644" w:author="Naveen Seth" w:date="2019-12-30T15:30:00Z">
              <w:r w:rsidRPr="003D066A">
                <w:rPr>
                  <w:rFonts w:ascii="Calibri" w:eastAsia="Times New Roman" w:hAnsi="Calibri" w:cs="Calibri"/>
                  <w:color w:val="000000"/>
                  <w:sz w:val="20"/>
                  <w:szCs w:val="20"/>
                </w:rPr>
                <w:t>CODE</w:t>
              </w:r>
            </w:ins>
          </w:p>
        </w:tc>
        <w:tc>
          <w:tcPr>
            <w:tcW w:w="3820" w:type="dxa"/>
            <w:tcBorders>
              <w:top w:val="nil"/>
              <w:left w:val="nil"/>
              <w:bottom w:val="single" w:sz="4" w:space="0" w:color="auto"/>
              <w:right w:val="single" w:sz="4" w:space="0" w:color="auto"/>
            </w:tcBorders>
            <w:shd w:val="clear" w:color="auto" w:fill="auto"/>
            <w:vAlign w:val="center"/>
            <w:hideMark/>
          </w:tcPr>
          <w:p w14:paraId="5D15F9FC" w14:textId="77777777" w:rsidR="00022475" w:rsidRPr="003D066A" w:rsidRDefault="00022475" w:rsidP="002849C9">
            <w:pPr>
              <w:rPr>
                <w:ins w:id="1645" w:author="Naveen Seth" w:date="2019-12-30T15:30:00Z"/>
                <w:rFonts w:ascii="Calibri" w:eastAsia="Times New Roman" w:hAnsi="Calibri" w:cs="Calibri"/>
                <w:color w:val="000000"/>
                <w:sz w:val="20"/>
                <w:szCs w:val="20"/>
                <w:lang w:val="en-US"/>
              </w:rPr>
            </w:pPr>
            <w:ins w:id="1646" w:author="Naveen Seth" w:date="2019-12-30T15:30:00Z">
              <w:r w:rsidRPr="003D066A">
                <w:rPr>
                  <w:rFonts w:ascii="Calibri" w:eastAsia="Times New Roman" w:hAnsi="Calibri" w:cs="Calibri"/>
                  <w:color w:val="000000"/>
                  <w:sz w:val="20"/>
                  <w:szCs w:val="20"/>
                </w:rPr>
                <w:t>Regular Expression for the Rule</w:t>
              </w:r>
            </w:ins>
          </w:p>
        </w:tc>
      </w:tr>
      <w:tr w:rsidR="00022475" w:rsidRPr="003D066A" w14:paraId="323CC582" w14:textId="77777777" w:rsidTr="002849C9">
        <w:trPr>
          <w:trHeight w:val="290"/>
          <w:ins w:id="1647" w:author="Naveen Seth" w:date="2019-12-30T15:30:00Z"/>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1AA4FACE" w14:textId="77777777" w:rsidR="00022475" w:rsidRPr="003D066A" w:rsidRDefault="00022475" w:rsidP="002849C9">
            <w:pPr>
              <w:rPr>
                <w:ins w:id="1648" w:author="Naveen Seth" w:date="2019-12-30T15:30:00Z"/>
                <w:rFonts w:ascii="Calibri" w:eastAsia="Times New Roman" w:hAnsi="Calibri" w:cs="Calibri"/>
                <w:color w:val="000000"/>
                <w:sz w:val="20"/>
                <w:szCs w:val="20"/>
                <w:lang w:val="en-US"/>
              </w:rPr>
            </w:pPr>
            <w:ins w:id="1649" w:author="Naveen Seth" w:date="2019-12-30T15:30:00Z">
              <w:r w:rsidRPr="003D066A">
                <w:rPr>
                  <w:rFonts w:ascii="Calibri" w:eastAsia="Times New Roman" w:hAnsi="Calibri" w:cs="Calibri"/>
                  <w:color w:val="000000"/>
                  <w:sz w:val="20"/>
                  <w:szCs w:val="20"/>
                </w:rPr>
                <w:t>DESCRIPTION</w:t>
              </w:r>
            </w:ins>
          </w:p>
        </w:tc>
        <w:tc>
          <w:tcPr>
            <w:tcW w:w="3820" w:type="dxa"/>
            <w:tcBorders>
              <w:top w:val="nil"/>
              <w:left w:val="nil"/>
              <w:bottom w:val="single" w:sz="4" w:space="0" w:color="auto"/>
              <w:right w:val="single" w:sz="4" w:space="0" w:color="auto"/>
            </w:tcBorders>
            <w:shd w:val="clear" w:color="auto" w:fill="auto"/>
            <w:vAlign w:val="center"/>
            <w:hideMark/>
          </w:tcPr>
          <w:p w14:paraId="4636753F" w14:textId="77777777" w:rsidR="00022475" w:rsidRPr="003D066A" w:rsidRDefault="00022475" w:rsidP="002849C9">
            <w:pPr>
              <w:rPr>
                <w:ins w:id="1650" w:author="Naveen Seth" w:date="2019-12-30T15:30:00Z"/>
                <w:rFonts w:ascii="Calibri" w:eastAsia="Times New Roman" w:hAnsi="Calibri" w:cs="Calibri"/>
                <w:color w:val="000000"/>
                <w:sz w:val="20"/>
                <w:szCs w:val="20"/>
                <w:lang w:val="en-US"/>
              </w:rPr>
            </w:pPr>
            <w:ins w:id="1651" w:author="Naveen Seth" w:date="2019-12-30T15:30:00Z">
              <w:r w:rsidRPr="003D066A">
                <w:rPr>
                  <w:rFonts w:ascii="Calibri" w:eastAsia="Times New Roman" w:hAnsi="Calibri" w:cs="Calibri"/>
                  <w:color w:val="000000"/>
                  <w:sz w:val="20"/>
                  <w:szCs w:val="20"/>
                </w:rPr>
                <w:t>Short Description of rule</w:t>
              </w:r>
            </w:ins>
          </w:p>
        </w:tc>
      </w:tr>
    </w:tbl>
    <w:p w14:paraId="76A0C5FF" w14:textId="77777777" w:rsidR="00022475" w:rsidRDefault="00022475">
      <w:pPr>
        <w:rPr>
          <w:ins w:id="1652" w:author="Naveen Seth" w:date="2019-12-30T15:30:00Z"/>
        </w:rPr>
        <w:pPrChange w:id="1653" w:author="Naveen Seth" w:date="2019-12-23T16:00:00Z">
          <w:pPr>
            <w:pStyle w:val="Heading2"/>
            <w:numPr>
              <w:ilvl w:val="1"/>
              <w:numId w:val="11"/>
            </w:numPr>
            <w:ind w:left="1440" w:hanging="720"/>
          </w:pPr>
        </w:pPrChange>
      </w:pPr>
    </w:p>
    <w:p w14:paraId="10D8C7B1" w14:textId="3808A3EC" w:rsidR="00022475" w:rsidRDefault="00022475">
      <w:pPr>
        <w:rPr>
          <w:ins w:id="1654" w:author="Naveen Seth" w:date="2019-12-23T16:00:00Z"/>
        </w:rPr>
        <w:pPrChange w:id="1655" w:author="Naveen Seth" w:date="2019-12-23T16:00:00Z">
          <w:pPr>
            <w:pStyle w:val="Heading2"/>
            <w:numPr>
              <w:ilvl w:val="1"/>
              <w:numId w:val="11"/>
            </w:numPr>
            <w:ind w:left="1440" w:hanging="720"/>
          </w:pPr>
        </w:pPrChange>
      </w:pPr>
      <w:ins w:id="1656" w:author="Naveen Seth" w:date="2019-12-30T15:31:00Z">
        <w:r>
          <w:rPr>
            <w:noProof/>
            <w:lang w:val="en-US"/>
          </w:rPr>
          <w:drawing>
            <wp:inline distT="0" distB="0" distL="0" distR="0" wp14:anchorId="3E8576F7" wp14:editId="2131C098">
              <wp:extent cx="4660900" cy="21907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0900" cy="2190750"/>
                      </a:xfrm>
                      <a:prstGeom prst="rect">
                        <a:avLst/>
                      </a:prstGeom>
                      <a:noFill/>
                      <a:ln>
                        <a:noFill/>
                      </a:ln>
                    </pic:spPr>
                  </pic:pic>
                </a:graphicData>
              </a:graphic>
            </wp:inline>
          </w:drawing>
        </w:r>
      </w:ins>
    </w:p>
    <w:p w14:paraId="025A2DAF" w14:textId="77777777" w:rsidR="003D066A" w:rsidRDefault="003D066A">
      <w:pPr>
        <w:rPr>
          <w:ins w:id="1657" w:author="Naveen Seth" w:date="2019-12-23T16:02:00Z"/>
        </w:rPr>
        <w:pPrChange w:id="1658" w:author="Naveen Seth" w:date="2019-12-23T16:00:00Z">
          <w:pPr>
            <w:pStyle w:val="Heading2"/>
            <w:numPr>
              <w:ilvl w:val="1"/>
              <w:numId w:val="11"/>
            </w:numPr>
            <w:ind w:left="1440" w:hanging="720"/>
          </w:pPr>
        </w:pPrChange>
      </w:pPr>
    </w:p>
    <w:p w14:paraId="63BE8C9D" w14:textId="7CFFDB8F" w:rsidR="00022475" w:rsidRPr="00022475" w:rsidRDefault="00022475">
      <w:pPr>
        <w:pStyle w:val="Heading3"/>
        <w:numPr>
          <w:ilvl w:val="2"/>
          <w:numId w:val="29"/>
        </w:numPr>
        <w:rPr>
          <w:ins w:id="1659" w:author="Naveen Seth" w:date="2019-12-30T15:33:00Z"/>
          <w:rFonts w:cstheme="majorHAnsi"/>
          <w:color w:val="auto"/>
          <w:rPrChange w:id="1660" w:author="Naveen Seth" w:date="2019-12-30T15:34:00Z">
            <w:rPr>
              <w:ins w:id="1661" w:author="Naveen Seth" w:date="2019-12-30T15:33:00Z"/>
              <w:rFonts w:cstheme="majorHAnsi"/>
            </w:rPr>
          </w:rPrChange>
        </w:rPr>
        <w:pPrChange w:id="1662" w:author="Naveen Seth" w:date="2019-12-30T15:34:00Z">
          <w:pPr>
            <w:pStyle w:val="Heading2"/>
            <w:numPr>
              <w:ilvl w:val="1"/>
              <w:numId w:val="56"/>
            </w:numPr>
            <w:spacing w:after="120"/>
            <w:ind w:left="1440" w:right="270" w:hanging="720"/>
            <w:jc w:val="both"/>
          </w:pPr>
        </w:pPrChange>
      </w:pPr>
      <w:bookmarkStart w:id="1663" w:name="_Toc28608934"/>
      <w:ins w:id="1664" w:author="Naveen Seth" w:date="2019-12-30T15:33:00Z">
        <w:r w:rsidRPr="00621174">
          <w:rPr>
            <w:rFonts w:cstheme="majorHAnsi"/>
            <w:color w:val="auto"/>
          </w:rPr>
          <w:t>IGX_Semantic_List</w:t>
        </w:r>
        <w:bookmarkEnd w:id="1663"/>
      </w:ins>
    </w:p>
    <w:p w14:paraId="3D24AD6E" w14:textId="0CB6390D" w:rsidR="003D066A" w:rsidRDefault="003D066A">
      <w:pPr>
        <w:rPr>
          <w:ins w:id="1665" w:author="Naveen Seth" w:date="2019-12-23T16:02:00Z"/>
        </w:rPr>
        <w:pPrChange w:id="1666" w:author="Naveen Seth" w:date="2019-12-23T16:00:00Z">
          <w:pPr>
            <w:pStyle w:val="Heading2"/>
            <w:numPr>
              <w:ilvl w:val="1"/>
              <w:numId w:val="11"/>
            </w:numPr>
            <w:ind w:left="1440" w:hanging="720"/>
          </w:pPr>
        </w:pPrChange>
      </w:pPr>
    </w:p>
    <w:p w14:paraId="6A038975" w14:textId="77777777" w:rsidR="00022475" w:rsidRDefault="00022475">
      <w:pPr>
        <w:ind w:left="720"/>
        <w:jc w:val="both"/>
        <w:rPr>
          <w:ins w:id="1667" w:author="Naveen Seth" w:date="2019-12-30T15:34:00Z"/>
        </w:rPr>
        <w:pPrChange w:id="1668" w:author="Naveen Seth" w:date="2019-12-30T15:34:00Z">
          <w:pPr/>
        </w:pPrChange>
      </w:pPr>
      <w:ins w:id="1669" w:author="Naveen Seth" w:date="2019-12-30T15:34:00Z">
        <w:r>
          <w:t>This reference list contains various types of Semantics which can be defined for different Source Column to elaborate their nature of content. These semantics can be further linked (Via relationship) to different DQ Rules. These rules are automatically applied to the Source Columns which had defined semantic.</w:t>
        </w:r>
      </w:ins>
    </w:p>
    <w:p w14:paraId="24BD3774" w14:textId="77777777" w:rsidR="00022475" w:rsidRDefault="00022475">
      <w:pPr>
        <w:ind w:left="720"/>
        <w:jc w:val="both"/>
        <w:rPr>
          <w:ins w:id="1670" w:author="Naveen Seth" w:date="2019-12-30T15:34:00Z"/>
        </w:rPr>
        <w:pPrChange w:id="1671" w:author="Naveen Seth" w:date="2019-12-30T15:34:00Z">
          <w:pPr/>
        </w:pPrChange>
      </w:pPr>
    </w:p>
    <w:tbl>
      <w:tblPr>
        <w:tblW w:w="6360" w:type="dxa"/>
        <w:tblInd w:w="1440" w:type="dxa"/>
        <w:tblLook w:val="04A0" w:firstRow="1" w:lastRow="0" w:firstColumn="1" w:lastColumn="0" w:noHBand="0" w:noVBand="1"/>
      </w:tblPr>
      <w:tblGrid>
        <w:gridCol w:w="2540"/>
        <w:gridCol w:w="3820"/>
      </w:tblGrid>
      <w:tr w:rsidR="00022475" w:rsidRPr="003D066A" w14:paraId="273B1BEA" w14:textId="77777777" w:rsidTr="002849C9">
        <w:trPr>
          <w:trHeight w:val="290"/>
          <w:ins w:id="1672" w:author="Naveen Seth" w:date="2019-12-30T15:34:00Z"/>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0530D7" w14:textId="77777777" w:rsidR="00022475" w:rsidRPr="003D066A" w:rsidRDefault="00022475" w:rsidP="002849C9">
            <w:pPr>
              <w:rPr>
                <w:ins w:id="1673" w:author="Naveen Seth" w:date="2019-12-30T15:34:00Z"/>
                <w:rFonts w:ascii="Calibri" w:eastAsia="Times New Roman" w:hAnsi="Calibri" w:cs="Calibri"/>
                <w:b/>
                <w:bCs/>
                <w:color w:val="000000"/>
                <w:sz w:val="20"/>
                <w:szCs w:val="20"/>
                <w:lang w:val="en-US"/>
              </w:rPr>
            </w:pPr>
            <w:ins w:id="1674" w:author="Naveen Seth" w:date="2019-12-30T15:34:00Z">
              <w:r w:rsidRPr="003D066A">
                <w:rPr>
                  <w:rFonts w:ascii="Calibri" w:eastAsia="Times New Roman" w:hAnsi="Calibri" w:cs="Calibri"/>
                  <w:b/>
                  <w:bCs/>
                  <w:color w:val="000000"/>
                  <w:sz w:val="20"/>
                  <w:szCs w:val="20"/>
                </w:rPr>
                <w:t>Field Name</w:t>
              </w:r>
            </w:ins>
          </w:p>
        </w:tc>
        <w:tc>
          <w:tcPr>
            <w:tcW w:w="3820" w:type="dxa"/>
            <w:tcBorders>
              <w:top w:val="single" w:sz="4" w:space="0" w:color="auto"/>
              <w:left w:val="nil"/>
              <w:bottom w:val="single" w:sz="4" w:space="0" w:color="auto"/>
              <w:right w:val="single" w:sz="4" w:space="0" w:color="auto"/>
            </w:tcBorders>
            <w:shd w:val="clear" w:color="auto" w:fill="auto"/>
            <w:vAlign w:val="center"/>
            <w:hideMark/>
          </w:tcPr>
          <w:p w14:paraId="042F5777" w14:textId="77777777" w:rsidR="00022475" w:rsidRPr="003D066A" w:rsidRDefault="00022475" w:rsidP="002849C9">
            <w:pPr>
              <w:rPr>
                <w:ins w:id="1675" w:author="Naveen Seth" w:date="2019-12-30T15:34:00Z"/>
                <w:rFonts w:ascii="Calibri" w:eastAsia="Times New Roman" w:hAnsi="Calibri" w:cs="Calibri"/>
                <w:b/>
                <w:bCs/>
                <w:color w:val="000000"/>
                <w:sz w:val="20"/>
                <w:szCs w:val="20"/>
                <w:lang w:val="en-US"/>
              </w:rPr>
            </w:pPr>
            <w:ins w:id="1676" w:author="Naveen Seth" w:date="2019-12-30T15:34:00Z">
              <w:r w:rsidRPr="003D066A">
                <w:rPr>
                  <w:rFonts w:ascii="Calibri" w:eastAsia="Times New Roman" w:hAnsi="Calibri" w:cs="Calibri"/>
                  <w:b/>
                  <w:bCs/>
                  <w:color w:val="000000"/>
                  <w:sz w:val="20"/>
                  <w:szCs w:val="20"/>
                </w:rPr>
                <w:t>Description</w:t>
              </w:r>
            </w:ins>
          </w:p>
        </w:tc>
      </w:tr>
      <w:tr w:rsidR="00022475" w:rsidRPr="003D066A" w14:paraId="6168C10C" w14:textId="77777777" w:rsidTr="002849C9">
        <w:trPr>
          <w:trHeight w:val="290"/>
          <w:ins w:id="1677" w:author="Naveen Seth" w:date="2019-12-30T15:34:00Z"/>
        </w:trPr>
        <w:tc>
          <w:tcPr>
            <w:tcW w:w="2540" w:type="dxa"/>
            <w:tcBorders>
              <w:top w:val="nil"/>
              <w:left w:val="single" w:sz="4" w:space="0" w:color="auto"/>
              <w:bottom w:val="single" w:sz="4" w:space="0" w:color="auto"/>
              <w:right w:val="single" w:sz="4" w:space="0" w:color="auto"/>
            </w:tcBorders>
            <w:shd w:val="clear" w:color="auto" w:fill="auto"/>
            <w:vAlign w:val="center"/>
            <w:hideMark/>
          </w:tcPr>
          <w:p w14:paraId="21AAB5E1" w14:textId="77777777" w:rsidR="00022475" w:rsidRPr="003D066A" w:rsidRDefault="00022475" w:rsidP="002849C9">
            <w:pPr>
              <w:rPr>
                <w:ins w:id="1678" w:author="Naveen Seth" w:date="2019-12-30T15:34:00Z"/>
                <w:rFonts w:ascii="Calibri" w:eastAsia="Times New Roman" w:hAnsi="Calibri" w:cs="Calibri"/>
                <w:color w:val="000000"/>
                <w:sz w:val="20"/>
                <w:szCs w:val="20"/>
                <w:lang w:val="en-US"/>
              </w:rPr>
            </w:pPr>
            <w:ins w:id="1679" w:author="Naveen Seth" w:date="2019-12-30T15:34:00Z">
              <w:r w:rsidRPr="003D066A">
                <w:rPr>
                  <w:rFonts w:ascii="Calibri" w:eastAsia="Times New Roman" w:hAnsi="Calibri" w:cs="Calibri"/>
                  <w:color w:val="000000"/>
                  <w:sz w:val="20"/>
                  <w:szCs w:val="20"/>
                </w:rPr>
                <w:t>CODE</w:t>
              </w:r>
            </w:ins>
          </w:p>
        </w:tc>
        <w:tc>
          <w:tcPr>
            <w:tcW w:w="3820" w:type="dxa"/>
            <w:tcBorders>
              <w:top w:val="nil"/>
              <w:left w:val="nil"/>
              <w:bottom w:val="single" w:sz="4" w:space="0" w:color="auto"/>
              <w:right w:val="single" w:sz="4" w:space="0" w:color="auto"/>
            </w:tcBorders>
            <w:shd w:val="clear" w:color="auto" w:fill="auto"/>
            <w:vAlign w:val="center"/>
            <w:hideMark/>
          </w:tcPr>
          <w:p w14:paraId="2D10325C" w14:textId="0C877B16" w:rsidR="00022475" w:rsidRPr="003D066A" w:rsidRDefault="003776E3" w:rsidP="002849C9">
            <w:pPr>
              <w:rPr>
                <w:ins w:id="1680" w:author="Naveen Seth" w:date="2019-12-30T15:34:00Z"/>
                <w:rFonts w:ascii="Calibri" w:eastAsia="Times New Roman" w:hAnsi="Calibri" w:cs="Calibri"/>
                <w:color w:val="000000"/>
                <w:sz w:val="20"/>
                <w:szCs w:val="20"/>
                <w:lang w:val="en-US"/>
              </w:rPr>
            </w:pPr>
            <w:ins w:id="1681" w:author="Naveen Seth" w:date="2020-01-02T16:16:00Z">
              <w:r>
                <w:rPr>
                  <w:rFonts w:ascii="Calibri" w:eastAsia="Times New Roman" w:hAnsi="Calibri" w:cs="Calibri"/>
                  <w:color w:val="000000"/>
                  <w:sz w:val="20"/>
                  <w:szCs w:val="20"/>
                </w:rPr>
                <w:t xml:space="preserve">Name of </w:t>
              </w:r>
            </w:ins>
            <w:ins w:id="1682" w:author="Naveen Seth" w:date="2020-01-02T16:17:00Z">
              <w:r>
                <w:rPr>
                  <w:rFonts w:ascii="Calibri" w:eastAsia="Times New Roman" w:hAnsi="Calibri" w:cs="Calibri"/>
                  <w:color w:val="000000"/>
                  <w:sz w:val="20"/>
                  <w:szCs w:val="20"/>
                </w:rPr>
                <w:t>Semantic</w:t>
              </w:r>
            </w:ins>
          </w:p>
        </w:tc>
      </w:tr>
    </w:tbl>
    <w:p w14:paraId="431E38C4" w14:textId="77777777" w:rsidR="003D066A" w:rsidRDefault="003D066A">
      <w:pPr>
        <w:rPr>
          <w:ins w:id="1683" w:author="Naveen Seth" w:date="2019-12-30T15:34:00Z"/>
        </w:rPr>
        <w:pPrChange w:id="1684" w:author="Naveen Seth" w:date="2019-12-23T16:00:00Z">
          <w:pPr>
            <w:pStyle w:val="Heading2"/>
            <w:numPr>
              <w:ilvl w:val="1"/>
              <w:numId w:val="11"/>
            </w:numPr>
            <w:ind w:left="1440" w:hanging="720"/>
          </w:pPr>
        </w:pPrChange>
      </w:pPr>
    </w:p>
    <w:p w14:paraId="0AC2CA18" w14:textId="77777777" w:rsidR="00022475" w:rsidRDefault="00022475">
      <w:pPr>
        <w:rPr>
          <w:ins w:id="1685" w:author="Naveen Seth" w:date="2019-12-30T15:34:00Z"/>
        </w:rPr>
        <w:pPrChange w:id="1686" w:author="Naveen Seth" w:date="2019-12-23T16:00:00Z">
          <w:pPr>
            <w:pStyle w:val="Heading2"/>
            <w:numPr>
              <w:ilvl w:val="1"/>
              <w:numId w:val="11"/>
            </w:numPr>
            <w:ind w:left="1440" w:hanging="720"/>
          </w:pPr>
        </w:pPrChange>
      </w:pPr>
      <w:bookmarkStart w:id="1687" w:name="_GoBack"/>
      <w:bookmarkEnd w:id="1687"/>
    </w:p>
    <w:p w14:paraId="6DCFC14C" w14:textId="6DB49480" w:rsidR="00022475" w:rsidRDefault="00022475">
      <w:pPr>
        <w:rPr>
          <w:ins w:id="1688" w:author="Naveen Seth" w:date="2019-12-30T15:34:00Z"/>
        </w:rPr>
        <w:pPrChange w:id="1689" w:author="Naveen Seth" w:date="2019-12-23T16:00:00Z">
          <w:pPr>
            <w:pStyle w:val="Heading2"/>
            <w:numPr>
              <w:ilvl w:val="1"/>
              <w:numId w:val="11"/>
            </w:numPr>
            <w:ind w:left="1440" w:hanging="720"/>
          </w:pPr>
        </w:pPrChange>
      </w:pPr>
      <w:ins w:id="1690" w:author="Naveen Seth" w:date="2019-12-30T15:34:00Z">
        <w:r>
          <w:rPr>
            <w:noProof/>
            <w:lang w:val="en-US"/>
          </w:rPr>
          <w:lastRenderedPageBreak/>
          <w:drawing>
            <wp:inline distT="0" distB="0" distL="0" distR="0" wp14:anchorId="43B1E6B7" wp14:editId="5196BECA">
              <wp:extent cx="4806950" cy="1502525"/>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6950" cy="1502525"/>
                      </a:xfrm>
                      <a:prstGeom prst="rect">
                        <a:avLst/>
                      </a:prstGeom>
                    </pic:spPr>
                  </pic:pic>
                </a:graphicData>
              </a:graphic>
            </wp:inline>
          </w:drawing>
        </w:r>
      </w:ins>
    </w:p>
    <w:p w14:paraId="7E96F6C7" w14:textId="77777777" w:rsidR="00022475" w:rsidRPr="003D066A" w:rsidRDefault="00022475">
      <w:pPr>
        <w:rPr>
          <w:ins w:id="1691" w:author="Naveen Seth" w:date="2019-12-23T15:58:00Z"/>
        </w:rPr>
        <w:pPrChange w:id="1692" w:author="Naveen Seth" w:date="2019-12-23T16:00:00Z">
          <w:pPr>
            <w:pStyle w:val="Heading2"/>
            <w:numPr>
              <w:ilvl w:val="1"/>
              <w:numId w:val="11"/>
            </w:numPr>
            <w:ind w:left="1440" w:hanging="720"/>
          </w:pPr>
        </w:pPrChange>
      </w:pPr>
    </w:p>
    <w:p w14:paraId="318A69C9" w14:textId="77777777" w:rsidR="00834EA3" w:rsidRDefault="00834EA3" w:rsidP="00B327BA">
      <w:pPr>
        <w:pStyle w:val="Heading2"/>
        <w:numPr>
          <w:ilvl w:val="1"/>
          <w:numId w:val="11"/>
        </w:numPr>
        <w:rPr>
          <w:color w:val="000000" w:themeColor="text1"/>
          <w:sz w:val="28"/>
          <w:szCs w:val="28"/>
          <w:lang w:val="en-IN" w:eastAsia="en-IN"/>
        </w:rPr>
      </w:pPr>
      <w:r w:rsidRPr="00C529B0">
        <w:rPr>
          <w:color w:val="000000" w:themeColor="text1"/>
          <w:sz w:val="28"/>
          <w:szCs w:val="28"/>
          <w:lang w:val="en-IN" w:eastAsia="en-IN"/>
        </w:rPr>
        <w:t>Artifacts</w:t>
      </w:r>
      <w:bookmarkEnd w:id="1295"/>
    </w:p>
    <w:p w14:paraId="260900A3" w14:textId="77777777" w:rsidR="00834EA3" w:rsidRDefault="00834EA3" w:rsidP="00834EA3">
      <w:pPr>
        <w:rPr>
          <w:lang w:val="en-IN" w:eastAsia="en-IN"/>
        </w:rPr>
      </w:pPr>
    </w:p>
    <w:p w14:paraId="426A4508" w14:textId="77777777" w:rsidR="00834EA3" w:rsidRPr="00834EA3" w:rsidRDefault="00834EA3" w:rsidP="00B327BA">
      <w:pPr>
        <w:pStyle w:val="ListParagraph"/>
        <w:keepNext/>
        <w:keepLines/>
        <w:numPr>
          <w:ilvl w:val="0"/>
          <w:numId w:val="12"/>
        </w:numPr>
        <w:spacing w:before="40"/>
        <w:contextualSpacing w:val="0"/>
        <w:outlineLvl w:val="2"/>
        <w:rPr>
          <w:rFonts w:asciiTheme="majorHAnsi" w:eastAsiaTheme="majorEastAsia" w:hAnsiTheme="majorHAnsi" w:cstheme="majorBidi"/>
          <w:b/>
          <w:vanish/>
          <w:color w:val="243F60" w:themeColor="accent1" w:themeShade="7F"/>
        </w:rPr>
      </w:pPr>
      <w:bookmarkStart w:id="1693" w:name="_Toc18058279"/>
      <w:bookmarkStart w:id="1694" w:name="_Toc19804845"/>
      <w:bookmarkStart w:id="1695" w:name="_Toc21329182"/>
      <w:bookmarkStart w:id="1696" w:name="_Toc21618229"/>
      <w:bookmarkStart w:id="1697" w:name="_Toc23404910"/>
      <w:bookmarkEnd w:id="1693"/>
      <w:bookmarkEnd w:id="1694"/>
      <w:bookmarkEnd w:id="1695"/>
      <w:bookmarkEnd w:id="1696"/>
      <w:bookmarkEnd w:id="1697"/>
    </w:p>
    <w:p w14:paraId="01E71941" w14:textId="77777777" w:rsidR="00834EA3" w:rsidRPr="00834EA3" w:rsidRDefault="00834EA3" w:rsidP="00B327BA">
      <w:pPr>
        <w:pStyle w:val="ListParagraph"/>
        <w:keepNext/>
        <w:keepLines/>
        <w:numPr>
          <w:ilvl w:val="0"/>
          <w:numId w:val="12"/>
        </w:numPr>
        <w:spacing w:before="40"/>
        <w:contextualSpacing w:val="0"/>
        <w:outlineLvl w:val="2"/>
        <w:rPr>
          <w:rFonts w:asciiTheme="majorHAnsi" w:eastAsiaTheme="majorEastAsia" w:hAnsiTheme="majorHAnsi" w:cstheme="majorBidi"/>
          <w:b/>
          <w:vanish/>
          <w:color w:val="243F60" w:themeColor="accent1" w:themeShade="7F"/>
        </w:rPr>
      </w:pPr>
      <w:bookmarkStart w:id="1698" w:name="_Toc18058280"/>
      <w:bookmarkStart w:id="1699" w:name="_Toc19804846"/>
      <w:bookmarkStart w:id="1700" w:name="_Toc21329183"/>
      <w:bookmarkStart w:id="1701" w:name="_Toc21618230"/>
      <w:bookmarkStart w:id="1702" w:name="_Toc23404911"/>
      <w:bookmarkEnd w:id="1698"/>
      <w:bookmarkEnd w:id="1699"/>
      <w:bookmarkEnd w:id="1700"/>
      <w:bookmarkEnd w:id="1701"/>
      <w:bookmarkEnd w:id="1702"/>
    </w:p>
    <w:p w14:paraId="19C081D2" w14:textId="77777777" w:rsidR="00834EA3" w:rsidRPr="00834EA3" w:rsidRDefault="00834EA3" w:rsidP="00B327BA">
      <w:pPr>
        <w:pStyle w:val="ListParagraph"/>
        <w:keepNext/>
        <w:keepLines/>
        <w:numPr>
          <w:ilvl w:val="0"/>
          <w:numId w:val="12"/>
        </w:numPr>
        <w:spacing w:before="40"/>
        <w:contextualSpacing w:val="0"/>
        <w:outlineLvl w:val="2"/>
        <w:rPr>
          <w:rFonts w:asciiTheme="majorHAnsi" w:eastAsiaTheme="majorEastAsia" w:hAnsiTheme="majorHAnsi" w:cstheme="majorBidi"/>
          <w:b/>
          <w:vanish/>
          <w:color w:val="243F60" w:themeColor="accent1" w:themeShade="7F"/>
        </w:rPr>
      </w:pPr>
      <w:bookmarkStart w:id="1703" w:name="_Toc18058281"/>
      <w:bookmarkStart w:id="1704" w:name="_Toc19804847"/>
      <w:bookmarkStart w:id="1705" w:name="_Toc21329184"/>
      <w:bookmarkStart w:id="1706" w:name="_Toc21618231"/>
      <w:bookmarkStart w:id="1707" w:name="_Toc23404912"/>
      <w:bookmarkEnd w:id="1703"/>
      <w:bookmarkEnd w:id="1704"/>
      <w:bookmarkEnd w:id="1705"/>
      <w:bookmarkEnd w:id="1706"/>
      <w:bookmarkEnd w:id="1707"/>
    </w:p>
    <w:p w14:paraId="09411968"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1708" w:name="_Toc18058282"/>
      <w:bookmarkStart w:id="1709" w:name="_Toc19804848"/>
      <w:bookmarkStart w:id="1710" w:name="_Toc21329185"/>
      <w:bookmarkStart w:id="1711" w:name="_Toc21618232"/>
      <w:bookmarkStart w:id="1712" w:name="_Toc23404913"/>
      <w:bookmarkEnd w:id="1708"/>
      <w:bookmarkEnd w:id="1709"/>
      <w:bookmarkEnd w:id="1710"/>
      <w:bookmarkEnd w:id="1711"/>
      <w:bookmarkEnd w:id="1712"/>
    </w:p>
    <w:p w14:paraId="2178532B"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1713" w:name="_Toc18058283"/>
      <w:bookmarkStart w:id="1714" w:name="_Toc19804849"/>
      <w:bookmarkStart w:id="1715" w:name="_Toc21329186"/>
      <w:bookmarkStart w:id="1716" w:name="_Toc21618233"/>
      <w:bookmarkStart w:id="1717" w:name="_Toc23404914"/>
      <w:bookmarkEnd w:id="1713"/>
      <w:bookmarkEnd w:id="1714"/>
      <w:bookmarkEnd w:id="1715"/>
      <w:bookmarkEnd w:id="1716"/>
      <w:bookmarkEnd w:id="1717"/>
    </w:p>
    <w:p w14:paraId="201B6ECA" w14:textId="77777777" w:rsidR="00834EA3" w:rsidRPr="007A3CF8" w:rsidRDefault="00834EA3" w:rsidP="00B327BA">
      <w:pPr>
        <w:pStyle w:val="Heading3"/>
        <w:numPr>
          <w:ilvl w:val="2"/>
          <w:numId w:val="12"/>
        </w:numPr>
        <w:rPr>
          <w:b/>
        </w:rPr>
      </w:pPr>
      <w:bookmarkStart w:id="1718" w:name="_Toc23404915"/>
      <w:r w:rsidRPr="007A3CF8">
        <w:rPr>
          <w:b/>
        </w:rPr>
        <w:t xml:space="preserve">IGX </w:t>
      </w:r>
      <w:r w:rsidR="001B48DE">
        <w:rPr>
          <w:b/>
        </w:rPr>
        <w:t>Data entity</w:t>
      </w:r>
      <w:bookmarkEnd w:id="1718"/>
    </w:p>
    <w:p w14:paraId="577610E0" w14:textId="77777777" w:rsidR="00834EA3" w:rsidRDefault="00834EA3" w:rsidP="00834EA3">
      <w:pPr>
        <w:ind w:left="720"/>
        <w:rPr>
          <w:rFonts w:asciiTheme="majorHAnsi" w:hAnsiTheme="majorHAnsi" w:cstheme="majorHAnsi"/>
        </w:rPr>
      </w:pPr>
    </w:p>
    <w:p w14:paraId="677244E1" w14:textId="77777777" w:rsidR="00834EA3" w:rsidRDefault="00834EA3" w:rsidP="00834EA3">
      <w:pPr>
        <w:ind w:left="720"/>
        <w:rPr>
          <w:rFonts w:asciiTheme="majorHAnsi" w:hAnsiTheme="majorHAnsi" w:cstheme="majorHAnsi"/>
        </w:rPr>
      </w:pPr>
      <w:r w:rsidRPr="007A3CF8">
        <w:rPr>
          <w:rFonts w:asciiTheme="majorHAnsi" w:hAnsiTheme="majorHAnsi" w:cstheme="majorHAnsi"/>
        </w:rPr>
        <w:t xml:space="preserve">Define Artifact “IGX </w:t>
      </w:r>
      <w:r w:rsidR="001B48DE">
        <w:rPr>
          <w:rFonts w:asciiTheme="majorHAnsi" w:hAnsiTheme="majorHAnsi" w:cstheme="majorHAnsi"/>
        </w:rPr>
        <w:t>Data entity</w:t>
      </w:r>
      <w:r w:rsidRPr="007A3CF8">
        <w:rPr>
          <w:rFonts w:asciiTheme="majorHAnsi" w:hAnsiTheme="majorHAnsi" w:cstheme="majorHAnsi"/>
        </w:rPr>
        <w:t>” in Configuration section</w:t>
      </w:r>
      <w:r>
        <w:rPr>
          <w:rFonts w:asciiTheme="majorHAnsi" w:hAnsiTheme="majorHAnsi" w:cstheme="majorHAnsi"/>
        </w:rPr>
        <w:t xml:space="preserve"> under “Artifacts” and define the fields later in order to build relationships. </w:t>
      </w:r>
    </w:p>
    <w:p w14:paraId="25C94DF9" w14:textId="77777777" w:rsidR="00834EA3" w:rsidRPr="007A3CF8" w:rsidRDefault="00834EA3" w:rsidP="00834EA3">
      <w:pPr>
        <w:ind w:left="720"/>
        <w:rPr>
          <w:lang w:val="en-IN" w:eastAsia="en-IN"/>
        </w:rPr>
      </w:pPr>
    </w:p>
    <w:p w14:paraId="36C101F4" w14:textId="77777777" w:rsidR="00834EA3" w:rsidRPr="007A3CF8" w:rsidRDefault="00834EA3" w:rsidP="00B327BA">
      <w:pPr>
        <w:pStyle w:val="Heading3"/>
        <w:numPr>
          <w:ilvl w:val="2"/>
          <w:numId w:val="12"/>
        </w:numPr>
        <w:rPr>
          <w:b/>
        </w:rPr>
      </w:pPr>
      <w:bookmarkStart w:id="1719" w:name="_Toc23404916"/>
      <w:r w:rsidRPr="007A3CF8">
        <w:rPr>
          <w:b/>
        </w:rPr>
        <w:t>IGX Data Element</w:t>
      </w:r>
      <w:bookmarkEnd w:id="1719"/>
    </w:p>
    <w:p w14:paraId="2574C5D5" w14:textId="77777777" w:rsidR="00834EA3" w:rsidRDefault="00834EA3" w:rsidP="00834EA3">
      <w:pPr>
        <w:ind w:left="720"/>
        <w:rPr>
          <w:rFonts w:asciiTheme="majorHAnsi" w:hAnsiTheme="majorHAnsi" w:cstheme="majorHAnsi"/>
        </w:rPr>
      </w:pPr>
    </w:p>
    <w:p w14:paraId="0BD64E34" w14:textId="77777777" w:rsidR="003E7584" w:rsidRDefault="00834EA3" w:rsidP="00834EA3">
      <w:pPr>
        <w:ind w:left="720"/>
        <w:rPr>
          <w:rFonts w:asciiTheme="majorHAnsi" w:hAnsiTheme="majorHAnsi" w:cstheme="majorHAnsi"/>
        </w:rPr>
      </w:pPr>
      <w:r w:rsidRPr="007A3CF8">
        <w:rPr>
          <w:rFonts w:asciiTheme="majorHAnsi" w:hAnsiTheme="majorHAnsi" w:cstheme="majorHAnsi"/>
        </w:rPr>
        <w:t xml:space="preserve">Define Artifact “IGX Data Element” in Configuration section </w:t>
      </w:r>
      <w:r>
        <w:rPr>
          <w:rFonts w:asciiTheme="majorHAnsi" w:hAnsiTheme="majorHAnsi" w:cstheme="majorHAnsi"/>
        </w:rPr>
        <w:t>under “Artifacts” and define the fields later in order to build relationships.</w:t>
      </w:r>
    </w:p>
    <w:p w14:paraId="3782E1DB" w14:textId="77777777" w:rsidR="00834EA3" w:rsidRDefault="00834EA3" w:rsidP="00834EA3">
      <w:pPr>
        <w:ind w:left="720"/>
        <w:rPr>
          <w:rFonts w:asciiTheme="majorHAnsi" w:hAnsiTheme="majorHAnsi" w:cstheme="majorHAnsi"/>
        </w:rPr>
      </w:pPr>
    </w:p>
    <w:p w14:paraId="331F548B" w14:textId="77777777" w:rsidR="00834EA3" w:rsidRDefault="00834EA3" w:rsidP="00834EA3">
      <w:pPr>
        <w:ind w:left="720"/>
        <w:rPr>
          <w:rFonts w:asciiTheme="majorHAnsi" w:hAnsiTheme="majorHAnsi" w:cstheme="majorHAnsi"/>
        </w:rPr>
      </w:pPr>
      <w:r>
        <w:rPr>
          <w:noProof/>
          <w:lang w:val="en-US"/>
        </w:rPr>
        <w:drawing>
          <wp:inline distT="0" distB="0" distL="0" distR="0" wp14:anchorId="206CDEA6" wp14:editId="0BA64446">
            <wp:extent cx="2912012" cy="20040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2393" cy="2011204"/>
                    </a:xfrm>
                    <a:prstGeom prst="rect">
                      <a:avLst/>
                    </a:prstGeom>
                  </pic:spPr>
                </pic:pic>
              </a:graphicData>
            </a:graphic>
          </wp:inline>
        </w:drawing>
      </w:r>
    </w:p>
    <w:p w14:paraId="53FB24FF" w14:textId="77777777" w:rsidR="00834EA3" w:rsidRDefault="00834EA3" w:rsidP="00834EA3">
      <w:pPr>
        <w:ind w:left="720"/>
        <w:rPr>
          <w:rFonts w:asciiTheme="majorHAnsi" w:hAnsiTheme="majorHAnsi" w:cstheme="majorHAnsi"/>
        </w:rPr>
      </w:pPr>
    </w:p>
    <w:p w14:paraId="64C735EF" w14:textId="77777777" w:rsidR="00834EA3" w:rsidRPr="009D4694" w:rsidRDefault="00834EA3" w:rsidP="00834EA3">
      <w:pPr>
        <w:ind w:left="720"/>
        <w:rPr>
          <w:rFonts w:asciiTheme="majorHAnsi" w:hAnsiTheme="majorHAnsi" w:cstheme="majorHAnsi"/>
        </w:rPr>
      </w:pPr>
      <w:r>
        <w:rPr>
          <w:rFonts w:asciiTheme="majorHAnsi" w:hAnsiTheme="majorHAnsi" w:cstheme="majorHAnsi"/>
        </w:rPr>
        <w:t>Example above - remember to change ADQ to IGX.</w:t>
      </w:r>
    </w:p>
    <w:p w14:paraId="496CEFDC" w14:textId="77777777" w:rsidR="00834EA3" w:rsidRPr="00834EA3" w:rsidRDefault="00834EA3" w:rsidP="00B327BA">
      <w:pPr>
        <w:pStyle w:val="ListParagraph"/>
        <w:keepNext/>
        <w:keepLines/>
        <w:numPr>
          <w:ilvl w:val="0"/>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720" w:name="_Toc18058286"/>
      <w:bookmarkStart w:id="1721" w:name="_Toc19804852"/>
      <w:bookmarkStart w:id="1722" w:name="_Toc21329189"/>
      <w:bookmarkStart w:id="1723" w:name="_Toc21618236"/>
      <w:bookmarkStart w:id="1724" w:name="_Toc23404917"/>
      <w:bookmarkEnd w:id="1720"/>
      <w:bookmarkEnd w:id="1721"/>
      <w:bookmarkEnd w:id="1722"/>
      <w:bookmarkEnd w:id="1723"/>
      <w:bookmarkEnd w:id="1724"/>
    </w:p>
    <w:p w14:paraId="733AA32F" w14:textId="77777777" w:rsidR="00834EA3" w:rsidRPr="00834EA3" w:rsidRDefault="00834EA3" w:rsidP="00B327BA">
      <w:pPr>
        <w:pStyle w:val="ListParagraph"/>
        <w:keepNext/>
        <w:keepLines/>
        <w:numPr>
          <w:ilvl w:val="0"/>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725" w:name="_Toc18058287"/>
      <w:bookmarkStart w:id="1726" w:name="_Toc19804853"/>
      <w:bookmarkStart w:id="1727" w:name="_Toc21329190"/>
      <w:bookmarkStart w:id="1728" w:name="_Toc21618237"/>
      <w:bookmarkStart w:id="1729" w:name="_Toc23404918"/>
      <w:bookmarkEnd w:id="1725"/>
      <w:bookmarkEnd w:id="1726"/>
      <w:bookmarkEnd w:id="1727"/>
      <w:bookmarkEnd w:id="1728"/>
      <w:bookmarkEnd w:id="1729"/>
    </w:p>
    <w:p w14:paraId="2B93413B" w14:textId="77777777" w:rsidR="00834EA3" w:rsidRPr="00834EA3" w:rsidRDefault="00834EA3" w:rsidP="00B327BA">
      <w:pPr>
        <w:pStyle w:val="ListParagraph"/>
        <w:keepNext/>
        <w:keepLines/>
        <w:numPr>
          <w:ilvl w:val="0"/>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730" w:name="_Toc18058288"/>
      <w:bookmarkStart w:id="1731" w:name="_Toc19804854"/>
      <w:bookmarkStart w:id="1732" w:name="_Toc21329191"/>
      <w:bookmarkStart w:id="1733" w:name="_Toc21618238"/>
      <w:bookmarkStart w:id="1734" w:name="_Toc23404919"/>
      <w:bookmarkEnd w:id="1730"/>
      <w:bookmarkEnd w:id="1731"/>
      <w:bookmarkEnd w:id="1732"/>
      <w:bookmarkEnd w:id="1733"/>
      <w:bookmarkEnd w:id="1734"/>
    </w:p>
    <w:p w14:paraId="4B3A315A" w14:textId="77777777" w:rsidR="00834EA3" w:rsidRPr="00834EA3" w:rsidRDefault="00834EA3" w:rsidP="00B327BA">
      <w:pPr>
        <w:pStyle w:val="ListParagraph"/>
        <w:keepNext/>
        <w:keepLines/>
        <w:numPr>
          <w:ilvl w:val="1"/>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735" w:name="_Toc18058289"/>
      <w:bookmarkStart w:id="1736" w:name="_Toc19804855"/>
      <w:bookmarkStart w:id="1737" w:name="_Toc21329192"/>
      <w:bookmarkStart w:id="1738" w:name="_Toc21618239"/>
      <w:bookmarkStart w:id="1739" w:name="_Toc23404920"/>
      <w:bookmarkEnd w:id="1735"/>
      <w:bookmarkEnd w:id="1736"/>
      <w:bookmarkEnd w:id="1737"/>
      <w:bookmarkEnd w:id="1738"/>
      <w:bookmarkEnd w:id="1739"/>
    </w:p>
    <w:p w14:paraId="12841706" w14:textId="77777777" w:rsidR="00834EA3" w:rsidRPr="00834EA3" w:rsidRDefault="00834EA3" w:rsidP="00B327BA">
      <w:pPr>
        <w:pStyle w:val="ListParagraph"/>
        <w:keepNext/>
        <w:keepLines/>
        <w:numPr>
          <w:ilvl w:val="1"/>
          <w:numId w:val="10"/>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740" w:name="_Toc18058290"/>
      <w:bookmarkStart w:id="1741" w:name="_Toc19804856"/>
      <w:bookmarkStart w:id="1742" w:name="_Toc21329193"/>
      <w:bookmarkStart w:id="1743" w:name="_Toc21618240"/>
      <w:bookmarkStart w:id="1744" w:name="_Toc23404921"/>
      <w:bookmarkEnd w:id="1740"/>
      <w:bookmarkEnd w:id="1741"/>
      <w:bookmarkEnd w:id="1742"/>
      <w:bookmarkEnd w:id="1743"/>
      <w:bookmarkEnd w:id="1744"/>
    </w:p>
    <w:p w14:paraId="70740609" w14:textId="77777777" w:rsidR="00DA24EF" w:rsidRPr="00C529B0" w:rsidRDefault="00DA24EF" w:rsidP="00B327BA">
      <w:pPr>
        <w:pStyle w:val="Heading2"/>
        <w:numPr>
          <w:ilvl w:val="1"/>
          <w:numId w:val="10"/>
        </w:numPr>
        <w:rPr>
          <w:color w:val="000000" w:themeColor="text1"/>
          <w:sz w:val="28"/>
          <w:szCs w:val="28"/>
          <w:lang w:val="en-IN" w:eastAsia="en-IN"/>
        </w:rPr>
      </w:pPr>
      <w:bookmarkStart w:id="1745" w:name="_Toc23404922"/>
      <w:r w:rsidRPr="00C529B0">
        <w:rPr>
          <w:color w:val="000000" w:themeColor="text1"/>
          <w:sz w:val="28"/>
          <w:szCs w:val="28"/>
          <w:lang w:val="en-IN" w:eastAsia="en-IN"/>
        </w:rPr>
        <w:t>Predicates</w:t>
      </w:r>
      <w:bookmarkEnd w:id="1745"/>
    </w:p>
    <w:p w14:paraId="2E1884B3" w14:textId="77777777" w:rsidR="00DA24EF" w:rsidRDefault="00DA24EF" w:rsidP="00DA24EF">
      <w:pPr>
        <w:ind w:left="720"/>
        <w:rPr>
          <w:rFonts w:asciiTheme="majorHAnsi" w:hAnsiTheme="majorHAnsi" w:cstheme="majorHAnsi"/>
          <w:b/>
          <w:sz w:val="22"/>
          <w:szCs w:val="22"/>
        </w:rPr>
      </w:pPr>
    </w:p>
    <w:p w14:paraId="7DA7A38F" w14:textId="77777777" w:rsidR="00DA24EF" w:rsidRDefault="00DA24EF" w:rsidP="00DA24EF">
      <w:pPr>
        <w:ind w:left="720"/>
        <w:rPr>
          <w:rFonts w:asciiTheme="majorHAnsi" w:hAnsiTheme="majorHAnsi" w:cstheme="majorHAnsi"/>
        </w:rPr>
      </w:pPr>
      <w:r w:rsidRPr="00F62A01">
        <w:rPr>
          <w:rFonts w:asciiTheme="majorHAnsi" w:hAnsiTheme="majorHAnsi" w:cstheme="majorHAnsi"/>
        </w:rPr>
        <w:t xml:space="preserve">Define a </w:t>
      </w:r>
      <w:r>
        <w:rPr>
          <w:rFonts w:asciiTheme="majorHAnsi" w:hAnsiTheme="majorHAnsi" w:cstheme="majorHAnsi"/>
        </w:rPr>
        <w:t>predicate in Configuration section of Govern.</w:t>
      </w:r>
    </w:p>
    <w:p w14:paraId="233AB1AB" w14:textId="77777777" w:rsidR="00DA24EF" w:rsidRDefault="00DA24EF" w:rsidP="00DA24EF">
      <w:pPr>
        <w:ind w:left="720"/>
        <w:rPr>
          <w:rFonts w:asciiTheme="majorHAnsi" w:hAnsiTheme="majorHAnsi" w:cstheme="majorHAnsi"/>
        </w:rPr>
      </w:pPr>
    </w:p>
    <w:tbl>
      <w:tblPr>
        <w:tblW w:w="7859"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97"/>
        <w:gridCol w:w="2681"/>
        <w:gridCol w:w="2681"/>
      </w:tblGrid>
      <w:tr w:rsidR="00DA24EF" w:rsidRPr="00FF1B81" w14:paraId="358CF391" w14:textId="77777777" w:rsidTr="00DA24EF">
        <w:tc>
          <w:tcPr>
            <w:tcW w:w="2497" w:type="dxa"/>
            <w:tcMar>
              <w:top w:w="0" w:type="dxa"/>
              <w:left w:w="108" w:type="dxa"/>
              <w:bottom w:w="0" w:type="dxa"/>
              <w:right w:w="108" w:type="dxa"/>
            </w:tcMar>
            <w:hideMark/>
          </w:tcPr>
          <w:p w14:paraId="1DBEA565" w14:textId="77777777" w:rsidR="00DA24EF" w:rsidRPr="004F300E" w:rsidRDefault="00DA24EF" w:rsidP="00DA24EF">
            <w:pPr>
              <w:ind w:left="-347" w:firstLine="360"/>
              <w:rPr>
                <w:rFonts w:asciiTheme="majorHAnsi" w:hAnsiTheme="majorHAnsi" w:cstheme="majorHAnsi"/>
                <w:b/>
                <w:bCs/>
                <w:sz w:val="22"/>
                <w:szCs w:val="22"/>
              </w:rPr>
            </w:pPr>
            <w:r>
              <w:rPr>
                <w:rFonts w:asciiTheme="majorHAnsi" w:hAnsiTheme="majorHAnsi" w:cstheme="majorHAnsi"/>
                <w:b/>
                <w:bCs/>
                <w:sz w:val="22"/>
                <w:szCs w:val="22"/>
              </w:rPr>
              <w:t>Name</w:t>
            </w:r>
          </w:p>
        </w:tc>
        <w:tc>
          <w:tcPr>
            <w:tcW w:w="2681" w:type="dxa"/>
            <w:tcMar>
              <w:top w:w="0" w:type="dxa"/>
              <w:left w:w="108" w:type="dxa"/>
              <w:bottom w:w="0" w:type="dxa"/>
              <w:right w:w="108" w:type="dxa"/>
            </w:tcMar>
          </w:tcPr>
          <w:p w14:paraId="35DBD6FA" w14:textId="77777777" w:rsidR="00DA24EF" w:rsidRPr="004F300E" w:rsidRDefault="00DA24EF" w:rsidP="00DA24EF">
            <w:pPr>
              <w:ind w:left="-347" w:firstLine="360"/>
              <w:rPr>
                <w:rFonts w:asciiTheme="majorHAnsi" w:hAnsiTheme="majorHAnsi" w:cstheme="majorHAnsi"/>
                <w:b/>
                <w:bCs/>
                <w:sz w:val="22"/>
                <w:szCs w:val="22"/>
              </w:rPr>
            </w:pPr>
            <w:r>
              <w:rPr>
                <w:rFonts w:asciiTheme="majorHAnsi" w:hAnsiTheme="majorHAnsi" w:cstheme="majorHAnsi"/>
                <w:b/>
                <w:bCs/>
                <w:sz w:val="22"/>
                <w:szCs w:val="22"/>
              </w:rPr>
              <w:t>Inverse</w:t>
            </w:r>
          </w:p>
        </w:tc>
        <w:tc>
          <w:tcPr>
            <w:tcW w:w="2681" w:type="dxa"/>
          </w:tcPr>
          <w:p w14:paraId="4DD31301" w14:textId="77777777" w:rsidR="00DA24EF" w:rsidRPr="004F300E" w:rsidRDefault="00DA24EF" w:rsidP="00DA24EF">
            <w:pPr>
              <w:ind w:left="-347" w:firstLine="360"/>
              <w:rPr>
                <w:rFonts w:asciiTheme="majorHAnsi" w:hAnsiTheme="majorHAnsi" w:cstheme="majorHAnsi"/>
                <w:b/>
                <w:bCs/>
                <w:sz w:val="22"/>
                <w:szCs w:val="22"/>
              </w:rPr>
            </w:pPr>
            <w:r w:rsidRPr="004F300E">
              <w:rPr>
                <w:rFonts w:asciiTheme="majorHAnsi" w:hAnsiTheme="majorHAnsi" w:cstheme="majorHAnsi"/>
                <w:b/>
                <w:bCs/>
                <w:sz w:val="22"/>
                <w:szCs w:val="22"/>
              </w:rPr>
              <w:t>Functional Type</w:t>
            </w:r>
          </w:p>
        </w:tc>
      </w:tr>
      <w:tr w:rsidR="00DA24EF" w:rsidRPr="00FF1B81" w14:paraId="2F938BDA" w14:textId="77777777" w:rsidTr="00DA24EF">
        <w:tc>
          <w:tcPr>
            <w:tcW w:w="2497" w:type="dxa"/>
            <w:tcMar>
              <w:top w:w="0" w:type="dxa"/>
              <w:left w:w="108" w:type="dxa"/>
              <w:bottom w:w="0" w:type="dxa"/>
              <w:right w:w="108" w:type="dxa"/>
            </w:tcMar>
            <w:hideMark/>
          </w:tcPr>
          <w:p w14:paraId="7B68D238" w14:textId="77777777" w:rsidR="00DA24EF" w:rsidRPr="002C5194" w:rsidRDefault="00DA24EF" w:rsidP="00DA24EF">
            <w:pPr>
              <w:rPr>
                <w:rFonts w:asciiTheme="majorHAnsi" w:hAnsiTheme="majorHAnsi" w:cstheme="majorHAnsi"/>
                <w:bCs/>
                <w:sz w:val="22"/>
                <w:szCs w:val="22"/>
              </w:rPr>
            </w:pPr>
            <w:r>
              <w:rPr>
                <w:rFonts w:asciiTheme="majorHAnsi" w:hAnsiTheme="majorHAnsi" w:cstheme="majorHAnsi"/>
                <w:sz w:val="22"/>
                <w:szCs w:val="22"/>
              </w:rPr>
              <w:t>IGX Rules Applies to Field</w:t>
            </w:r>
          </w:p>
        </w:tc>
        <w:tc>
          <w:tcPr>
            <w:tcW w:w="2681" w:type="dxa"/>
            <w:tcMar>
              <w:top w:w="0" w:type="dxa"/>
              <w:left w:w="108" w:type="dxa"/>
              <w:bottom w:w="0" w:type="dxa"/>
              <w:right w:w="108" w:type="dxa"/>
            </w:tcMar>
            <w:hideMark/>
          </w:tcPr>
          <w:p w14:paraId="7F55B8A8" w14:textId="77777777" w:rsidR="00DA24EF" w:rsidRPr="00FF1B81" w:rsidRDefault="00DA24EF" w:rsidP="00DA24EF">
            <w:pPr>
              <w:rPr>
                <w:rFonts w:asciiTheme="majorHAnsi" w:hAnsiTheme="majorHAnsi" w:cstheme="majorHAnsi"/>
                <w:sz w:val="22"/>
                <w:szCs w:val="22"/>
              </w:rPr>
            </w:pPr>
            <w:r w:rsidRPr="00F62A01">
              <w:rPr>
                <w:rFonts w:asciiTheme="majorHAnsi" w:hAnsiTheme="majorHAnsi" w:cstheme="majorHAnsi"/>
                <w:sz w:val="22"/>
                <w:szCs w:val="22"/>
              </w:rPr>
              <w:t xml:space="preserve">Field Governed by </w:t>
            </w:r>
            <w:r>
              <w:rPr>
                <w:rFonts w:asciiTheme="majorHAnsi" w:hAnsiTheme="majorHAnsi" w:cstheme="majorHAnsi"/>
                <w:sz w:val="22"/>
                <w:szCs w:val="22"/>
              </w:rPr>
              <w:t>IGX</w:t>
            </w:r>
            <w:r w:rsidRPr="00F62A01">
              <w:rPr>
                <w:rFonts w:asciiTheme="majorHAnsi" w:hAnsiTheme="majorHAnsi" w:cstheme="majorHAnsi"/>
                <w:sz w:val="22"/>
                <w:szCs w:val="22"/>
              </w:rPr>
              <w:t xml:space="preserve"> Rule</w:t>
            </w:r>
          </w:p>
        </w:tc>
        <w:tc>
          <w:tcPr>
            <w:tcW w:w="2681" w:type="dxa"/>
          </w:tcPr>
          <w:p w14:paraId="169A113A" w14:textId="77777777" w:rsidR="00DA24EF" w:rsidRPr="00F62A01" w:rsidRDefault="00DA24EF" w:rsidP="00DA24EF">
            <w:pPr>
              <w:rPr>
                <w:rFonts w:asciiTheme="majorHAnsi" w:hAnsiTheme="majorHAnsi" w:cstheme="majorHAnsi"/>
                <w:sz w:val="22"/>
                <w:szCs w:val="22"/>
              </w:rPr>
            </w:pPr>
            <w:r w:rsidRPr="00F62A01">
              <w:rPr>
                <w:rFonts w:asciiTheme="majorHAnsi" w:hAnsiTheme="majorHAnsi" w:cstheme="majorHAnsi"/>
                <w:sz w:val="22"/>
                <w:szCs w:val="22"/>
              </w:rPr>
              <w:t>Simple</w:t>
            </w:r>
          </w:p>
        </w:tc>
      </w:tr>
      <w:tr w:rsidR="00DA24EF" w:rsidRPr="00FF1B81" w14:paraId="771D85F3" w14:textId="77777777" w:rsidTr="00DA24EF">
        <w:tc>
          <w:tcPr>
            <w:tcW w:w="2497" w:type="dxa"/>
            <w:tcMar>
              <w:top w:w="0" w:type="dxa"/>
              <w:left w:w="108" w:type="dxa"/>
              <w:bottom w:w="0" w:type="dxa"/>
              <w:right w:w="108" w:type="dxa"/>
            </w:tcMar>
          </w:tcPr>
          <w:p w14:paraId="4A69035C" w14:textId="77777777" w:rsidR="00DA24EF" w:rsidRPr="002C5194" w:rsidRDefault="00DA24EF" w:rsidP="00DA24EF">
            <w:pPr>
              <w:rPr>
                <w:rFonts w:asciiTheme="majorHAnsi" w:hAnsiTheme="majorHAnsi" w:cstheme="majorHAnsi"/>
                <w:sz w:val="22"/>
                <w:szCs w:val="22"/>
              </w:rPr>
            </w:pPr>
            <w:r>
              <w:rPr>
                <w:rFonts w:asciiTheme="majorHAnsi" w:hAnsiTheme="majorHAnsi" w:cstheme="majorHAnsi"/>
                <w:sz w:val="22"/>
                <w:szCs w:val="22"/>
              </w:rPr>
              <w:t xml:space="preserve">IGX </w:t>
            </w:r>
            <w:r w:rsidRPr="004F300E">
              <w:rPr>
                <w:rFonts w:asciiTheme="majorHAnsi" w:hAnsiTheme="majorHAnsi" w:cstheme="majorHAnsi"/>
                <w:sz w:val="22"/>
                <w:szCs w:val="22"/>
              </w:rPr>
              <w:t>Has Field</w:t>
            </w:r>
          </w:p>
        </w:tc>
        <w:tc>
          <w:tcPr>
            <w:tcW w:w="2681" w:type="dxa"/>
            <w:tcMar>
              <w:top w:w="0" w:type="dxa"/>
              <w:left w:w="108" w:type="dxa"/>
              <w:bottom w:w="0" w:type="dxa"/>
              <w:right w:w="108" w:type="dxa"/>
            </w:tcMar>
          </w:tcPr>
          <w:p w14:paraId="39B2C01B" w14:textId="77777777" w:rsidR="00DA24EF" w:rsidRPr="00FF1B81" w:rsidRDefault="00DA24EF" w:rsidP="00DA24EF">
            <w:pPr>
              <w:rPr>
                <w:rFonts w:asciiTheme="majorHAnsi" w:hAnsiTheme="majorHAnsi" w:cstheme="majorHAnsi"/>
                <w:sz w:val="22"/>
                <w:szCs w:val="22"/>
              </w:rPr>
            </w:pPr>
            <w:r w:rsidRPr="004F300E">
              <w:rPr>
                <w:rFonts w:asciiTheme="majorHAnsi" w:hAnsiTheme="majorHAnsi" w:cstheme="majorHAnsi"/>
                <w:sz w:val="22"/>
                <w:szCs w:val="22"/>
              </w:rPr>
              <w:t>Field Of</w:t>
            </w:r>
          </w:p>
        </w:tc>
        <w:tc>
          <w:tcPr>
            <w:tcW w:w="2681" w:type="dxa"/>
          </w:tcPr>
          <w:p w14:paraId="1980A3ED" w14:textId="77777777" w:rsidR="00DA24EF" w:rsidRPr="00F62A01" w:rsidRDefault="00DA24EF" w:rsidP="00DA24EF">
            <w:pPr>
              <w:rPr>
                <w:rFonts w:asciiTheme="majorHAnsi" w:hAnsiTheme="majorHAnsi" w:cstheme="majorHAnsi"/>
                <w:sz w:val="22"/>
                <w:szCs w:val="22"/>
              </w:rPr>
            </w:pPr>
            <w:r w:rsidRPr="00F62A01">
              <w:rPr>
                <w:rFonts w:asciiTheme="majorHAnsi" w:hAnsiTheme="majorHAnsi" w:cstheme="majorHAnsi"/>
                <w:sz w:val="22"/>
                <w:szCs w:val="22"/>
              </w:rPr>
              <w:t>Simple</w:t>
            </w:r>
          </w:p>
        </w:tc>
      </w:tr>
    </w:tbl>
    <w:p w14:paraId="42A8A6BA" w14:textId="77777777" w:rsidR="00834EA3" w:rsidRPr="00834EA3" w:rsidRDefault="00834EA3" w:rsidP="00B327BA">
      <w:pPr>
        <w:pStyle w:val="ListParagraph"/>
        <w:keepNext/>
        <w:keepLines/>
        <w:numPr>
          <w:ilvl w:val="1"/>
          <w:numId w:val="11"/>
        </w:numPr>
        <w:suppressAutoHyphens/>
        <w:autoSpaceDE w:val="0"/>
        <w:autoSpaceDN w:val="0"/>
        <w:adjustRightInd w:val="0"/>
        <w:spacing w:before="200" w:line="288" w:lineRule="auto"/>
        <w:contextualSpacing w:val="0"/>
        <w:textAlignment w:val="center"/>
        <w:outlineLvl w:val="1"/>
        <w:rPr>
          <w:rFonts w:asciiTheme="majorHAnsi" w:eastAsiaTheme="majorEastAsia" w:hAnsiTheme="majorHAnsi" w:cstheme="majorBidi"/>
          <w:b/>
          <w:bCs/>
          <w:vanish/>
          <w:color w:val="000000" w:themeColor="text1"/>
          <w:sz w:val="28"/>
          <w:szCs w:val="28"/>
          <w:lang w:val="en-IN" w:eastAsia="en-IN"/>
        </w:rPr>
      </w:pPr>
      <w:bookmarkStart w:id="1746" w:name="_Toc18058292"/>
      <w:bookmarkStart w:id="1747" w:name="_Toc19804858"/>
      <w:bookmarkStart w:id="1748" w:name="_Toc21329195"/>
      <w:bookmarkStart w:id="1749" w:name="_Toc21618242"/>
      <w:bookmarkStart w:id="1750" w:name="_Toc23404923"/>
      <w:bookmarkEnd w:id="1746"/>
      <w:bookmarkEnd w:id="1747"/>
      <w:bookmarkEnd w:id="1748"/>
      <w:bookmarkEnd w:id="1749"/>
      <w:bookmarkEnd w:id="1750"/>
    </w:p>
    <w:p w14:paraId="5B10F354" w14:textId="77777777" w:rsidR="00DA24EF" w:rsidRPr="00C529B0" w:rsidRDefault="00DA24EF" w:rsidP="00B327BA">
      <w:pPr>
        <w:pStyle w:val="Heading2"/>
        <w:numPr>
          <w:ilvl w:val="1"/>
          <w:numId w:val="11"/>
        </w:numPr>
        <w:rPr>
          <w:color w:val="000000" w:themeColor="text1"/>
          <w:sz w:val="28"/>
          <w:szCs w:val="28"/>
          <w:lang w:val="en-IN" w:eastAsia="en-IN"/>
        </w:rPr>
      </w:pPr>
      <w:bookmarkStart w:id="1751" w:name="_Toc23404924"/>
      <w:r w:rsidRPr="00C529B0">
        <w:rPr>
          <w:color w:val="000000" w:themeColor="text1"/>
          <w:sz w:val="28"/>
          <w:szCs w:val="28"/>
          <w:lang w:val="en-IN" w:eastAsia="en-IN"/>
        </w:rPr>
        <w:t>Relationship Type</w:t>
      </w:r>
      <w:bookmarkEnd w:id="1751"/>
    </w:p>
    <w:p w14:paraId="3453BB7A" w14:textId="77777777" w:rsidR="00DA24EF" w:rsidRDefault="00DA24EF" w:rsidP="00DA24EF">
      <w:pPr>
        <w:ind w:left="720"/>
        <w:rPr>
          <w:rFonts w:asciiTheme="majorHAnsi" w:hAnsiTheme="majorHAnsi" w:cstheme="majorHAnsi"/>
        </w:rPr>
      </w:pPr>
    </w:p>
    <w:p w14:paraId="0B4C089F" w14:textId="77777777" w:rsidR="00DA24EF" w:rsidRDefault="00DA24EF" w:rsidP="00DA24EF">
      <w:pPr>
        <w:ind w:left="720"/>
        <w:rPr>
          <w:rFonts w:asciiTheme="majorHAnsi" w:hAnsiTheme="majorHAnsi" w:cstheme="majorHAnsi"/>
        </w:rPr>
      </w:pPr>
      <w:r>
        <w:rPr>
          <w:rFonts w:asciiTheme="majorHAnsi" w:hAnsiTheme="majorHAnsi" w:cstheme="majorHAnsi"/>
        </w:rPr>
        <w:t>Relationship types can be defined in Configuration section of Govern between above Rule Types/Object and Predicate as below (remember to change ADQ to IGX and changed name wherever applicable) -</w:t>
      </w:r>
    </w:p>
    <w:p w14:paraId="7EF3724E" w14:textId="77777777" w:rsidR="00DA24EF" w:rsidRDefault="00DA24EF" w:rsidP="00DA24EF">
      <w:pPr>
        <w:ind w:left="720"/>
        <w:rPr>
          <w:rFonts w:asciiTheme="majorHAnsi" w:hAnsiTheme="majorHAnsi" w:cstheme="majorHAnsi"/>
        </w:rPr>
      </w:pPr>
    </w:p>
    <w:p w14:paraId="5C752387" w14:textId="77777777" w:rsidR="00DA24EF" w:rsidRDefault="00DA24EF" w:rsidP="00DA24EF">
      <w:pPr>
        <w:ind w:left="720"/>
        <w:rPr>
          <w:rFonts w:asciiTheme="majorHAnsi" w:hAnsiTheme="majorHAnsi" w:cstheme="majorHAnsi"/>
        </w:rPr>
      </w:pPr>
      <w:r>
        <w:rPr>
          <w:noProof/>
          <w:lang w:val="en-US"/>
        </w:rPr>
        <w:drawing>
          <wp:inline distT="0" distB="0" distL="0" distR="0" wp14:anchorId="0495ED3A" wp14:editId="06BA7B9A">
            <wp:extent cx="5365750" cy="22840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5750" cy="2284095"/>
                    </a:xfrm>
                    <a:prstGeom prst="rect">
                      <a:avLst/>
                    </a:prstGeom>
                  </pic:spPr>
                </pic:pic>
              </a:graphicData>
            </a:graphic>
          </wp:inline>
        </w:drawing>
      </w:r>
    </w:p>
    <w:p w14:paraId="14E0E25D" w14:textId="77777777" w:rsidR="007A3CF8" w:rsidRDefault="0055554B" w:rsidP="00B327BA">
      <w:pPr>
        <w:pStyle w:val="Heading2"/>
        <w:numPr>
          <w:ilvl w:val="1"/>
          <w:numId w:val="11"/>
        </w:numPr>
        <w:rPr>
          <w:color w:val="000000" w:themeColor="text1"/>
          <w:sz w:val="28"/>
          <w:szCs w:val="28"/>
          <w:lang w:val="en-IN" w:eastAsia="en-IN"/>
        </w:rPr>
      </w:pPr>
      <w:bookmarkStart w:id="1752" w:name="_Toc23404925"/>
      <w:r w:rsidRPr="00C529B0">
        <w:rPr>
          <w:color w:val="000000" w:themeColor="text1"/>
          <w:sz w:val="28"/>
          <w:szCs w:val="28"/>
          <w:lang w:val="en-IN" w:eastAsia="en-IN"/>
        </w:rPr>
        <w:t>Artifact</w:t>
      </w:r>
      <w:r w:rsidR="00834EA3">
        <w:rPr>
          <w:color w:val="000000" w:themeColor="text1"/>
          <w:sz w:val="28"/>
          <w:szCs w:val="28"/>
          <w:lang w:val="en-IN" w:eastAsia="en-IN"/>
        </w:rPr>
        <w:t xml:space="preserve"> Fields</w:t>
      </w:r>
      <w:bookmarkEnd w:id="1752"/>
    </w:p>
    <w:p w14:paraId="1258C7FB" w14:textId="77777777" w:rsidR="007A3CF8" w:rsidRPr="007A3CF8" w:rsidRDefault="007A3CF8" w:rsidP="007A3CF8">
      <w:pPr>
        <w:rPr>
          <w:lang w:val="en-IN" w:eastAsia="en-IN"/>
        </w:rPr>
      </w:pPr>
    </w:p>
    <w:p w14:paraId="72FC9284"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1753" w:name="_Toc18058295"/>
      <w:bookmarkStart w:id="1754" w:name="_Toc19804861"/>
      <w:bookmarkStart w:id="1755" w:name="_Toc21329198"/>
      <w:bookmarkStart w:id="1756" w:name="_Toc21618245"/>
      <w:bookmarkStart w:id="1757" w:name="_Toc23404926"/>
      <w:bookmarkEnd w:id="1753"/>
      <w:bookmarkEnd w:id="1754"/>
      <w:bookmarkEnd w:id="1755"/>
      <w:bookmarkEnd w:id="1756"/>
      <w:bookmarkEnd w:id="1757"/>
    </w:p>
    <w:p w14:paraId="5E8DC3D8"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1758" w:name="_Toc18058296"/>
      <w:bookmarkStart w:id="1759" w:name="_Toc19804862"/>
      <w:bookmarkStart w:id="1760" w:name="_Toc21329199"/>
      <w:bookmarkStart w:id="1761" w:name="_Toc21618246"/>
      <w:bookmarkStart w:id="1762" w:name="_Toc23404927"/>
      <w:bookmarkEnd w:id="1758"/>
      <w:bookmarkEnd w:id="1759"/>
      <w:bookmarkEnd w:id="1760"/>
      <w:bookmarkEnd w:id="1761"/>
      <w:bookmarkEnd w:id="1762"/>
    </w:p>
    <w:p w14:paraId="7F9F12E7" w14:textId="77777777" w:rsidR="00834EA3" w:rsidRPr="00834EA3" w:rsidRDefault="00834EA3" w:rsidP="00B327BA">
      <w:pPr>
        <w:pStyle w:val="ListParagraph"/>
        <w:keepNext/>
        <w:keepLines/>
        <w:numPr>
          <w:ilvl w:val="1"/>
          <w:numId w:val="12"/>
        </w:numPr>
        <w:spacing w:before="40"/>
        <w:contextualSpacing w:val="0"/>
        <w:outlineLvl w:val="2"/>
        <w:rPr>
          <w:rFonts w:asciiTheme="majorHAnsi" w:eastAsiaTheme="majorEastAsia" w:hAnsiTheme="majorHAnsi" w:cstheme="majorBidi"/>
          <w:b/>
          <w:vanish/>
          <w:color w:val="243F60" w:themeColor="accent1" w:themeShade="7F"/>
        </w:rPr>
      </w:pPr>
      <w:bookmarkStart w:id="1763" w:name="_Toc18058297"/>
      <w:bookmarkStart w:id="1764" w:name="_Toc19804863"/>
      <w:bookmarkStart w:id="1765" w:name="_Toc21329200"/>
      <w:bookmarkStart w:id="1766" w:name="_Toc21618247"/>
      <w:bookmarkStart w:id="1767" w:name="_Toc23404928"/>
      <w:bookmarkEnd w:id="1763"/>
      <w:bookmarkEnd w:id="1764"/>
      <w:bookmarkEnd w:id="1765"/>
      <w:bookmarkEnd w:id="1766"/>
      <w:bookmarkEnd w:id="1767"/>
    </w:p>
    <w:p w14:paraId="14A5152B" w14:textId="77777777" w:rsidR="007A3CF8" w:rsidRPr="007A3CF8" w:rsidRDefault="00781CC0" w:rsidP="00B327BA">
      <w:pPr>
        <w:pStyle w:val="Heading3"/>
        <w:numPr>
          <w:ilvl w:val="2"/>
          <w:numId w:val="12"/>
        </w:numPr>
        <w:rPr>
          <w:b/>
        </w:rPr>
      </w:pPr>
      <w:bookmarkStart w:id="1768" w:name="_Toc23404929"/>
      <w:r w:rsidRPr="007A3CF8">
        <w:rPr>
          <w:b/>
        </w:rPr>
        <w:t>IGX</w:t>
      </w:r>
      <w:r w:rsidR="0055554B" w:rsidRPr="007A3CF8">
        <w:rPr>
          <w:b/>
        </w:rPr>
        <w:t xml:space="preserve"> Data</w:t>
      </w:r>
      <w:r w:rsidRPr="007A3CF8">
        <w:rPr>
          <w:b/>
        </w:rPr>
        <w:t xml:space="preserve"> </w:t>
      </w:r>
      <w:r w:rsidR="0055554B" w:rsidRPr="007A3CF8">
        <w:rPr>
          <w:b/>
        </w:rPr>
        <w:t>Element</w:t>
      </w:r>
      <w:bookmarkEnd w:id="1768"/>
    </w:p>
    <w:p w14:paraId="1C29BFCE" w14:textId="77777777" w:rsidR="007A3CF8" w:rsidRDefault="007A3CF8" w:rsidP="007A3CF8">
      <w:pPr>
        <w:ind w:left="720"/>
        <w:rPr>
          <w:rFonts w:asciiTheme="majorHAnsi" w:hAnsiTheme="majorHAnsi" w:cstheme="majorHAnsi"/>
        </w:rPr>
      </w:pPr>
    </w:p>
    <w:p w14:paraId="08B0099F" w14:textId="77777777" w:rsidR="0055554B" w:rsidRPr="007A3CF8" w:rsidRDefault="00E82D45" w:rsidP="007A3CF8">
      <w:pPr>
        <w:ind w:left="720"/>
        <w:rPr>
          <w:rFonts w:asciiTheme="majorHAnsi" w:hAnsiTheme="majorHAnsi" w:cstheme="majorHAnsi"/>
        </w:rPr>
      </w:pPr>
      <w:r>
        <w:rPr>
          <w:rFonts w:asciiTheme="majorHAnsi" w:hAnsiTheme="majorHAnsi" w:cstheme="majorHAnsi"/>
        </w:rPr>
        <w:t>Add fields to</w:t>
      </w:r>
      <w:r w:rsidRPr="007A3CF8">
        <w:rPr>
          <w:rFonts w:asciiTheme="majorHAnsi" w:hAnsiTheme="majorHAnsi" w:cstheme="majorHAnsi"/>
        </w:rPr>
        <w:t xml:space="preserve"> </w:t>
      </w:r>
      <w:r w:rsidR="0055554B" w:rsidRPr="007A3CF8">
        <w:rPr>
          <w:rFonts w:asciiTheme="majorHAnsi" w:hAnsiTheme="majorHAnsi" w:cstheme="majorHAnsi"/>
        </w:rPr>
        <w:t xml:space="preserve">Artifact </w:t>
      </w:r>
      <w:r w:rsidR="00781CC0" w:rsidRPr="007A3CF8">
        <w:rPr>
          <w:rFonts w:asciiTheme="majorHAnsi" w:hAnsiTheme="majorHAnsi" w:cstheme="majorHAnsi"/>
        </w:rPr>
        <w:t>“IGX</w:t>
      </w:r>
      <w:r w:rsidR="0055554B" w:rsidRPr="007A3CF8">
        <w:rPr>
          <w:rFonts w:asciiTheme="majorHAnsi" w:hAnsiTheme="majorHAnsi" w:cstheme="majorHAnsi"/>
        </w:rPr>
        <w:t xml:space="preserve"> Data</w:t>
      </w:r>
      <w:r w:rsidR="00781CC0" w:rsidRPr="007A3CF8">
        <w:rPr>
          <w:rFonts w:asciiTheme="majorHAnsi" w:hAnsiTheme="majorHAnsi" w:cstheme="majorHAnsi"/>
        </w:rPr>
        <w:t xml:space="preserve"> </w:t>
      </w:r>
      <w:r w:rsidR="0055554B" w:rsidRPr="007A3CF8">
        <w:rPr>
          <w:rFonts w:asciiTheme="majorHAnsi" w:hAnsiTheme="majorHAnsi" w:cstheme="majorHAnsi"/>
        </w:rPr>
        <w:t>Element</w:t>
      </w:r>
      <w:r w:rsidR="00781CC0" w:rsidRPr="007A3CF8">
        <w:rPr>
          <w:rFonts w:asciiTheme="majorHAnsi" w:hAnsiTheme="majorHAnsi" w:cstheme="majorHAnsi"/>
        </w:rPr>
        <w:t>”</w:t>
      </w:r>
      <w:r w:rsidR="0055554B" w:rsidRPr="007A3CF8">
        <w:rPr>
          <w:rFonts w:asciiTheme="majorHAnsi" w:hAnsiTheme="majorHAnsi" w:cstheme="majorHAnsi"/>
        </w:rPr>
        <w:t xml:space="preserve"> </w:t>
      </w:r>
      <w:r w:rsidR="00BE4E26" w:rsidRPr="007A3CF8">
        <w:rPr>
          <w:rFonts w:asciiTheme="majorHAnsi" w:hAnsiTheme="majorHAnsi" w:cstheme="majorHAnsi"/>
        </w:rPr>
        <w:t xml:space="preserve">in Configuration section </w:t>
      </w:r>
      <w:r w:rsidR="0055554B" w:rsidRPr="007A3CF8">
        <w:rPr>
          <w:rFonts w:asciiTheme="majorHAnsi" w:hAnsiTheme="majorHAnsi" w:cstheme="majorHAnsi"/>
        </w:rPr>
        <w:t>as below:</w:t>
      </w:r>
    </w:p>
    <w:p w14:paraId="646DCCAF" w14:textId="77777777" w:rsidR="0055554B" w:rsidRDefault="0055554B" w:rsidP="00885EE8">
      <w:pPr>
        <w:ind w:left="720"/>
        <w:rPr>
          <w:b/>
          <w:color w:val="00B0F0"/>
        </w:rPr>
      </w:pPr>
    </w:p>
    <w:p w14:paraId="6352510E" w14:textId="607B4889" w:rsidR="0055554B" w:rsidRDefault="0055554B" w:rsidP="00885EE8">
      <w:pPr>
        <w:ind w:left="720"/>
        <w:rPr>
          <w:ins w:id="1769" w:author="Shiv Mangal Rahi" w:date="2020-01-02T14:46:00Z"/>
          <w:b/>
          <w:color w:val="00B0F0"/>
        </w:rPr>
      </w:pPr>
      <w:del w:id="1770" w:author="Shiv Mangal Rahi" w:date="2020-01-02T14:46:00Z">
        <w:r w:rsidDel="001449F4">
          <w:rPr>
            <w:noProof/>
            <w:lang w:val="en-US"/>
          </w:rPr>
          <w:drawing>
            <wp:inline distT="0" distB="0" distL="0" distR="0" wp14:anchorId="3B2478E5" wp14:editId="749A8C14">
              <wp:extent cx="5365750" cy="2297430"/>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5750" cy="2297430"/>
                      </a:xfrm>
                      <a:prstGeom prst="rect">
                        <a:avLst/>
                      </a:prstGeom>
                    </pic:spPr>
                  </pic:pic>
                </a:graphicData>
              </a:graphic>
            </wp:inline>
          </w:drawing>
        </w:r>
      </w:del>
    </w:p>
    <w:p w14:paraId="67FCD313" w14:textId="77777777" w:rsidR="001449F4" w:rsidRDefault="001449F4" w:rsidP="00885EE8">
      <w:pPr>
        <w:ind w:left="720"/>
        <w:rPr>
          <w:ins w:id="1771" w:author="Shiv Mangal Rahi" w:date="2020-01-02T14:46:00Z"/>
          <w:b/>
          <w:color w:val="00B0F0"/>
        </w:rPr>
      </w:pPr>
    </w:p>
    <w:tbl>
      <w:tblPr>
        <w:tblW w:w="8785" w:type="dxa"/>
        <w:jc w:val="center"/>
        <w:tblLook w:val="04A0" w:firstRow="1" w:lastRow="0" w:firstColumn="1" w:lastColumn="0" w:noHBand="0" w:noVBand="1"/>
      </w:tblPr>
      <w:tblGrid>
        <w:gridCol w:w="2080"/>
        <w:gridCol w:w="1180"/>
        <w:gridCol w:w="1355"/>
        <w:gridCol w:w="2085"/>
        <w:gridCol w:w="2085"/>
      </w:tblGrid>
      <w:tr w:rsidR="00724B48" w:rsidRPr="00501278" w14:paraId="670D5136" w14:textId="77777777" w:rsidTr="00FF0CB1">
        <w:trPr>
          <w:trHeight w:val="255"/>
          <w:jc w:val="center"/>
          <w:ins w:id="1772" w:author="Shiv Mangal Rahi" w:date="2020-01-02T14:46:00Z"/>
        </w:trPr>
        <w:tc>
          <w:tcPr>
            <w:tcW w:w="20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37100DA" w14:textId="77777777" w:rsidR="00724B48" w:rsidRPr="00501278" w:rsidRDefault="00724B48" w:rsidP="00FF0CB1">
            <w:pPr>
              <w:rPr>
                <w:ins w:id="1773" w:author="Shiv Mangal Rahi" w:date="2020-01-02T14:46:00Z"/>
                <w:rFonts w:ascii="Calibri" w:eastAsia="Times New Roman" w:hAnsi="Calibri" w:cs="Calibri"/>
                <w:b/>
                <w:bCs/>
                <w:color w:val="FFFFFF"/>
                <w:sz w:val="20"/>
                <w:szCs w:val="20"/>
                <w:lang w:val="en-US"/>
              </w:rPr>
            </w:pPr>
            <w:ins w:id="1774" w:author="Shiv Mangal Rahi" w:date="2020-01-02T14:46:00Z">
              <w:r w:rsidRPr="00501278">
                <w:rPr>
                  <w:rFonts w:ascii="Calibri" w:eastAsia="Times New Roman" w:hAnsi="Calibri" w:cs="Calibri"/>
                  <w:b/>
                  <w:bCs/>
                  <w:color w:val="FFFFFF"/>
                  <w:sz w:val="20"/>
                  <w:szCs w:val="20"/>
                  <w:lang w:val="en-US"/>
                </w:rPr>
                <w:t>Field Attribute</w:t>
              </w:r>
            </w:ins>
          </w:p>
        </w:tc>
        <w:tc>
          <w:tcPr>
            <w:tcW w:w="1180" w:type="dxa"/>
            <w:tcBorders>
              <w:top w:val="single" w:sz="4" w:space="0" w:color="auto"/>
              <w:left w:val="nil"/>
              <w:bottom w:val="single" w:sz="4" w:space="0" w:color="auto"/>
              <w:right w:val="nil"/>
            </w:tcBorders>
            <w:shd w:val="clear" w:color="000000" w:fill="000000"/>
            <w:noWrap/>
            <w:vAlign w:val="bottom"/>
            <w:hideMark/>
          </w:tcPr>
          <w:p w14:paraId="613A8615" w14:textId="77777777" w:rsidR="00724B48" w:rsidRPr="00501278" w:rsidRDefault="00724B48" w:rsidP="00FF0CB1">
            <w:pPr>
              <w:rPr>
                <w:ins w:id="1775" w:author="Shiv Mangal Rahi" w:date="2020-01-02T14:46:00Z"/>
                <w:rFonts w:ascii="Calibri" w:eastAsia="Times New Roman" w:hAnsi="Calibri" w:cs="Calibri"/>
                <w:b/>
                <w:bCs/>
                <w:color w:val="FFFFFF"/>
                <w:sz w:val="20"/>
                <w:szCs w:val="20"/>
                <w:lang w:val="en-US"/>
              </w:rPr>
            </w:pPr>
            <w:ins w:id="1776" w:author="Shiv Mangal Rahi" w:date="2020-01-02T14:46:00Z">
              <w:r w:rsidRPr="00501278">
                <w:rPr>
                  <w:rFonts w:ascii="Calibri" w:eastAsia="Times New Roman" w:hAnsi="Calibri" w:cs="Calibri"/>
                  <w:b/>
                  <w:bCs/>
                  <w:color w:val="FFFFFF"/>
                  <w:sz w:val="20"/>
                  <w:szCs w:val="20"/>
                  <w:lang w:val="en-US"/>
                </w:rPr>
                <w:t>Field-1</w:t>
              </w:r>
            </w:ins>
          </w:p>
        </w:tc>
        <w:tc>
          <w:tcPr>
            <w:tcW w:w="1355" w:type="dxa"/>
            <w:tcBorders>
              <w:top w:val="single" w:sz="4" w:space="0" w:color="auto"/>
              <w:left w:val="single" w:sz="4" w:space="0" w:color="auto"/>
              <w:bottom w:val="single" w:sz="4" w:space="0" w:color="auto"/>
              <w:right w:val="nil"/>
            </w:tcBorders>
            <w:shd w:val="clear" w:color="000000" w:fill="000000"/>
            <w:noWrap/>
            <w:vAlign w:val="bottom"/>
            <w:hideMark/>
          </w:tcPr>
          <w:p w14:paraId="1D36BA22" w14:textId="77777777" w:rsidR="00724B48" w:rsidRPr="00501278" w:rsidRDefault="00724B48" w:rsidP="00FF0CB1">
            <w:pPr>
              <w:rPr>
                <w:ins w:id="1777" w:author="Shiv Mangal Rahi" w:date="2020-01-02T14:46:00Z"/>
                <w:rFonts w:ascii="Calibri" w:eastAsia="Times New Roman" w:hAnsi="Calibri" w:cs="Calibri"/>
                <w:b/>
                <w:bCs/>
                <w:color w:val="FFFFFF"/>
                <w:sz w:val="20"/>
                <w:szCs w:val="20"/>
                <w:lang w:val="en-US"/>
              </w:rPr>
            </w:pPr>
            <w:ins w:id="1778" w:author="Shiv Mangal Rahi" w:date="2020-01-02T14:46:00Z">
              <w:r w:rsidRPr="00501278">
                <w:rPr>
                  <w:rFonts w:ascii="Calibri" w:eastAsia="Times New Roman" w:hAnsi="Calibri" w:cs="Calibri"/>
                  <w:b/>
                  <w:bCs/>
                  <w:color w:val="FFFFFF"/>
                  <w:sz w:val="20"/>
                  <w:szCs w:val="20"/>
                  <w:lang w:val="en-US"/>
                </w:rPr>
                <w:t>Field-2</w:t>
              </w:r>
            </w:ins>
          </w:p>
        </w:tc>
        <w:tc>
          <w:tcPr>
            <w:tcW w:w="2085" w:type="dxa"/>
            <w:tcBorders>
              <w:top w:val="single" w:sz="4" w:space="0" w:color="auto"/>
              <w:left w:val="single" w:sz="4" w:space="0" w:color="auto"/>
              <w:bottom w:val="single" w:sz="4" w:space="0" w:color="auto"/>
              <w:right w:val="nil"/>
            </w:tcBorders>
            <w:shd w:val="clear" w:color="000000" w:fill="000000"/>
            <w:vAlign w:val="bottom"/>
            <w:hideMark/>
          </w:tcPr>
          <w:p w14:paraId="578F7069" w14:textId="77777777" w:rsidR="00724B48" w:rsidRPr="00501278" w:rsidRDefault="00724B48" w:rsidP="00FF0CB1">
            <w:pPr>
              <w:rPr>
                <w:ins w:id="1779" w:author="Shiv Mangal Rahi" w:date="2020-01-02T14:46:00Z"/>
                <w:rFonts w:ascii="Calibri" w:eastAsia="Times New Roman" w:hAnsi="Calibri" w:cs="Calibri"/>
                <w:b/>
                <w:bCs/>
                <w:color w:val="FFFFFF"/>
                <w:sz w:val="20"/>
                <w:szCs w:val="20"/>
                <w:lang w:val="en-US"/>
              </w:rPr>
            </w:pPr>
            <w:ins w:id="1780" w:author="Shiv Mangal Rahi" w:date="2020-01-02T14:46:00Z">
              <w:r w:rsidRPr="00501278">
                <w:rPr>
                  <w:rFonts w:ascii="Calibri" w:eastAsia="Times New Roman" w:hAnsi="Calibri" w:cs="Calibri"/>
                  <w:b/>
                  <w:bCs/>
                  <w:color w:val="FFFFFF"/>
                  <w:sz w:val="20"/>
                  <w:szCs w:val="20"/>
                  <w:lang w:val="en-US"/>
                </w:rPr>
                <w:t>Field-3</w:t>
              </w:r>
            </w:ins>
          </w:p>
        </w:tc>
        <w:tc>
          <w:tcPr>
            <w:tcW w:w="2085" w:type="dxa"/>
            <w:tcBorders>
              <w:top w:val="single" w:sz="4" w:space="0" w:color="auto"/>
              <w:left w:val="single" w:sz="4" w:space="0" w:color="auto"/>
              <w:bottom w:val="single" w:sz="4" w:space="0" w:color="auto"/>
              <w:right w:val="nil"/>
            </w:tcBorders>
            <w:shd w:val="clear" w:color="000000" w:fill="000000"/>
          </w:tcPr>
          <w:p w14:paraId="34D83F9E" w14:textId="77777777" w:rsidR="00724B48" w:rsidRPr="00501278" w:rsidRDefault="00724B48" w:rsidP="00FF0CB1">
            <w:pPr>
              <w:rPr>
                <w:ins w:id="1781" w:author="Shiv Mangal Rahi" w:date="2020-01-02T14:46:00Z"/>
                <w:rFonts w:ascii="Calibri" w:eastAsia="Times New Roman" w:hAnsi="Calibri" w:cs="Calibri"/>
                <w:b/>
                <w:bCs/>
                <w:color w:val="FFFFFF"/>
                <w:sz w:val="20"/>
                <w:szCs w:val="20"/>
                <w:lang w:val="en-US"/>
              </w:rPr>
            </w:pPr>
            <w:ins w:id="1782" w:author="Shiv Mangal Rahi" w:date="2020-01-02T14:46:00Z">
              <w:r>
                <w:rPr>
                  <w:rFonts w:ascii="Calibri" w:eastAsia="Times New Roman" w:hAnsi="Calibri" w:cs="Calibri"/>
                  <w:b/>
                  <w:bCs/>
                  <w:color w:val="FFFFFF"/>
                  <w:sz w:val="20"/>
                  <w:szCs w:val="20"/>
                  <w:lang w:val="en-US"/>
                </w:rPr>
                <w:t>Field-4</w:t>
              </w:r>
            </w:ins>
          </w:p>
        </w:tc>
      </w:tr>
      <w:tr w:rsidR="00724B48" w:rsidRPr="00501278" w14:paraId="5B15247C" w14:textId="77777777" w:rsidTr="00FF0CB1">
        <w:trPr>
          <w:trHeight w:val="255"/>
          <w:jc w:val="center"/>
          <w:ins w:id="1783"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04F16308" w14:textId="77777777" w:rsidR="00724B48" w:rsidRPr="00501278" w:rsidRDefault="00724B48" w:rsidP="00FF0CB1">
            <w:pPr>
              <w:rPr>
                <w:ins w:id="1784" w:author="Shiv Mangal Rahi" w:date="2020-01-02T14:46:00Z"/>
                <w:rFonts w:ascii="Calibri" w:eastAsia="Times New Roman" w:hAnsi="Calibri" w:cs="Calibri"/>
                <w:color w:val="000000"/>
                <w:sz w:val="20"/>
                <w:szCs w:val="20"/>
                <w:lang w:val="en-US"/>
              </w:rPr>
            </w:pPr>
            <w:ins w:id="1785" w:author="Shiv Mangal Rahi" w:date="2020-01-02T14:46:00Z">
              <w:r w:rsidRPr="00501278">
                <w:rPr>
                  <w:rFonts w:ascii="Calibri" w:eastAsia="Times New Roman" w:hAnsi="Calibri" w:cs="Calibri"/>
                  <w:color w:val="000000"/>
                  <w:sz w:val="20"/>
                  <w:szCs w:val="20"/>
                  <w:lang w:val="en-US"/>
                </w:rPr>
                <w:t>Name</w:t>
              </w:r>
            </w:ins>
          </w:p>
        </w:tc>
        <w:tc>
          <w:tcPr>
            <w:tcW w:w="1180" w:type="dxa"/>
            <w:tcBorders>
              <w:top w:val="nil"/>
              <w:left w:val="nil"/>
              <w:bottom w:val="single" w:sz="4" w:space="0" w:color="auto"/>
              <w:right w:val="single" w:sz="4" w:space="0" w:color="auto"/>
            </w:tcBorders>
            <w:shd w:val="clear" w:color="auto" w:fill="auto"/>
            <w:noWrap/>
            <w:vAlign w:val="bottom"/>
            <w:hideMark/>
          </w:tcPr>
          <w:p w14:paraId="3B70D84A" w14:textId="77777777" w:rsidR="00724B48" w:rsidRPr="00501278" w:rsidRDefault="00724B48" w:rsidP="00FF0CB1">
            <w:pPr>
              <w:rPr>
                <w:ins w:id="1786" w:author="Shiv Mangal Rahi" w:date="2020-01-02T14:46:00Z"/>
                <w:rFonts w:ascii="Calibri" w:eastAsia="Times New Roman" w:hAnsi="Calibri" w:cs="Calibri"/>
                <w:color w:val="000000"/>
                <w:sz w:val="20"/>
                <w:szCs w:val="20"/>
                <w:lang w:val="en-US"/>
              </w:rPr>
            </w:pPr>
            <w:ins w:id="1787" w:author="Shiv Mangal Rahi" w:date="2020-01-02T14:46:00Z">
              <w:r w:rsidRPr="00501278">
                <w:rPr>
                  <w:rFonts w:ascii="Calibri" w:eastAsia="Times New Roman" w:hAnsi="Calibri" w:cs="Calibri"/>
                  <w:color w:val="000000"/>
                  <w:sz w:val="20"/>
                  <w:szCs w:val="20"/>
                  <w:lang w:val="en-US"/>
                </w:rPr>
                <w:t>Name</w:t>
              </w:r>
            </w:ins>
          </w:p>
        </w:tc>
        <w:tc>
          <w:tcPr>
            <w:tcW w:w="1355" w:type="dxa"/>
            <w:tcBorders>
              <w:top w:val="nil"/>
              <w:left w:val="nil"/>
              <w:bottom w:val="single" w:sz="4" w:space="0" w:color="auto"/>
              <w:right w:val="single" w:sz="4" w:space="0" w:color="auto"/>
            </w:tcBorders>
            <w:shd w:val="clear" w:color="auto" w:fill="auto"/>
            <w:noWrap/>
            <w:vAlign w:val="bottom"/>
            <w:hideMark/>
          </w:tcPr>
          <w:p w14:paraId="73265311" w14:textId="77777777" w:rsidR="00724B48" w:rsidRPr="00501278" w:rsidRDefault="00724B48" w:rsidP="00FF0CB1">
            <w:pPr>
              <w:rPr>
                <w:ins w:id="1788" w:author="Shiv Mangal Rahi" w:date="2020-01-02T14:46:00Z"/>
                <w:rFonts w:ascii="Calibri" w:eastAsia="Times New Roman" w:hAnsi="Calibri" w:cs="Calibri"/>
                <w:color w:val="000000"/>
                <w:sz w:val="20"/>
                <w:szCs w:val="20"/>
                <w:lang w:val="en-US"/>
              </w:rPr>
            </w:pPr>
            <w:ins w:id="1789" w:author="Shiv Mangal Rahi" w:date="2020-01-02T14:46:00Z">
              <w:r w:rsidRPr="00501278">
                <w:rPr>
                  <w:rFonts w:ascii="Calibri" w:eastAsia="Times New Roman" w:hAnsi="Calibri" w:cs="Calibri"/>
                  <w:color w:val="000000"/>
                  <w:sz w:val="20"/>
                  <w:szCs w:val="20"/>
                  <w:lang w:val="en-US"/>
                </w:rPr>
                <w:t>DQ Results</w:t>
              </w:r>
            </w:ins>
          </w:p>
        </w:tc>
        <w:tc>
          <w:tcPr>
            <w:tcW w:w="2085" w:type="dxa"/>
            <w:tcBorders>
              <w:top w:val="nil"/>
              <w:left w:val="nil"/>
              <w:bottom w:val="single" w:sz="4" w:space="0" w:color="auto"/>
              <w:right w:val="single" w:sz="4" w:space="0" w:color="auto"/>
            </w:tcBorders>
            <w:shd w:val="clear" w:color="auto" w:fill="auto"/>
            <w:vAlign w:val="bottom"/>
            <w:hideMark/>
          </w:tcPr>
          <w:p w14:paraId="204D9842" w14:textId="77777777" w:rsidR="00724B48" w:rsidRPr="00501278" w:rsidRDefault="00724B48" w:rsidP="00FF0CB1">
            <w:pPr>
              <w:rPr>
                <w:ins w:id="1790" w:author="Shiv Mangal Rahi" w:date="2020-01-02T14:46:00Z"/>
                <w:rFonts w:ascii="Calibri" w:eastAsia="Times New Roman" w:hAnsi="Calibri" w:cs="Calibri"/>
                <w:color w:val="000000"/>
                <w:sz w:val="20"/>
                <w:szCs w:val="20"/>
                <w:lang w:val="en-US"/>
              </w:rPr>
            </w:pPr>
            <w:ins w:id="1791" w:author="Shiv Mangal Rahi" w:date="2020-01-02T14:46:00Z">
              <w:r w:rsidRPr="00501278">
                <w:rPr>
                  <w:rFonts w:ascii="Calibri" w:eastAsia="Times New Roman" w:hAnsi="Calibri" w:cs="Calibri"/>
                  <w:color w:val="000000"/>
                  <w:sz w:val="20"/>
                  <w:szCs w:val="20"/>
                  <w:lang w:val="en-US"/>
                </w:rPr>
                <w:t>DataElementGroup</w:t>
              </w:r>
            </w:ins>
          </w:p>
        </w:tc>
        <w:tc>
          <w:tcPr>
            <w:tcW w:w="2085" w:type="dxa"/>
            <w:tcBorders>
              <w:top w:val="nil"/>
              <w:left w:val="nil"/>
              <w:bottom w:val="single" w:sz="4" w:space="0" w:color="auto"/>
              <w:right w:val="single" w:sz="4" w:space="0" w:color="auto"/>
            </w:tcBorders>
          </w:tcPr>
          <w:p w14:paraId="5BD6D0CD" w14:textId="77777777" w:rsidR="00724B48" w:rsidRPr="00501278" w:rsidRDefault="00724B48" w:rsidP="00FF0CB1">
            <w:pPr>
              <w:rPr>
                <w:ins w:id="1792" w:author="Shiv Mangal Rahi" w:date="2020-01-02T14:46:00Z"/>
                <w:rFonts w:ascii="Calibri" w:eastAsia="Times New Roman" w:hAnsi="Calibri" w:cs="Calibri"/>
                <w:color w:val="000000"/>
                <w:sz w:val="20"/>
                <w:szCs w:val="20"/>
                <w:lang w:val="en-US"/>
              </w:rPr>
            </w:pPr>
            <w:ins w:id="1793" w:author="Shiv Mangal Rahi" w:date="2020-01-02T14:46:00Z">
              <w:r>
                <w:rPr>
                  <w:rFonts w:ascii="Calibri" w:eastAsia="Times New Roman" w:hAnsi="Calibri" w:cs="Calibri"/>
                  <w:color w:val="000000"/>
                  <w:sz w:val="20"/>
                  <w:szCs w:val="20"/>
                  <w:lang w:val="en-US"/>
                </w:rPr>
                <w:t>Semantic</w:t>
              </w:r>
            </w:ins>
          </w:p>
        </w:tc>
      </w:tr>
      <w:tr w:rsidR="00724B48" w:rsidRPr="00501278" w14:paraId="41AE268A" w14:textId="77777777" w:rsidTr="00FF0CB1">
        <w:trPr>
          <w:trHeight w:val="255"/>
          <w:jc w:val="center"/>
          <w:ins w:id="1794"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552584FC" w14:textId="77777777" w:rsidR="00724B48" w:rsidRPr="00501278" w:rsidRDefault="00724B48" w:rsidP="00FF0CB1">
            <w:pPr>
              <w:rPr>
                <w:ins w:id="1795" w:author="Shiv Mangal Rahi" w:date="2020-01-02T14:46:00Z"/>
                <w:rFonts w:ascii="Calibri" w:eastAsia="Times New Roman" w:hAnsi="Calibri" w:cs="Calibri"/>
                <w:color w:val="000000"/>
                <w:sz w:val="20"/>
                <w:szCs w:val="20"/>
                <w:lang w:val="en-US"/>
              </w:rPr>
            </w:pPr>
            <w:ins w:id="1796" w:author="Shiv Mangal Rahi" w:date="2020-01-02T14:46:00Z">
              <w:r w:rsidRPr="00501278">
                <w:rPr>
                  <w:rFonts w:ascii="Calibri" w:eastAsia="Times New Roman" w:hAnsi="Calibri" w:cs="Calibri"/>
                  <w:color w:val="000000"/>
                  <w:sz w:val="20"/>
                  <w:szCs w:val="20"/>
                  <w:lang w:val="en-US"/>
                </w:rPr>
                <w:t>API Name</w:t>
              </w:r>
            </w:ins>
          </w:p>
        </w:tc>
        <w:tc>
          <w:tcPr>
            <w:tcW w:w="1180" w:type="dxa"/>
            <w:tcBorders>
              <w:top w:val="nil"/>
              <w:left w:val="nil"/>
              <w:bottom w:val="single" w:sz="4" w:space="0" w:color="auto"/>
              <w:right w:val="single" w:sz="4" w:space="0" w:color="auto"/>
            </w:tcBorders>
            <w:shd w:val="clear" w:color="auto" w:fill="auto"/>
            <w:noWrap/>
            <w:vAlign w:val="bottom"/>
            <w:hideMark/>
          </w:tcPr>
          <w:p w14:paraId="1B6B8C85" w14:textId="77777777" w:rsidR="00724B48" w:rsidRPr="00501278" w:rsidRDefault="00724B48" w:rsidP="00FF0CB1">
            <w:pPr>
              <w:rPr>
                <w:ins w:id="1797" w:author="Shiv Mangal Rahi" w:date="2020-01-02T14:46:00Z"/>
                <w:rFonts w:ascii="Calibri" w:eastAsia="Times New Roman" w:hAnsi="Calibri" w:cs="Calibri"/>
                <w:color w:val="000000"/>
                <w:sz w:val="20"/>
                <w:szCs w:val="20"/>
                <w:lang w:val="en-US"/>
              </w:rPr>
            </w:pPr>
            <w:ins w:id="1798" w:author="Shiv Mangal Rahi" w:date="2020-01-02T14:46:00Z">
              <w:r w:rsidRPr="00501278">
                <w:rPr>
                  <w:rFonts w:ascii="Calibri" w:eastAsia="Times New Roman" w:hAnsi="Calibri" w:cs="Calibri"/>
                  <w:color w:val="000000"/>
                  <w:sz w:val="20"/>
                  <w:szCs w:val="20"/>
                  <w:lang w:val="en-US"/>
                </w:rPr>
                <w:t>Name</w:t>
              </w:r>
            </w:ins>
          </w:p>
        </w:tc>
        <w:tc>
          <w:tcPr>
            <w:tcW w:w="1355" w:type="dxa"/>
            <w:tcBorders>
              <w:top w:val="nil"/>
              <w:left w:val="nil"/>
              <w:bottom w:val="single" w:sz="4" w:space="0" w:color="auto"/>
              <w:right w:val="single" w:sz="4" w:space="0" w:color="auto"/>
            </w:tcBorders>
            <w:shd w:val="clear" w:color="auto" w:fill="auto"/>
            <w:noWrap/>
            <w:vAlign w:val="bottom"/>
            <w:hideMark/>
          </w:tcPr>
          <w:p w14:paraId="07FA7D0C" w14:textId="77777777" w:rsidR="00724B48" w:rsidRPr="00501278" w:rsidRDefault="00724B48" w:rsidP="00FF0CB1">
            <w:pPr>
              <w:rPr>
                <w:ins w:id="1799" w:author="Shiv Mangal Rahi" w:date="2020-01-02T14:46:00Z"/>
                <w:rFonts w:ascii="Calibri" w:eastAsia="Times New Roman" w:hAnsi="Calibri" w:cs="Calibri"/>
                <w:color w:val="000000"/>
                <w:sz w:val="20"/>
                <w:szCs w:val="20"/>
                <w:lang w:val="en-US"/>
              </w:rPr>
            </w:pPr>
            <w:ins w:id="1800" w:author="Shiv Mangal Rahi" w:date="2020-01-02T14:46:00Z">
              <w:r w:rsidRPr="00501278">
                <w:rPr>
                  <w:rFonts w:ascii="Calibri" w:eastAsia="Times New Roman" w:hAnsi="Calibri" w:cs="Calibri"/>
                  <w:color w:val="000000"/>
                  <w:sz w:val="20"/>
                  <w:szCs w:val="20"/>
                  <w:lang w:val="en-US"/>
                </w:rPr>
                <w:t>DQ Results</w:t>
              </w:r>
            </w:ins>
          </w:p>
        </w:tc>
        <w:tc>
          <w:tcPr>
            <w:tcW w:w="2085" w:type="dxa"/>
            <w:tcBorders>
              <w:top w:val="nil"/>
              <w:left w:val="nil"/>
              <w:bottom w:val="single" w:sz="4" w:space="0" w:color="auto"/>
              <w:right w:val="single" w:sz="4" w:space="0" w:color="auto"/>
            </w:tcBorders>
            <w:shd w:val="clear" w:color="auto" w:fill="auto"/>
            <w:vAlign w:val="bottom"/>
            <w:hideMark/>
          </w:tcPr>
          <w:p w14:paraId="2F9BE7B6" w14:textId="77777777" w:rsidR="00724B48" w:rsidRPr="00501278" w:rsidRDefault="00724B48" w:rsidP="00FF0CB1">
            <w:pPr>
              <w:rPr>
                <w:ins w:id="1801" w:author="Shiv Mangal Rahi" w:date="2020-01-02T14:46:00Z"/>
                <w:rFonts w:ascii="Calibri" w:eastAsia="Times New Roman" w:hAnsi="Calibri" w:cs="Calibri"/>
                <w:color w:val="000000"/>
                <w:sz w:val="20"/>
                <w:szCs w:val="20"/>
                <w:lang w:val="en-US"/>
              </w:rPr>
            </w:pPr>
            <w:ins w:id="1802" w:author="Shiv Mangal Rahi" w:date="2020-01-02T14:46:00Z">
              <w:r w:rsidRPr="00501278">
                <w:rPr>
                  <w:rFonts w:ascii="Calibri" w:eastAsia="Times New Roman" w:hAnsi="Calibri" w:cs="Calibri"/>
                  <w:color w:val="000000"/>
                  <w:sz w:val="20"/>
                  <w:szCs w:val="20"/>
                  <w:lang w:val="en-US"/>
                </w:rPr>
                <w:t>DataElementGroup</w:t>
              </w:r>
            </w:ins>
          </w:p>
        </w:tc>
        <w:tc>
          <w:tcPr>
            <w:tcW w:w="2085" w:type="dxa"/>
            <w:tcBorders>
              <w:top w:val="nil"/>
              <w:left w:val="nil"/>
              <w:bottom w:val="single" w:sz="4" w:space="0" w:color="auto"/>
              <w:right w:val="single" w:sz="4" w:space="0" w:color="auto"/>
            </w:tcBorders>
          </w:tcPr>
          <w:p w14:paraId="0B150D5C" w14:textId="77777777" w:rsidR="00724B48" w:rsidRPr="00501278" w:rsidRDefault="00724B48" w:rsidP="00FF0CB1">
            <w:pPr>
              <w:rPr>
                <w:ins w:id="1803" w:author="Shiv Mangal Rahi" w:date="2020-01-02T14:46:00Z"/>
                <w:rFonts w:ascii="Calibri" w:eastAsia="Times New Roman" w:hAnsi="Calibri" w:cs="Calibri"/>
                <w:color w:val="000000"/>
                <w:sz w:val="20"/>
                <w:szCs w:val="20"/>
                <w:lang w:val="en-US"/>
              </w:rPr>
            </w:pPr>
            <w:ins w:id="1804" w:author="Shiv Mangal Rahi" w:date="2020-01-02T14:46:00Z">
              <w:r w:rsidRPr="004F2D7E">
                <w:rPr>
                  <w:rFonts w:ascii="Calibri" w:eastAsia="Times New Roman" w:hAnsi="Calibri" w:cs="Calibri"/>
                  <w:color w:val="000000"/>
                  <w:sz w:val="20"/>
                  <w:szCs w:val="20"/>
                  <w:lang w:val="en-US"/>
                </w:rPr>
                <w:t>Semantic</w:t>
              </w:r>
            </w:ins>
          </w:p>
        </w:tc>
      </w:tr>
      <w:tr w:rsidR="00724B48" w:rsidRPr="00501278" w14:paraId="48C7B5EF" w14:textId="77777777" w:rsidTr="00FF0CB1">
        <w:trPr>
          <w:trHeight w:val="255"/>
          <w:jc w:val="center"/>
          <w:ins w:id="1805"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510944BD" w14:textId="77777777" w:rsidR="00724B48" w:rsidRPr="00501278" w:rsidRDefault="00724B48" w:rsidP="00FF0CB1">
            <w:pPr>
              <w:rPr>
                <w:ins w:id="1806" w:author="Shiv Mangal Rahi" w:date="2020-01-02T14:46:00Z"/>
                <w:rFonts w:ascii="Calibri" w:eastAsia="Times New Roman" w:hAnsi="Calibri" w:cs="Calibri"/>
                <w:color w:val="000000"/>
                <w:sz w:val="20"/>
                <w:szCs w:val="20"/>
                <w:lang w:val="en-US"/>
              </w:rPr>
            </w:pPr>
            <w:ins w:id="1807" w:author="Shiv Mangal Rahi" w:date="2020-01-02T14:46:00Z">
              <w:r w:rsidRPr="00501278">
                <w:rPr>
                  <w:rFonts w:ascii="Calibri" w:eastAsia="Times New Roman" w:hAnsi="Calibri" w:cs="Calibri"/>
                  <w:color w:val="000000"/>
                  <w:sz w:val="20"/>
                  <w:szCs w:val="20"/>
                  <w:lang w:val="en-US"/>
                </w:rPr>
                <w:t>Input Type</w:t>
              </w:r>
            </w:ins>
          </w:p>
        </w:tc>
        <w:tc>
          <w:tcPr>
            <w:tcW w:w="1180" w:type="dxa"/>
            <w:tcBorders>
              <w:top w:val="nil"/>
              <w:left w:val="nil"/>
              <w:bottom w:val="single" w:sz="4" w:space="0" w:color="auto"/>
              <w:right w:val="single" w:sz="4" w:space="0" w:color="auto"/>
            </w:tcBorders>
            <w:shd w:val="clear" w:color="auto" w:fill="auto"/>
            <w:noWrap/>
            <w:vAlign w:val="bottom"/>
            <w:hideMark/>
          </w:tcPr>
          <w:p w14:paraId="6B9EE0DF" w14:textId="77777777" w:rsidR="00724B48" w:rsidRPr="00501278" w:rsidRDefault="00724B48" w:rsidP="00FF0CB1">
            <w:pPr>
              <w:rPr>
                <w:ins w:id="1808" w:author="Shiv Mangal Rahi" w:date="2020-01-02T14:46:00Z"/>
                <w:rFonts w:ascii="Calibri" w:eastAsia="Times New Roman" w:hAnsi="Calibri" w:cs="Calibri"/>
                <w:color w:val="000000"/>
                <w:sz w:val="20"/>
                <w:szCs w:val="20"/>
                <w:lang w:val="en-US"/>
              </w:rPr>
            </w:pPr>
            <w:ins w:id="1809" w:author="Shiv Mangal Rahi" w:date="2020-01-02T14:46:00Z">
              <w:r w:rsidRPr="00501278">
                <w:rPr>
                  <w:rFonts w:ascii="Calibri" w:eastAsia="Times New Roman" w:hAnsi="Calibri" w:cs="Calibri"/>
                  <w:color w:val="000000"/>
                  <w:sz w:val="20"/>
                  <w:szCs w:val="20"/>
                  <w:lang w:val="en-US"/>
                </w:rPr>
                <w:t>Simple Text</w:t>
              </w:r>
            </w:ins>
          </w:p>
        </w:tc>
        <w:tc>
          <w:tcPr>
            <w:tcW w:w="1355" w:type="dxa"/>
            <w:tcBorders>
              <w:top w:val="nil"/>
              <w:left w:val="nil"/>
              <w:bottom w:val="single" w:sz="4" w:space="0" w:color="auto"/>
              <w:right w:val="single" w:sz="4" w:space="0" w:color="auto"/>
            </w:tcBorders>
            <w:shd w:val="clear" w:color="auto" w:fill="auto"/>
            <w:noWrap/>
            <w:vAlign w:val="bottom"/>
            <w:hideMark/>
          </w:tcPr>
          <w:p w14:paraId="4925BF86" w14:textId="77777777" w:rsidR="00724B48" w:rsidRPr="00501278" w:rsidRDefault="00724B48" w:rsidP="00FF0CB1">
            <w:pPr>
              <w:rPr>
                <w:ins w:id="1810" w:author="Shiv Mangal Rahi" w:date="2020-01-02T14:46:00Z"/>
                <w:rFonts w:ascii="Calibri" w:eastAsia="Times New Roman" w:hAnsi="Calibri" w:cs="Calibri"/>
                <w:color w:val="000000"/>
                <w:sz w:val="20"/>
                <w:szCs w:val="20"/>
                <w:lang w:val="en-US"/>
              </w:rPr>
            </w:pPr>
            <w:ins w:id="1811" w:author="Shiv Mangal Rahi" w:date="2020-01-02T14:46:00Z">
              <w:r w:rsidRPr="00501278">
                <w:rPr>
                  <w:rFonts w:ascii="Calibri" w:eastAsia="Times New Roman" w:hAnsi="Calibri" w:cs="Calibri"/>
                  <w:color w:val="000000"/>
                  <w:sz w:val="20"/>
                  <w:szCs w:val="20"/>
                  <w:lang w:val="en-US"/>
                </w:rPr>
                <w:t>Html/Richtext</w:t>
              </w:r>
            </w:ins>
          </w:p>
        </w:tc>
        <w:tc>
          <w:tcPr>
            <w:tcW w:w="2085" w:type="dxa"/>
            <w:tcBorders>
              <w:top w:val="nil"/>
              <w:left w:val="nil"/>
              <w:bottom w:val="single" w:sz="4" w:space="0" w:color="auto"/>
              <w:right w:val="single" w:sz="4" w:space="0" w:color="auto"/>
            </w:tcBorders>
            <w:shd w:val="clear" w:color="auto" w:fill="auto"/>
            <w:vAlign w:val="bottom"/>
            <w:hideMark/>
          </w:tcPr>
          <w:p w14:paraId="483162E7" w14:textId="77777777" w:rsidR="00724B48" w:rsidRPr="00501278" w:rsidRDefault="00724B48" w:rsidP="00FF0CB1">
            <w:pPr>
              <w:rPr>
                <w:ins w:id="1812" w:author="Shiv Mangal Rahi" w:date="2020-01-02T14:46:00Z"/>
                <w:rFonts w:ascii="Calibri" w:eastAsia="Times New Roman" w:hAnsi="Calibri" w:cs="Calibri"/>
                <w:color w:val="000000"/>
                <w:sz w:val="20"/>
                <w:szCs w:val="20"/>
                <w:lang w:val="en-US"/>
              </w:rPr>
            </w:pPr>
            <w:ins w:id="1813" w:author="Shiv Mangal Rahi" w:date="2020-01-02T14:46:00Z">
              <w:r w:rsidRPr="00501278">
                <w:rPr>
                  <w:rFonts w:ascii="Calibri" w:eastAsia="Times New Roman" w:hAnsi="Calibri" w:cs="Calibri"/>
                  <w:color w:val="000000"/>
                  <w:sz w:val="20"/>
                  <w:szCs w:val="20"/>
                  <w:lang w:val="en-US"/>
                </w:rPr>
                <w:t>List</w:t>
              </w:r>
            </w:ins>
          </w:p>
        </w:tc>
        <w:tc>
          <w:tcPr>
            <w:tcW w:w="2085" w:type="dxa"/>
            <w:tcBorders>
              <w:top w:val="nil"/>
              <w:left w:val="nil"/>
              <w:bottom w:val="single" w:sz="4" w:space="0" w:color="auto"/>
              <w:right w:val="single" w:sz="4" w:space="0" w:color="auto"/>
            </w:tcBorders>
          </w:tcPr>
          <w:p w14:paraId="29AC0EFD" w14:textId="77777777" w:rsidR="00724B48" w:rsidRPr="00501278" w:rsidRDefault="00724B48" w:rsidP="00FF0CB1">
            <w:pPr>
              <w:rPr>
                <w:ins w:id="1814" w:author="Shiv Mangal Rahi" w:date="2020-01-02T14:46:00Z"/>
                <w:rFonts w:ascii="Calibri" w:eastAsia="Times New Roman" w:hAnsi="Calibri" w:cs="Calibri"/>
                <w:color w:val="000000"/>
                <w:sz w:val="20"/>
                <w:szCs w:val="20"/>
                <w:lang w:val="en-US"/>
              </w:rPr>
            </w:pPr>
            <w:ins w:id="1815" w:author="Shiv Mangal Rahi" w:date="2020-01-02T14:46:00Z">
              <w:r>
                <w:rPr>
                  <w:rFonts w:ascii="Calibri" w:eastAsia="Times New Roman" w:hAnsi="Calibri" w:cs="Calibri"/>
                  <w:color w:val="000000"/>
                  <w:sz w:val="20"/>
                  <w:szCs w:val="20"/>
                  <w:lang w:val="en-US"/>
                </w:rPr>
                <w:t>List</w:t>
              </w:r>
            </w:ins>
          </w:p>
        </w:tc>
      </w:tr>
      <w:tr w:rsidR="00724B48" w:rsidRPr="00501278" w14:paraId="78448229" w14:textId="77777777" w:rsidTr="00FF0CB1">
        <w:trPr>
          <w:trHeight w:val="255"/>
          <w:jc w:val="center"/>
          <w:ins w:id="1816"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309B6A3E" w14:textId="77777777" w:rsidR="00724B48" w:rsidRPr="00501278" w:rsidRDefault="00724B48" w:rsidP="00FF0CB1">
            <w:pPr>
              <w:rPr>
                <w:ins w:id="1817" w:author="Shiv Mangal Rahi" w:date="2020-01-02T14:46:00Z"/>
                <w:rFonts w:ascii="Calibri" w:eastAsia="Times New Roman" w:hAnsi="Calibri" w:cs="Calibri"/>
                <w:color w:val="000000"/>
                <w:sz w:val="20"/>
                <w:szCs w:val="20"/>
                <w:lang w:val="en-US"/>
              </w:rPr>
            </w:pPr>
            <w:ins w:id="1818" w:author="Shiv Mangal Rahi" w:date="2020-01-02T14:46:00Z">
              <w:r w:rsidRPr="00501278">
                <w:rPr>
                  <w:rFonts w:ascii="Calibri" w:eastAsia="Times New Roman" w:hAnsi="Calibri" w:cs="Calibri"/>
                  <w:color w:val="000000"/>
                  <w:sz w:val="20"/>
                  <w:szCs w:val="20"/>
                  <w:lang w:val="en-US"/>
                </w:rPr>
                <w:t>Category</w:t>
              </w:r>
            </w:ins>
          </w:p>
        </w:tc>
        <w:tc>
          <w:tcPr>
            <w:tcW w:w="1180" w:type="dxa"/>
            <w:tcBorders>
              <w:top w:val="nil"/>
              <w:left w:val="nil"/>
              <w:bottom w:val="single" w:sz="4" w:space="0" w:color="auto"/>
              <w:right w:val="single" w:sz="4" w:space="0" w:color="auto"/>
            </w:tcBorders>
            <w:shd w:val="clear" w:color="auto" w:fill="auto"/>
            <w:noWrap/>
            <w:vAlign w:val="bottom"/>
            <w:hideMark/>
          </w:tcPr>
          <w:p w14:paraId="55478CE3" w14:textId="77777777" w:rsidR="00724B48" w:rsidRPr="00501278" w:rsidRDefault="00724B48" w:rsidP="00FF0CB1">
            <w:pPr>
              <w:rPr>
                <w:ins w:id="1819" w:author="Shiv Mangal Rahi" w:date="2020-01-02T14:46:00Z"/>
                <w:rFonts w:ascii="Calibri" w:eastAsia="Times New Roman" w:hAnsi="Calibri" w:cs="Calibri"/>
                <w:color w:val="000000"/>
                <w:sz w:val="20"/>
                <w:szCs w:val="20"/>
                <w:lang w:val="en-US"/>
              </w:rPr>
            </w:pPr>
            <w:ins w:id="1820"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34F4BB6E" w14:textId="77777777" w:rsidR="00724B48" w:rsidRPr="00501278" w:rsidRDefault="00724B48" w:rsidP="00FF0CB1">
            <w:pPr>
              <w:rPr>
                <w:ins w:id="1821" w:author="Shiv Mangal Rahi" w:date="2020-01-02T14:46:00Z"/>
                <w:rFonts w:ascii="Calibri" w:eastAsia="Times New Roman" w:hAnsi="Calibri" w:cs="Calibri"/>
                <w:color w:val="000000"/>
                <w:sz w:val="20"/>
                <w:szCs w:val="20"/>
                <w:lang w:val="en-US"/>
              </w:rPr>
            </w:pPr>
            <w:ins w:id="1822" w:author="Shiv Mangal Rahi" w:date="2020-01-02T14:46:00Z">
              <w:r w:rsidRPr="00501278">
                <w:rPr>
                  <w:rFonts w:ascii="Calibri" w:eastAsia="Times New Roman" w:hAnsi="Calibri" w:cs="Calibri"/>
                  <w:color w:val="000000"/>
                  <w:sz w:val="20"/>
                  <w:szCs w:val="20"/>
                  <w:lang w:val="en-US"/>
                </w:rPr>
                <w:t>Data Quality</w:t>
              </w:r>
            </w:ins>
          </w:p>
        </w:tc>
        <w:tc>
          <w:tcPr>
            <w:tcW w:w="2085" w:type="dxa"/>
            <w:tcBorders>
              <w:top w:val="nil"/>
              <w:left w:val="nil"/>
              <w:bottom w:val="single" w:sz="4" w:space="0" w:color="auto"/>
              <w:right w:val="single" w:sz="4" w:space="0" w:color="auto"/>
            </w:tcBorders>
            <w:shd w:val="clear" w:color="auto" w:fill="auto"/>
            <w:vAlign w:val="bottom"/>
            <w:hideMark/>
          </w:tcPr>
          <w:p w14:paraId="2BC73212" w14:textId="77777777" w:rsidR="00724B48" w:rsidRPr="00501278" w:rsidRDefault="00724B48" w:rsidP="00FF0CB1">
            <w:pPr>
              <w:rPr>
                <w:ins w:id="1823" w:author="Shiv Mangal Rahi" w:date="2020-01-02T14:46:00Z"/>
                <w:rFonts w:ascii="Calibri" w:eastAsia="Times New Roman" w:hAnsi="Calibri" w:cs="Calibri"/>
                <w:color w:val="000000"/>
                <w:sz w:val="20"/>
                <w:szCs w:val="20"/>
                <w:lang w:val="en-US"/>
              </w:rPr>
            </w:pPr>
            <w:ins w:id="1824"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vAlign w:val="bottom"/>
          </w:tcPr>
          <w:p w14:paraId="13D89E7B" w14:textId="77777777" w:rsidR="00724B48" w:rsidRPr="00501278" w:rsidRDefault="00724B48" w:rsidP="00FF0CB1">
            <w:pPr>
              <w:rPr>
                <w:ins w:id="1825" w:author="Shiv Mangal Rahi" w:date="2020-01-02T14:46:00Z"/>
                <w:rFonts w:ascii="Calibri" w:eastAsia="Times New Roman" w:hAnsi="Calibri" w:cs="Calibri"/>
                <w:color w:val="000000"/>
                <w:sz w:val="20"/>
                <w:szCs w:val="20"/>
                <w:lang w:val="en-US"/>
              </w:rPr>
            </w:pPr>
            <w:ins w:id="1826" w:author="Shiv Mangal Rahi" w:date="2020-01-02T14:46:00Z">
              <w:r w:rsidRPr="00501278">
                <w:rPr>
                  <w:rFonts w:ascii="Calibri" w:eastAsia="Times New Roman" w:hAnsi="Calibri" w:cs="Calibri"/>
                  <w:color w:val="000000"/>
                  <w:sz w:val="20"/>
                  <w:szCs w:val="20"/>
                  <w:lang w:val="en-US"/>
                </w:rPr>
                <w:t>N/A</w:t>
              </w:r>
            </w:ins>
          </w:p>
        </w:tc>
      </w:tr>
      <w:tr w:rsidR="00724B48" w:rsidRPr="00501278" w14:paraId="1C8496D6" w14:textId="77777777" w:rsidTr="00FF0CB1">
        <w:trPr>
          <w:trHeight w:val="255"/>
          <w:jc w:val="center"/>
          <w:ins w:id="1827"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774268E9" w14:textId="77777777" w:rsidR="00724B48" w:rsidRPr="00501278" w:rsidRDefault="00724B48" w:rsidP="00FF0CB1">
            <w:pPr>
              <w:rPr>
                <w:ins w:id="1828" w:author="Shiv Mangal Rahi" w:date="2020-01-02T14:46:00Z"/>
                <w:rFonts w:ascii="Calibri" w:eastAsia="Times New Roman" w:hAnsi="Calibri" w:cs="Calibri"/>
                <w:color w:val="000000"/>
                <w:sz w:val="20"/>
                <w:szCs w:val="20"/>
                <w:lang w:val="en-US"/>
              </w:rPr>
            </w:pPr>
            <w:ins w:id="1829" w:author="Shiv Mangal Rahi" w:date="2020-01-02T14:46:00Z">
              <w:r w:rsidRPr="00501278">
                <w:rPr>
                  <w:rFonts w:ascii="Calibri" w:eastAsia="Times New Roman" w:hAnsi="Calibri" w:cs="Calibri"/>
                  <w:color w:val="000000"/>
                  <w:sz w:val="20"/>
                  <w:szCs w:val="20"/>
                  <w:lang w:val="en-US"/>
                </w:rPr>
                <w:lastRenderedPageBreak/>
                <w:t>Minimum Value</w:t>
              </w:r>
            </w:ins>
          </w:p>
        </w:tc>
        <w:tc>
          <w:tcPr>
            <w:tcW w:w="1180" w:type="dxa"/>
            <w:tcBorders>
              <w:top w:val="nil"/>
              <w:left w:val="nil"/>
              <w:bottom w:val="single" w:sz="4" w:space="0" w:color="auto"/>
              <w:right w:val="single" w:sz="4" w:space="0" w:color="auto"/>
            </w:tcBorders>
            <w:shd w:val="clear" w:color="auto" w:fill="auto"/>
            <w:noWrap/>
            <w:vAlign w:val="bottom"/>
            <w:hideMark/>
          </w:tcPr>
          <w:p w14:paraId="49BFA2F6" w14:textId="77777777" w:rsidR="00724B48" w:rsidRPr="00501278" w:rsidRDefault="00724B48" w:rsidP="00FF0CB1">
            <w:pPr>
              <w:rPr>
                <w:ins w:id="1830" w:author="Shiv Mangal Rahi" w:date="2020-01-02T14:46:00Z"/>
                <w:rFonts w:ascii="Calibri" w:eastAsia="Times New Roman" w:hAnsi="Calibri" w:cs="Calibri"/>
                <w:color w:val="000000"/>
                <w:sz w:val="20"/>
                <w:szCs w:val="20"/>
                <w:lang w:val="en-US"/>
              </w:rPr>
            </w:pPr>
            <w:ins w:id="1831"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57DB9BFF" w14:textId="77777777" w:rsidR="00724B48" w:rsidRPr="00501278" w:rsidRDefault="00724B48" w:rsidP="00FF0CB1">
            <w:pPr>
              <w:rPr>
                <w:ins w:id="1832" w:author="Shiv Mangal Rahi" w:date="2020-01-02T14:46:00Z"/>
                <w:rFonts w:ascii="Calibri" w:eastAsia="Times New Roman" w:hAnsi="Calibri" w:cs="Calibri"/>
                <w:color w:val="000000"/>
                <w:sz w:val="20"/>
                <w:szCs w:val="20"/>
                <w:lang w:val="en-US"/>
              </w:rPr>
            </w:pPr>
            <w:ins w:id="1833"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1EFC5D4E" w14:textId="77777777" w:rsidR="00724B48" w:rsidRPr="00501278" w:rsidRDefault="00724B48" w:rsidP="00FF0CB1">
            <w:pPr>
              <w:rPr>
                <w:ins w:id="1834" w:author="Shiv Mangal Rahi" w:date="2020-01-02T14:46:00Z"/>
                <w:rFonts w:ascii="Calibri" w:eastAsia="Times New Roman" w:hAnsi="Calibri" w:cs="Calibri"/>
                <w:color w:val="000000"/>
                <w:sz w:val="20"/>
                <w:szCs w:val="20"/>
                <w:lang w:val="en-US"/>
              </w:rPr>
            </w:pPr>
            <w:ins w:id="1835"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vAlign w:val="bottom"/>
          </w:tcPr>
          <w:p w14:paraId="529440BE" w14:textId="77777777" w:rsidR="00724B48" w:rsidRPr="00501278" w:rsidRDefault="00724B48" w:rsidP="00FF0CB1">
            <w:pPr>
              <w:rPr>
                <w:ins w:id="1836" w:author="Shiv Mangal Rahi" w:date="2020-01-02T14:46:00Z"/>
                <w:rFonts w:ascii="Calibri" w:eastAsia="Times New Roman" w:hAnsi="Calibri" w:cs="Calibri"/>
                <w:color w:val="000000"/>
                <w:sz w:val="20"/>
                <w:szCs w:val="20"/>
                <w:lang w:val="en-US"/>
              </w:rPr>
            </w:pPr>
            <w:ins w:id="1837" w:author="Shiv Mangal Rahi" w:date="2020-01-02T14:46:00Z">
              <w:r w:rsidRPr="00501278">
                <w:rPr>
                  <w:rFonts w:ascii="Calibri" w:eastAsia="Times New Roman" w:hAnsi="Calibri" w:cs="Calibri"/>
                  <w:color w:val="000000"/>
                  <w:sz w:val="20"/>
                  <w:szCs w:val="20"/>
                  <w:lang w:val="en-US"/>
                </w:rPr>
                <w:t>N/A</w:t>
              </w:r>
            </w:ins>
          </w:p>
        </w:tc>
      </w:tr>
      <w:tr w:rsidR="00724B48" w:rsidRPr="00501278" w14:paraId="1035B804" w14:textId="77777777" w:rsidTr="00FF0CB1">
        <w:trPr>
          <w:trHeight w:val="255"/>
          <w:jc w:val="center"/>
          <w:ins w:id="1838"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259B531B" w14:textId="77777777" w:rsidR="00724B48" w:rsidRPr="00501278" w:rsidRDefault="00724B48" w:rsidP="00FF0CB1">
            <w:pPr>
              <w:rPr>
                <w:ins w:id="1839" w:author="Shiv Mangal Rahi" w:date="2020-01-02T14:46:00Z"/>
                <w:rFonts w:ascii="Calibri" w:eastAsia="Times New Roman" w:hAnsi="Calibri" w:cs="Calibri"/>
                <w:color w:val="000000"/>
                <w:sz w:val="20"/>
                <w:szCs w:val="20"/>
                <w:lang w:val="en-US"/>
              </w:rPr>
            </w:pPr>
            <w:ins w:id="1840" w:author="Shiv Mangal Rahi" w:date="2020-01-02T14:46:00Z">
              <w:r w:rsidRPr="00501278">
                <w:rPr>
                  <w:rFonts w:ascii="Calibri" w:eastAsia="Times New Roman" w:hAnsi="Calibri" w:cs="Calibri"/>
                  <w:color w:val="000000"/>
                  <w:sz w:val="20"/>
                  <w:szCs w:val="20"/>
                  <w:lang w:val="en-US"/>
                </w:rPr>
                <w:t>Maximum Value</w:t>
              </w:r>
            </w:ins>
          </w:p>
        </w:tc>
        <w:tc>
          <w:tcPr>
            <w:tcW w:w="1180" w:type="dxa"/>
            <w:tcBorders>
              <w:top w:val="nil"/>
              <w:left w:val="nil"/>
              <w:bottom w:val="single" w:sz="4" w:space="0" w:color="auto"/>
              <w:right w:val="single" w:sz="4" w:space="0" w:color="auto"/>
            </w:tcBorders>
            <w:shd w:val="clear" w:color="auto" w:fill="auto"/>
            <w:noWrap/>
            <w:vAlign w:val="bottom"/>
            <w:hideMark/>
          </w:tcPr>
          <w:p w14:paraId="52CFF199" w14:textId="77777777" w:rsidR="00724B48" w:rsidRPr="00501278" w:rsidRDefault="00724B48" w:rsidP="00FF0CB1">
            <w:pPr>
              <w:rPr>
                <w:ins w:id="1841" w:author="Shiv Mangal Rahi" w:date="2020-01-02T14:46:00Z"/>
                <w:rFonts w:ascii="Calibri" w:eastAsia="Times New Roman" w:hAnsi="Calibri" w:cs="Calibri"/>
                <w:color w:val="000000"/>
                <w:sz w:val="20"/>
                <w:szCs w:val="20"/>
                <w:lang w:val="en-US"/>
              </w:rPr>
            </w:pPr>
            <w:ins w:id="1842"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0E745CAB" w14:textId="77777777" w:rsidR="00724B48" w:rsidRPr="00501278" w:rsidRDefault="00724B48" w:rsidP="00FF0CB1">
            <w:pPr>
              <w:rPr>
                <w:ins w:id="1843" w:author="Shiv Mangal Rahi" w:date="2020-01-02T14:46:00Z"/>
                <w:rFonts w:ascii="Calibri" w:eastAsia="Times New Roman" w:hAnsi="Calibri" w:cs="Calibri"/>
                <w:color w:val="000000"/>
                <w:sz w:val="20"/>
                <w:szCs w:val="20"/>
                <w:lang w:val="en-US"/>
              </w:rPr>
            </w:pPr>
            <w:ins w:id="1844"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2113B6AF" w14:textId="77777777" w:rsidR="00724B48" w:rsidRPr="00501278" w:rsidRDefault="00724B48" w:rsidP="00FF0CB1">
            <w:pPr>
              <w:rPr>
                <w:ins w:id="1845" w:author="Shiv Mangal Rahi" w:date="2020-01-02T14:46:00Z"/>
                <w:rFonts w:ascii="Calibri" w:eastAsia="Times New Roman" w:hAnsi="Calibri" w:cs="Calibri"/>
                <w:color w:val="000000"/>
                <w:sz w:val="20"/>
                <w:szCs w:val="20"/>
                <w:lang w:val="en-US"/>
              </w:rPr>
            </w:pPr>
            <w:ins w:id="1846"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vAlign w:val="bottom"/>
          </w:tcPr>
          <w:p w14:paraId="0C5411A6" w14:textId="77777777" w:rsidR="00724B48" w:rsidRPr="00501278" w:rsidRDefault="00724B48" w:rsidP="00FF0CB1">
            <w:pPr>
              <w:rPr>
                <w:ins w:id="1847" w:author="Shiv Mangal Rahi" w:date="2020-01-02T14:46:00Z"/>
                <w:rFonts w:ascii="Calibri" w:eastAsia="Times New Roman" w:hAnsi="Calibri" w:cs="Calibri"/>
                <w:color w:val="000000"/>
                <w:sz w:val="20"/>
                <w:szCs w:val="20"/>
                <w:lang w:val="en-US"/>
              </w:rPr>
            </w:pPr>
            <w:ins w:id="1848" w:author="Shiv Mangal Rahi" w:date="2020-01-02T14:46:00Z">
              <w:r w:rsidRPr="00501278">
                <w:rPr>
                  <w:rFonts w:ascii="Calibri" w:eastAsia="Times New Roman" w:hAnsi="Calibri" w:cs="Calibri"/>
                  <w:color w:val="000000"/>
                  <w:sz w:val="20"/>
                  <w:szCs w:val="20"/>
                  <w:lang w:val="en-US"/>
                </w:rPr>
                <w:t>N/A</w:t>
              </w:r>
            </w:ins>
          </w:p>
        </w:tc>
      </w:tr>
      <w:tr w:rsidR="00724B48" w:rsidRPr="00501278" w14:paraId="352189B5" w14:textId="77777777" w:rsidTr="00FF0CB1">
        <w:trPr>
          <w:trHeight w:val="510"/>
          <w:jc w:val="center"/>
          <w:ins w:id="1849"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77E13975" w14:textId="77777777" w:rsidR="00724B48" w:rsidRPr="00501278" w:rsidRDefault="00724B48" w:rsidP="00FF0CB1">
            <w:pPr>
              <w:rPr>
                <w:ins w:id="1850" w:author="Shiv Mangal Rahi" w:date="2020-01-02T14:46:00Z"/>
                <w:rFonts w:ascii="Calibri" w:eastAsia="Times New Roman" w:hAnsi="Calibri" w:cs="Calibri"/>
                <w:color w:val="000000"/>
                <w:sz w:val="20"/>
                <w:szCs w:val="20"/>
                <w:lang w:val="en-US"/>
              </w:rPr>
            </w:pPr>
            <w:ins w:id="1851" w:author="Shiv Mangal Rahi" w:date="2020-01-02T14:46:00Z">
              <w:r w:rsidRPr="00501278">
                <w:rPr>
                  <w:rFonts w:ascii="Calibri" w:eastAsia="Times New Roman" w:hAnsi="Calibri" w:cs="Calibri"/>
                  <w:color w:val="000000"/>
                  <w:sz w:val="20"/>
                  <w:szCs w:val="20"/>
                  <w:lang w:val="en-US"/>
                </w:rPr>
                <w:t>Type of List</w:t>
              </w:r>
            </w:ins>
          </w:p>
        </w:tc>
        <w:tc>
          <w:tcPr>
            <w:tcW w:w="1180" w:type="dxa"/>
            <w:tcBorders>
              <w:top w:val="nil"/>
              <w:left w:val="nil"/>
              <w:bottom w:val="single" w:sz="4" w:space="0" w:color="auto"/>
              <w:right w:val="single" w:sz="4" w:space="0" w:color="auto"/>
            </w:tcBorders>
            <w:shd w:val="clear" w:color="auto" w:fill="auto"/>
            <w:noWrap/>
            <w:vAlign w:val="bottom"/>
            <w:hideMark/>
          </w:tcPr>
          <w:p w14:paraId="16662CB3" w14:textId="77777777" w:rsidR="00724B48" w:rsidRPr="00501278" w:rsidRDefault="00724B48" w:rsidP="00FF0CB1">
            <w:pPr>
              <w:rPr>
                <w:ins w:id="1852" w:author="Shiv Mangal Rahi" w:date="2020-01-02T14:46:00Z"/>
                <w:rFonts w:ascii="Calibri" w:eastAsia="Times New Roman" w:hAnsi="Calibri" w:cs="Calibri"/>
                <w:color w:val="000000"/>
                <w:sz w:val="20"/>
                <w:szCs w:val="20"/>
                <w:lang w:val="en-US"/>
              </w:rPr>
            </w:pPr>
            <w:ins w:id="1853"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68CD97C8" w14:textId="77777777" w:rsidR="00724B48" w:rsidRPr="00501278" w:rsidRDefault="00724B48" w:rsidP="00FF0CB1">
            <w:pPr>
              <w:rPr>
                <w:ins w:id="1854" w:author="Shiv Mangal Rahi" w:date="2020-01-02T14:46:00Z"/>
                <w:rFonts w:ascii="Calibri" w:eastAsia="Times New Roman" w:hAnsi="Calibri" w:cs="Calibri"/>
                <w:color w:val="000000"/>
                <w:sz w:val="20"/>
                <w:szCs w:val="20"/>
                <w:lang w:val="en-US"/>
              </w:rPr>
            </w:pPr>
            <w:ins w:id="1855"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3244BBCF" w14:textId="77777777" w:rsidR="00724B48" w:rsidRPr="00501278" w:rsidRDefault="00724B48" w:rsidP="00FF0CB1">
            <w:pPr>
              <w:rPr>
                <w:ins w:id="1856" w:author="Shiv Mangal Rahi" w:date="2020-01-02T14:46:00Z"/>
                <w:rFonts w:ascii="Calibri" w:eastAsia="Times New Roman" w:hAnsi="Calibri" w:cs="Calibri"/>
                <w:color w:val="000000"/>
                <w:sz w:val="20"/>
                <w:szCs w:val="20"/>
                <w:lang w:val="en-US"/>
              </w:rPr>
            </w:pPr>
            <w:ins w:id="1857" w:author="Shiv Mangal Rahi" w:date="2020-01-02T14:46:00Z">
              <w:r w:rsidRPr="00501278">
                <w:rPr>
                  <w:rFonts w:ascii="Calibri" w:eastAsia="Times New Roman" w:hAnsi="Calibri" w:cs="Calibri"/>
                  <w:color w:val="000000"/>
                  <w:sz w:val="20"/>
                  <w:szCs w:val="20"/>
                  <w:lang w:val="en-US"/>
                </w:rPr>
                <w:t>Reference List Item : IGX Data Element Group</w:t>
              </w:r>
            </w:ins>
          </w:p>
        </w:tc>
        <w:tc>
          <w:tcPr>
            <w:tcW w:w="2085" w:type="dxa"/>
            <w:tcBorders>
              <w:top w:val="nil"/>
              <w:left w:val="nil"/>
              <w:bottom w:val="single" w:sz="4" w:space="0" w:color="auto"/>
              <w:right w:val="single" w:sz="4" w:space="0" w:color="auto"/>
            </w:tcBorders>
          </w:tcPr>
          <w:p w14:paraId="11E5BA1C" w14:textId="77777777" w:rsidR="00724B48" w:rsidRPr="00501278" w:rsidRDefault="00724B48" w:rsidP="00FF0CB1">
            <w:pPr>
              <w:rPr>
                <w:ins w:id="1858" w:author="Shiv Mangal Rahi" w:date="2020-01-02T14:46:00Z"/>
                <w:rFonts w:ascii="Calibri" w:eastAsia="Times New Roman" w:hAnsi="Calibri" w:cs="Calibri"/>
                <w:color w:val="000000"/>
                <w:sz w:val="20"/>
                <w:szCs w:val="20"/>
                <w:lang w:val="en-US"/>
              </w:rPr>
            </w:pPr>
            <w:ins w:id="1859" w:author="Shiv Mangal Rahi" w:date="2020-01-02T14:46:00Z">
              <w:r>
                <w:rPr>
                  <w:rFonts w:ascii="Calibri" w:eastAsia="Times New Roman" w:hAnsi="Calibri" w:cs="Calibri"/>
                  <w:color w:val="000000"/>
                  <w:sz w:val="20"/>
                  <w:szCs w:val="20"/>
                  <w:lang w:val="en-US"/>
                </w:rPr>
                <w:t>Reference List Item : IGX_Semantic_List</w:t>
              </w:r>
            </w:ins>
          </w:p>
        </w:tc>
      </w:tr>
      <w:tr w:rsidR="00724B48" w:rsidRPr="00501278" w14:paraId="5D157CAE" w14:textId="77777777" w:rsidTr="00FF0CB1">
        <w:trPr>
          <w:trHeight w:val="255"/>
          <w:jc w:val="center"/>
          <w:ins w:id="1860"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62ACADCF" w14:textId="77777777" w:rsidR="00724B48" w:rsidRPr="00501278" w:rsidRDefault="00724B48" w:rsidP="00FF0CB1">
            <w:pPr>
              <w:rPr>
                <w:ins w:id="1861" w:author="Shiv Mangal Rahi" w:date="2020-01-02T14:46:00Z"/>
                <w:rFonts w:ascii="Calibri" w:eastAsia="Times New Roman" w:hAnsi="Calibri" w:cs="Calibri"/>
                <w:color w:val="000000"/>
                <w:sz w:val="20"/>
                <w:szCs w:val="20"/>
                <w:lang w:val="en-US"/>
              </w:rPr>
            </w:pPr>
            <w:ins w:id="1862" w:author="Shiv Mangal Rahi" w:date="2020-01-02T14:46:00Z">
              <w:r w:rsidRPr="00501278">
                <w:rPr>
                  <w:rFonts w:ascii="Calibri" w:eastAsia="Times New Roman" w:hAnsi="Calibri" w:cs="Calibri"/>
                  <w:color w:val="000000"/>
                  <w:sz w:val="20"/>
                  <w:szCs w:val="20"/>
                  <w:lang w:val="en-US"/>
                </w:rPr>
                <w:t>List Display Format</w:t>
              </w:r>
            </w:ins>
          </w:p>
        </w:tc>
        <w:tc>
          <w:tcPr>
            <w:tcW w:w="1180" w:type="dxa"/>
            <w:tcBorders>
              <w:top w:val="nil"/>
              <w:left w:val="nil"/>
              <w:bottom w:val="single" w:sz="4" w:space="0" w:color="auto"/>
              <w:right w:val="single" w:sz="4" w:space="0" w:color="auto"/>
            </w:tcBorders>
            <w:shd w:val="clear" w:color="auto" w:fill="auto"/>
            <w:noWrap/>
            <w:vAlign w:val="bottom"/>
            <w:hideMark/>
          </w:tcPr>
          <w:p w14:paraId="1594BBDD" w14:textId="77777777" w:rsidR="00724B48" w:rsidRPr="00501278" w:rsidRDefault="00724B48" w:rsidP="00FF0CB1">
            <w:pPr>
              <w:rPr>
                <w:ins w:id="1863" w:author="Shiv Mangal Rahi" w:date="2020-01-02T14:46:00Z"/>
                <w:rFonts w:ascii="Calibri" w:eastAsia="Times New Roman" w:hAnsi="Calibri" w:cs="Calibri"/>
                <w:color w:val="000000"/>
                <w:sz w:val="20"/>
                <w:szCs w:val="20"/>
                <w:lang w:val="en-US"/>
              </w:rPr>
            </w:pPr>
            <w:ins w:id="1864"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05F7C2B7" w14:textId="77777777" w:rsidR="00724B48" w:rsidRPr="00501278" w:rsidRDefault="00724B48" w:rsidP="00FF0CB1">
            <w:pPr>
              <w:rPr>
                <w:ins w:id="1865" w:author="Shiv Mangal Rahi" w:date="2020-01-02T14:46:00Z"/>
                <w:rFonts w:ascii="Calibri" w:eastAsia="Times New Roman" w:hAnsi="Calibri" w:cs="Calibri"/>
                <w:color w:val="000000"/>
                <w:sz w:val="20"/>
                <w:szCs w:val="20"/>
                <w:lang w:val="en-US"/>
              </w:rPr>
            </w:pPr>
            <w:ins w:id="1866"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0CF58727" w14:textId="77777777" w:rsidR="00724B48" w:rsidRPr="00501278" w:rsidRDefault="00724B48" w:rsidP="00FF0CB1">
            <w:pPr>
              <w:rPr>
                <w:ins w:id="1867" w:author="Shiv Mangal Rahi" w:date="2020-01-02T14:46:00Z"/>
                <w:rFonts w:ascii="Calibri" w:eastAsia="Times New Roman" w:hAnsi="Calibri" w:cs="Calibri"/>
                <w:color w:val="000000"/>
                <w:sz w:val="20"/>
                <w:szCs w:val="20"/>
                <w:lang w:val="en-US"/>
              </w:rPr>
            </w:pPr>
            <w:ins w:id="1868" w:author="Shiv Mangal Rahi" w:date="2020-01-02T14:46:00Z">
              <w:r w:rsidRPr="00501278">
                <w:rPr>
                  <w:rFonts w:ascii="Calibri" w:eastAsia="Times New Roman" w:hAnsi="Calibri" w:cs="Calibri"/>
                  <w:color w:val="000000"/>
                  <w:sz w:val="20"/>
                  <w:szCs w:val="20"/>
                  <w:lang w:val="en-US"/>
                </w:rPr>
                <w:t>{Group}</w:t>
              </w:r>
            </w:ins>
          </w:p>
        </w:tc>
        <w:tc>
          <w:tcPr>
            <w:tcW w:w="2085" w:type="dxa"/>
            <w:tcBorders>
              <w:top w:val="nil"/>
              <w:left w:val="nil"/>
              <w:bottom w:val="single" w:sz="4" w:space="0" w:color="auto"/>
              <w:right w:val="single" w:sz="4" w:space="0" w:color="auto"/>
            </w:tcBorders>
          </w:tcPr>
          <w:p w14:paraId="424E9E23" w14:textId="77777777" w:rsidR="00724B48" w:rsidRPr="00501278" w:rsidRDefault="00724B48" w:rsidP="00FF0CB1">
            <w:pPr>
              <w:rPr>
                <w:ins w:id="1869" w:author="Shiv Mangal Rahi" w:date="2020-01-02T14:46:00Z"/>
                <w:rFonts w:ascii="Calibri" w:eastAsia="Times New Roman" w:hAnsi="Calibri" w:cs="Calibri"/>
                <w:color w:val="000000"/>
                <w:sz w:val="20"/>
                <w:szCs w:val="20"/>
                <w:lang w:val="en-US"/>
              </w:rPr>
            </w:pPr>
            <w:ins w:id="1870" w:author="Shiv Mangal Rahi" w:date="2020-01-02T14:46:00Z">
              <w:r>
                <w:rPr>
                  <w:rFonts w:ascii="Calibri" w:eastAsia="Times New Roman" w:hAnsi="Calibri" w:cs="Calibri"/>
                  <w:color w:val="000000"/>
                  <w:sz w:val="20"/>
                  <w:szCs w:val="20"/>
                  <w:lang w:val="en-US"/>
                </w:rPr>
                <w:t>{Code</w:t>
              </w:r>
              <w:r w:rsidRPr="00501278">
                <w:rPr>
                  <w:rFonts w:ascii="Calibri" w:eastAsia="Times New Roman" w:hAnsi="Calibri" w:cs="Calibri"/>
                  <w:color w:val="000000"/>
                  <w:sz w:val="20"/>
                  <w:szCs w:val="20"/>
                  <w:lang w:val="en-US"/>
                </w:rPr>
                <w:t>}</w:t>
              </w:r>
            </w:ins>
          </w:p>
        </w:tc>
      </w:tr>
      <w:tr w:rsidR="00724B48" w:rsidRPr="00501278" w14:paraId="1C7F0041" w14:textId="77777777" w:rsidTr="00FF0CB1">
        <w:trPr>
          <w:trHeight w:val="255"/>
          <w:jc w:val="center"/>
          <w:ins w:id="1871"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1C5D027E" w14:textId="77777777" w:rsidR="00724B48" w:rsidRPr="00501278" w:rsidRDefault="00724B48" w:rsidP="00FF0CB1">
            <w:pPr>
              <w:rPr>
                <w:ins w:id="1872" w:author="Shiv Mangal Rahi" w:date="2020-01-02T14:46:00Z"/>
                <w:rFonts w:ascii="Calibri" w:eastAsia="Times New Roman" w:hAnsi="Calibri" w:cs="Calibri"/>
                <w:color w:val="000000"/>
                <w:sz w:val="20"/>
                <w:szCs w:val="20"/>
                <w:lang w:val="en-US"/>
              </w:rPr>
            </w:pPr>
            <w:ins w:id="1873" w:author="Shiv Mangal Rahi" w:date="2020-01-02T14:46:00Z">
              <w:r w:rsidRPr="00501278">
                <w:rPr>
                  <w:rFonts w:ascii="Calibri" w:eastAsia="Times New Roman" w:hAnsi="Calibri" w:cs="Calibri"/>
                  <w:color w:val="000000"/>
                  <w:sz w:val="20"/>
                  <w:szCs w:val="20"/>
                  <w:lang w:val="en-US"/>
                </w:rPr>
                <w:t>Show In Detail Tile</w:t>
              </w:r>
            </w:ins>
          </w:p>
        </w:tc>
        <w:tc>
          <w:tcPr>
            <w:tcW w:w="1180" w:type="dxa"/>
            <w:tcBorders>
              <w:top w:val="nil"/>
              <w:left w:val="nil"/>
              <w:bottom w:val="single" w:sz="4" w:space="0" w:color="auto"/>
              <w:right w:val="single" w:sz="4" w:space="0" w:color="auto"/>
            </w:tcBorders>
            <w:shd w:val="clear" w:color="auto" w:fill="auto"/>
            <w:noWrap/>
            <w:vAlign w:val="bottom"/>
            <w:hideMark/>
          </w:tcPr>
          <w:p w14:paraId="3735691A" w14:textId="77777777" w:rsidR="00724B48" w:rsidRPr="00501278" w:rsidRDefault="00724B48" w:rsidP="00FF0CB1">
            <w:pPr>
              <w:rPr>
                <w:ins w:id="1874" w:author="Shiv Mangal Rahi" w:date="2020-01-02T14:46:00Z"/>
                <w:rFonts w:ascii="Calibri" w:eastAsia="Times New Roman" w:hAnsi="Calibri" w:cs="Calibri"/>
                <w:color w:val="000000"/>
                <w:sz w:val="20"/>
                <w:szCs w:val="20"/>
                <w:lang w:val="en-US"/>
              </w:rPr>
            </w:pPr>
            <w:ins w:id="1875" w:author="Shiv Mangal Rahi" w:date="2020-01-02T14:46:00Z">
              <w:r w:rsidRPr="00501278">
                <w:rPr>
                  <w:rFonts w:ascii="Calibri" w:eastAsia="Times New Roman" w:hAnsi="Calibri" w:cs="Calibri"/>
                  <w:color w:val="000000"/>
                  <w:sz w:val="20"/>
                  <w:szCs w:val="20"/>
                  <w:lang w:val="en-US"/>
                </w:rPr>
                <w:t>TRUE</w:t>
              </w:r>
            </w:ins>
          </w:p>
        </w:tc>
        <w:tc>
          <w:tcPr>
            <w:tcW w:w="1355" w:type="dxa"/>
            <w:tcBorders>
              <w:top w:val="nil"/>
              <w:left w:val="nil"/>
              <w:bottom w:val="single" w:sz="4" w:space="0" w:color="auto"/>
              <w:right w:val="single" w:sz="4" w:space="0" w:color="auto"/>
            </w:tcBorders>
            <w:shd w:val="clear" w:color="auto" w:fill="auto"/>
            <w:noWrap/>
            <w:vAlign w:val="bottom"/>
            <w:hideMark/>
          </w:tcPr>
          <w:p w14:paraId="170DCF4F" w14:textId="77777777" w:rsidR="00724B48" w:rsidRPr="00501278" w:rsidRDefault="00724B48" w:rsidP="00FF0CB1">
            <w:pPr>
              <w:rPr>
                <w:ins w:id="1876" w:author="Shiv Mangal Rahi" w:date="2020-01-02T14:46:00Z"/>
                <w:rFonts w:ascii="Calibri" w:eastAsia="Times New Roman" w:hAnsi="Calibri" w:cs="Calibri"/>
                <w:color w:val="000000"/>
                <w:sz w:val="20"/>
                <w:szCs w:val="20"/>
                <w:lang w:val="en-US"/>
              </w:rPr>
            </w:pPr>
            <w:ins w:id="1877" w:author="Shiv Mangal Rahi" w:date="2020-01-02T14:46:00Z">
              <w:r w:rsidRPr="00501278">
                <w:rPr>
                  <w:rFonts w:ascii="Calibri" w:eastAsia="Times New Roman" w:hAnsi="Calibri" w:cs="Calibri"/>
                  <w:color w:val="000000"/>
                  <w:sz w:val="20"/>
                  <w:szCs w:val="20"/>
                  <w:lang w:val="en-US"/>
                </w:rPr>
                <w:t>TRUE</w:t>
              </w:r>
            </w:ins>
          </w:p>
        </w:tc>
        <w:tc>
          <w:tcPr>
            <w:tcW w:w="2085" w:type="dxa"/>
            <w:tcBorders>
              <w:top w:val="nil"/>
              <w:left w:val="nil"/>
              <w:bottom w:val="single" w:sz="4" w:space="0" w:color="auto"/>
              <w:right w:val="single" w:sz="4" w:space="0" w:color="auto"/>
            </w:tcBorders>
            <w:shd w:val="clear" w:color="auto" w:fill="auto"/>
            <w:vAlign w:val="bottom"/>
            <w:hideMark/>
          </w:tcPr>
          <w:p w14:paraId="07D6BA68" w14:textId="77777777" w:rsidR="00724B48" w:rsidRPr="00501278" w:rsidRDefault="00724B48" w:rsidP="00FF0CB1">
            <w:pPr>
              <w:rPr>
                <w:ins w:id="1878" w:author="Shiv Mangal Rahi" w:date="2020-01-02T14:46:00Z"/>
                <w:rFonts w:ascii="Calibri" w:eastAsia="Times New Roman" w:hAnsi="Calibri" w:cs="Calibri"/>
                <w:color w:val="000000"/>
                <w:sz w:val="20"/>
                <w:szCs w:val="20"/>
                <w:lang w:val="en-US"/>
              </w:rPr>
            </w:pPr>
            <w:ins w:id="1879" w:author="Shiv Mangal Rahi" w:date="2020-01-02T14:46:00Z">
              <w:r w:rsidRPr="00501278">
                <w:rPr>
                  <w:rFonts w:ascii="Calibri" w:eastAsia="Times New Roman" w:hAnsi="Calibri" w:cs="Calibri"/>
                  <w:color w:val="000000"/>
                  <w:sz w:val="20"/>
                  <w:szCs w:val="20"/>
                  <w:lang w:val="en-US"/>
                </w:rPr>
                <w:t>TRUE</w:t>
              </w:r>
            </w:ins>
          </w:p>
        </w:tc>
        <w:tc>
          <w:tcPr>
            <w:tcW w:w="2085" w:type="dxa"/>
            <w:tcBorders>
              <w:top w:val="nil"/>
              <w:left w:val="nil"/>
              <w:bottom w:val="single" w:sz="4" w:space="0" w:color="auto"/>
              <w:right w:val="single" w:sz="4" w:space="0" w:color="auto"/>
            </w:tcBorders>
            <w:vAlign w:val="bottom"/>
          </w:tcPr>
          <w:p w14:paraId="53B9DDCE" w14:textId="77777777" w:rsidR="00724B48" w:rsidRPr="00501278" w:rsidRDefault="00724B48" w:rsidP="00FF0CB1">
            <w:pPr>
              <w:rPr>
                <w:ins w:id="1880" w:author="Shiv Mangal Rahi" w:date="2020-01-02T14:46:00Z"/>
                <w:rFonts w:ascii="Calibri" w:eastAsia="Times New Roman" w:hAnsi="Calibri" w:cs="Calibri"/>
                <w:color w:val="000000"/>
                <w:sz w:val="20"/>
                <w:szCs w:val="20"/>
                <w:lang w:val="en-US"/>
              </w:rPr>
            </w:pPr>
            <w:ins w:id="1881" w:author="Shiv Mangal Rahi" w:date="2020-01-02T14:46:00Z">
              <w:r w:rsidRPr="00501278">
                <w:rPr>
                  <w:rFonts w:ascii="Calibri" w:eastAsia="Times New Roman" w:hAnsi="Calibri" w:cs="Calibri"/>
                  <w:color w:val="000000"/>
                  <w:sz w:val="20"/>
                  <w:szCs w:val="20"/>
                  <w:lang w:val="en-US"/>
                </w:rPr>
                <w:t>TRUE</w:t>
              </w:r>
            </w:ins>
          </w:p>
        </w:tc>
      </w:tr>
      <w:tr w:rsidR="00724B48" w:rsidRPr="00501278" w14:paraId="2C33E919" w14:textId="77777777" w:rsidTr="00FF0CB1">
        <w:trPr>
          <w:trHeight w:val="255"/>
          <w:jc w:val="center"/>
          <w:ins w:id="1882"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4F397DFA" w14:textId="77777777" w:rsidR="00724B48" w:rsidRPr="00501278" w:rsidRDefault="00724B48" w:rsidP="00FF0CB1">
            <w:pPr>
              <w:rPr>
                <w:ins w:id="1883" w:author="Shiv Mangal Rahi" w:date="2020-01-02T14:46:00Z"/>
                <w:rFonts w:ascii="Calibri" w:eastAsia="Times New Roman" w:hAnsi="Calibri" w:cs="Calibri"/>
                <w:color w:val="000000"/>
                <w:sz w:val="20"/>
                <w:szCs w:val="20"/>
                <w:lang w:val="en-US"/>
              </w:rPr>
            </w:pPr>
            <w:ins w:id="1884" w:author="Shiv Mangal Rahi" w:date="2020-01-02T14:46:00Z">
              <w:r w:rsidRPr="00501278">
                <w:rPr>
                  <w:rFonts w:ascii="Calibri" w:eastAsia="Times New Roman" w:hAnsi="Calibri" w:cs="Calibri"/>
                  <w:color w:val="000000"/>
                  <w:sz w:val="20"/>
                  <w:szCs w:val="20"/>
                  <w:lang w:val="en-US"/>
                </w:rPr>
                <w:t>Is Editable</w:t>
              </w:r>
            </w:ins>
          </w:p>
        </w:tc>
        <w:tc>
          <w:tcPr>
            <w:tcW w:w="1180" w:type="dxa"/>
            <w:tcBorders>
              <w:top w:val="nil"/>
              <w:left w:val="nil"/>
              <w:bottom w:val="single" w:sz="4" w:space="0" w:color="auto"/>
              <w:right w:val="single" w:sz="4" w:space="0" w:color="auto"/>
            </w:tcBorders>
            <w:shd w:val="clear" w:color="auto" w:fill="auto"/>
            <w:noWrap/>
            <w:vAlign w:val="bottom"/>
            <w:hideMark/>
          </w:tcPr>
          <w:p w14:paraId="6BA2BAC8" w14:textId="77777777" w:rsidR="00724B48" w:rsidRPr="00501278" w:rsidRDefault="00724B48" w:rsidP="00FF0CB1">
            <w:pPr>
              <w:rPr>
                <w:ins w:id="1885" w:author="Shiv Mangal Rahi" w:date="2020-01-02T14:46:00Z"/>
                <w:rFonts w:ascii="Calibri" w:eastAsia="Times New Roman" w:hAnsi="Calibri" w:cs="Calibri"/>
                <w:color w:val="000000"/>
                <w:sz w:val="20"/>
                <w:szCs w:val="20"/>
                <w:lang w:val="en-US"/>
              </w:rPr>
            </w:pPr>
            <w:ins w:id="1886" w:author="Shiv Mangal Rahi" w:date="2020-01-02T14:46:00Z">
              <w:r w:rsidRPr="00501278">
                <w:rPr>
                  <w:rFonts w:ascii="Calibri" w:eastAsia="Times New Roman" w:hAnsi="Calibri" w:cs="Calibri"/>
                  <w:color w:val="000000"/>
                  <w:sz w:val="20"/>
                  <w:szCs w:val="20"/>
                  <w:lang w:val="en-US"/>
                </w:rPr>
                <w:t>TRUE</w:t>
              </w:r>
            </w:ins>
          </w:p>
        </w:tc>
        <w:tc>
          <w:tcPr>
            <w:tcW w:w="1355" w:type="dxa"/>
            <w:tcBorders>
              <w:top w:val="nil"/>
              <w:left w:val="nil"/>
              <w:bottom w:val="single" w:sz="4" w:space="0" w:color="auto"/>
              <w:right w:val="single" w:sz="4" w:space="0" w:color="auto"/>
            </w:tcBorders>
            <w:shd w:val="clear" w:color="auto" w:fill="auto"/>
            <w:noWrap/>
            <w:vAlign w:val="bottom"/>
            <w:hideMark/>
          </w:tcPr>
          <w:p w14:paraId="5CE47820" w14:textId="77777777" w:rsidR="00724B48" w:rsidRPr="00501278" w:rsidRDefault="00724B48" w:rsidP="00FF0CB1">
            <w:pPr>
              <w:rPr>
                <w:ins w:id="1887" w:author="Shiv Mangal Rahi" w:date="2020-01-02T14:46:00Z"/>
                <w:rFonts w:ascii="Calibri" w:eastAsia="Times New Roman" w:hAnsi="Calibri" w:cs="Calibri"/>
                <w:color w:val="000000"/>
                <w:sz w:val="20"/>
                <w:szCs w:val="20"/>
                <w:lang w:val="en-US"/>
              </w:rPr>
            </w:pPr>
            <w:ins w:id="1888"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43E14C00" w14:textId="77777777" w:rsidR="00724B48" w:rsidRPr="00501278" w:rsidRDefault="00724B48" w:rsidP="00FF0CB1">
            <w:pPr>
              <w:rPr>
                <w:ins w:id="1889" w:author="Shiv Mangal Rahi" w:date="2020-01-02T14:46:00Z"/>
                <w:rFonts w:ascii="Calibri" w:eastAsia="Times New Roman" w:hAnsi="Calibri" w:cs="Calibri"/>
                <w:color w:val="000000"/>
                <w:sz w:val="20"/>
                <w:szCs w:val="20"/>
                <w:lang w:val="en-US"/>
              </w:rPr>
            </w:pPr>
            <w:ins w:id="1890" w:author="Shiv Mangal Rahi" w:date="2020-01-02T14:46:00Z">
              <w:r w:rsidRPr="00501278">
                <w:rPr>
                  <w:rFonts w:ascii="Calibri" w:eastAsia="Times New Roman" w:hAnsi="Calibri" w:cs="Calibri"/>
                  <w:color w:val="000000"/>
                  <w:sz w:val="20"/>
                  <w:szCs w:val="20"/>
                  <w:lang w:val="en-US"/>
                </w:rPr>
                <w:t>TRUE</w:t>
              </w:r>
            </w:ins>
          </w:p>
        </w:tc>
        <w:tc>
          <w:tcPr>
            <w:tcW w:w="2085" w:type="dxa"/>
            <w:tcBorders>
              <w:top w:val="nil"/>
              <w:left w:val="nil"/>
              <w:bottom w:val="single" w:sz="4" w:space="0" w:color="auto"/>
              <w:right w:val="single" w:sz="4" w:space="0" w:color="auto"/>
            </w:tcBorders>
            <w:vAlign w:val="bottom"/>
          </w:tcPr>
          <w:p w14:paraId="352D76D0" w14:textId="77777777" w:rsidR="00724B48" w:rsidRPr="00501278" w:rsidRDefault="00724B48" w:rsidP="00FF0CB1">
            <w:pPr>
              <w:rPr>
                <w:ins w:id="1891" w:author="Shiv Mangal Rahi" w:date="2020-01-02T14:46:00Z"/>
                <w:rFonts w:ascii="Calibri" w:eastAsia="Times New Roman" w:hAnsi="Calibri" w:cs="Calibri"/>
                <w:color w:val="000000"/>
                <w:sz w:val="20"/>
                <w:szCs w:val="20"/>
                <w:lang w:val="en-US"/>
              </w:rPr>
            </w:pPr>
            <w:ins w:id="1892" w:author="Shiv Mangal Rahi" w:date="2020-01-02T14:46:00Z">
              <w:r w:rsidRPr="00501278">
                <w:rPr>
                  <w:rFonts w:ascii="Calibri" w:eastAsia="Times New Roman" w:hAnsi="Calibri" w:cs="Calibri"/>
                  <w:color w:val="000000"/>
                  <w:sz w:val="20"/>
                  <w:szCs w:val="20"/>
                  <w:lang w:val="en-US"/>
                </w:rPr>
                <w:t>TRUE</w:t>
              </w:r>
            </w:ins>
          </w:p>
        </w:tc>
      </w:tr>
      <w:tr w:rsidR="00724B48" w:rsidRPr="00501278" w14:paraId="6856D8E9" w14:textId="77777777" w:rsidTr="00FF0CB1">
        <w:trPr>
          <w:trHeight w:val="255"/>
          <w:jc w:val="center"/>
          <w:ins w:id="1893"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5E822E42" w14:textId="77777777" w:rsidR="00724B48" w:rsidRPr="00501278" w:rsidRDefault="00724B48" w:rsidP="00FF0CB1">
            <w:pPr>
              <w:rPr>
                <w:ins w:id="1894" w:author="Shiv Mangal Rahi" w:date="2020-01-02T14:46:00Z"/>
                <w:rFonts w:ascii="Calibri" w:eastAsia="Times New Roman" w:hAnsi="Calibri" w:cs="Calibri"/>
                <w:color w:val="000000"/>
                <w:sz w:val="20"/>
                <w:szCs w:val="20"/>
                <w:lang w:val="en-US"/>
              </w:rPr>
            </w:pPr>
            <w:ins w:id="1895" w:author="Shiv Mangal Rahi" w:date="2020-01-02T14:46:00Z">
              <w:r w:rsidRPr="00501278">
                <w:rPr>
                  <w:rFonts w:ascii="Calibri" w:eastAsia="Times New Roman" w:hAnsi="Calibri" w:cs="Calibri"/>
                  <w:color w:val="000000"/>
                  <w:sz w:val="20"/>
                  <w:szCs w:val="20"/>
                  <w:lang w:val="en-US"/>
                </w:rPr>
                <w:t>Is Listable</w:t>
              </w:r>
            </w:ins>
          </w:p>
        </w:tc>
        <w:tc>
          <w:tcPr>
            <w:tcW w:w="1180" w:type="dxa"/>
            <w:tcBorders>
              <w:top w:val="nil"/>
              <w:left w:val="nil"/>
              <w:bottom w:val="single" w:sz="4" w:space="0" w:color="auto"/>
              <w:right w:val="single" w:sz="4" w:space="0" w:color="auto"/>
            </w:tcBorders>
            <w:shd w:val="clear" w:color="auto" w:fill="auto"/>
            <w:noWrap/>
            <w:vAlign w:val="bottom"/>
            <w:hideMark/>
          </w:tcPr>
          <w:p w14:paraId="4335936F" w14:textId="77777777" w:rsidR="00724B48" w:rsidRPr="00501278" w:rsidRDefault="00724B48" w:rsidP="00FF0CB1">
            <w:pPr>
              <w:rPr>
                <w:ins w:id="1896" w:author="Shiv Mangal Rahi" w:date="2020-01-02T14:46:00Z"/>
                <w:rFonts w:ascii="Calibri" w:eastAsia="Times New Roman" w:hAnsi="Calibri" w:cs="Calibri"/>
                <w:color w:val="000000"/>
                <w:sz w:val="20"/>
                <w:szCs w:val="20"/>
                <w:lang w:val="en-US"/>
              </w:rPr>
            </w:pPr>
            <w:ins w:id="1897" w:author="Shiv Mangal Rahi" w:date="2020-01-02T14:46:00Z">
              <w:r w:rsidRPr="00501278">
                <w:rPr>
                  <w:rFonts w:ascii="Calibri" w:eastAsia="Times New Roman" w:hAnsi="Calibri" w:cs="Calibri"/>
                  <w:color w:val="000000"/>
                  <w:sz w:val="20"/>
                  <w:szCs w:val="20"/>
                  <w:lang w:val="en-US"/>
                </w:rPr>
                <w:t>TRUE</w:t>
              </w:r>
            </w:ins>
          </w:p>
        </w:tc>
        <w:tc>
          <w:tcPr>
            <w:tcW w:w="1355" w:type="dxa"/>
            <w:tcBorders>
              <w:top w:val="nil"/>
              <w:left w:val="nil"/>
              <w:bottom w:val="single" w:sz="4" w:space="0" w:color="auto"/>
              <w:right w:val="single" w:sz="4" w:space="0" w:color="auto"/>
            </w:tcBorders>
            <w:shd w:val="clear" w:color="auto" w:fill="auto"/>
            <w:noWrap/>
            <w:vAlign w:val="bottom"/>
            <w:hideMark/>
          </w:tcPr>
          <w:p w14:paraId="7965F405" w14:textId="77777777" w:rsidR="00724B48" w:rsidRPr="00501278" w:rsidRDefault="00724B48" w:rsidP="00FF0CB1">
            <w:pPr>
              <w:rPr>
                <w:ins w:id="1898" w:author="Shiv Mangal Rahi" w:date="2020-01-02T14:46:00Z"/>
                <w:rFonts w:ascii="Calibri" w:eastAsia="Times New Roman" w:hAnsi="Calibri" w:cs="Calibri"/>
                <w:color w:val="000000"/>
                <w:sz w:val="20"/>
                <w:szCs w:val="20"/>
                <w:lang w:val="en-US"/>
              </w:rPr>
            </w:pPr>
            <w:ins w:id="1899"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574F56D5" w14:textId="77777777" w:rsidR="00724B48" w:rsidRPr="00501278" w:rsidRDefault="00724B48" w:rsidP="00FF0CB1">
            <w:pPr>
              <w:rPr>
                <w:ins w:id="1900" w:author="Shiv Mangal Rahi" w:date="2020-01-02T14:46:00Z"/>
                <w:rFonts w:ascii="Calibri" w:eastAsia="Times New Roman" w:hAnsi="Calibri" w:cs="Calibri"/>
                <w:color w:val="000000"/>
                <w:sz w:val="20"/>
                <w:szCs w:val="20"/>
                <w:lang w:val="en-US"/>
              </w:rPr>
            </w:pPr>
            <w:ins w:id="1901" w:author="Shiv Mangal Rahi" w:date="2020-01-02T14:46:00Z">
              <w:r w:rsidRPr="00501278">
                <w:rPr>
                  <w:rFonts w:ascii="Calibri" w:eastAsia="Times New Roman" w:hAnsi="Calibri" w:cs="Calibri"/>
                  <w:color w:val="000000"/>
                  <w:sz w:val="20"/>
                  <w:szCs w:val="20"/>
                  <w:lang w:val="en-US"/>
                </w:rPr>
                <w:t>TRUE</w:t>
              </w:r>
            </w:ins>
          </w:p>
        </w:tc>
        <w:tc>
          <w:tcPr>
            <w:tcW w:w="2085" w:type="dxa"/>
            <w:tcBorders>
              <w:top w:val="nil"/>
              <w:left w:val="nil"/>
              <w:bottom w:val="single" w:sz="4" w:space="0" w:color="auto"/>
              <w:right w:val="single" w:sz="4" w:space="0" w:color="auto"/>
            </w:tcBorders>
            <w:vAlign w:val="bottom"/>
          </w:tcPr>
          <w:p w14:paraId="19C2FC54" w14:textId="77777777" w:rsidR="00724B48" w:rsidRPr="00501278" w:rsidRDefault="00724B48" w:rsidP="00FF0CB1">
            <w:pPr>
              <w:rPr>
                <w:ins w:id="1902" w:author="Shiv Mangal Rahi" w:date="2020-01-02T14:46:00Z"/>
                <w:rFonts w:ascii="Calibri" w:eastAsia="Times New Roman" w:hAnsi="Calibri" w:cs="Calibri"/>
                <w:color w:val="000000"/>
                <w:sz w:val="20"/>
                <w:szCs w:val="20"/>
                <w:lang w:val="en-US"/>
              </w:rPr>
            </w:pPr>
            <w:ins w:id="1903" w:author="Shiv Mangal Rahi" w:date="2020-01-02T14:46:00Z">
              <w:r w:rsidRPr="00501278">
                <w:rPr>
                  <w:rFonts w:ascii="Calibri" w:eastAsia="Times New Roman" w:hAnsi="Calibri" w:cs="Calibri"/>
                  <w:color w:val="000000"/>
                  <w:sz w:val="20"/>
                  <w:szCs w:val="20"/>
                  <w:lang w:val="en-US"/>
                </w:rPr>
                <w:t>TRUE</w:t>
              </w:r>
            </w:ins>
          </w:p>
        </w:tc>
      </w:tr>
      <w:tr w:rsidR="00724B48" w:rsidRPr="00501278" w14:paraId="3F4BA1B6" w14:textId="77777777" w:rsidTr="00FF0CB1">
        <w:trPr>
          <w:trHeight w:val="255"/>
          <w:jc w:val="center"/>
          <w:ins w:id="1904"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66CC5DE6" w14:textId="77777777" w:rsidR="00724B48" w:rsidRPr="00501278" w:rsidRDefault="00724B48" w:rsidP="00FF0CB1">
            <w:pPr>
              <w:rPr>
                <w:ins w:id="1905" w:author="Shiv Mangal Rahi" w:date="2020-01-02T14:46:00Z"/>
                <w:rFonts w:ascii="Calibri" w:eastAsia="Times New Roman" w:hAnsi="Calibri" w:cs="Calibri"/>
                <w:color w:val="000000"/>
                <w:sz w:val="20"/>
                <w:szCs w:val="20"/>
                <w:lang w:val="en-US"/>
              </w:rPr>
            </w:pPr>
            <w:ins w:id="1906" w:author="Shiv Mangal Rahi" w:date="2020-01-02T14:46:00Z">
              <w:r w:rsidRPr="00501278">
                <w:rPr>
                  <w:rFonts w:ascii="Calibri" w:eastAsia="Times New Roman" w:hAnsi="Calibri" w:cs="Calibri"/>
                  <w:color w:val="000000"/>
                  <w:sz w:val="20"/>
                  <w:szCs w:val="20"/>
                  <w:lang w:val="en-US"/>
                </w:rPr>
                <w:t>Is Required</w:t>
              </w:r>
            </w:ins>
          </w:p>
        </w:tc>
        <w:tc>
          <w:tcPr>
            <w:tcW w:w="1180" w:type="dxa"/>
            <w:tcBorders>
              <w:top w:val="nil"/>
              <w:left w:val="nil"/>
              <w:bottom w:val="single" w:sz="4" w:space="0" w:color="auto"/>
              <w:right w:val="single" w:sz="4" w:space="0" w:color="auto"/>
            </w:tcBorders>
            <w:shd w:val="clear" w:color="auto" w:fill="auto"/>
            <w:noWrap/>
            <w:vAlign w:val="bottom"/>
            <w:hideMark/>
          </w:tcPr>
          <w:p w14:paraId="493B390A" w14:textId="77777777" w:rsidR="00724B48" w:rsidRPr="00501278" w:rsidRDefault="00724B48" w:rsidP="00FF0CB1">
            <w:pPr>
              <w:rPr>
                <w:ins w:id="1907" w:author="Shiv Mangal Rahi" w:date="2020-01-02T14:46:00Z"/>
                <w:rFonts w:ascii="Calibri" w:eastAsia="Times New Roman" w:hAnsi="Calibri" w:cs="Calibri"/>
                <w:color w:val="000000"/>
                <w:sz w:val="20"/>
                <w:szCs w:val="20"/>
                <w:lang w:val="en-US"/>
              </w:rPr>
            </w:pPr>
            <w:ins w:id="1908" w:author="Shiv Mangal Rahi" w:date="2020-01-02T14:46:00Z">
              <w:r w:rsidRPr="00501278">
                <w:rPr>
                  <w:rFonts w:ascii="Calibri" w:eastAsia="Times New Roman" w:hAnsi="Calibri" w:cs="Calibri"/>
                  <w:color w:val="000000"/>
                  <w:sz w:val="20"/>
                  <w:szCs w:val="20"/>
                  <w:lang w:val="en-US"/>
                </w:rPr>
                <w:t>TRUE</w:t>
              </w:r>
            </w:ins>
          </w:p>
        </w:tc>
        <w:tc>
          <w:tcPr>
            <w:tcW w:w="1355" w:type="dxa"/>
            <w:tcBorders>
              <w:top w:val="nil"/>
              <w:left w:val="nil"/>
              <w:bottom w:val="single" w:sz="4" w:space="0" w:color="auto"/>
              <w:right w:val="single" w:sz="4" w:space="0" w:color="auto"/>
            </w:tcBorders>
            <w:shd w:val="clear" w:color="auto" w:fill="auto"/>
            <w:noWrap/>
            <w:vAlign w:val="bottom"/>
            <w:hideMark/>
          </w:tcPr>
          <w:p w14:paraId="00081179" w14:textId="77777777" w:rsidR="00724B48" w:rsidRPr="00501278" w:rsidRDefault="00724B48" w:rsidP="00FF0CB1">
            <w:pPr>
              <w:rPr>
                <w:ins w:id="1909" w:author="Shiv Mangal Rahi" w:date="2020-01-02T14:46:00Z"/>
                <w:rFonts w:ascii="Calibri" w:eastAsia="Times New Roman" w:hAnsi="Calibri" w:cs="Calibri"/>
                <w:color w:val="000000"/>
                <w:sz w:val="20"/>
                <w:szCs w:val="20"/>
                <w:lang w:val="en-US"/>
              </w:rPr>
            </w:pPr>
            <w:ins w:id="1910"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50930475" w14:textId="77777777" w:rsidR="00724B48" w:rsidRPr="00501278" w:rsidRDefault="00724B48" w:rsidP="00FF0CB1">
            <w:pPr>
              <w:rPr>
                <w:ins w:id="1911" w:author="Shiv Mangal Rahi" w:date="2020-01-02T14:46:00Z"/>
                <w:rFonts w:ascii="Calibri" w:eastAsia="Times New Roman" w:hAnsi="Calibri" w:cs="Calibri"/>
                <w:color w:val="000000"/>
                <w:sz w:val="20"/>
                <w:szCs w:val="20"/>
                <w:lang w:val="en-US"/>
              </w:rPr>
            </w:pPr>
            <w:ins w:id="1912"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vAlign w:val="bottom"/>
          </w:tcPr>
          <w:p w14:paraId="331ECA82" w14:textId="77777777" w:rsidR="00724B48" w:rsidRPr="00501278" w:rsidRDefault="00724B48" w:rsidP="00FF0CB1">
            <w:pPr>
              <w:rPr>
                <w:ins w:id="1913" w:author="Shiv Mangal Rahi" w:date="2020-01-02T14:46:00Z"/>
                <w:rFonts w:ascii="Calibri" w:eastAsia="Times New Roman" w:hAnsi="Calibri" w:cs="Calibri"/>
                <w:color w:val="000000"/>
                <w:sz w:val="20"/>
                <w:szCs w:val="20"/>
                <w:lang w:val="en-US"/>
              </w:rPr>
            </w:pPr>
            <w:ins w:id="1914" w:author="Shiv Mangal Rahi" w:date="2020-01-02T14:46:00Z">
              <w:r w:rsidRPr="00501278">
                <w:rPr>
                  <w:rFonts w:ascii="Calibri" w:eastAsia="Times New Roman" w:hAnsi="Calibri" w:cs="Calibri"/>
                  <w:color w:val="000000"/>
                  <w:sz w:val="20"/>
                  <w:szCs w:val="20"/>
                  <w:lang w:val="en-US"/>
                </w:rPr>
                <w:t>FALSE</w:t>
              </w:r>
            </w:ins>
          </w:p>
        </w:tc>
      </w:tr>
      <w:tr w:rsidR="00724B48" w:rsidRPr="00501278" w14:paraId="00B0CCE4" w14:textId="77777777" w:rsidTr="00FF0CB1">
        <w:trPr>
          <w:trHeight w:val="255"/>
          <w:jc w:val="center"/>
          <w:ins w:id="1915"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53879DB4" w14:textId="77777777" w:rsidR="00724B48" w:rsidRPr="00501278" w:rsidRDefault="00724B48" w:rsidP="00FF0CB1">
            <w:pPr>
              <w:rPr>
                <w:ins w:id="1916" w:author="Shiv Mangal Rahi" w:date="2020-01-02T14:46:00Z"/>
                <w:rFonts w:ascii="Calibri" w:eastAsia="Times New Roman" w:hAnsi="Calibri" w:cs="Calibri"/>
                <w:color w:val="000000"/>
                <w:sz w:val="20"/>
                <w:szCs w:val="20"/>
                <w:lang w:val="en-US"/>
              </w:rPr>
            </w:pPr>
            <w:ins w:id="1917" w:author="Shiv Mangal Rahi" w:date="2020-01-02T14:46:00Z">
              <w:r w:rsidRPr="00501278">
                <w:rPr>
                  <w:rFonts w:ascii="Calibri" w:eastAsia="Times New Roman" w:hAnsi="Calibri" w:cs="Calibri"/>
                  <w:color w:val="000000"/>
                  <w:sz w:val="20"/>
                  <w:szCs w:val="20"/>
                  <w:lang w:val="en-US"/>
                </w:rPr>
                <w:t>Part of Key</w:t>
              </w:r>
            </w:ins>
          </w:p>
        </w:tc>
        <w:tc>
          <w:tcPr>
            <w:tcW w:w="1180" w:type="dxa"/>
            <w:tcBorders>
              <w:top w:val="nil"/>
              <w:left w:val="nil"/>
              <w:bottom w:val="single" w:sz="4" w:space="0" w:color="auto"/>
              <w:right w:val="single" w:sz="4" w:space="0" w:color="auto"/>
            </w:tcBorders>
            <w:shd w:val="clear" w:color="auto" w:fill="auto"/>
            <w:noWrap/>
            <w:vAlign w:val="bottom"/>
            <w:hideMark/>
          </w:tcPr>
          <w:p w14:paraId="14B9F363" w14:textId="77777777" w:rsidR="00724B48" w:rsidRPr="00501278" w:rsidRDefault="00724B48" w:rsidP="00FF0CB1">
            <w:pPr>
              <w:rPr>
                <w:ins w:id="1918" w:author="Shiv Mangal Rahi" w:date="2020-01-02T14:46:00Z"/>
                <w:rFonts w:ascii="Calibri" w:eastAsia="Times New Roman" w:hAnsi="Calibri" w:cs="Calibri"/>
                <w:color w:val="000000"/>
                <w:sz w:val="20"/>
                <w:szCs w:val="20"/>
                <w:lang w:val="en-US"/>
              </w:rPr>
            </w:pPr>
            <w:ins w:id="1919" w:author="Shiv Mangal Rahi" w:date="2020-01-02T14:46:00Z">
              <w:r w:rsidRPr="00501278">
                <w:rPr>
                  <w:rFonts w:ascii="Calibri" w:eastAsia="Times New Roman" w:hAnsi="Calibri" w:cs="Calibri"/>
                  <w:color w:val="000000"/>
                  <w:sz w:val="20"/>
                  <w:szCs w:val="20"/>
                  <w:lang w:val="en-US"/>
                </w:rPr>
                <w:t>TRUE</w:t>
              </w:r>
            </w:ins>
          </w:p>
        </w:tc>
        <w:tc>
          <w:tcPr>
            <w:tcW w:w="1355" w:type="dxa"/>
            <w:tcBorders>
              <w:top w:val="nil"/>
              <w:left w:val="nil"/>
              <w:bottom w:val="single" w:sz="4" w:space="0" w:color="auto"/>
              <w:right w:val="single" w:sz="4" w:space="0" w:color="auto"/>
            </w:tcBorders>
            <w:shd w:val="clear" w:color="auto" w:fill="auto"/>
            <w:noWrap/>
            <w:vAlign w:val="bottom"/>
            <w:hideMark/>
          </w:tcPr>
          <w:p w14:paraId="3CBACD25" w14:textId="77777777" w:rsidR="00724B48" w:rsidRPr="00501278" w:rsidRDefault="00724B48" w:rsidP="00FF0CB1">
            <w:pPr>
              <w:rPr>
                <w:ins w:id="1920" w:author="Shiv Mangal Rahi" w:date="2020-01-02T14:46:00Z"/>
                <w:rFonts w:ascii="Calibri" w:eastAsia="Times New Roman" w:hAnsi="Calibri" w:cs="Calibri"/>
                <w:color w:val="000000"/>
                <w:sz w:val="20"/>
                <w:szCs w:val="20"/>
                <w:lang w:val="en-US"/>
              </w:rPr>
            </w:pPr>
            <w:ins w:id="1921"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655CD669" w14:textId="77777777" w:rsidR="00724B48" w:rsidRPr="00501278" w:rsidRDefault="00724B48" w:rsidP="00FF0CB1">
            <w:pPr>
              <w:rPr>
                <w:ins w:id="1922" w:author="Shiv Mangal Rahi" w:date="2020-01-02T14:46:00Z"/>
                <w:rFonts w:ascii="Calibri" w:eastAsia="Times New Roman" w:hAnsi="Calibri" w:cs="Calibri"/>
                <w:color w:val="000000"/>
                <w:sz w:val="20"/>
                <w:szCs w:val="20"/>
                <w:lang w:val="en-US"/>
              </w:rPr>
            </w:pPr>
            <w:ins w:id="1923"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vAlign w:val="bottom"/>
          </w:tcPr>
          <w:p w14:paraId="359A6F69" w14:textId="77777777" w:rsidR="00724B48" w:rsidRPr="00501278" w:rsidRDefault="00724B48" w:rsidP="00FF0CB1">
            <w:pPr>
              <w:rPr>
                <w:ins w:id="1924" w:author="Shiv Mangal Rahi" w:date="2020-01-02T14:46:00Z"/>
                <w:rFonts w:ascii="Calibri" w:eastAsia="Times New Roman" w:hAnsi="Calibri" w:cs="Calibri"/>
                <w:color w:val="000000"/>
                <w:sz w:val="20"/>
                <w:szCs w:val="20"/>
                <w:lang w:val="en-US"/>
              </w:rPr>
            </w:pPr>
            <w:ins w:id="1925" w:author="Shiv Mangal Rahi" w:date="2020-01-02T14:46:00Z">
              <w:r w:rsidRPr="00501278">
                <w:rPr>
                  <w:rFonts w:ascii="Calibri" w:eastAsia="Times New Roman" w:hAnsi="Calibri" w:cs="Calibri"/>
                  <w:color w:val="000000"/>
                  <w:sz w:val="20"/>
                  <w:szCs w:val="20"/>
                  <w:lang w:val="en-US"/>
                </w:rPr>
                <w:t>FALSE</w:t>
              </w:r>
            </w:ins>
          </w:p>
        </w:tc>
      </w:tr>
      <w:tr w:rsidR="00724B48" w:rsidRPr="00501278" w14:paraId="442F2619" w14:textId="77777777" w:rsidTr="00FF0CB1">
        <w:trPr>
          <w:trHeight w:val="255"/>
          <w:jc w:val="center"/>
          <w:ins w:id="1926"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19B0EDB8" w14:textId="77777777" w:rsidR="00724B48" w:rsidRPr="00501278" w:rsidRDefault="00724B48" w:rsidP="00FF0CB1">
            <w:pPr>
              <w:rPr>
                <w:ins w:id="1927" w:author="Shiv Mangal Rahi" w:date="2020-01-02T14:46:00Z"/>
                <w:rFonts w:ascii="Calibri" w:eastAsia="Times New Roman" w:hAnsi="Calibri" w:cs="Calibri"/>
                <w:color w:val="000000"/>
                <w:sz w:val="20"/>
                <w:szCs w:val="20"/>
                <w:lang w:val="en-US"/>
              </w:rPr>
            </w:pPr>
            <w:ins w:id="1928" w:author="Shiv Mangal Rahi" w:date="2020-01-02T14:46:00Z">
              <w:r w:rsidRPr="00501278">
                <w:rPr>
                  <w:rFonts w:ascii="Calibri" w:eastAsia="Times New Roman" w:hAnsi="Calibri" w:cs="Calibri"/>
                  <w:color w:val="000000"/>
                  <w:sz w:val="20"/>
                  <w:szCs w:val="20"/>
                  <w:lang w:val="en-US"/>
                </w:rPr>
                <w:t>Show As Top Level Filter</w:t>
              </w:r>
            </w:ins>
          </w:p>
        </w:tc>
        <w:tc>
          <w:tcPr>
            <w:tcW w:w="1180" w:type="dxa"/>
            <w:tcBorders>
              <w:top w:val="nil"/>
              <w:left w:val="nil"/>
              <w:bottom w:val="single" w:sz="4" w:space="0" w:color="auto"/>
              <w:right w:val="single" w:sz="4" w:space="0" w:color="auto"/>
            </w:tcBorders>
            <w:shd w:val="clear" w:color="auto" w:fill="auto"/>
            <w:noWrap/>
            <w:vAlign w:val="bottom"/>
            <w:hideMark/>
          </w:tcPr>
          <w:p w14:paraId="339C69BD" w14:textId="77777777" w:rsidR="00724B48" w:rsidRPr="00501278" w:rsidRDefault="00724B48" w:rsidP="00FF0CB1">
            <w:pPr>
              <w:rPr>
                <w:ins w:id="1929" w:author="Shiv Mangal Rahi" w:date="2020-01-02T14:46:00Z"/>
                <w:rFonts w:ascii="Calibri" w:eastAsia="Times New Roman" w:hAnsi="Calibri" w:cs="Calibri"/>
                <w:color w:val="000000"/>
                <w:sz w:val="20"/>
                <w:szCs w:val="20"/>
                <w:lang w:val="en-US"/>
              </w:rPr>
            </w:pPr>
            <w:ins w:id="1930" w:author="Shiv Mangal Rahi" w:date="2020-01-02T14:46:00Z">
              <w:r w:rsidRPr="00501278">
                <w:rPr>
                  <w:rFonts w:ascii="Calibri" w:eastAsia="Times New Roman" w:hAnsi="Calibri" w:cs="Calibri"/>
                  <w:color w:val="000000"/>
                  <w:sz w:val="20"/>
                  <w:szCs w:val="20"/>
                  <w:lang w:val="en-US"/>
                </w:rPr>
                <w:t>FALSE</w:t>
              </w:r>
            </w:ins>
          </w:p>
        </w:tc>
        <w:tc>
          <w:tcPr>
            <w:tcW w:w="1355" w:type="dxa"/>
            <w:tcBorders>
              <w:top w:val="nil"/>
              <w:left w:val="nil"/>
              <w:bottom w:val="single" w:sz="4" w:space="0" w:color="auto"/>
              <w:right w:val="single" w:sz="4" w:space="0" w:color="auto"/>
            </w:tcBorders>
            <w:shd w:val="clear" w:color="auto" w:fill="auto"/>
            <w:noWrap/>
            <w:vAlign w:val="bottom"/>
            <w:hideMark/>
          </w:tcPr>
          <w:p w14:paraId="129137FD" w14:textId="77777777" w:rsidR="00724B48" w:rsidRPr="00501278" w:rsidRDefault="00724B48" w:rsidP="00FF0CB1">
            <w:pPr>
              <w:rPr>
                <w:ins w:id="1931" w:author="Shiv Mangal Rahi" w:date="2020-01-02T14:46:00Z"/>
                <w:rFonts w:ascii="Calibri" w:eastAsia="Times New Roman" w:hAnsi="Calibri" w:cs="Calibri"/>
                <w:color w:val="000000"/>
                <w:sz w:val="20"/>
                <w:szCs w:val="20"/>
                <w:lang w:val="en-US"/>
              </w:rPr>
            </w:pPr>
            <w:ins w:id="1932"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681DA935" w14:textId="77777777" w:rsidR="00724B48" w:rsidRPr="00501278" w:rsidRDefault="00724B48" w:rsidP="00FF0CB1">
            <w:pPr>
              <w:rPr>
                <w:ins w:id="1933" w:author="Shiv Mangal Rahi" w:date="2020-01-02T14:46:00Z"/>
                <w:rFonts w:ascii="Calibri" w:eastAsia="Times New Roman" w:hAnsi="Calibri" w:cs="Calibri"/>
                <w:color w:val="000000"/>
                <w:sz w:val="20"/>
                <w:szCs w:val="20"/>
                <w:lang w:val="en-US"/>
              </w:rPr>
            </w:pPr>
            <w:ins w:id="1934"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vAlign w:val="bottom"/>
          </w:tcPr>
          <w:p w14:paraId="54F1329A" w14:textId="77777777" w:rsidR="00724B48" w:rsidRPr="00501278" w:rsidRDefault="00724B48" w:rsidP="00FF0CB1">
            <w:pPr>
              <w:rPr>
                <w:ins w:id="1935" w:author="Shiv Mangal Rahi" w:date="2020-01-02T14:46:00Z"/>
                <w:rFonts w:ascii="Calibri" w:eastAsia="Times New Roman" w:hAnsi="Calibri" w:cs="Calibri"/>
                <w:color w:val="000000"/>
                <w:sz w:val="20"/>
                <w:szCs w:val="20"/>
                <w:lang w:val="en-US"/>
              </w:rPr>
            </w:pPr>
            <w:ins w:id="1936" w:author="Shiv Mangal Rahi" w:date="2020-01-02T14:46:00Z">
              <w:r w:rsidRPr="00501278">
                <w:rPr>
                  <w:rFonts w:ascii="Calibri" w:eastAsia="Times New Roman" w:hAnsi="Calibri" w:cs="Calibri"/>
                  <w:color w:val="000000"/>
                  <w:sz w:val="20"/>
                  <w:szCs w:val="20"/>
                  <w:lang w:val="en-US"/>
                </w:rPr>
                <w:t>FALSE</w:t>
              </w:r>
            </w:ins>
          </w:p>
        </w:tc>
      </w:tr>
      <w:tr w:rsidR="00724B48" w:rsidRPr="00501278" w14:paraId="73ADC81D" w14:textId="77777777" w:rsidTr="00FF0CB1">
        <w:trPr>
          <w:trHeight w:val="255"/>
          <w:jc w:val="center"/>
          <w:ins w:id="1937"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5FD552FD" w14:textId="77777777" w:rsidR="00724B48" w:rsidRPr="00501278" w:rsidRDefault="00724B48" w:rsidP="00FF0CB1">
            <w:pPr>
              <w:rPr>
                <w:ins w:id="1938" w:author="Shiv Mangal Rahi" w:date="2020-01-02T14:46:00Z"/>
                <w:rFonts w:ascii="Calibri" w:eastAsia="Times New Roman" w:hAnsi="Calibri" w:cs="Calibri"/>
                <w:color w:val="000000"/>
                <w:sz w:val="20"/>
                <w:szCs w:val="20"/>
                <w:lang w:val="en-US"/>
              </w:rPr>
            </w:pPr>
            <w:ins w:id="1939" w:author="Shiv Mangal Rahi" w:date="2020-01-02T14:46:00Z">
              <w:r w:rsidRPr="00501278">
                <w:rPr>
                  <w:rFonts w:ascii="Calibri" w:eastAsia="Times New Roman" w:hAnsi="Calibri" w:cs="Calibri"/>
                  <w:color w:val="000000"/>
                  <w:sz w:val="20"/>
                  <w:szCs w:val="20"/>
                  <w:lang w:val="en-US"/>
                </w:rPr>
                <w:t>Allow Multiple Items</w:t>
              </w:r>
            </w:ins>
          </w:p>
        </w:tc>
        <w:tc>
          <w:tcPr>
            <w:tcW w:w="1180" w:type="dxa"/>
            <w:tcBorders>
              <w:top w:val="nil"/>
              <w:left w:val="nil"/>
              <w:bottom w:val="single" w:sz="4" w:space="0" w:color="auto"/>
              <w:right w:val="single" w:sz="4" w:space="0" w:color="auto"/>
            </w:tcBorders>
            <w:shd w:val="clear" w:color="auto" w:fill="auto"/>
            <w:noWrap/>
            <w:vAlign w:val="bottom"/>
            <w:hideMark/>
          </w:tcPr>
          <w:p w14:paraId="15DD9FCF" w14:textId="77777777" w:rsidR="00724B48" w:rsidRPr="00501278" w:rsidRDefault="00724B48" w:rsidP="00FF0CB1">
            <w:pPr>
              <w:rPr>
                <w:ins w:id="1940" w:author="Shiv Mangal Rahi" w:date="2020-01-02T14:46:00Z"/>
                <w:rFonts w:ascii="Calibri" w:eastAsia="Times New Roman" w:hAnsi="Calibri" w:cs="Calibri"/>
                <w:color w:val="000000"/>
                <w:sz w:val="20"/>
                <w:szCs w:val="20"/>
                <w:lang w:val="en-US"/>
              </w:rPr>
            </w:pPr>
            <w:ins w:id="1941" w:author="Shiv Mangal Rahi" w:date="2020-01-02T14:46:00Z">
              <w:r w:rsidRPr="00501278">
                <w:rPr>
                  <w:rFonts w:ascii="Calibri" w:eastAsia="Times New Roman" w:hAnsi="Calibri" w:cs="Calibri"/>
                  <w:color w:val="000000"/>
                  <w:sz w:val="20"/>
                  <w:szCs w:val="20"/>
                  <w:lang w:val="en-US"/>
                </w:rPr>
                <w:t>FALSE</w:t>
              </w:r>
            </w:ins>
          </w:p>
        </w:tc>
        <w:tc>
          <w:tcPr>
            <w:tcW w:w="1355" w:type="dxa"/>
            <w:tcBorders>
              <w:top w:val="nil"/>
              <w:left w:val="nil"/>
              <w:bottom w:val="single" w:sz="4" w:space="0" w:color="auto"/>
              <w:right w:val="single" w:sz="4" w:space="0" w:color="auto"/>
            </w:tcBorders>
            <w:shd w:val="clear" w:color="auto" w:fill="auto"/>
            <w:noWrap/>
            <w:vAlign w:val="bottom"/>
            <w:hideMark/>
          </w:tcPr>
          <w:p w14:paraId="72489140" w14:textId="77777777" w:rsidR="00724B48" w:rsidRPr="00501278" w:rsidRDefault="00724B48" w:rsidP="00FF0CB1">
            <w:pPr>
              <w:rPr>
                <w:ins w:id="1942" w:author="Shiv Mangal Rahi" w:date="2020-01-02T14:46:00Z"/>
                <w:rFonts w:ascii="Calibri" w:eastAsia="Times New Roman" w:hAnsi="Calibri" w:cs="Calibri"/>
                <w:color w:val="000000"/>
                <w:sz w:val="20"/>
                <w:szCs w:val="20"/>
                <w:lang w:val="en-US"/>
              </w:rPr>
            </w:pPr>
            <w:ins w:id="1943"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64F94846" w14:textId="77777777" w:rsidR="00724B48" w:rsidRPr="00501278" w:rsidRDefault="00724B48" w:rsidP="00FF0CB1">
            <w:pPr>
              <w:rPr>
                <w:ins w:id="1944" w:author="Shiv Mangal Rahi" w:date="2020-01-02T14:46:00Z"/>
                <w:rFonts w:ascii="Calibri" w:eastAsia="Times New Roman" w:hAnsi="Calibri" w:cs="Calibri"/>
                <w:color w:val="000000"/>
                <w:sz w:val="20"/>
                <w:szCs w:val="20"/>
                <w:lang w:val="en-US"/>
              </w:rPr>
            </w:pPr>
            <w:ins w:id="1945"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vAlign w:val="bottom"/>
          </w:tcPr>
          <w:p w14:paraId="4A56815E" w14:textId="77777777" w:rsidR="00724B48" w:rsidRPr="00501278" w:rsidRDefault="00724B48" w:rsidP="00FF0CB1">
            <w:pPr>
              <w:rPr>
                <w:ins w:id="1946" w:author="Shiv Mangal Rahi" w:date="2020-01-02T14:46:00Z"/>
                <w:rFonts w:ascii="Calibri" w:eastAsia="Times New Roman" w:hAnsi="Calibri" w:cs="Calibri"/>
                <w:color w:val="000000"/>
                <w:sz w:val="20"/>
                <w:szCs w:val="20"/>
                <w:lang w:val="en-US"/>
              </w:rPr>
            </w:pPr>
            <w:ins w:id="1947" w:author="Shiv Mangal Rahi" w:date="2020-01-02T14:46:00Z">
              <w:r w:rsidRPr="00501278">
                <w:rPr>
                  <w:rFonts w:ascii="Calibri" w:eastAsia="Times New Roman" w:hAnsi="Calibri" w:cs="Calibri"/>
                  <w:color w:val="000000"/>
                  <w:sz w:val="20"/>
                  <w:szCs w:val="20"/>
                  <w:lang w:val="en-US"/>
                </w:rPr>
                <w:t>FALSE</w:t>
              </w:r>
            </w:ins>
          </w:p>
        </w:tc>
      </w:tr>
      <w:tr w:rsidR="00724B48" w:rsidRPr="00501278" w14:paraId="1372FA7D" w14:textId="77777777" w:rsidTr="00FF0CB1">
        <w:trPr>
          <w:trHeight w:val="255"/>
          <w:jc w:val="center"/>
          <w:ins w:id="1948"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6CE2FFFC" w14:textId="77777777" w:rsidR="00724B48" w:rsidRPr="00501278" w:rsidRDefault="00724B48" w:rsidP="00FF0CB1">
            <w:pPr>
              <w:rPr>
                <w:ins w:id="1949" w:author="Shiv Mangal Rahi" w:date="2020-01-02T14:46:00Z"/>
                <w:rFonts w:ascii="Calibri" w:eastAsia="Times New Roman" w:hAnsi="Calibri" w:cs="Calibri"/>
                <w:color w:val="000000"/>
                <w:sz w:val="20"/>
                <w:szCs w:val="20"/>
                <w:lang w:val="en-US"/>
              </w:rPr>
            </w:pPr>
            <w:ins w:id="1950" w:author="Shiv Mangal Rahi" w:date="2020-01-02T14:46:00Z">
              <w:r w:rsidRPr="00501278">
                <w:rPr>
                  <w:rFonts w:ascii="Calibri" w:eastAsia="Times New Roman" w:hAnsi="Calibri" w:cs="Calibri"/>
                  <w:color w:val="000000"/>
                  <w:sz w:val="20"/>
                  <w:szCs w:val="20"/>
                  <w:lang w:val="en-US"/>
                </w:rPr>
                <w:t>Show if Empty</w:t>
              </w:r>
            </w:ins>
          </w:p>
        </w:tc>
        <w:tc>
          <w:tcPr>
            <w:tcW w:w="1180" w:type="dxa"/>
            <w:tcBorders>
              <w:top w:val="nil"/>
              <w:left w:val="nil"/>
              <w:bottom w:val="single" w:sz="4" w:space="0" w:color="auto"/>
              <w:right w:val="single" w:sz="4" w:space="0" w:color="auto"/>
            </w:tcBorders>
            <w:shd w:val="clear" w:color="auto" w:fill="auto"/>
            <w:noWrap/>
            <w:vAlign w:val="bottom"/>
            <w:hideMark/>
          </w:tcPr>
          <w:p w14:paraId="5B8365B3" w14:textId="77777777" w:rsidR="00724B48" w:rsidRPr="00501278" w:rsidRDefault="00724B48" w:rsidP="00FF0CB1">
            <w:pPr>
              <w:rPr>
                <w:ins w:id="1951" w:author="Shiv Mangal Rahi" w:date="2020-01-02T14:46:00Z"/>
                <w:rFonts w:ascii="Calibri" w:eastAsia="Times New Roman" w:hAnsi="Calibri" w:cs="Calibri"/>
                <w:color w:val="000000"/>
                <w:sz w:val="20"/>
                <w:szCs w:val="20"/>
                <w:lang w:val="en-US"/>
              </w:rPr>
            </w:pPr>
            <w:ins w:id="1952" w:author="Shiv Mangal Rahi" w:date="2020-01-02T14:46:00Z">
              <w:r w:rsidRPr="00501278">
                <w:rPr>
                  <w:rFonts w:ascii="Calibri" w:eastAsia="Times New Roman" w:hAnsi="Calibri" w:cs="Calibri"/>
                  <w:color w:val="000000"/>
                  <w:sz w:val="20"/>
                  <w:szCs w:val="20"/>
                  <w:lang w:val="en-US"/>
                </w:rPr>
                <w:t>FALSE</w:t>
              </w:r>
            </w:ins>
          </w:p>
        </w:tc>
        <w:tc>
          <w:tcPr>
            <w:tcW w:w="1355" w:type="dxa"/>
            <w:tcBorders>
              <w:top w:val="nil"/>
              <w:left w:val="nil"/>
              <w:bottom w:val="single" w:sz="4" w:space="0" w:color="auto"/>
              <w:right w:val="single" w:sz="4" w:space="0" w:color="auto"/>
            </w:tcBorders>
            <w:shd w:val="clear" w:color="auto" w:fill="auto"/>
            <w:noWrap/>
            <w:vAlign w:val="bottom"/>
            <w:hideMark/>
          </w:tcPr>
          <w:p w14:paraId="5AE1674E" w14:textId="77777777" w:rsidR="00724B48" w:rsidRPr="00501278" w:rsidRDefault="00724B48" w:rsidP="00FF0CB1">
            <w:pPr>
              <w:rPr>
                <w:ins w:id="1953" w:author="Shiv Mangal Rahi" w:date="2020-01-02T14:46:00Z"/>
                <w:rFonts w:ascii="Calibri" w:eastAsia="Times New Roman" w:hAnsi="Calibri" w:cs="Calibri"/>
                <w:color w:val="000000"/>
                <w:sz w:val="20"/>
                <w:szCs w:val="20"/>
                <w:lang w:val="en-US"/>
              </w:rPr>
            </w:pPr>
            <w:ins w:id="1954"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shd w:val="clear" w:color="auto" w:fill="auto"/>
            <w:vAlign w:val="bottom"/>
            <w:hideMark/>
          </w:tcPr>
          <w:p w14:paraId="14450F07" w14:textId="77777777" w:rsidR="00724B48" w:rsidRPr="00501278" w:rsidRDefault="00724B48" w:rsidP="00FF0CB1">
            <w:pPr>
              <w:rPr>
                <w:ins w:id="1955" w:author="Shiv Mangal Rahi" w:date="2020-01-02T14:46:00Z"/>
                <w:rFonts w:ascii="Calibri" w:eastAsia="Times New Roman" w:hAnsi="Calibri" w:cs="Calibri"/>
                <w:color w:val="000000"/>
                <w:sz w:val="20"/>
                <w:szCs w:val="20"/>
                <w:lang w:val="en-US"/>
              </w:rPr>
            </w:pPr>
            <w:ins w:id="1956" w:author="Shiv Mangal Rahi" w:date="2020-01-02T14:46:00Z">
              <w:r w:rsidRPr="00501278">
                <w:rPr>
                  <w:rFonts w:ascii="Calibri" w:eastAsia="Times New Roman" w:hAnsi="Calibri" w:cs="Calibri"/>
                  <w:color w:val="000000"/>
                  <w:sz w:val="20"/>
                  <w:szCs w:val="20"/>
                  <w:lang w:val="en-US"/>
                </w:rPr>
                <w:t>FALSE</w:t>
              </w:r>
            </w:ins>
          </w:p>
        </w:tc>
        <w:tc>
          <w:tcPr>
            <w:tcW w:w="2085" w:type="dxa"/>
            <w:tcBorders>
              <w:top w:val="nil"/>
              <w:left w:val="nil"/>
              <w:bottom w:val="single" w:sz="4" w:space="0" w:color="auto"/>
              <w:right w:val="single" w:sz="4" w:space="0" w:color="auto"/>
            </w:tcBorders>
            <w:vAlign w:val="bottom"/>
          </w:tcPr>
          <w:p w14:paraId="385E4467" w14:textId="77777777" w:rsidR="00724B48" w:rsidRPr="00501278" w:rsidRDefault="00724B48" w:rsidP="00FF0CB1">
            <w:pPr>
              <w:rPr>
                <w:ins w:id="1957" w:author="Shiv Mangal Rahi" w:date="2020-01-02T14:46:00Z"/>
                <w:rFonts w:ascii="Calibri" w:eastAsia="Times New Roman" w:hAnsi="Calibri" w:cs="Calibri"/>
                <w:color w:val="000000"/>
                <w:sz w:val="20"/>
                <w:szCs w:val="20"/>
                <w:lang w:val="en-US"/>
              </w:rPr>
            </w:pPr>
            <w:ins w:id="1958" w:author="Shiv Mangal Rahi" w:date="2020-01-02T14:46:00Z">
              <w:r w:rsidRPr="00501278">
                <w:rPr>
                  <w:rFonts w:ascii="Calibri" w:eastAsia="Times New Roman" w:hAnsi="Calibri" w:cs="Calibri"/>
                  <w:color w:val="000000"/>
                  <w:sz w:val="20"/>
                  <w:szCs w:val="20"/>
                  <w:lang w:val="en-US"/>
                </w:rPr>
                <w:t>FALSE</w:t>
              </w:r>
            </w:ins>
          </w:p>
        </w:tc>
      </w:tr>
      <w:tr w:rsidR="00724B48" w:rsidRPr="00501278" w14:paraId="611D9DF9" w14:textId="77777777" w:rsidTr="00FF0CB1">
        <w:trPr>
          <w:trHeight w:val="255"/>
          <w:jc w:val="center"/>
          <w:ins w:id="1959"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3D00436F" w14:textId="77777777" w:rsidR="00724B48" w:rsidRPr="00501278" w:rsidRDefault="00724B48" w:rsidP="00FF0CB1">
            <w:pPr>
              <w:rPr>
                <w:ins w:id="1960" w:author="Shiv Mangal Rahi" w:date="2020-01-02T14:46:00Z"/>
                <w:rFonts w:ascii="Calibri" w:eastAsia="Times New Roman" w:hAnsi="Calibri" w:cs="Calibri"/>
                <w:color w:val="000000"/>
                <w:sz w:val="20"/>
                <w:szCs w:val="20"/>
                <w:lang w:val="en-US"/>
              </w:rPr>
            </w:pPr>
            <w:ins w:id="1961" w:author="Shiv Mangal Rahi" w:date="2020-01-02T14:46:00Z">
              <w:r w:rsidRPr="00501278">
                <w:rPr>
                  <w:rFonts w:ascii="Calibri" w:eastAsia="Times New Roman" w:hAnsi="Calibri" w:cs="Calibri"/>
                  <w:color w:val="000000"/>
                  <w:sz w:val="20"/>
                  <w:szCs w:val="20"/>
                  <w:lang w:val="en-US"/>
                </w:rPr>
                <w:t>Lookup Type</w:t>
              </w:r>
            </w:ins>
          </w:p>
        </w:tc>
        <w:tc>
          <w:tcPr>
            <w:tcW w:w="1180" w:type="dxa"/>
            <w:tcBorders>
              <w:top w:val="nil"/>
              <w:left w:val="nil"/>
              <w:bottom w:val="single" w:sz="4" w:space="0" w:color="auto"/>
              <w:right w:val="single" w:sz="4" w:space="0" w:color="auto"/>
            </w:tcBorders>
            <w:shd w:val="clear" w:color="auto" w:fill="auto"/>
            <w:noWrap/>
            <w:vAlign w:val="bottom"/>
            <w:hideMark/>
          </w:tcPr>
          <w:p w14:paraId="4E27D1BD" w14:textId="77777777" w:rsidR="00724B48" w:rsidRPr="00501278" w:rsidRDefault="00724B48" w:rsidP="00FF0CB1">
            <w:pPr>
              <w:rPr>
                <w:ins w:id="1962" w:author="Shiv Mangal Rahi" w:date="2020-01-02T14:46:00Z"/>
                <w:rFonts w:ascii="Calibri" w:eastAsia="Times New Roman" w:hAnsi="Calibri" w:cs="Calibri"/>
                <w:color w:val="000000"/>
                <w:sz w:val="20"/>
                <w:szCs w:val="20"/>
                <w:lang w:val="en-US"/>
              </w:rPr>
            </w:pPr>
            <w:ins w:id="1963"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68A62662" w14:textId="77777777" w:rsidR="00724B48" w:rsidRPr="00501278" w:rsidRDefault="00724B48" w:rsidP="00FF0CB1">
            <w:pPr>
              <w:rPr>
                <w:ins w:id="1964" w:author="Shiv Mangal Rahi" w:date="2020-01-02T14:46:00Z"/>
                <w:rFonts w:ascii="Calibri" w:eastAsia="Times New Roman" w:hAnsi="Calibri" w:cs="Calibri"/>
                <w:color w:val="000000"/>
                <w:sz w:val="20"/>
                <w:szCs w:val="20"/>
                <w:lang w:val="en-US"/>
              </w:rPr>
            </w:pPr>
            <w:ins w:id="1965"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491B7EED" w14:textId="77777777" w:rsidR="00724B48" w:rsidRPr="00501278" w:rsidRDefault="00724B48" w:rsidP="00FF0CB1">
            <w:pPr>
              <w:rPr>
                <w:ins w:id="1966" w:author="Shiv Mangal Rahi" w:date="2020-01-02T14:46:00Z"/>
                <w:rFonts w:ascii="Calibri" w:eastAsia="Times New Roman" w:hAnsi="Calibri" w:cs="Calibri"/>
                <w:color w:val="000000"/>
                <w:sz w:val="20"/>
                <w:szCs w:val="20"/>
                <w:lang w:val="en-US"/>
              </w:rPr>
            </w:pPr>
            <w:ins w:id="1967"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vAlign w:val="bottom"/>
          </w:tcPr>
          <w:p w14:paraId="3EE13791" w14:textId="77777777" w:rsidR="00724B48" w:rsidRPr="00501278" w:rsidRDefault="00724B48" w:rsidP="00FF0CB1">
            <w:pPr>
              <w:rPr>
                <w:ins w:id="1968" w:author="Shiv Mangal Rahi" w:date="2020-01-02T14:46:00Z"/>
                <w:rFonts w:ascii="Calibri" w:eastAsia="Times New Roman" w:hAnsi="Calibri" w:cs="Calibri"/>
                <w:color w:val="000000"/>
                <w:sz w:val="20"/>
                <w:szCs w:val="20"/>
                <w:lang w:val="en-US"/>
              </w:rPr>
            </w:pPr>
            <w:ins w:id="1969" w:author="Shiv Mangal Rahi" w:date="2020-01-02T14:46:00Z">
              <w:r w:rsidRPr="00501278">
                <w:rPr>
                  <w:rFonts w:ascii="Calibri" w:eastAsia="Times New Roman" w:hAnsi="Calibri" w:cs="Calibri"/>
                  <w:color w:val="000000"/>
                  <w:sz w:val="20"/>
                  <w:szCs w:val="20"/>
                  <w:lang w:val="en-US"/>
                </w:rPr>
                <w:t>N/A</w:t>
              </w:r>
            </w:ins>
          </w:p>
        </w:tc>
      </w:tr>
      <w:tr w:rsidR="00724B48" w:rsidRPr="00501278" w14:paraId="368A29F3" w14:textId="77777777" w:rsidTr="00FF0CB1">
        <w:trPr>
          <w:trHeight w:val="255"/>
          <w:jc w:val="center"/>
          <w:ins w:id="1970"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484253AA" w14:textId="77777777" w:rsidR="00724B48" w:rsidRPr="00501278" w:rsidRDefault="00724B48" w:rsidP="00FF0CB1">
            <w:pPr>
              <w:rPr>
                <w:ins w:id="1971" w:author="Shiv Mangal Rahi" w:date="2020-01-02T14:46:00Z"/>
                <w:rFonts w:ascii="Calibri" w:eastAsia="Times New Roman" w:hAnsi="Calibri" w:cs="Calibri"/>
                <w:color w:val="000000"/>
                <w:sz w:val="20"/>
                <w:szCs w:val="20"/>
                <w:lang w:val="en-US"/>
              </w:rPr>
            </w:pPr>
            <w:ins w:id="1972" w:author="Shiv Mangal Rahi" w:date="2020-01-02T14:46:00Z">
              <w:r w:rsidRPr="00501278">
                <w:rPr>
                  <w:rFonts w:ascii="Calibri" w:eastAsia="Times New Roman" w:hAnsi="Calibri" w:cs="Calibri"/>
                  <w:color w:val="000000"/>
                  <w:sz w:val="20"/>
                  <w:szCs w:val="20"/>
                  <w:lang w:val="en-US"/>
                </w:rPr>
                <w:t>Relationship Type</w:t>
              </w:r>
            </w:ins>
          </w:p>
        </w:tc>
        <w:tc>
          <w:tcPr>
            <w:tcW w:w="1180" w:type="dxa"/>
            <w:tcBorders>
              <w:top w:val="nil"/>
              <w:left w:val="nil"/>
              <w:bottom w:val="single" w:sz="4" w:space="0" w:color="auto"/>
              <w:right w:val="single" w:sz="4" w:space="0" w:color="auto"/>
            </w:tcBorders>
            <w:shd w:val="clear" w:color="auto" w:fill="auto"/>
            <w:noWrap/>
            <w:vAlign w:val="bottom"/>
            <w:hideMark/>
          </w:tcPr>
          <w:p w14:paraId="3390846A" w14:textId="77777777" w:rsidR="00724B48" w:rsidRPr="00501278" w:rsidRDefault="00724B48" w:rsidP="00FF0CB1">
            <w:pPr>
              <w:rPr>
                <w:ins w:id="1973" w:author="Shiv Mangal Rahi" w:date="2020-01-02T14:46:00Z"/>
                <w:rFonts w:ascii="Calibri" w:eastAsia="Times New Roman" w:hAnsi="Calibri" w:cs="Calibri"/>
                <w:color w:val="000000"/>
                <w:sz w:val="20"/>
                <w:szCs w:val="20"/>
                <w:lang w:val="en-US"/>
              </w:rPr>
            </w:pPr>
            <w:ins w:id="1974"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4A34A050" w14:textId="77777777" w:rsidR="00724B48" w:rsidRPr="00501278" w:rsidRDefault="00724B48" w:rsidP="00FF0CB1">
            <w:pPr>
              <w:rPr>
                <w:ins w:id="1975" w:author="Shiv Mangal Rahi" w:date="2020-01-02T14:46:00Z"/>
                <w:rFonts w:ascii="Calibri" w:eastAsia="Times New Roman" w:hAnsi="Calibri" w:cs="Calibri"/>
                <w:color w:val="000000"/>
                <w:sz w:val="20"/>
                <w:szCs w:val="20"/>
                <w:lang w:val="en-US"/>
              </w:rPr>
            </w:pPr>
            <w:ins w:id="1976"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5FF6F3AE" w14:textId="77777777" w:rsidR="00724B48" w:rsidRPr="00501278" w:rsidRDefault="00724B48" w:rsidP="00FF0CB1">
            <w:pPr>
              <w:rPr>
                <w:ins w:id="1977" w:author="Shiv Mangal Rahi" w:date="2020-01-02T14:46:00Z"/>
                <w:rFonts w:ascii="Calibri" w:eastAsia="Times New Roman" w:hAnsi="Calibri" w:cs="Calibri"/>
                <w:color w:val="000000"/>
                <w:sz w:val="20"/>
                <w:szCs w:val="20"/>
                <w:lang w:val="en-US"/>
              </w:rPr>
            </w:pPr>
            <w:ins w:id="1978"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vAlign w:val="bottom"/>
          </w:tcPr>
          <w:p w14:paraId="1FEF3327" w14:textId="77777777" w:rsidR="00724B48" w:rsidRPr="00501278" w:rsidRDefault="00724B48" w:rsidP="00FF0CB1">
            <w:pPr>
              <w:rPr>
                <w:ins w:id="1979" w:author="Shiv Mangal Rahi" w:date="2020-01-02T14:46:00Z"/>
                <w:rFonts w:ascii="Calibri" w:eastAsia="Times New Roman" w:hAnsi="Calibri" w:cs="Calibri"/>
                <w:color w:val="000000"/>
                <w:sz w:val="20"/>
                <w:szCs w:val="20"/>
                <w:lang w:val="en-US"/>
              </w:rPr>
            </w:pPr>
            <w:ins w:id="1980" w:author="Shiv Mangal Rahi" w:date="2020-01-02T14:46:00Z">
              <w:r w:rsidRPr="00501278">
                <w:rPr>
                  <w:rFonts w:ascii="Calibri" w:eastAsia="Times New Roman" w:hAnsi="Calibri" w:cs="Calibri"/>
                  <w:color w:val="000000"/>
                  <w:sz w:val="20"/>
                  <w:szCs w:val="20"/>
                  <w:lang w:val="en-US"/>
                </w:rPr>
                <w:t>N/A</w:t>
              </w:r>
            </w:ins>
          </w:p>
        </w:tc>
      </w:tr>
      <w:tr w:rsidR="00724B48" w:rsidRPr="00501278" w14:paraId="60635A65" w14:textId="77777777" w:rsidTr="00FF0CB1">
        <w:trPr>
          <w:trHeight w:val="255"/>
          <w:jc w:val="center"/>
          <w:ins w:id="1981" w:author="Shiv Mangal Rahi" w:date="2020-01-02T14:46:00Z"/>
        </w:trPr>
        <w:tc>
          <w:tcPr>
            <w:tcW w:w="2080" w:type="dxa"/>
            <w:tcBorders>
              <w:top w:val="nil"/>
              <w:left w:val="single" w:sz="4" w:space="0" w:color="auto"/>
              <w:bottom w:val="single" w:sz="4" w:space="0" w:color="auto"/>
              <w:right w:val="single" w:sz="4" w:space="0" w:color="auto"/>
            </w:tcBorders>
            <w:shd w:val="clear" w:color="000000" w:fill="BFBFBF"/>
            <w:noWrap/>
            <w:vAlign w:val="bottom"/>
            <w:hideMark/>
          </w:tcPr>
          <w:p w14:paraId="6D780D64" w14:textId="77777777" w:rsidR="00724B48" w:rsidRPr="00501278" w:rsidRDefault="00724B48" w:rsidP="00FF0CB1">
            <w:pPr>
              <w:rPr>
                <w:ins w:id="1982" w:author="Shiv Mangal Rahi" w:date="2020-01-02T14:46:00Z"/>
                <w:rFonts w:ascii="Calibri" w:eastAsia="Times New Roman" w:hAnsi="Calibri" w:cs="Calibri"/>
                <w:color w:val="000000"/>
                <w:sz w:val="20"/>
                <w:szCs w:val="20"/>
                <w:lang w:val="en-US"/>
              </w:rPr>
            </w:pPr>
            <w:ins w:id="1983" w:author="Shiv Mangal Rahi" w:date="2020-01-02T14:46:00Z">
              <w:r w:rsidRPr="00501278">
                <w:rPr>
                  <w:rFonts w:ascii="Calibri" w:eastAsia="Times New Roman" w:hAnsi="Calibri" w:cs="Calibri"/>
                  <w:color w:val="000000"/>
                  <w:sz w:val="20"/>
                  <w:szCs w:val="20"/>
                  <w:lang w:val="en-US"/>
                </w:rPr>
                <w:t>Table Settings</w:t>
              </w:r>
            </w:ins>
          </w:p>
        </w:tc>
        <w:tc>
          <w:tcPr>
            <w:tcW w:w="1180" w:type="dxa"/>
            <w:tcBorders>
              <w:top w:val="nil"/>
              <w:left w:val="nil"/>
              <w:bottom w:val="single" w:sz="4" w:space="0" w:color="auto"/>
              <w:right w:val="single" w:sz="4" w:space="0" w:color="auto"/>
            </w:tcBorders>
            <w:shd w:val="clear" w:color="auto" w:fill="auto"/>
            <w:noWrap/>
            <w:vAlign w:val="bottom"/>
            <w:hideMark/>
          </w:tcPr>
          <w:p w14:paraId="31A6A56C" w14:textId="77777777" w:rsidR="00724B48" w:rsidRPr="00501278" w:rsidRDefault="00724B48" w:rsidP="00FF0CB1">
            <w:pPr>
              <w:rPr>
                <w:ins w:id="1984" w:author="Shiv Mangal Rahi" w:date="2020-01-02T14:46:00Z"/>
                <w:rFonts w:ascii="Calibri" w:eastAsia="Times New Roman" w:hAnsi="Calibri" w:cs="Calibri"/>
                <w:color w:val="000000"/>
                <w:sz w:val="20"/>
                <w:szCs w:val="20"/>
                <w:lang w:val="en-US"/>
              </w:rPr>
            </w:pPr>
            <w:ins w:id="1985" w:author="Shiv Mangal Rahi" w:date="2020-01-02T14:46:00Z">
              <w:r w:rsidRPr="00501278">
                <w:rPr>
                  <w:rFonts w:ascii="Calibri" w:eastAsia="Times New Roman" w:hAnsi="Calibri" w:cs="Calibri"/>
                  <w:color w:val="000000"/>
                  <w:sz w:val="20"/>
                  <w:szCs w:val="20"/>
                  <w:lang w:val="en-US"/>
                </w:rPr>
                <w:t>N/A</w:t>
              </w:r>
            </w:ins>
          </w:p>
        </w:tc>
        <w:tc>
          <w:tcPr>
            <w:tcW w:w="1355" w:type="dxa"/>
            <w:tcBorders>
              <w:top w:val="nil"/>
              <w:left w:val="nil"/>
              <w:bottom w:val="single" w:sz="4" w:space="0" w:color="auto"/>
              <w:right w:val="single" w:sz="4" w:space="0" w:color="auto"/>
            </w:tcBorders>
            <w:shd w:val="clear" w:color="auto" w:fill="auto"/>
            <w:noWrap/>
            <w:vAlign w:val="bottom"/>
            <w:hideMark/>
          </w:tcPr>
          <w:p w14:paraId="6124EFE2" w14:textId="77777777" w:rsidR="00724B48" w:rsidRPr="00501278" w:rsidRDefault="00724B48" w:rsidP="00FF0CB1">
            <w:pPr>
              <w:rPr>
                <w:ins w:id="1986" w:author="Shiv Mangal Rahi" w:date="2020-01-02T14:46:00Z"/>
                <w:rFonts w:ascii="Calibri" w:eastAsia="Times New Roman" w:hAnsi="Calibri" w:cs="Calibri"/>
                <w:color w:val="000000"/>
                <w:sz w:val="20"/>
                <w:szCs w:val="20"/>
                <w:lang w:val="en-US"/>
              </w:rPr>
            </w:pPr>
            <w:ins w:id="1987"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shd w:val="clear" w:color="auto" w:fill="auto"/>
            <w:vAlign w:val="bottom"/>
            <w:hideMark/>
          </w:tcPr>
          <w:p w14:paraId="61138E29" w14:textId="77777777" w:rsidR="00724B48" w:rsidRPr="00501278" w:rsidRDefault="00724B48" w:rsidP="00FF0CB1">
            <w:pPr>
              <w:rPr>
                <w:ins w:id="1988" w:author="Shiv Mangal Rahi" w:date="2020-01-02T14:46:00Z"/>
                <w:rFonts w:ascii="Calibri" w:eastAsia="Times New Roman" w:hAnsi="Calibri" w:cs="Calibri"/>
                <w:color w:val="000000"/>
                <w:sz w:val="20"/>
                <w:szCs w:val="20"/>
                <w:lang w:val="en-US"/>
              </w:rPr>
            </w:pPr>
            <w:ins w:id="1989" w:author="Shiv Mangal Rahi" w:date="2020-01-02T14:46:00Z">
              <w:r w:rsidRPr="00501278">
                <w:rPr>
                  <w:rFonts w:ascii="Calibri" w:eastAsia="Times New Roman" w:hAnsi="Calibri" w:cs="Calibri"/>
                  <w:color w:val="000000"/>
                  <w:sz w:val="20"/>
                  <w:szCs w:val="20"/>
                  <w:lang w:val="en-US"/>
                </w:rPr>
                <w:t>N/A</w:t>
              </w:r>
            </w:ins>
          </w:p>
        </w:tc>
        <w:tc>
          <w:tcPr>
            <w:tcW w:w="2085" w:type="dxa"/>
            <w:tcBorders>
              <w:top w:val="nil"/>
              <w:left w:val="nil"/>
              <w:bottom w:val="single" w:sz="4" w:space="0" w:color="auto"/>
              <w:right w:val="single" w:sz="4" w:space="0" w:color="auto"/>
            </w:tcBorders>
            <w:vAlign w:val="bottom"/>
          </w:tcPr>
          <w:p w14:paraId="4641ABA9" w14:textId="77777777" w:rsidR="00724B48" w:rsidRPr="00501278" w:rsidRDefault="00724B48" w:rsidP="00FF0CB1">
            <w:pPr>
              <w:rPr>
                <w:ins w:id="1990" w:author="Shiv Mangal Rahi" w:date="2020-01-02T14:46:00Z"/>
                <w:rFonts w:ascii="Calibri" w:eastAsia="Times New Roman" w:hAnsi="Calibri" w:cs="Calibri"/>
                <w:color w:val="000000"/>
                <w:sz w:val="20"/>
                <w:szCs w:val="20"/>
                <w:lang w:val="en-US"/>
              </w:rPr>
            </w:pPr>
            <w:ins w:id="1991" w:author="Shiv Mangal Rahi" w:date="2020-01-02T14:46:00Z">
              <w:r w:rsidRPr="00501278">
                <w:rPr>
                  <w:rFonts w:ascii="Calibri" w:eastAsia="Times New Roman" w:hAnsi="Calibri" w:cs="Calibri"/>
                  <w:color w:val="000000"/>
                  <w:sz w:val="20"/>
                  <w:szCs w:val="20"/>
                  <w:lang w:val="en-US"/>
                </w:rPr>
                <w:t>N/A</w:t>
              </w:r>
            </w:ins>
          </w:p>
        </w:tc>
      </w:tr>
    </w:tbl>
    <w:p w14:paraId="693A6AD3" w14:textId="77777777" w:rsidR="001449F4" w:rsidRDefault="001449F4" w:rsidP="00885EE8">
      <w:pPr>
        <w:ind w:left="720"/>
        <w:rPr>
          <w:b/>
          <w:color w:val="00B0F0"/>
        </w:rPr>
      </w:pPr>
    </w:p>
    <w:p w14:paraId="67FC6D1C" w14:textId="1737D6D8" w:rsidR="0055554B" w:rsidRDefault="0055554B" w:rsidP="00885EE8">
      <w:pPr>
        <w:ind w:left="720"/>
        <w:rPr>
          <w:b/>
          <w:color w:val="00B0F0"/>
        </w:rPr>
      </w:pPr>
      <w:del w:id="1992" w:author="Shiv Mangal Rahi" w:date="2020-01-02T14:46:00Z">
        <w:r w:rsidDel="00CE7722">
          <w:rPr>
            <w:noProof/>
            <w:lang w:val="en-US"/>
          </w:rPr>
          <w:drawing>
            <wp:inline distT="0" distB="0" distL="0" distR="0" wp14:anchorId="5E8AEA10" wp14:editId="5439D723">
              <wp:extent cx="5365750" cy="147637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65750" cy="1476375"/>
                      </a:xfrm>
                      <a:prstGeom prst="rect">
                        <a:avLst/>
                      </a:prstGeom>
                    </pic:spPr>
                  </pic:pic>
                </a:graphicData>
              </a:graphic>
            </wp:inline>
          </w:drawing>
        </w:r>
      </w:del>
    </w:p>
    <w:p w14:paraId="59F2C202" w14:textId="49FF3C2C" w:rsidR="00101421" w:rsidRDefault="0055554B" w:rsidP="00885EE8">
      <w:pPr>
        <w:ind w:left="720"/>
        <w:rPr>
          <w:b/>
          <w:color w:val="00B0F0"/>
        </w:rPr>
      </w:pPr>
      <w:del w:id="1993" w:author="Shiv Mangal Rahi" w:date="2020-01-02T14:47:00Z">
        <w:r w:rsidDel="00CE7722">
          <w:rPr>
            <w:noProof/>
            <w:lang w:val="en-US"/>
          </w:rPr>
          <w:drawing>
            <wp:inline distT="0" distB="0" distL="0" distR="0" wp14:anchorId="12FA3F83" wp14:editId="5FB43162">
              <wp:extent cx="5365750" cy="147574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5750" cy="1475740"/>
                      </a:xfrm>
                      <a:prstGeom prst="rect">
                        <a:avLst/>
                      </a:prstGeom>
                    </pic:spPr>
                  </pic:pic>
                </a:graphicData>
              </a:graphic>
            </wp:inline>
          </w:drawing>
        </w:r>
      </w:del>
    </w:p>
    <w:p w14:paraId="5109A3B6" w14:textId="77777777" w:rsidR="00101421" w:rsidRDefault="005F349D" w:rsidP="00885EE8">
      <w:pPr>
        <w:ind w:left="720"/>
        <w:rPr>
          <w:rFonts w:asciiTheme="majorHAnsi" w:hAnsiTheme="majorHAnsi" w:cstheme="majorHAnsi"/>
          <w:sz w:val="22"/>
          <w:szCs w:val="22"/>
        </w:rPr>
      </w:pPr>
      <w:r w:rsidRPr="004F300E">
        <w:rPr>
          <w:rFonts w:asciiTheme="majorHAnsi" w:hAnsiTheme="majorHAnsi" w:cstheme="majorHAnsi"/>
          <w:sz w:val="22"/>
          <w:szCs w:val="22"/>
        </w:rPr>
        <w:t>Additional fields –</w:t>
      </w:r>
      <w:r w:rsidR="003C6B8B">
        <w:rPr>
          <w:rFonts w:asciiTheme="majorHAnsi" w:hAnsiTheme="majorHAnsi" w:cstheme="majorHAnsi"/>
          <w:sz w:val="22"/>
          <w:szCs w:val="22"/>
        </w:rPr>
        <w:t xml:space="preserve"> </w:t>
      </w:r>
      <w:r w:rsidR="00466618">
        <w:rPr>
          <w:rFonts w:asciiTheme="majorHAnsi" w:hAnsiTheme="majorHAnsi" w:cstheme="majorHAnsi"/>
          <w:sz w:val="22"/>
          <w:szCs w:val="22"/>
        </w:rPr>
        <w:t>DataElement</w:t>
      </w:r>
      <w:r w:rsidR="007607B1">
        <w:rPr>
          <w:rFonts w:asciiTheme="majorHAnsi" w:hAnsiTheme="majorHAnsi" w:cstheme="majorHAnsi"/>
          <w:sz w:val="22"/>
          <w:szCs w:val="22"/>
        </w:rPr>
        <w:t>Group</w:t>
      </w:r>
      <w:r>
        <w:rPr>
          <w:rFonts w:asciiTheme="majorHAnsi" w:hAnsiTheme="majorHAnsi" w:cstheme="majorHAnsi"/>
          <w:sz w:val="22"/>
          <w:szCs w:val="22"/>
        </w:rPr>
        <w:t xml:space="preserve"> of </w:t>
      </w:r>
      <w:r w:rsidR="003C6B8B">
        <w:rPr>
          <w:rFonts w:asciiTheme="majorHAnsi" w:hAnsiTheme="majorHAnsi" w:cstheme="majorHAnsi"/>
          <w:sz w:val="22"/>
          <w:szCs w:val="22"/>
        </w:rPr>
        <w:t>List type and</w:t>
      </w:r>
      <w:r w:rsidR="00F7553A">
        <w:rPr>
          <w:rFonts w:asciiTheme="majorHAnsi" w:hAnsiTheme="majorHAnsi" w:cstheme="majorHAnsi"/>
          <w:sz w:val="22"/>
          <w:szCs w:val="22"/>
        </w:rPr>
        <w:t xml:space="preserve"> should be Listable as well.</w:t>
      </w:r>
      <w:r w:rsidR="007607B1">
        <w:rPr>
          <w:rFonts w:asciiTheme="majorHAnsi" w:hAnsiTheme="majorHAnsi" w:cstheme="majorHAnsi"/>
          <w:sz w:val="22"/>
          <w:szCs w:val="22"/>
        </w:rPr>
        <w:t xml:space="preserve"> Associate </w:t>
      </w:r>
      <w:r w:rsidR="00466618">
        <w:rPr>
          <w:rFonts w:asciiTheme="majorHAnsi" w:hAnsiTheme="majorHAnsi" w:cstheme="majorHAnsi"/>
          <w:sz w:val="22"/>
          <w:szCs w:val="22"/>
        </w:rPr>
        <w:t>“IGX</w:t>
      </w:r>
      <w:r w:rsidR="007607B1">
        <w:rPr>
          <w:rFonts w:asciiTheme="majorHAnsi" w:hAnsiTheme="majorHAnsi" w:cstheme="majorHAnsi"/>
          <w:sz w:val="22"/>
          <w:szCs w:val="22"/>
        </w:rPr>
        <w:t xml:space="preserve"> </w:t>
      </w:r>
      <w:r w:rsidR="00466618">
        <w:rPr>
          <w:rFonts w:asciiTheme="majorHAnsi" w:hAnsiTheme="majorHAnsi" w:cstheme="majorHAnsi"/>
          <w:sz w:val="22"/>
          <w:szCs w:val="22"/>
        </w:rPr>
        <w:t xml:space="preserve">Data Element </w:t>
      </w:r>
      <w:r w:rsidR="007607B1">
        <w:rPr>
          <w:rFonts w:asciiTheme="majorHAnsi" w:hAnsiTheme="majorHAnsi" w:cstheme="majorHAnsi"/>
          <w:sz w:val="22"/>
          <w:szCs w:val="22"/>
        </w:rPr>
        <w:t>Group</w:t>
      </w:r>
      <w:r w:rsidR="00466618">
        <w:rPr>
          <w:rFonts w:asciiTheme="majorHAnsi" w:hAnsiTheme="majorHAnsi" w:cstheme="majorHAnsi"/>
          <w:sz w:val="22"/>
          <w:szCs w:val="22"/>
        </w:rPr>
        <w:t xml:space="preserve">” reference </w:t>
      </w:r>
      <w:r w:rsidR="007607B1">
        <w:rPr>
          <w:rFonts w:asciiTheme="majorHAnsi" w:hAnsiTheme="majorHAnsi" w:cstheme="majorHAnsi"/>
          <w:sz w:val="22"/>
          <w:szCs w:val="22"/>
        </w:rPr>
        <w:t xml:space="preserve">list with </w:t>
      </w:r>
      <w:r w:rsidR="00466618">
        <w:rPr>
          <w:rFonts w:asciiTheme="majorHAnsi" w:hAnsiTheme="majorHAnsi" w:cstheme="majorHAnsi"/>
          <w:sz w:val="22"/>
          <w:szCs w:val="22"/>
        </w:rPr>
        <w:t xml:space="preserve">DataElementGroup </w:t>
      </w:r>
      <w:r w:rsidR="007607B1">
        <w:rPr>
          <w:rFonts w:asciiTheme="majorHAnsi" w:hAnsiTheme="majorHAnsi" w:cstheme="majorHAnsi"/>
          <w:sz w:val="22"/>
          <w:szCs w:val="22"/>
        </w:rPr>
        <w:t>column.</w:t>
      </w:r>
    </w:p>
    <w:p w14:paraId="79DA66EA" w14:textId="77777777" w:rsidR="005F349D" w:rsidRDefault="005F349D" w:rsidP="00885EE8">
      <w:pPr>
        <w:ind w:left="720"/>
        <w:rPr>
          <w:b/>
          <w:color w:val="00B0F0"/>
        </w:rPr>
      </w:pPr>
    </w:p>
    <w:p w14:paraId="4AAB0B21" w14:textId="77777777" w:rsidR="007A3CF8" w:rsidRPr="007A3CF8" w:rsidRDefault="00781CC0" w:rsidP="00B327BA">
      <w:pPr>
        <w:pStyle w:val="Heading3"/>
        <w:numPr>
          <w:ilvl w:val="2"/>
          <w:numId w:val="12"/>
        </w:numPr>
        <w:rPr>
          <w:b/>
        </w:rPr>
      </w:pPr>
      <w:bookmarkStart w:id="1994" w:name="_Toc23404930"/>
      <w:r w:rsidRPr="007A3CF8">
        <w:rPr>
          <w:b/>
        </w:rPr>
        <w:t>IGX</w:t>
      </w:r>
      <w:r w:rsidR="00101421" w:rsidRPr="007A3CF8">
        <w:rPr>
          <w:b/>
        </w:rPr>
        <w:t xml:space="preserve"> </w:t>
      </w:r>
      <w:r w:rsidR="001B48DE">
        <w:rPr>
          <w:b/>
        </w:rPr>
        <w:t>Data Entity</w:t>
      </w:r>
      <w:bookmarkEnd w:id="1994"/>
    </w:p>
    <w:p w14:paraId="1ED6CF07" w14:textId="77777777" w:rsidR="007A3CF8" w:rsidRDefault="007A3CF8" w:rsidP="007A3CF8">
      <w:pPr>
        <w:ind w:left="720"/>
        <w:rPr>
          <w:rFonts w:asciiTheme="majorHAnsi" w:hAnsiTheme="majorHAnsi" w:cstheme="majorHAnsi"/>
        </w:rPr>
      </w:pPr>
    </w:p>
    <w:p w14:paraId="31D0F172" w14:textId="77777777" w:rsidR="00101421" w:rsidRPr="007A3CF8" w:rsidRDefault="00E82D45" w:rsidP="007A3CF8">
      <w:pPr>
        <w:ind w:left="720"/>
        <w:rPr>
          <w:rFonts w:asciiTheme="majorHAnsi" w:hAnsiTheme="majorHAnsi" w:cstheme="majorHAnsi"/>
        </w:rPr>
      </w:pPr>
      <w:r>
        <w:rPr>
          <w:rFonts w:asciiTheme="majorHAnsi" w:hAnsiTheme="majorHAnsi" w:cstheme="majorHAnsi"/>
        </w:rPr>
        <w:t>Add fields to</w:t>
      </w:r>
      <w:r w:rsidRPr="007A3CF8">
        <w:rPr>
          <w:rFonts w:asciiTheme="majorHAnsi" w:hAnsiTheme="majorHAnsi" w:cstheme="majorHAnsi"/>
        </w:rPr>
        <w:t xml:space="preserve"> </w:t>
      </w:r>
      <w:r w:rsidR="00101421" w:rsidRPr="007A3CF8">
        <w:rPr>
          <w:rFonts w:asciiTheme="majorHAnsi" w:hAnsiTheme="majorHAnsi" w:cstheme="majorHAnsi"/>
        </w:rPr>
        <w:t>Artifact “</w:t>
      </w:r>
      <w:r w:rsidR="00781CC0" w:rsidRPr="007A3CF8">
        <w:rPr>
          <w:rFonts w:asciiTheme="majorHAnsi" w:hAnsiTheme="majorHAnsi" w:cstheme="majorHAnsi"/>
        </w:rPr>
        <w:t>IGX</w:t>
      </w:r>
      <w:r w:rsidR="00101421" w:rsidRPr="007A3CF8">
        <w:rPr>
          <w:rFonts w:asciiTheme="majorHAnsi" w:hAnsiTheme="majorHAnsi" w:cstheme="majorHAnsi"/>
        </w:rPr>
        <w:t xml:space="preserve"> </w:t>
      </w:r>
      <w:r w:rsidR="001B48DE">
        <w:rPr>
          <w:rFonts w:asciiTheme="majorHAnsi" w:hAnsiTheme="majorHAnsi" w:cstheme="majorHAnsi"/>
        </w:rPr>
        <w:t>Data Entity</w:t>
      </w:r>
      <w:r w:rsidR="00101421" w:rsidRPr="007A3CF8">
        <w:rPr>
          <w:rFonts w:asciiTheme="majorHAnsi" w:hAnsiTheme="majorHAnsi" w:cstheme="majorHAnsi"/>
        </w:rPr>
        <w:t>” in Configuration section as below:</w:t>
      </w:r>
    </w:p>
    <w:p w14:paraId="37CB7B34" w14:textId="77777777" w:rsidR="00101421" w:rsidRDefault="00101421" w:rsidP="00885EE8">
      <w:pPr>
        <w:ind w:left="720"/>
        <w:rPr>
          <w:b/>
          <w:color w:val="00B0F0"/>
        </w:rPr>
      </w:pPr>
    </w:p>
    <w:p w14:paraId="14425D19" w14:textId="29AB8C23" w:rsidR="00101421" w:rsidRDefault="00101421" w:rsidP="00885EE8">
      <w:pPr>
        <w:ind w:left="720"/>
        <w:rPr>
          <w:ins w:id="1995" w:author="Shiv Mangal Rahi" w:date="2020-01-02T14:46:00Z"/>
          <w:b/>
          <w:color w:val="00B0F0"/>
        </w:rPr>
      </w:pPr>
      <w:del w:id="1996" w:author="Shiv Mangal Rahi" w:date="2020-01-02T14:46:00Z">
        <w:r w:rsidDel="00FC21A8">
          <w:rPr>
            <w:noProof/>
            <w:lang w:val="en-US"/>
          </w:rPr>
          <w:lastRenderedPageBreak/>
          <w:drawing>
            <wp:inline distT="0" distB="0" distL="0" distR="0" wp14:anchorId="6E786729" wp14:editId="352BD7A2">
              <wp:extent cx="5365750" cy="15278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5750" cy="1527810"/>
                      </a:xfrm>
                      <a:prstGeom prst="rect">
                        <a:avLst/>
                      </a:prstGeom>
                    </pic:spPr>
                  </pic:pic>
                </a:graphicData>
              </a:graphic>
            </wp:inline>
          </w:drawing>
        </w:r>
      </w:del>
    </w:p>
    <w:p w14:paraId="6DFC2F2D" w14:textId="77777777" w:rsidR="00FC21A8" w:rsidRDefault="00FC21A8" w:rsidP="00885EE8">
      <w:pPr>
        <w:ind w:left="720"/>
        <w:rPr>
          <w:ins w:id="1997" w:author="Shiv Mangal Rahi" w:date="2020-01-02T14:46:00Z"/>
          <w:b/>
          <w:color w:val="00B0F0"/>
        </w:rPr>
      </w:pPr>
    </w:p>
    <w:tbl>
      <w:tblPr>
        <w:tblW w:w="5535" w:type="dxa"/>
        <w:jc w:val="center"/>
        <w:tblLook w:val="04A0" w:firstRow="1" w:lastRow="0" w:firstColumn="1" w:lastColumn="0" w:noHBand="0" w:noVBand="1"/>
      </w:tblPr>
      <w:tblGrid>
        <w:gridCol w:w="2495"/>
        <w:gridCol w:w="1415"/>
        <w:gridCol w:w="1625"/>
      </w:tblGrid>
      <w:tr w:rsidR="00FC21A8" w:rsidRPr="00862B33" w14:paraId="25E32875" w14:textId="77777777" w:rsidTr="00FF0CB1">
        <w:trPr>
          <w:trHeight w:val="260"/>
          <w:jc w:val="center"/>
          <w:ins w:id="1998" w:author="Shiv Mangal Rahi" w:date="2020-01-02T14:46:00Z"/>
        </w:trPr>
        <w:tc>
          <w:tcPr>
            <w:tcW w:w="249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711042D" w14:textId="77777777" w:rsidR="00FC21A8" w:rsidRPr="00862B33" w:rsidRDefault="00FC21A8" w:rsidP="00FF0CB1">
            <w:pPr>
              <w:rPr>
                <w:ins w:id="1999" w:author="Shiv Mangal Rahi" w:date="2020-01-02T14:46:00Z"/>
                <w:rFonts w:ascii="Calibri" w:eastAsia="Times New Roman" w:hAnsi="Calibri" w:cs="Calibri"/>
                <w:b/>
                <w:bCs/>
                <w:color w:val="FFFFFF"/>
                <w:sz w:val="20"/>
                <w:szCs w:val="20"/>
                <w:lang w:val="en-US"/>
              </w:rPr>
            </w:pPr>
            <w:ins w:id="2000" w:author="Shiv Mangal Rahi" w:date="2020-01-02T14:46:00Z">
              <w:r w:rsidRPr="00862B33">
                <w:rPr>
                  <w:rFonts w:ascii="Calibri" w:eastAsia="Times New Roman" w:hAnsi="Calibri" w:cs="Calibri"/>
                  <w:b/>
                  <w:bCs/>
                  <w:color w:val="FFFFFF"/>
                  <w:sz w:val="20"/>
                  <w:szCs w:val="20"/>
                  <w:lang w:val="en-US"/>
                </w:rPr>
                <w:t>Field Attribute</w:t>
              </w:r>
            </w:ins>
          </w:p>
        </w:tc>
        <w:tc>
          <w:tcPr>
            <w:tcW w:w="1415" w:type="dxa"/>
            <w:tcBorders>
              <w:top w:val="single" w:sz="4" w:space="0" w:color="auto"/>
              <w:left w:val="nil"/>
              <w:bottom w:val="single" w:sz="4" w:space="0" w:color="auto"/>
              <w:right w:val="nil"/>
            </w:tcBorders>
            <w:shd w:val="clear" w:color="000000" w:fill="000000"/>
            <w:noWrap/>
            <w:vAlign w:val="bottom"/>
            <w:hideMark/>
          </w:tcPr>
          <w:p w14:paraId="62DA3C24" w14:textId="77777777" w:rsidR="00FC21A8" w:rsidRPr="00862B33" w:rsidRDefault="00FC21A8" w:rsidP="00FF0CB1">
            <w:pPr>
              <w:rPr>
                <w:ins w:id="2001" w:author="Shiv Mangal Rahi" w:date="2020-01-02T14:46:00Z"/>
                <w:rFonts w:ascii="Calibri" w:eastAsia="Times New Roman" w:hAnsi="Calibri" w:cs="Calibri"/>
                <w:b/>
                <w:bCs/>
                <w:color w:val="FFFFFF"/>
                <w:sz w:val="20"/>
                <w:szCs w:val="20"/>
                <w:lang w:val="en-US"/>
              </w:rPr>
            </w:pPr>
            <w:ins w:id="2002" w:author="Shiv Mangal Rahi" w:date="2020-01-02T14:46:00Z">
              <w:r w:rsidRPr="00862B33">
                <w:rPr>
                  <w:rFonts w:ascii="Calibri" w:eastAsia="Times New Roman" w:hAnsi="Calibri" w:cs="Calibri"/>
                  <w:b/>
                  <w:bCs/>
                  <w:color w:val="FFFFFF"/>
                  <w:sz w:val="20"/>
                  <w:szCs w:val="20"/>
                  <w:lang w:val="en-US"/>
                </w:rPr>
                <w:t>Field-1</w:t>
              </w:r>
            </w:ins>
          </w:p>
        </w:tc>
        <w:tc>
          <w:tcPr>
            <w:tcW w:w="1625" w:type="dxa"/>
            <w:tcBorders>
              <w:top w:val="single" w:sz="4" w:space="0" w:color="auto"/>
              <w:left w:val="single" w:sz="4" w:space="0" w:color="auto"/>
              <w:bottom w:val="single" w:sz="4" w:space="0" w:color="auto"/>
              <w:right w:val="nil"/>
            </w:tcBorders>
            <w:shd w:val="clear" w:color="000000" w:fill="000000"/>
            <w:noWrap/>
            <w:vAlign w:val="bottom"/>
            <w:hideMark/>
          </w:tcPr>
          <w:p w14:paraId="69420C6A" w14:textId="77777777" w:rsidR="00FC21A8" w:rsidRPr="00862B33" w:rsidRDefault="00FC21A8" w:rsidP="00FF0CB1">
            <w:pPr>
              <w:rPr>
                <w:ins w:id="2003" w:author="Shiv Mangal Rahi" w:date="2020-01-02T14:46:00Z"/>
                <w:rFonts w:ascii="Calibri" w:eastAsia="Times New Roman" w:hAnsi="Calibri" w:cs="Calibri"/>
                <w:b/>
                <w:bCs/>
                <w:color w:val="FFFFFF"/>
                <w:sz w:val="20"/>
                <w:szCs w:val="20"/>
                <w:lang w:val="en-US"/>
              </w:rPr>
            </w:pPr>
            <w:ins w:id="2004" w:author="Shiv Mangal Rahi" w:date="2020-01-02T14:46:00Z">
              <w:r w:rsidRPr="00862B33">
                <w:rPr>
                  <w:rFonts w:ascii="Calibri" w:eastAsia="Times New Roman" w:hAnsi="Calibri" w:cs="Calibri"/>
                  <w:b/>
                  <w:bCs/>
                  <w:color w:val="FFFFFF"/>
                  <w:sz w:val="20"/>
                  <w:szCs w:val="20"/>
                  <w:lang w:val="en-US"/>
                </w:rPr>
                <w:t>Field-2</w:t>
              </w:r>
            </w:ins>
          </w:p>
        </w:tc>
      </w:tr>
      <w:tr w:rsidR="00FC21A8" w:rsidRPr="00862B33" w14:paraId="0E3BDEB2" w14:textId="77777777" w:rsidTr="00FF0CB1">
        <w:trPr>
          <w:trHeight w:val="260"/>
          <w:jc w:val="center"/>
          <w:ins w:id="2005"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1693E434" w14:textId="77777777" w:rsidR="00FC21A8" w:rsidRPr="00862B33" w:rsidRDefault="00FC21A8" w:rsidP="00FF0CB1">
            <w:pPr>
              <w:rPr>
                <w:ins w:id="2006" w:author="Shiv Mangal Rahi" w:date="2020-01-02T14:46:00Z"/>
                <w:rFonts w:ascii="Calibri" w:eastAsia="Times New Roman" w:hAnsi="Calibri" w:cs="Calibri"/>
                <w:color w:val="000000"/>
                <w:sz w:val="20"/>
                <w:szCs w:val="20"/>
                <w:lang w:val="en-US"/>
              </w:rPr>
            </w:pPr>
            <w:ins w:id="2007" w:author="Shiv Mangal Rahi" w:date="2020-01-02T14:46:00Z">
              <w:r w:rsidRPr="00862B33">
                <w:rPr>
                  <w:rFonts w:ascii="Calibri" w:eastAsia="Times New Roman" w:hAnsi="Calibri" w:cs="Calibri"/>
                  <w:color w:val="000000"/>
                  <w:sz w:val="20"/>
                  <w:szCs w:val="20"/>
                  <w:lang w:val="en-US"/>
                </w:rPr>
                <w:t>Name</w:t>
              </w:r>
            </w:ins>
          </w:p>
        </w:tc>
        <w:tc>
          <w:tcPr>
            <w:tcW w:w="1415" w:type="dxa"/>
            <w:tcBorders>
              <w:top w:val="nil"/>
              <w:left w:val="nil"/>
              <w:bottom w:val="single" w:sz="4" w:space="0" w:color="auto"/>
              <w:right w:val="single" w:sz="4" w:space="0" w:color="auto"/>
            </w:tcBorders>
            <w:shd w:val="clear" w:color="auto" w:fill="auto"/>
            <w:noWrap/>
            <w:vAlign w:val="bottom"/>
            <w:hideMark/>
          </w:tcPr>
          <w:p w14:paraId="42A64E3F" w14:textId="77777777" w:rsidR="00FC21A8" w:rsidRPr="00862B33" w:rsidRDefault="00FC21A8" w:rsidP="00FF0CB1">
            <w:pPr>
              <w:rPr>
                <w:ins w:id="2008" w:author="Shiv Mangal Rahi" w:date="2020-01-02T14:46:00Z"/>
                <w:rFonts w:ascii="Calibri" w:eastAsia="Times New Roman" w:hAnsi="Calibri" w:cs="Calibri"/>
                <w:color w:val="000000"/>
                <w:sz w:val="20"/>
                <w:szCs w:val="20"/>
                <w:lang w:val="en-US"/>
              </w:rPr>
            </w:pPr>
            <w:ins w:id="2009" w:author="Shiv Mangal Rahi" w:date="2020-01-02T14:46:00Z">
              <w:r w:rsidRPr="00862B33">
                <w:rPr>
                  <w:rFonts w:ascii="Calibri" w:eastAsia="Times New Roman" w:hAnsi="Calibri" w:cs="Calibri"/>
                  <w:color w:val="000000"/>
                  <w:sz w:val="20"/>
                  <w:szCs w:val="20"/>
                  <w:lang w:val="en-US"/>
                </w:rPr>
                <w:t>Name</w:t>
              </w:r>
            </w:ins>
          </w:p>
        </w:tc>
        <w:tc>
          <w:tcPr>
            <w:tcW w:w="1625" w:type="dxa"/>
            <w:tcBorders>
              <w:top w:val="nil"/>
              <w:left w:val="nil"/>
              <w:bottom w:val="single" w:sz="4" w:space="0" w:color="auto"/>
              <w:right w:val="single" w:sz="4" w:space="0" w:color="auto"/>
            </w:tcBorders>
            <w:shd w:val="clear" w:color="auto" w:fill="auto"/>
            <w:noWrap/>
            <w:vAlign w:val="bottom"/>
            <w:hideMark/>
          </w:tcPr>
          <w:p w14:paraId="011498F0" w14:textId="77777777" w:rsidR="00FC21A8" w:rsidRPr="00862B33" w:rsidRDefault="00FC21A8" w:rsidP="00FF0CB1">
            <w:pPr>
              <w:rPr>
                <w:ins w:id="2010" w:author="Shiv Mangal Rahi" w:date="2020-01-02T14:46:00Z"/>
                <w:rFonts w:ascii="Calibri" w:eastAsia="Times New Roman" w:hAnsi="Calibri" w:cs="Calibri"/>
                <w:color w:val="000000"/>
                <w:sz w:val="20"/>
                <w:szCs w:val="20"/>
                <w:lang w:val="en-US"/>
              </w:rPr>
            </w:pPr>
            <w:ins w:id="2011" w:author="Shiv Mangal Rahi" w:date="2020-01-02T14:46:00Z">
              <w:r w:rsidRPr="00862B33">
                <w:rPr>
                  <w:rFonts w:ascii="Calibri" w:eastAsia="Times New Roman" w:hAnsi="Calibri" w:cs="Calibri"/>
                  <w:color w:val="000000"/>
                  <w:sz w:val="20"/>
                  <w:szCs w:val="20"/>
                  <w:lang w:val="en-US"/>
                </w:rPr>
                <w:t>DQ Results</w:t>
              </w:r>
            </w:ins>
          </w:p>
        </w:tc>
      </w:tr>
      <w:tr w:rsidR="00FC21A8" w:rsidRPr="00862B33" w14:paraId="3196A930" w14:textId="77777777" w:rsidTr="00FF0CB1">
        <w:trPr>
          <w:trHeight w:val="260"/>
          <w:jc w:val="center"/>
          <w:ins w:id="2012"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29DB0C49" w14:textId="77777777" w:rsidR="00FC21A8" w:rsidRPr="00862B33" w:rsidRDefault="00FC21A8" w:rsidP="00FF0CB1">
            <w:pPr>
              <w:rPr>
                <w:ins w:id="2013" w:author="Shiv Mangal Rahi" w:date="2020-01-02T14:46:00Z"/>
                <w:rFonts w:ascii="Calibri" w:eastAsia="Times New Roman" w:hAnsi="Calibri" w:cs="Calibri"/>
                <w:color w:val="000000"/>
                <w:sz w:val="20"/>
                <w:szCs w:val="20"/>
                <w:lang w:val="en-US"/>
              </w:rPr>
            </w:pPr>
            <w:ins w:id="2014" w:author="Shiv Mangal Rahi" w:date="2020-01-02T14:46:00Z">
              <w:r w:rsidRPr="00862B33">
                <w:rPr>
                  <w:rFonts w:ascii="Calibri" w:eastAsia="Times New Roman" w:hAnsi="Calibri" w:cs="Calibri"/>
                  <w:color w:val="000000"/>
                  <w:sz w:val="20"/>
                  <w:szCs w:val="20"/>
                  <w:lang w:val="en-US"/>
                </w:rPr>
                <w:t>API Name</w:t>
              </w:r>
            </w:ins>
          </w:p>
        </w:tc>
        <w:tc>
          <w:tcPr>
            <w:tcW w:w="1415" w:type="dxa"/>
            <w:tcBorders>
              <w:top w:val="nil"/>
              <w:left w:val="nil"/>
              <w:bottom w:val="single" w:sz="4" w:space="0" w:color="auto"/>
              <w:right w:val="single" w:sz="4" w:space="0" w:color="auto"/>
            </w:tcBorders>
            <w:shd w:val="clear" w:color="auto" w:fill="auto"/>
            <w:noWrap/>
            <w:vAlign w:val="bottom"/>
            <w:hideMark/>
          </w:tcPr>
          <w:p w14:paraId="537325A5" w14:textId="77777777" w:rsidR="00FC21A8" w:rsidRPr="00862B33" w:rsidRDefault="00FC21A8" w:rsidP="00FF0CB1">
            <w:pPr>
              <w:rPr>
                <w:ins w:id="2015" w:author="Shiv Mangal Rahi" w:date="2020-01-02T14:46:00Z"/>
                <w:rFonts w:ascii="Calibri" w:eastAsia="Times New Roman" w:hAnsi="Calibri" w:cs="Calibri"/>
                <w:color w:val="000000"/>
                <w:sz w:val="20"/>
                <w:szCs w:val="20"/>
                <w:lang w:val="en-US"/>
              </w:rPr>
            </w:pPr>
            <w:ins w:id="2016" w:author="Shiv Mangal Rahi" w:date="2020-01-02T14:46:00Z">
              <w:r w:rsidRPr="00862B33">
                <w:rPr>
                  <w:rFonts w:ascii="Calibri" w:eastAsia="Times New Roman" w:hAnsi="Calibri" w:cs="Calibri"/>
                  <w:color w:val="000000"/>
                  <w:sz w:val="20"/>
                  <w:szCs w:val="20"/>
                  <w:lang w:val="en-US"/>
                </w:rPr>
                <w:t>Name</w:t>
              </w:r>
            </w:ins>
          </w:p>
        </w:tc>
        <w:tc>
          <w:tcPr>
            <w:tcW w:w="1625" w:type="dxa"/>
            <w:tcBorders>
              <w:top w:val="nil"/>
              <w:left w:val="nil"/>
              <w:bottom w:val="single" w:sz="4" w:space="0" w:color="auto"/>
              <w:right w:val="single" w:sz="4" w:space="0" w:color="auto"/>
            </w:tcBorders>
            <w:shd w:val="clear" w:color="auto" w:fill="auto"/>
            <w:noWrap/>
            <w:vAlign w:val="bottom"/>
            <w:hideMark/>
          </w:tcPr>
          <w:p w14:paraId="03781A54" w14:textId="77777777" w:rsidR="00FC21A8" w:rsidRPr="00862B33" w:rsidRDefault="00FC21A8" w:rsidP="00FF0CB1">
            <w:pPr>
              <w:rPr>
                <w:ins w:id="2017" w:author="Shiv Mangal Rahi" w:date="2020-01-02T14:46:00Z"/>
                <w:rFonts w:ascii="Calibri" w:eastAsia="Times New Roman" w:hAnsi="Calibri" w:cs="Calibri"/>
                <w:color w:val="000000"/>
                <w:sz w:val="20"/>
                <w:szCs w:val="20"/>
                <w:lang w:val="en-US"/>
              </w:rPr>
            </w:pPr>
            <w:ins w:id="2018" w:author="Shiv Mangal Rahi" w:date="2020-01-02T14:46:00Z">
              <w:r w:rsidRPr="00862B33">
                <w:rPr>
                  <w:rFonts w:ascii="Calibri" w:eastAsia="Times New Roman" w:hAnsi="Calibri" w:cs="Calibri"/>
                  <w:color w:val="000000"/>
                  <w:sz w:val="20"/>
                  <w:szCs w:val="20"/>
                  <w:lang w:val="en-US"/>
                </w:rPr>
                <w:t>DQ Results</w:t>
              </w:r>
            </w:ins>
          </w:p>
        </w:tc>
      </w:tr>
      <w:tr w:rsidR="00FC21A8" w:rsidRPr="00862B33" w14:paraId="11199131" w14:textId="77777777" w:rsidTr="00FF0CB1">
        <w:trPr>
          <w:trHeight w:val="260"/>
          <w:jc w:val="center"/>
          <w:ins w:id="2019"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7BE55167" w14:textId="77777777" w:rsidR="00FC21A8" w:rsidRPr="00862B33" w:rsidRDefault="00FC21A8" w:rsidP="00FF0CB1">
            <w:pPr>
              <w:rPr>
                <w:ins w:id="2020" w:author="Shiv Mangal Rahi" w:date="2020-01-02T14:46:00Z"/>
                <w:rFonts w:ascii="Calibri" w:eastAsia="Times New Roman" w:hAnsi="Calibri" w:cs="Calibri"/>
                <w:color w:val="000000"/>
                <w:sz w:val="20"/>
                <w:szCs w:val="20"/>
                <w:lang w:val="en-US"/>
              </w:rPr>
            </w:pPr>
            <w:ins w:id="2021" w:author="Shiv Mangal Rahi" w:date="2020-01-02T14:46:00Z">
              <w:r w:rsidRPr="00862B33">
                <w:rPr>
                  <w:rFonts w:ascii="Calibri" w:eastAsia="Times New Roman" w:hAnsi="Calibri" w:cs="Calibri"/>
                  <w:color w:val="000000"/>
                  <w:sz w:val="20"/>
                  <w:szCs w:val="20"/>
                  <w:lang w:val="en-US"/>
                </w:rPr>
                <w:t>Input Type</w:t>
              </w:r>
            </w:ins>
          </w:p>
        </w:tc>
        <w:tc>
          <w:tcPr>
            <w:tcW w:w="1415" w:type="dxa"/>
            <w:tcBorders>
              <w:top w:val="nil"/>
              <w:left w:val="nil"/>
              <w:bottom w:val="single" w:sz="4" w:space="0" w:color="auto"/>
              <w:right w:val="single" w:sz="4" w:space="0" w:color="auto"/>
            </w:tcBorders>
            <w:shd w:val="clear" w:color="auto" w:fill="auto"/>
            <w:noWrap/>
            <w:vAlign w:val="bottom"/>
            <w:hideMark/>
          </w:tcPr>
          <w:p w14:paraId="2770DAC0" w14:textId="77777777" w:rsidR="00FC21A8" w:rsidRPr="00862B33" w:rsidRDefault="00FC21A8" w:rsidP="00FF0CB1">
            <w:pPr>
              <w:rPr>
                <w:ins w:id="2022" w:author="Shiv Mangal Rahi" w:date="2020-01-02T14:46:00Z"/>
                <w:rFonts w:ascii="Calibri" w:eastAsia="Times New Roman" w:hAnsi="Calibri" w:cs="Calibri"/>
                <w:color w:val="000000"/>
                <w:sz w:val="20"/>
                <w:szCs w:val="20"/>
                <w:lang w:val="en-US"/>
              </w:rPr>
            </w:pPr>
            <w:ins w:id="2023" w:author="Shiv Mangal Rahi" w:date="2020-01-02T14:46:00Z">
              <w:r w:rsidRPr="00862B33">
                <w:rPr>
                  <w:rFonts w:ascii="Calibri" w:eastAsia="Times New Roman" w:hAnsi="Calibri" w:cs="Calibri"/>
                  <w:color w:val="000000"/>
                  <w:sz w:val="20"/>
                  <w:szCs w:val="20"/>
                  <w:lang w:val="en-US"/>
                </w:rPr>
                <w:t>Simple Text</w:t>
              </w:r>
            </w:ins>
          </w:p>
        </w:tc>
        <w:tc>
          <w:tcPr>
            <w:tcW w:w="1625" w:type="dxa"/>
            <w:tcBorders>
              <w:top w:val="nil"/>
              <w:left w:val="nil"/>
              <w:bottom w:val="single" w:sz="4" w:space="0" w:color="auto"/>
              <w:right w:val="single" w:sz="4" w:space="0" w:color="auto"/>
            </w:tcBorders>
            <w:shd w:val="clear" w:color="auto" w:fill="auto"/>
            <w:noWrap/>
            <w:vAlign w:val="bottom"/>
            <w:hideMark/>
          </w:tcPr>
          <w:p w14:paraId="2F84B4D1" w14:textId="77777777" w:rsidR="00FC21A8" w:rsidRPr="00862B33" w:rsidRDefault="00FC21A8" w:rsidP="00FF0CB1">
            <w:pPr>
              <w:rPr>
                <w:ins w:id="2024" w:author="Shiv Mangal Rahi" w:date="2020-01-02T14:46:00Z"/>
                <w:rFonts w:ascii="Calibri" w:eastAsia="Times New Roman" w:hAnsi="Calibri" w:cs="Calibri"/>
                <w:color w:val="000000"/>
                <w:sz w:val="20"/>
                <w:szCs w:val="20"/>
                <w:lang w:val="en-US"/>
              </w:rPr>
            </w:pPr>
            <w:ins w:id="2025" w:author="Shiv Mangal Rahi" w:date="2020-01-02T14:46:00Z">
              <w:r w:rsidRPr="00862B33">
                <w:rPr>
                  <w:rFonts w:ascii="Calibri" w:eastAsia="Times New Roman" w:hAnsi="Calibri" w:cs="Calibri"/>
                  <w:color w:val="000000"/>
                  <w:sz w:val="20"/>
                  <w:szCs w:val="20"/>
                  <w:lang w:val="en-US"/>
                </w:rPr>
                <w:t>Html/Richtext</w:t>
              </w:r>
            </w:ins>
          </w:p>
        </w:tc>
      </w:tr>
      <w:tr w:rsidR="00FC21A8" w:rsidRPr="00862B33" w14:paraId="177A85BA" w14:textId="77777777" w:rsidTr="00FF0CB1">
        <w:trPr>
          <w:trHeight w:val="260"/>
          <w:jc w:val="center"/>
          <w:ins w:id="2026"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1CE3C16C" w14:textId="77777777" w:rsidR="00FC21A8" w:rsidRPr="00862B33" w:rsidRDefault="00FC21A8" w:rsidP="00FF0CB1">
            <w:pPr>
              <w:rPr>
                <w:ins w:id="2027" w:author="Shiv Mangal Rahi" w:date="2020-01-02T14:46:00Z"/>
                <w:rFonts w:ascii="Calibri" w:eastAsia="Times New Roman" w:hAnsi="Calibri" w:cs="Calibri"/>
                <w:color w:val="000000"/>
                <w:sz w:val="20"/>
                <w:szCs w:val="20"/>
                <w:lang w:val="en-US"/>
              </w:rPr>
            </w:pPr>
            <w:ins w:id="2028" w:author="Shiv Mangal Rahi" w:date="2020-01-02T14:46:00Z">
              <w:r w:rsidRPr="00862B33">
                <w:rPr>
                  <w:rFonts w:ascii="Calibri" w:eastAsia="Times New Roman" w:hAnsi="Calibri" w:cs="Calibri"/>
                  <w:color w:val="000000"/>
                  <w:sz w:val="20"/>
                  <w:szCs w:val="20"/>
                  <w:lang w:val="en-US"/>
                </w:rPr>
                <w:t>Category</w:t>
              </w:r>
            </w:ins>
          </w:p>
        </w:tc>
        <w:tc>
          <w:tcPr>
            <w:tcW w:w="1415" w:type="dxa"/>
            <w:tcBorders>
              <w:top w:val="nil"/>
              <w:left w:val="nil"/>
              <w:bottom w:val="single" w:sz="4" w:space="0" w:color="auto"/>
              <w:right w:val="single" w:sz="4" w:space="0" w:color="auto"/>
            </w:tcBorders>
            <w:shd w:val="clear" w:color="auto" w:fill="auto"/>
            <w:noWrap/>
            <w:vAlign w:val="bottom"/>
            <w:hideMark/>
          </w:tcPr>
          <w:p w14:paraId="687FFDAF" w14:textId="77777777" w:rsidR="00FC21A8" w:rsidRPr="00862B33" w:rsidRDefault="00FC21A8" w:rsidP="00FF0CB1">
            <w:pPr>
              <w:rPr>
                <w:ins w:id="2029" w:author="Shiv Mangal Rahi" w:date="2020-01-02T14:46:00Z"/>
                <w:rFonts w:ascii="Calibri" w:eastAsia="Times New Roman" w:hAnsi="Calibri" w:cs="Calibri"/>
                <w:color w:val="000000"/>
                <w:sz w:val="20"/>
                <w:szCs w:val="20"/>
                <w:lang w:val="en-US"/>
              </w:rPr>
            </w:pPr>
            <w:ins w:id="2030"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11341E49" w14:textId="77777777" w:rsidR="00FC21A8" w:rsidRPr="00862B33" w:rsidRDefault="00FC21A8" w:rsidP="00FF0CB1">
            <w:pPr>
              <w:rPr>
                <w:ins w:id="2031" w:author="Shiv Mangal Rahi" w:date="2020-01-02T14:46:00Z"/>
                <w:rFonts w:ascii="Calibri" w:eastAsia="Times New Roman" w:hAnsi="Calibri" w:cs="Calibri"/>
                <w:color w:val="000000"/>
                <w:sz w:val="20"/>
                <w:szCs w:val="20"/>
                <w:lang w:val="en-US"/>
              </w:rPr>
            </w:pPr>
            <w:ins w:id="2032" w:author="Shiv Mangal Rahi" w:date="2020-01-02T14:46:00Z">
              <w:r w:rsidRPr="00862B33">
                <w:rPr>
                  <w:rFonts w:ascii="Calibri" w:eastAsia="Times New Roman" w:hAnsi="Calibri" w:cs="Calibri"/>
                  <w:color w:val="000000"/>
                  <w:sz w:val="20"/>
                  <w:szCs w:val="20"/>
                  <w:lang w:val="en-US"/>
                </w:rPr>
                <w:t>Data Quality</w:t>
              </w:r>
            </w:ins>
          </w:p>
        </w:tc>
      </w:tr>
      <w:tr w:rsidR="00FC21A8" w:rsidRPr="00862B33" w14:paraId="46749CD9" w14:textId="77777777" w:rsidTr="00FF0CB1">
        <w:trPr>
          <w:trHeight w:val="260"/>
          <w:jc w:val="center"/>
          <w:ins w:id="2033"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5268F4AE" w14:textId="77777777" w:rsidR="00FC21A8" w:rsidRPr="00862B33" w:rsidRDefault="00FC21A8" w:rsidP="00FF0CB1">
            <w:pPr>
              <w:rPr>
                <w:ins w:id="2034" w:author="Shiv Mangal Rahi" w:date="2020-01-02T14:46:00Z"/>
                <w:rFonts w:ascii="Calibri" w:eastAsia="Times New Roman" w:hAnsi="Calibri" w:cs="Calibri"/>
                <w:color w:val="000000"/>
                <w:sz w:val="20"/>
                <w:szCs w:val="20"/>
                <w:lang w:val="en-US"/>
              </w:rPr>
            </w:pPr>
            <w:ins w:id="2035" w:author="Shiv Mangal Rahi" w:date="2020-01-02T14:46:00Z">
              <w:r w:rsidRPr="00862B33">
                <w:rPr>
                  <w:rFonts w:ascii="Calibri" w:eastAsia="Times New Roman" w:hAnsi="Calibri" w:cs="Calibri"/>
                  <w:color w:val="000000"/>
                  <w:sz w:val="20"/>
                  <w:szCs w:val="20"/>
                  <w:lang w:val="en-US"/>
                </w:rPr>
                <w:t>Minimum Value</w:t>
              </w:r>
            </w:ins>
          </w:p>
        </w:tc>
        <w:tc>
          <w:tcPr>
            <w:tcW w:w="1415" w:type="dxa"/>
            <w:tcBorders>
              <w:top w:val="nil"/>
              <w:left w:val="nil"/>
              <w:bottom w:val="single" w:sz="4" w:space="0" w:color="auto"/>
              <w:right w:val="single" w:sz="4" w:space="0" w:color="auto"/>
            </w:tcBorders>
            <w:shd w:val="clear" w:color="auto" w:fill="auto"/>
            <w:noWrap/>
            <w:vAlign w:val="bottom"/>
            <w:hideMark/>
          </w:tcPr>
          <w:p w14:paraId="1F7F9553" w14:textId="77777777" w:rsidR="00FC21A8" w:rsidRPr="00862B33" w:rsidRDefault="00FC21A8" w:rsidP="00FF0CB1">
            <w:pPr>
              <w:rPr>
                <w:ins w:id="2036" w:author="Shiv Mangal Rahi" w:date="2020-01-02T14:46:00Z"/>
                <w:rFonts w:ascii="Calibri" w:eastAsia="Times New Roman" w:hAnsi="Calibri" w:cs="Calibri"/>
                <w:color w:val="000000"/>
                <w:sz w:val="20"/>
                <w:szCs w:val="20"/>
                <w:lang w:val="en-US"/>
              </w:rPr>
            </w:pPr>
            <w:ins w:id="2037"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7C904A05" w14:textId="77777777" w:rsidR="00FC21A8" w:rsidRPr="00862B33" w:rsidRDefault="00FC21A8" w:rsidP="00FF0CB1">
            <w:pPr>
              <w:rPr>
                <w:ins w:id="2038" w:author="Shiv Mangal Rahi" w:date="2020-01-02T14:46:00Z"/>
                <w:rFonts w:ascii="Calibri" w:eastAsia="Times New Roman" w:hAnsi="Calibri" w:cs="Calibri"/>
                <w:color w:val="000000"/>
                <w:sz w:val="20"/>
                <w:szCs w:val="20"/>
                <w:lang w:val="en-US"/>
              </w:rPr>
            </w:pPr>
            <w:ins w:id="2039" w:author="Shiv Mangal Rahi" w:date="2020-01-02T14:46:00Z">
              <w:r w:rsidRPr="00862B33">
                <w:rPr>
                  <w:rFonts w:ascii="Calibri" w:eastAsia="Times New Roman" w:hAnsi="Calibri" w:cs="Calibri"/>
                  <w:color w:val="000000"/>
                  <w:sz w:val="20"/>
                  <w:szCs w:val="20"/>
                  <w:lang w:val="en-US"/>
                </w:rPr>
                <w:t>N/A</w:t>
              </w:r>
            </w:ins>
          </w:p>
        </w:tc>
      </w:tr>
      <w:tr w:rsidR="00FC21A8" w:rsidRPr="00862B33" w14:paraId="0B1B42B9" w14:textId="77777777" w:rsidTr="00FF0CB1">
        <w:trPr>
          <w:trHeight w:val="260"/>
          <w:jc w:val="center"/>
          <w:ins w:id="2040"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02B21491" w14:textId="77777777" w:rsidR="00FC21A8" w:rsidRPr="00862B33" w:rsidRDefault="00FC21A8" w:rsidP="00FF0CB1">
            <w:pPr>
              <w:rPr>
                <w:ins w:id="2041" w:author="Shiv Mangal Rahi" w:date="2020-01-02T14:46:00Z"/>
                <w:rFonts w:ascii="Calibri" w:eastAsia="Times New Roman" w:hAnsi="Calibri" w:cs="Calibri"/>
                <w:color w:val="000000"/>
                <w:sz w:val="20"/>
                <w:szCs w:val="20"/>
                <w:lang w:val="en-US"/>
              </w:rPr>
            </w:pPr>
            <w:ins w:id="2042" w:author="Shiv Mangal Rahi" w:date="2020-01-02T14:46:00Z">
              <w:r w:rsidRPr="00862B33">
                <w:rPr>
                  <w:rFonts w:ascii="Calibri" w:eastAsia="Times New Roman" w:hAnsi="Calibri" w:cs="Calibri"/>
                  <w:color w:val="000000"/>
                  <w:sz w:val="20"/>
                  <w:szCs w:val="20"/>
                  <w:lang w:val="en-US"/>
                </w:rPr>
                <w:t>Maximum Value</w:t>
              </w:r>
            </w:ins>
          </w:p>
        </w:tc>
        <w:tc>
          <w:tcPr>
            <w:tcW w:w="1415" w:type="dxa"/>
            <w:tcBorders>
              <w:top w:val="nil"/>
              <w:left w:val="nil"/>
              <w:bottom w:val="single" w:sz="4" w:space="0" w:color="auto"/>
              <w:right w:val="single" w:sz="4" w:space="0" w:color="auto"/>
            </w:tcBorders>
            <w:shd w:val="clear" w:color="auto" w:fill="auto"/>
            <w:noWrap/>
            <w:vAlign w:val="bottom"/>
            <w:hideMark/>
          </w:tcPr>
          <w:p w14:paraId="04CBA917" w14:textId="77777777" w:rsidR="00FC21A8" w:rsidRPr="00862B33" w:rsidRDefault="00FC21A8" w:rsidP="00FF0CB1">
            <w:pPr>
              <w:rPr>
                <w:ins w:id="2043" w:author="Shiv Mangal Rahi" w:date="2020-01-02T14:46:00Z"/>
                <w:rFonts w:ascii="Calibri" w:eastAsia="Times New Roman" w:hAnsi="Calibri" w:cs="Calibri"/>
                <w:color w:val="000000"/>
                <w:sz w:val="20"/>
                <w:szCs w:val="20"/>
                <w:lang w:val="en-US"/>
              </w:rPr>
            </w:pPr>
            <w:ins w:id="2044"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1422837E" w14:textId="77777777" w:rsidR="00FC21A8" w:rsidRPr="00862B33" w:rsidRDefault="00FC21A8" w:rsidP="00FF0CB1">
            <w:pPr>
              <w:rPr>
                <w:ins w:id="2045" w:author="Shiv Mangal Rahi" w:date="2020-01-02T14:46:00Z"/>
                <w:rFonts w:ascii="Calibri" w:eastAsia="Times New Roman" w:hAnsi="Calibri" w:cs="Calibri"/>
                <w:color w:val="000000"/>
                <w:sz w:val="20"/>
                <w:szCs w:val="20"/>
                <w:lang w:val="en-US"/>
              </w:rPr>
            </w:pPr>
            <w:ins w:id="2046" w:author="Shiv Mangal Rahi" w:date="2020-01-02T14:46:00Z">
              <w:r w:rsidRPr="00862B33">
                <w:rPr>
                  <w:rFonts w:ascii="Calibri" w:eastAsia="Times New Roman" w:hAnsi="Calibri" w:cs="Calibri"/>
                  <w:color w:val="000000"/>
                  <w:sz w:val="20"/>
                  <w:szCs w:val="20"/>
                  <w:lang w:val="en-US"/>
                </w:rPr>
                <w:t>N/A</w:t>
              </w:r>
            </w:ins>
          </w:p>
        </w:tc>
      </w:tr>
      <w:tr w:rsidR="00FC21A8" w:rsidRPr="00862B33" w14:paraId="7C6300BF" w14:textId="77777777" w:rsidTr="00FF0CB1">
        <w:trPr>
          <w:trHeight w:val="521"/>
          <w:jc w:val="center"/>
          <w:ins w:id="2047"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2FDB6227" w14:textId="77777777" w:rsidR="00FC21A8" w:rsidRPr="00862B33" w:rsidRDefault="00FC21A8" w:rsidP="00FF0CB1">
            <w:pPr>
              <w:rPr>
                <w:ins w:id="2048" w:author="Shiv Mangal Rahi" w:date="2020-01-02T14:46:00Z"/>
                <w:rFonts w:ascii="Calibri" w:eastAsia="Times New Roman" w:hAnsi="Calibri" w:cs="Calibri"/>
                <w:color w:val="000000"/>
                <w:sz w:val="20"/>
                <w:szCs w:val="20"/>
                <w:lang w:val="en-US"/>
              </w:rPr>
            </w:pPr>
            <w:ins w:id="2049" w:author="Shiv Mangal Rahi" w:date="2020-01-02T14:46:00Z">
              <w:r w:rsidRPr="00862B33">
                <w:rPr>
                  <w:rFonts w:ascii="Calibri" w:eastAsia="Times New Roman" w:hAnsi="Calibri" w:cs="Calibri"/>
                  <w:color w:val="000000"/>
                  <w:sz w:val="20"/>
                  <w:szCs w:val="20"/>
                  <w:lang w:val="en-US"/>
                </w:rPr>
                <w:t>Type of List</w:t>
              </w:r>
            </w:ins>
          </w:p>
        </w:tc>
        <w:tc>
          <w:tcPr>
            <w:tcW w:w="1415" w:type="dxa"/>
            <w:tcBorders>
              <w:top w:val="nil"/>
              <w:left w:val="nil"/>
              <w:bottom w:val="single" w:sz="4" w:space="0" w:color="auto"/>
              <w:right w:val="single" w:sz="4" w:space="0" w:color="auto"/>
            </w:tcBorders>
            <w:shd w:val="clear" w:color="auto" w:fill="auto"/>
            <w:noWrap/>
            <w:vAlign w:val="bottom"/>
            <w:hideMark/>
          </w:tcPr>
          <w:p w14:paraId="0E513113" w14:textId="77777777" w:rsidR="00FC21A8" w:rsidRPr="00862B33" w:rsidRDefault="00FC21A8" w:rsidP="00FF0CB1">
            <w:pPr>
              <w:rPr>
                <w:ins w:id="2050" w:author="Shiv Mangal Rahi" w:date="2020-01-02T14:46:00Z"/>
                <w:rFonts w:ascii="Calibri" w:eastAsia="Times New Roman" w:hAnsi="Calibri" w:cs="Calibri"/>
                <w:color w:val="000000"/>
                <w:sz w:val="20"/>
                <w:szCs w:val="20"/>
                <w:lang w:val="en-US"/>
              </w:rPr>
            </w:pPr>
            <w:ins w:id="2051"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5BD458E4" w14:textId="77777777" w:rsidR="00FC21A8" w:rsidRPr="00862B33" w:rsidRDefault="00FC21A8" w:rsidP="00FF0CB1">
            <w:pPr>
              <w:rPr>
                <w:ins w:id="2052" w:author="Shiv Mangal Rahi" w:date="2020-01-02T14:46:00Z"/>
                <w:rFonts w:ascii="Calibri" w:eastAsia="Times New Roman" w:hAnsi="Calibri" w:cs="Calibri"/>
                <w:color w:val="000000"/>
                <w:sz w:val="20"/>
                <w:szCs w:val="20"/>
                <w:lang w:val="en-US"/>
              </w:rPr>
            </w:pPr>
            <w:ins w:id="2053" w:author="Shiv Mangal Rahi" w:date="2020-01-02T14:46:00Z">
              <w:r w:rsidRPr="00862B33">
                <w:rPr>
                  <w:rFonts w:ascii="Calibri" w:eastAsia="Times New Roman" w:hAnsi="Calibri" w:cs="Calibri"/>
                  <w:color w:val="000000"/>
                  <w:sz w:val="20"/>
                  <w:szCs w:val="20"/>
                  <w:lang w:val="en-US"/>
                </w:rPr>
                <w:t>N/A</w:t>
              </w:r>
            </w:ins>
          </w:p>
        </w:tc>
      </w:tr>
      <w:tr w:rsidR="00FC21A8" w:rsidRPr="00862B33" w14:paraId="77D4C876" w14:textId="77777777" w:rsidTr="00FF0CB1">
        <w:trPr>
          <w:trHeight w:val="260"/>
          <w:jc w:val="center"/>
          <w:ins w:id="2054"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7D20A6B4" w14:textId="77777777" w:rsidR="00FC21A8" w:rsidRPr="00862B33" w:rsidRDefault="00FC21A8" w:rsidP="00FF0CB1">
            <w:pPr>
              <w:rPr>
                <w:ins w:id="2055" w:author="Shiv Mangal Rahi" w:date="2020-01-02T14:46:00Z"/>
                <w:rFonts w:ascii="Calibri" w:eastAsia="Times New Roman" w:hAnsi="Calibri" w:cs="Calibri"/>
                <w:color w:val="000000"/>
                <w:sz w:val="20"/>
                <w:szCs w:val="20"/>
                <w:lang w:val="en-US"/>
              </w:rPr>
            </w:pPr>
            <w:ins w:id="2056" w:author="Shiv Mangal Rahi" w:date="2020-01-02T14:46:00Z">
              <w:r w:rsidRPr="00862B33">
                <w:rPr>
                  <w:rFonts w:ascii="Calibri" w:eastAsia="Times New Roman" w:hAnsi="Calibri" w:cs="Calibri"/>
                  <w:color w:val="000000"/>
                  <w:sz w:val="20"/>
                  <w:szCs w:val="20"/>
                  <w:lang w:val="en-US"/>
                </w:rPr>
                <w:t>List Display Format</w:t>
              </w:r>
            </w:ins>
          </w:p>
        </w:tc>
        <w:tc>
          <w:tcPr>
            <w:tcW w:w="1415" w:type="dxa"/>
            <w:tcBorders>
              <w:top w:val="nil"/>
              <w:left w:val="nil"/>
              <w:bottom w:val="single" w:sz="4" w:space="0" w:color="auto"/>
              <w:right w:val="single" w:sz="4" w:space="0" w:color="auto"/>
            </w:tcBorders>
            <w:shd w:val="clear" w:color="auto" w:fill="auto"/>
            <w:noWrap/>
            <w:vAlign w:val="bottom"/>
            <w:hideMark/>
          </w:tcPr>
          <w:p w14:paraId="68A84964" w14:textId="77777777" w:rsidR="00FC21A8" w:rsidRPr="00862B33" w:rsidRDefault="00FC21A8" w:rsidP="00FF0CB1">
            <w:pPr>
              <w:rPr>
                <w:ins w:id="2057" w:author="Shiv Mangal Rahi" w:date="2020-01-02T14:46:00Z"/>
                <w:rFonts w:ascii="Calibri" w:eastAsia="Times New Roman" w:hAnsi="Calibri" w:cs="Calibri"/>
                <w:color w:val="000000"/>
                <w:sz w:val="20"/>
                <w:szCs w:val="20"/>
                <w:lang w:val="en-US"/>
              </w:rPr>
            </w:pPr>
            <w:ins w:id="2058"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1B1460DD" w14:textId="77777777" w:rsidR="00FC21A8" w:rsidRPr="00862B33" w:rsidRDefault="00FC21A8" w:rsidP="00FF0CB1">
            <w:pPr>
              <w:rPr>
                <w:ins w:id="2059" w:author="Shiv Mangal Rahi" w:date="2020-01-02T14:46:00Z"/>
                <w:rFonts w:ascii="Calibri" w:eastAsia="Times New Roman" w:hAnsi="Calibri" w:cs="Calibri"/>
                <w:color w:val="000000"/>
                <w:sz w:val="20"/>
                <w:szCs w:val="20"/>
                <w:lang w:val="en-US"/>
              </w:rPr>
            </w:pPr>
            <w:ins w:id="2060" w:author="Shiv Mangal Rahi" w:date="2020-01-02T14:46:00Z">
              <w:r w:rsidRPr="00862B33">
                <w:rPr>
                  <w:rFonts w:ascii="Calibri" w:eastAsia="Times New Roman" w:hAnsi="Calibri" w:cs="Calibri"/>
                  <w:color w:val="000000"/>
                  <w:sz w:val="20"/>
                  <w:szCs w:val="20"/>
                  <w:lang w:val="en-US"/>
                </w:rPr>
                <w:t>N/A</w:t>
              </w:r>
            </w:ins>
          </w:p>
        </w:tc>
      </w:tr>
      <w:tr w:rsidR="00FC21A8" w:rsidRPr="00862B33" w14:paraId="31043698" w14:textId="77777777" w:rsidTr="00FF0CB1">
        <w:trPr>
          <w:trHeight w:val="260"/>
          <w:jc w:val="center"/>
          <w:ins w:id="2061"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391B5054" w14:textId="77777777" w:rsidR="00FC21A8" w:rsidRPr="00862B33" w:rsidRDefault="00FC21A8" w:rsidP="00FF0CB1">
            <w:pPr>
              <w:rPr>
                <w:ins w:id="2062" w:author="Shiv Mangal Rahi" w:date="2020-01-02T14:46:00Z"/>
                <w:rFonts w:ascii="Calibri" w:eastAsia="Times New Roman" w:hAnsi="Calibri" w:cs="Calibri"/>
                <w:color w:val="000000"/>
                <w:sz w:val="20"/>
                <w:szCs w:val="20"/>
                <w:lang w:val="en-US"/>
              </w:rPr>
            </w:pPr>
            <w:ins w:id="2063" w:author="Shiv Mangal Rahi" w:date="2020-01-02T14:46:00Z">
              <w:r w:rsidRPr="00862B33">
                <w:rPr>
                  <w:rFonts w:ascii="Calibri" w:eastAsia="Times New Roman" w:hAnsi="Calibri" w:cs="Calibri"/>
                  <w:color w:val="000000"/>
                  <w:sz w:val="20"/>
                  <w:szCs w:val="20"/>
                  <w:lang w:val="en-US"/>
                </w:rPr>
                <w:t>Show In Detail Tile</w:t>
              </w:r>
            </w:ins>
          </w:p>
        </w:tc>
        <w:tc>
          <w:tcPr>
            <w:tcW w:w="1415" w:type="dxa"/>
            <w:tcBorders>
              <w:top w:val="nil"/>
              <w:left w:val="nil"/>
              <w:bottom w:val="single" w:sz="4" w:space="0" w:color="auto"/>
              <w:right w:val="single" w:sz="4" w:space="0" w:color="auto"/>
            </w:tcBorders>
            <w:shd w:val="clear" w:color="auto" w:fill="auto"/>
            <w:noWrap/>
            <w:vAlign w:val="bottom"/>
            <w:hideMark/>
          </w:tcPr>
          <w:p w14:paraId="67E56AEC" w14:textId="77777777" w:rsidR="00FC21A8" w:rsidRPr="00862B33" w:rsidRDefault="00FC21A8" w:rsidP="00FF0CB1">
            <w:pPr>
              <w:rPr>
                <w:ins w:id="2064" w:author="Shiv Mangal Rahi" w:date="2020-01-02T14:46:00Z"/>
                <w:rFonts w:ascii="Calibri" w:eastAsia="Times New Roman" w:hAnsi="Calibri" w:cs="Calibri"/>
                <w:color w:val="000000"/>
                <w:sz w:val="20"/>
                <w:szCs w:val="20"/>
                <w:lang w:val="en-US"/>
              </w:rPr>
            </w:pPr>
            <w:ins w:id="2065" w:author="Shiv Mangal Rahi" w:date="2020-01-02T14:46:00Z">
              <w:r w:rsidRPr="00862B33">
                <w:rPr>
                  <w:rFonts w:ascii="Calibri" w:eastAsia="Times New Roman" w:hAnsi="Calibri" w:cs="Calibri"/>
                  <w:color w:val="000000"/>
                  <w:sz w:val="20"/>
                  <w:szCs w:val="20"/>
                  <w:lang w:val="en-US"/>
                </w:rPr>
                <w:t>TRUE</w:t>
              </w:r>
            </w:ins>
          </w:p>
        </w:tc>
        <w:tc>
          <w:tcPr>
            <w:tcW w:w="1625" w:type="dxa"/>
            <w:tcBorders>
              <w:top w:val="nil"/>
              <w:left w:val="nil"/>
              <w:bottom w:val="single" w:sz="4" w:space="0" w:color="auto"/>
              <w:right w:val="single" w:sz="4" w:space="0" w:color="auto"/>
            </w:tcBorders>
            <w:shd w:val="clear" w:color="auto" w:fill="auto"/>
            <w:noWrap/>
            <w:vAlign w:val="bottom"/>
            <w:hideMark/>
          </w:tcPr>
          <w:p w14:paraId="6743D9B7" w14:textId="77777777" w:rsidR="00FC21A8" w:rsidRPr="00862B33" w:rsidRDefault="00FC21A8" w:rsidP="00FF0CB1">
            <w:pPr>
              <w:rPr>
                <w:ins w:id="2066" w:author="Shiv Mangal Rahi" w:date="2020-01-02T14:46:00Z"/>
                <w:rFonts w:ascii="Calibri" w:eastAsia="Times New Roman" w:hAnsi="Calibri" w:cs="Calibri"/>
                <w:color w:val="000000"/>
                <w:sz w:val="20"/>
                <w:szCs w:val="20"/>
                <w:lang w:val="en-US"/>
              </w:rPr>
            </w:pPr>
            <w:ins w:id="2067" w:author="Shiv Mangal Rahi" w:date="2020-01-02T14:46:00Z">
              <w:r w:rsidRPr="00862B33">
                <w:rPr>
                  <w:rFonts w:ascii="Calibri" w:eastAsia="Times New Roman" w:hAnsi="Calibri" w:cs="Calibri"/>
                  <w:color w:val="000000"/>
                  <w:sz w:val="20"/>
                  <w:szCs w:val="20"/>
                  <w:lang w:val="en-US"/>
                </w:rPr>
                <w:t>TRUE</w:t>
              </w:r>
            </w:ins>
          </w:p>
        </w:tc>
      </w:tr>
      <w:tr w:rsidR="00FC21A8" w:rsidRPr="00862B33" w14:paraId="7B9ED4F4" w14:textId="77777777" w:rsidTr="00FF0CB1">
        <w:trPr>
          <w:trHeight w:val="260"/>
          <w:jc w:val="center"/>
          <w:ins w:id="2068"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09AF3B64" w14:textId="77777777" w:rsidR="00FC21A8" w:rsidRPr="00862B33" w:rsidRDefault="00FC21A8" w:rsidP="00FF0CB1">
            <w:pPr>
              <w:rPr>
                <w:ins w:id="2069" w:author="Shiv Mangal Rahi" w:date="2020-01-02T14:46:00Z"/>
                <w:rFonts w:ascii="Calibri" w:eastAsia="Times New Roman" w:hAnsi="Calibri" w:cs="Calibri"/>
                <w:color w:val="000000"/>
                <w:sz w:val="20"/>
                <w:szCs w:val="20"/>
                <w:lang w:val="en-US"/>
              </w:rPr>
            </w:pPr>
            <w:ins w:id="2070" w:author="Shiv Mangal Rahi" w:date="2020-01-02T14:46:00Z">
              <w:r w:rsidRPr="00862B33">
                <w:rPr>
                  <w:rFonts w:ascii="Calibri" w:eastAsia="Times New Roman" w:hAnsi="Calibri" w:cs="Calibri"/>
                  <w:color w:val="000000"/>
                  <w:sz w:val="20"/>
                  <w:szCs w:val="20"/>
                  <w:lang w:val="en-US"/>
                </w:rPr>
                <w:t>Is Editable</w:t>
              </w:r>
            </w:ins>
          </w:p>
        </w:tc>
        <w:tc>
          <w:tcPr>
            <w:tcW w:w="1415" w:type="dxa"/>
            <w:tcBorders>
              <w:top w:val="nil"/>
              <w:left w:val="nil"/>
              <w:bottom w:val="single" w:sz="4" w:space="0" w:color="auto"/>
              <w:right w:val="single" w:sz="4" w:space="0" w:color="auto"/>
            </w:tcBorders>
            <w:shd w:val="clear" w:color="auto" w:fill="auto"/>
            <w:noWrap/>
            <w:vAlign w:val="bottom"/>
            <w:hideMark/>
          </w:tcPr>
          <w:p w14:paraId="22861A76" w14:textId="77777777" w:rsidR="00FC21A8" w:rsidRPr="00862B33" w:rsidRDefault="00FC21A8" w:rsidP="00FF0CB1">
            <w:pPr>
              <w:rPr>
                <w:ins w:id="2071" w:author="Shiv Mangal Rahi" w:date="2020-01-02T14:46:00Z"/>
                <w:rFonts w:ascii="Calibri" w:eastAsia="Times New Roman" w:hAnsi="Calibri" w:cs="Calibri"/>
                <w:color w:val="000000"/>
                <w:sz w:val="20"/>
                <w:szCs w:val="20"/>
                <w:lang w:val="en-US"/>
              </w:rPr>
            </w:pPr>
            <w:ins w:id="2072" w:author="Shiv Mangal Rahi" w:date="2020-01-02T14:46:00Z">
              <w:r w:rsidRPr="00862B33">
                <w:rPr>
                  <w:rFonts w:ascii="Calibri" w:eastAsia="Times New Roman" w:hAnsi="Calibri" w:cs="Calibri"/>
                  <w:color w:val="000000"/>
                  <w:sz w:val="20"/>
                  <w:szCs w:val="20"/>
                  <w:lang w:val="en-US"/>
                </w:rPr>
                <w:t>TRUE</w:t>
              </w:r>
            </w:ins>
          </w:p>
        </w:tc>
        <w:tc>
          <w:tcPr>
            <w:tcW w:w="1625" w:type="dxa"/>
            <w:tcBorders>
              <w:top w:val="nil"/>
              <w:left w:val="nil"/>
              <w:bottom w:val="single" w:sz="4" w:space="0" w:color="auto"/>
              <w:right w:val="single" w:sz="4" w:space="0" w:color="auto"/>
            </w:tcBorders>
            <w:shd w:val="clear" w:color="auto" w:fill="auto"/>
            <w:noWrap/>
            <w:vAlign w:val="bottom"/>
            <w:hideMark/>
          </w:tcPr>
          <w:p w14:paraId="0DB1DE03" w14:textId="77777777" w:rsidR="00FC21A8" w:rsidRPr="00862B33" w:rsidRDefault="00FC21A8" w:rsidP="00FF0CB1">
            <w:pPr>
              <w:rPr>
                <w:ins w:id="2073" w:author="Shiv Mangal Rahi" w:date="2020-01-02T14:46:00Z"/>
                <w:rFonts w:ascii="Calibri" w:eastAsia="Times New Roman" w:hAnsi="Calibri" w:cs="Calibri"/>
                <w:color w:val="000000"/>
                <w:sz w:val="20"/>
                <w:szCs w:val="20"/>
                <w:lang w:val="en-US"/>
              </w:rPr>
            </w:pPr>
            <w:ins w:id="2074"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26D2B530" w14:textId="77777777" w:rsidTr="00FF0CB1">
        <w:trPr>
          <w:trHeight w:val="260"/>
          <w:jc w:val="center"/>
          <w:ins w:id="2075"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175C99DE" w14:textId="77777777" w:rsidR="00FC21A8" w:rsidRPr="00862B33" w:rsidRDefault="00FC21A8" w:rsidP="00FF0CB1">
            <w:pPr>
              <w:rPr>
                <w:ins w:id="2076" w:author="Shiv Mangal Rahi" w:date="2020-01-02T14:46:00Z"/>
                <w:rFonts w:ascii="Calibri" w:eastAsia="Times New Roman" w:hAnsi="Calibri" w:cs="Calibri"/>
                <w:color w:val="000000"/>
                <w:sz w:val="20"/>
                <w:szCs w:val="20"/>
                <w:lang w:val="en-US"/>
              </w:rPr>
            </w:pPr>
            <w:ins w:id="2077" w:author="Shiv Mangal Rahi" w:date="2020-01-02T14:46:00Z">
              <w:r w:rsidRPr="00862B33">
                <w:rPr>
                  <w:rFonts w:ascii="Calibri" w:eastAsia="Times New Roman" w:hAnsi="Calibri" w:cs="Calibri"/>
                  <w:color w:val="000000"/>
                  <w:sz w:val="20"/>
                  <w:szCs w:val="20"/>
                  <w:lang w:val="en-US"/>
                </w:rPr>
                <w:t>Is Listable</w:t>
              </w:r>
            </w:ins>
          </w:p>
        </w:tc>
        <w:tc>
          <w:tcPr>
            <w:tcW w:w="1415" w:type="dxa"/>
            <w:tcBorders>
              <w:top w:val="nil"/>
              <w:left w:val="nil"/>
              <w:bottom w:val="single" w:sz="4" w:space="0" w:color="auto"/>
              <w:right w:val="single" w:sz="4" w:space="0" w:color="auto"/>
            </w:tcBorders>
            <w:shd w:val="clear" w:color="auto" w:fill="auto"/>
            <w:noWrap/>
            <w:vAlign w:val="bottom"/>
            <w:hideMark/>
          </w:tcPr>
          <w:p w14:paraId="56878BA0" w14:textId="77777777" w:rsidR="00FC21A8" w:rsidRPr="00862B33" w:rsidRDefault="00FC21A8" w:rsidP="00FF0CB1">
            <w:pPr>
              <w:rPr>
                <w:ins w:id="2078" w:author="Shiv Mangal Rahi" w:date="2020-01-02T14:46:00Z"/>
                <w:rFonts w:ascii="Calibri" w:eastAsia="Times New Roman" w:hAnsi="Calibri" w:cs="Calibri"/>
                <w:color w:val="000000"/>
                <w:sz w:val="20"/>
                <w:szCs w:val="20"/>
                <w:lang w:val="en-US"/>
              </w:rPr>
            </w:pPr>
            <w:ins w:id="2079" w:author="Shiv Mangal Rahi" w:date="2020-01-02T14:46:00Z">
              <w:r w:rsidRPr="00862B33">
                <w:rPr>
                  <w:rFonts w:ascii="Calibri" w:eastAsia="Times New Roman" w:hAnsi="Calibri" w:cs="Calibri"/>
                  <w:color w:val="000000"/>
                  <w:sz w:val="20"/>
                  <w:szCs w:val="20"/>
                  <w:lang w:val="en-US"/>
                </w:rPr>
                <w:t>TRUE</w:t>
              </w:r>
            </w:ins>
          </w:p>
        </w:tc>
        <w:tc>
          <w:tcPr>
            <w:tcW w:w="1625" w:type="dxa"/>
            <w:tcBorders>
              <w:top w:val="nil"/>
              <w:left w:val="nil"/>
              <w:bottom w:val="single" w:sz="4" w:space="0" w:color="auto"/>
              <w:right w:val="single" w:sz="4" w:space="0" w:color="auto"/>
            </w:tcBorders>
            <w:shd w:val="clear" w:color="auto" w:fill="auto"/>
            <w:noWrap/>
            <w:vAlign w:val="bottom"/>
            <w:hideMark/>
          </w:tcPr>
          <w:p w14:paraId="290458E3" w14:textId="77777777" w:rsidR="00FC21A8" w:rsidRPr="00862B33" w:rsidRDefault="00FC21A8" w:rsidP="00FF0CB1">
            <w:pPr>
              <w:rPr>
                <w:ins w:id="2080" w:author="Shiv Mangal Rahi" w:date="2020-01-02T14:46:00Z"/>
                <w:rFonts w:ascii="Calibri" w:eastAsia="Times New Roman" w:hAnsi="Calibri" w:cs="Calibri"/>
                <w:color w:val="000000"/>
                <w:sz w:val="20"/>
                <w:szCs w:val="20"/>
                <w:lang w:val="en-US"/>
              </w:rPr>
            </w:pPr>
            <w:ins w:id="2081"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75BDAD39" w14:textId="77777777" w:rsidTr="00FF0CB1">
        <w:trPr>
          <w:trHeight w:val="260"/>
          <w:jc w:val="center"/>
          <w:ins w:id="2082"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7C7DB92B" w14:textId="77777777" w:rsidR="00FC21A8" w:rsidRPr="00862B33" w:rsidRDefault="00FC21A8" w:rsidP="00FF0CB1">
            <w:pPr>
              <w:rPr>
                <w:ins w:id="2083" w:author="Shiv Mangal Rahi" w:date="2020-01-02T14:46:00Z"/>
                <w:rFonts w:ascii="Calibri" w:eastAsia="Times New Roman" w:hAnsi="Calibri" w:cs="Calibri"/>
                <w:color w:val="000000"/>
                <w:sz w:val="20"/>
                <w:szCs w:val="20"/>
                <w:lang w:val="en-US"/>
              </w:rPr>
            </w:pPr>
            <w:ins w:id="2084" w:author="Shiv Mangal Rahi" w:date="2020-01-02T14:46:00Z">
              <w:r w:rsidRPr="00862B33">
                <w:rPr>
                  <w:rFonts w:ascii="Calibri" w:eastAsia="Times New Roman" w:hAnsi="Calibri" w:cs="Calibri"/>
                  <w:color w:val="000000"/>
                  <w:sz w:val="20"/>
                  <w:szCs w:val="20"/>
                  <w:lang w:val="en-US"/>
                </w:rPr>
                <w:t>Is Required</w:t>
              </w:r>
            </w:ins>
          </w:p>
        </w:tc>
        <w:tc>
          <w:tcPr>
            <w:tcW w:w="1415" w:type="dxa"/>
            <w:tcBorders>
              <w:top w:val="nil"/>
              <w:left w:val="nil"/>
              <w:bottom w:val="single" w:sz="4" w:space="0" w:color="auto"/>
              <w:right w:val="single" w:sz="4" w:space="0" w:color="auto"/>
            </w:tcBorders>
            <w:shd w:val="clear" w:color="auto" w:fill="auto"/>
            <w:noWrap/>
            <w:vAlign w:val="bottom"/>
            <w:hideMark/>
          </w:tcPr>
          <w:p w14:paraId="7E359270" w14:textId="77777777" w:rsidR="00FC21A8" w:rsidRPr="00862B33" w:rsidRDefault="00FC21A8" w:rsidP="00FF0CB1">
            <w:pPr>
              <w:rPr>
                <w:ins w:id="2085" w:author="Shiv Mangal Rahi" w:date="2020-01-02T14:46:00Z"/>
                <w:rFonts w:ascii="Calibri" w:eastAsia="Times New Roman" w:hAnsi="Calibri" w:cs="Calibri"/>
                <w:color w:val="000000"/>
                <w:sz w:val="20"/>
                <w:szCs w:val="20"/>
                <w:lang w:val="en-US"/>
              </w:rPr>
            </w:pPr>
            <w:ins w:id="2086" w:author="Shiv Mangal Rahi" w:date="2020-01-02T14:46:00Z">
              <w:r w:rsidRPr="00862B33">
                <w:rPr>
                  <w:rFonts w:ascii="Calibri" w:eastAsia="Times New Roman" w:hAnsi="Calibri" w:cs="Calibri"/>
                  <w:color w:val="000000"/>
                  <w:sz w:val="20"/>
                  <w:szCs w:val="20"/>
                  <w:lang w:val="en-US"/>
                </w:rPr>
                <w:t>TRUE</w:t>
              </w:r>
            </w:ins>
          </w:p>
        </w:tc>
        <w:tc>
          <w:tcPr>
            <w:tcW w:w="1625" w:type="dxa"/>
            <w:tcBorders>
              <w:top w:val="nil"/>
              <w:left w:val="nil"/>
              <w:bottom w:val="single" w:sz="4" w:space="0" w:color="auto"/>
              <w:right w:val="single" w:sz="4" w:space="0" w:color="auto"/>
            </w:tcBorders>
            <w:shd w:val="clear" w:color="auto" w:fill="auto"/>
            <w:noWrap/>
            <w:vAlign w:val="bottom"/>
            <w:hideMark/>
          </w:tcPr>
          <w:p w14:paraId="683FE193" w14:textId="77777777" w:rsidR="00FC21A8" w:rsidRPr="00862B33" w:rsidRDefault="00FC21A8" w:rsidP="00FF0CB1">
            <w:pPr>
              <w:rPr>
                <w:ins w:id="2087" w:author="Shiv Mangal Rahi" w:date="2020-01-02T14:46:00Z"/>
                <w:rFonts w:ascii="Calibri" w:eastAsia="Times New Roman" w:hAnsi="Calibri" w:cs="Calibri"/>
                <w:color w:val="000000"/>
                <w:sz w:val="20"/>
                <w:szCs w:val="20"/>
                <w:lang w:val="en-US"/>
              </w:rPr>
            </w:pPr>
            <w:ins w:id="2088"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4BC286E5" w14:textId="77777777" w:rsidTr="00FF0CB1">
        <w:trPr>
          <w:trHeight w:val="260"/>
          <w:jc w:val="center"/>
          <w:ins w:id="2089"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08AB6855" w14:textId="77777777" w:rsidR="00FC21A8" w:rsidRPr="00862B33" w:rsidRDefault="00FC21A8" w:rsidP="00FF0CB1">
            <w:pPr>
              <w:rPr>
                <w:ins w:id="2090" w:author="Shiv Mangal Rahi" w:date="2020-01-02T14:46:00Z"/>
                <w:rFonts w:ascii="Calibri" w:eastAsia="Times New Roman" w:hAnsi="Calibri" w:cs="Calibri"/>
                <w:color w:val="000000"/>
                <w:sz w:val="20"/>
                <w:szCs w:val="20"/>
                <w:lang w:val="en-US"/>
              </w:rPr>
            </w:pPr>
            <w:ins w:id="2091" w:author="Shiv Mangal Rahi" w:date="2020-01-02T14:46:00Z">
              <w:r w:rsidRPr="00862B33">
                <w:rPr>
                  <w:rFonts w:ascii="Calibri" w:eastAsia="Times New Roman" w:hAnsi="Calibri" w:cs="Calibri"/>
                  <w:color w:val="000000"/>
                  <w:sz w:val="20"/>
                  <w:szCs w:val="20"/>
                  <w:lang w:val="en-US"/>
                </w:rPr>
                <w:t>Part of Key</w:t>
              </w:r>
            </w:ins>
          </w:p>
        </w:tc>
        <w:tc>
          <w:tcPr>
            <w:tcW w:w="1415" w:type="dxa"/>
            <w:tcBorders>
              <w:top w:val="nil"/>
              <w:left w:val="nil"/>
              <w:bottom w:val="single" w:sz="4" w:space="0" w:color="auto"/>
              <w:right w:val="single" w:sz="4" w:space="0" w:color="auto"/>
            </w:tcBorders>
            <w:shd w:val="clear" w:color="auto" w:fill="auto"/>
            <w:noWrap/>
            <w:vAlign w:val="bottom"/>
            <w:hideMark/>
          </w:tcPr>
          <w:p w14:paraId="32CE4BD6" w14:textId="77777777" w:rsidR="00FC21A8" w:rsidRPr="00862B33" w:rsidRDefault="00FC21A8" w:rsidP="00FF0CB1">
            <w:pPr>
              <w:rPr>
                <w:ins w:id="2092" w:author="Shiv Mangal Rahi" w:date="2020-01-02T14:46:00Z"/>
                <w:rFonts w:ascii="Calibri" w:eastAsia="Times New Roman" w:hAnsi="Calibri" w:cs="Calibri"/>
                <w:color w:val="000000"/>
                <w:sz w:val="20"/>
                <w:szCs w:val="20"/>
                <w:lang w:val="en-US"/>
              </w:rPr>
            </w:pPr>
            <w:ins w:id="2093" w:author="Shiv Mangal Rahi" w:date="2020-01-02T14:46:00Z">
              <w:r w:rsidRPr="00862B33">
                <w:rPr>
                  <w:rFonts w:ascii="Calibri" w:eastAsia="Times New Roman" w:hAnsi="Calibri" w:cs="Calibri"/>
                  <w:color w:val="000000"/>
                  <w:sz w:val="20"/>
                  <w:szCs w:val="20"/>
                  <w:lang w:val="en-US"/>
                </w:rPr>
                <w:t>TRUE</w:t>
              </w:r>
            </w:ins>
          </w:p>
        </w:tc>
        <w:tc>
          <w:tcPr>
            <w:tcW w:w="1625" w:type="dxa"/>
            <w:tcBorders>
              <w:top w:val="nil"/>
              <w:left w:val="nil"/>
              <w:bottom w:val="single" w:sz="4" w:space="0" w:color="auto"/>
              <w:right w:val="single" w:sz="4" w:space="0" w:color="auto"/>
            </w:tcBorders>
            <w:shd w:val="clear" w:color="auto" w:fill="auto"/>
            <w:noWrap/>
            <w:vAlign w:val="bottom"/>
            <w:hideMark/>
          </w:tcPr>
          <w:p w14:paraId="2F402B1B" w14:textId="77777777" w:rsidR="00FC21A8" w:rsidRPr="00862B33" w:rsidRDefault="00FC21A8" w:rsidP="00FF0CB1">
            <w:pPr>
              <w:rPr>
                <w:ins w:id="2094" w:author="Shiv Mangal Rahi" w:date="2020-01-02T14:46:00Z"/>
                <w:rFonts w:ascii="Calibri" w:eastAsia="Times New Roman" w:hAnsi="Calibri" w:cs="Calibri"/>
                <w:color w:val="000000"/>
                <w:sz w:val="20"/>
                <w:szCs w:val="20"/>
                <w:lang w:val="en-US"/>
              </w:rPr>
            </w:pPr>
            <w:ins w:id="2095"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7C1AACCA" w14:textId="77777777" w:rsidTr="00FF0CB1">
        <w:trPr>
          <w:trHeight w:val="260"/>
          <w:jc w:val="center"/>
          <w:ins w:id="2096"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00BDE21A" w14:textId="77777777" w:rsidR="00FC21A8" w:rsidRPr="00862B33" w:rsidRDefault="00FC21A8" w:rsidP="00FF0CB1">
            <w:pPr>
              <w:rPr>
                <w:ins w:id="2097" w:author="Shiv Mangal Rahi" w:date="2020-01-02T14:46:00Z"/>
                <w:rFonts w:ascii="Calibri" w:eastAsia="Times New Roman" w:hAnsi="Calibri" w:cs="Calibri"/>
                <w:color w:val="000000"/>
                <w:sz w:val="20"/>
                <w:szCs w:val="20"/>
                <w:lang w:val="en-US"/>
              </w:rPr>
            </w:pPr>
            <w:ins w:id="2098" w:author="Shiv Mangal Rahi" w:date="2020-01-02T14:46:00Z">
              <w:r w:rsidRPr="00862B33">
                <w:rPr>
                  <w:rFonts w:ascii="Calibri" w:eastAsia="Times New Roman" w:hAnsi="Calibri" w:cs="Calibri"/>
                  <w:color w:val="000000"/>
                  <w:sz w:val="20"/>
                  <w:szCs w:val="20"/>
                  <w:lang w:val="en-US"/>
                </w:rPr>
                <w:t>Show As Top Level Filter</w:t>
              </w:r>
            </w:ins>
          </w:p>
        </w:tc>
        <w:tc>
          <w:tcPr>
            <w:tcW w:w="1415" w:type="dxa"/>
            <w:tcBorders>
              <w:top w:val="nil"/>
              <w:left w:val="nil"/>
              <w:bottom w:val="single" w:sz="4" w:space="0" w:color="auto"/>
              <w:right w:val="single" w:sz="4" w:space="0" w:color="auto"/>
            </w:tcBorders>
            <w:shd w:val="clear" w:color="auto" w:fill="auto"/>
            <w:noWrap/>
            <w:vAlign w:val="bottom"/>
            <w:hideMark/>
          </w:tcPr>
          <w:p w14:paraId="0F97A9EF" w14:textId="77777777" w:rsidR="00FC21A8" w:rsidRPr="00862B33" w:rsidRDefault="00FC21A8" w:rsidP="00FF0CB1">
            <w:pPr>
              <w:rPr>
                <w:ins w:id="2099" w:author="Shiv Mangal Rahi" w:date="2020-01-02T14:46:00Z"/>
                <w:rFonts w:ascii="Calibri" w:eastAsia="Times New Roman" w:hAnsi="Calibri" w:cs="Calibri"/>
                <w:color w:val="000000"/>
                <w:sz w:val="20"/>
                <w:szCs w:val="20"/>
                <w:lang w:val="en-US"/>
              </w:rPr>
            </w:pPr>
            <w:ins w:id="2100" w:author="Shiv Mangal Rahi" w:date="2020-01-02T14:46:00Z">
              <w:r w:rsidRPr="00862B33">
                <w:rPr>
                  <w:rFonts w:ascii="Calibri" w:eastAsia="Times New Roman" w:hAnsi="Calibri" w:cs="Calibri"/>
                  <w:color w:val="000000"/>
                  <w:sz w:val="20"/>
                  <w:szCs w:val="20"/>
                  <w:lang w:val="en-US"/>
                </w:rPr>
                <w:t>FALSE</w:t>
              </w:r>
            </w:ins>
          </w:p>
        </w:tc>
        <w:tc>
          <w:tcPr>
            <w:tcW w:w="1625" w:type="dxa"/>
            <w:tcBorders>
              <w:top w:val="nil"/>
              <w:left w:val="nil"/>
              <w:bottom w:val="single" w:sz="4" w:space="0" w:color="auto"/>
              <w:right w:val="single" w:sz="4" w:space="0" w:color="auto"/>
            </w:tcBorders>
            <w:shd w:val="clear" w:color="auto" w:fill="auto"/>
            <w:noWrap/>
            <w:vAlign w:val="bottom"/>
            <w:hideMark/>
          </w:tcPr>
          <w:p w14:paraId="485EE8ED" w14:textId="77777777" w:rsidR="00FC21A8" w:rsidRPr="00862B33" w:rsidRDefault="00FC21A8" w:rsidP="00FF0CB1">
            <w:pPr>
              <w:rPr>
                <w:ins w:id="2101" w:author="Shiv Mangal Rahi" w:date="2020-01-02T14:46:00Z"/>
                <w:rFonts w:ascii="Calibri" w:eastAsia="Times New Roman" w:hAnsi="Calibri" w:cs="Calibri"/>
                <w:color w:val="000000"/>
                <w:sz w:val="20"/>
                <w:szCs w:val="20"/>
                <w:lang w:val="en-US"/>
              </w:rPr>
            </w:pPr>
            <w:ins w:id="2102"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00FC7A01" w14:textId="77777777" w:rsidTr="00FF0CB1">
        <w:trPr>
          <w:trHeight w:val="260"/>
          <w:jc w:val="center"/>
          <w:ins w:id="2103"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2663BE11" w14:textId="77777777" w:rsidR="00FC21A8" w:rsidRPr="00862B33" w:rsidRDefault="00FC21A8" w:rsidP="00FF0CB1">
            <w:pPr>
              <w:rPr>
                <w:ins w:id="2104" w:author="Shiv Mangal Rahi" w:date="2020-01-02T14:46:00Z"/>
                <w:rFonts w:ascii="Calibri" w:eastAsia="Times New Roman" w:hAnsi="Calibri" w:cs="Calibri"/>
                <w:color w:val="000000"/>
                <w:sz w:val="20"/>
                <w:szCs w:val="20"/>
                <w:lang w:val="en-US"/>
              </w:rPr>
            </w:pPr>
            <w:ins w:id="2105" w:author="Shiv Mangal Rahi" w:date="2020-01-02T14:46:00Z">
              <w:r w:rsidRPr="00862B33">
                <w:rPr>
                  <w:rFonts w:ascii="Calibri" w:eastAsia="Times New Roman" w:hAnsi="Calibri" w:cs="Calibri"/>
                  <w:color w:val="000000"/>
                  <w:sz w:val="20"/>
                  <w:szCs w:val="20"/>
                  <w:lang w:val="en-US"/>
                </w:rPr>
                <w:t>Allow Multiple Items</w:t>
              </w:r>
            </w:ins>
          </w:p>
        </w:tc>
        <w:tc>
          <w:tcPr>
            <w:tcW w:w="1415" w:type="dxa"/>
            <w:tcBorders>
              <w:top w:val="nil"/>
              <w:left w:val="nil"/>
              <w:bottom w:val="single" w:sz="4" w:space="0" w:color="auto"/>
              <w:right w:val="single" w:sz="4" w:space="0" w:color="auto"/>
            </w:tcBorders>
            <w:shd w:val="clear" w:color="auto" w:fill="auto"/>
            <w:noWrap/>
            <w:vAlign w:val="bottom"/>
            <w:hideMark/>
          </w:tcPr>
          <w:p w14:paraId="5B7F4F3E" w14:textId="77777777" w:rsidR="00FC21A8" w:rsidRPr="00862B33" w:rsidRDefault="00FC21A8" w:rsidP="00FF0CB1">
            <w:pPr>
              <w:rPr>
                <w:ins w:id="2106" w:author="Shiv Mangal Rahi" w:date="2020-01-02T14:46:00Z"/>
                <w:rFonts w:ascii="Calibri" w:eastAsia="Times New Roman" w:hAnsi="Calibri" w:cs="Calibri"/>
                <w:color w:val="000000"/>
                <w:sz w:val="20"/>
                <w:szCs w:val="20"/>
                <w:lang w:val="en-US"/>
              </w:rPr>
            </w:pPr>
            <w:ins w:id="2107" w:author="Shiv Mangal Rahi" w:date="2020-01-02T14:46:00Z">
              <w:r w:rsidRPr="00862B33">
                <w:rPr>
                  <w:rFonts w:ascii="Calibri" w:eastAsia="Times New Roman" w:hAnsi="Calibri" w:cs="Calibri"/>
                  <w:color w:val="000000"/>
                  <w:sz w:val="20"/>
                  <w:szCs w:val="20"/>
                  <w:lang w:val="en-US"/>
                </w:rPr>
                <w:t>FALSE</w:t>
              </w:r>
            </w:ins>
          </w:p>
        </w:tc>
        <w:tc>
          <w:tcPr>
            <w:tcW w:w="1625" w:type="dxa"/>
            <w:tcBorders>
              <w:top w:val="nil"/>
              <w:left w:val="nil"/>
              <w:bottom w:val="single" w:sz="4" w:space="0" w:color="auto"/>
              <w:right w:val="single" w:sz="4" w:space="0" w:color="auto"/>
            </w:tcBorders>
            <w:shd w:val="clear" w:color="auto" w:fill="auto"/>
            <w:noWrap/>
            <w:vAlign w:val="bottom"/>
            <w:hideMark/>
          </w:tcPr>
          <w:p w14:paraId="3E0FD8C9" w14:textId="77777777" w:rsidR="00FC21A8" w:rsidRPr="00862B33" w:rsidRDefault="00FC21A8" w:rsidP="00FF0CB1">
            <w:pPr>
              <w:rPr>
                <w:ins w:id="2108" w:author="Shiv Mangal Rahi" w:date="2020-01-02T14:46:00Z"/>
                <w:rFonts w:ascii="Calibri" w:eastAsia="Times New Roman" w:hAnsi="Calibri" w:cs="Calibri"/>
                <w:color w:val="000000"/>
                <w:sz w:val="20"/>
                <w:szCs w:val="20"/>
                <w:lang w:val="en-US"/>
              </w:rPr>
            </w:pPr>
            <w:ins w:id="2109"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53B92547" w14:textId="77777777" w:rsidTr="00FF0CB1">
        <w:trPr>
          <w:trHeight w:val="260"/>
          <w:jc w:val="center"/>
          <w:ins w:id="2110"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70E129D0" w14:textId="77777777" w:rsidR="00FC21A8" w:rsidRPr="00862B33" w:rsidRDefault="00FC21A8" w:rsidP="00FF0CB1">
            <w:pPr>
              <w:rPr>
                <w:ins w:id="2111" w:author="Shiv Mangal Rahi" w:date="2020-01-02T14:46:00Z"/>
                <w:rFonts w:ascii="Calibri" w:eastAsia="Times New Roman" w:hAnsi="Calibri" w:cs="Calibri"/>
                <w:color w:val="000000"/>
                <w:sz w:val="20"/>
                <w:szCs w:val="20"/>
                <w:lang w:val="en-US"/>
              </w:rPr>
            </w:pPr>
            <w:ins w:id="2112" w:author="Shiv Mangal Rahi" w:date="2020-01-02T14:46:00Z">
              <w:r w:rsidRPr="00862B33">
                <w:rPr>
                  <w:rFonts w:ascii="Calibri" w:eastAsia="Times New Roman" w:hAnsi="Calibri" w:cs="Calibri"/>
                  <w:color w:val="000000"/>
                  <w:sz w:val="20"/>
                  <w:szCs w:val="20"/>
                  <w:lang w:val="en-US"/>
                </w:rPr>
                <w:t>Show if Empty</w:t>
              </w:r>
            </w:ins>
          </w:p>
        </w:tc>
        <w:tc>
          <w:tcPr>
            <w:tcW w:w="1415" w:type="dxa"/>
            <w:tcBorders>
              <w:top w:val="nil"/>
              <w:left w:val="nil"/>
              <w:bottom w:val="single" w:sz="4" w:space="0" w:color="auto"/>
              <w:right w:val="single" w:sz="4" w:space="0" w:color="auto"/>
            </w:tcBorders>
            <w:shd w:val="clear" w:color="auto" w:fill="auto"/>
            <w:noWrap/>
            <w:vAlign w:val="bottom"/>
            <w:hideMark/>
          </w:tcPr>
          <w:p w14:paraId="090E0C46" w14:textId="77777777" w:rsidR="00FC21A8" w:rsidRPr="00862B33" w:rsidRDefault="00FC21A8" w:rsidP="00FF0CB1">
            <w:pPr>
              <w:rPr>
                <w:ins w:id="2113" w:author="Shiv Mangal Rahi" w:date="2020-01-02T14:46:00Z"/>
                <w:rFonts w:ascii="Calibri" w:eastAsia="Times New Roman" w:hAnsi="Calibri" w:cs="Calibri"/>
                <w:color w:val="000000"/>
                <w:sz w:val="20"/>
                <w:szCs w:val="20"/>
                <w:lang w:val="en-US"/>
              </w:rPr>
            </w:pPr>
            <w:ins w:id="2114" w:author="Shiv Mangal Rahi" w:date="2020-01-02T14:46:00Z">
              <w:r w:rsidRPr="00862B33">
                <w:rPr>
                  <w:rFonts w:ascii="Calibri" w:eastAsia="Times New Roman" w:hAnsi="Calibri" w:cs="Calibri"/>
                  <w:color w:val="000000"/>
                  <w:sz w:val="20"/>
                  <w:szCs w:val="20"/>
                  <w:lang w:val="en-US"/>
                </w:rPr>
                <w:t>FALSE</w:t>
              </w:r>
            </w:ins>
          </w:p>
        </w:tc>
        <w:tc>
          <w:tcPr>
            <w:tcW w:w="1625" w:type="dxa"/>
            <w:tcBorders>
              <w:top w:val="nil"/>
              <w:left w:val="nil"/>
              <w:bottom w:val="single" w:sz="4" w:space="0" w:color="auto"/>
              <w:right w:val="single" w:sz="4" w:space="0" w:color="auto"/>
            </w:tcBorders>
            <w:shd w:val="clear" w:color="auto" w:fill="auto"/>
            <w:noWrap/>
            <w:vAlign w:val="bottom"/>
            <w:hideMark/>
          </w:tcPr>
          <w:p w14:paraId="7AF9943F" w14:textId="77777777" w:rsidR="00FC21A8" w:rsidRPr="00862B33" w:rsidRDefault="00FC21A8" w:rsidP="00FF0CB1">
            <w:pPr>
              <w:rPr>
                <w:ins w:id="2115" w:author="Shiv Mangal Rahi" w:date="2020-01-02T14:46:00Z"/>
                <w:rFonts w:ascii="Calibri" w:eastAsia="Times New Roman" w:hAnsi="Calibri" w:cs="Calibri"/>
                <w:color w:val="000000"/>
                <w:sz w:val="20"/>
                <w:szCs w:val="20"/>
                <w:lang w:val="en-US"/>
              </w:rPr>
            </w:pPr>
            <w:ins w:id="2116" w:author="Shiv Mangal Rahi" w:date="2020-01-02T14:46:00Z">
              <w:r w:rsidRPr="00862B33">
                <w:rPr>
                  <w:rFonts w:ascii="Calibri" w:eastAsia="Times New Roman" w:hAnsi="Calibri" w:cs="Calibri"/>
                  <w:color w:val="000000"/>
                  <w:sz w:val="20"/>
                  <w:szCs w:val="20"/>
                  <w:lang w:val="en-US"/>
                </w:rPr>
                <w:t>FALSE</w:t>
              </w:r>
            </w:ins>
          </w:p>
        </w:tc>
      </w:tr>
      <w:tr w:rsidR="00FC21A8" w:rsidRPr="00862B33" w14:paraId="5EB3703B" w14:textId="77777777" w:rsidTr="00FF0CB1">
        <w:trPr>
          <w:trHeight w:val="260"/>
          <w:jc w:val="center"/>
          <w:ins w:id="2117"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00D80052" w14:textId="77777777" w:rsidR="00FC21A8" w:rsidRPr="00862B33" w:rsidRDefault="00FC21A8" w:rsidP="00FF0CB1">
            <w:pPr>
              <w:rPr>
                <w:ins w:id="2118" w:author="Shiv Mangal Rahi" w:date="2020-01-02T14:46:00Z"/>
                <w:rFonts w:ascii="Calibri" w:eastAsia="Times New Roman" w:hAnsi="Calibri" w:cs="Calibri"/>
                <w:color w:val="000000"/>
                <w:sz w:val="20"/>
                <w:szCs w:val="20"/>
                <w:lang w:val="en-US"/>
              </w:rPr>
            </w:pPr>
            <w:ins w:id="2119" w:author="Shiv Mangal Rahi" w:date="2020-01-02T14:46:00Z">
              <w:r w:rsidRPr="00862B33">
                <w:rPr>
                  <w:rFonts w:ascii="Calibri" w:eastAsia="Times New Roman" w:hAnsi="Calibri" w:cs="Calibri"/>
                  <w:color w:val="000000"/>
                  <w:sz w:val="20"/>
                  <w:szCs w:val="20"/>
                  <w:lang w:val="en-US"/>
                </w:rPr>
                <w:t>Lookup Type</w:t>
              </w:r>
            </w:ins>
          </w:p>
        </w:tc>
        <w:tc>
          <w:tcPr>
            <w:tcW w:w="1415" w:type="dxa"/>
            <w:tcBorders>
              <w:top w:val="nil"/>
              <w:left w:val="nil"/>
              <w:bottom w:val="single" w:sz="4" w:space="0" w:color="auto"/>
              <w:right w:val="single" w:sz="4" w:space="0" w:color="auto"/>
            </w:tcBorders>
            <w:shd w:val="clear" w:color="auto" w:fill="auto"/>
            <w:noWrap/>
            <w:vAlign w:val="bottom"/>
            <w:hideMark/>
          </w:tcPr>
          <w:p w14:paraId="7990F000" w14:textId="77777777" w:rsidR="00FC21A8" w:rsidRPr="00862B33" w:rsidRDefault="00FC21A8" w:rsidP="00FF0CB1">
            <w:pPr>
              <w:rPr>
                <w:ins w:id="2120" w:author="Shiv Mangal Rahi" w:date="2020-01-02T14:46:00Z"/>
                <w:rFonts w:ascii="Calibri" w:eastAsia="Times New Roman" w:hAnsi="Calibri" w:cs="Calibri"/>
                <w:color w:val="000000"/>
                <w:sz w:val="20"/>
                <w:szCs w:val="20"/>
                <w:lang w:val="en-US"/>
              </w:rPr>
            </w:pPr>
            <w:ins w:id="2121"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48542244" w14:textId="77777777" w:rsidR="00FC21A8" w:rsidRPr="00862B33" w:rsidRDefault="00FC21A8" w:rsidP="00FF0CB1">
            <w:pPr>
              <w:rPr>
                <w:ins w:id="2122" w:author="Shiv Mangal Rahi" w:date="2020-01-02T14:46:00Z"/>
                <w:rFonts w:ascii="Calibri" w:eastAsia="Times New Roman" w:hAnsi="Calibri" w:cs="Calibri"/>
                <w:color w:val="000000"/>
                <w:sz w:val="20"/>
                <w:szCs w:val="20"/>
                <w:lang w:val="en-US"/>
              </w:rPr>
            </w:pPr>
            <w:ins w:id="2123" w:author="Shiv Mangal Rahi" w:date="2020-01-02T14:46:00Z">
              <w:r w:rsidRPr="00862B33">
                <w:rPr>
                  <w:rFonts w:ascii="Calibri" w:eastAsia="Times New Roman" w:hAnsi="Calibri" w:cs="Calibri"/>
                  <w:color w:val="000000"/>
                  <w:sz w:val="20"/>
                  <w:szCs w:val="20"/>
                  <w:lang w:val="en-US"/>
                </w:rPr>
                <w:t>N/A</w:t>
              </w:r>
            </w:ins>
          </w:p>
        </w:tc>
      </w:tr>
      <w:tr w:rsidR="00FC21A8" w:rsidRPr="00862B33" w14:paraId="07208EBF" w14:textId="77777777" w:rsidTr="00FF0CB1">
        <w:trPr>
          <w:trHeight w:val="260"/>
          <w:jc w:val="center"/>
          <w:ins w:id="2124"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24E565FF" w14:textId="77777777" w:rsidR="00FC21A8" w:rsidRPr="00862B33" w:rsidRDefault="00FC21A8" w:rsidP="00FF0CB1">
            <w:pPr>
              <w:rPr>
                <w:ins w:id="2125" w:author="Shiv Mangal Rahi" w:date="2020-01-02T14:46:00Z"/>
                <w:rFonts w:ascii="Calibri" w:eastAsia="Times New Roman" w:hAnsi="Calibri" w:cs="Calibri"/>
                <w:color w:val="000000"/>
                <w:sz w:val="20"/>
                <w:szCs w:val="20"/>
                <w:lang w:val="en-US"/>
              </w:rPr>
            </w:pPr>
            <w:ins w:id="2126" w:author="Shiv Mangal Rahi" w:date="2020-01-02T14:46:00Z">
              <w:r w:rsidRPr="00862B33">
                <w:rPr>
                  <w:rFonts w:ascii="Calibri" w:eastAsia="Times New Roman" w:hAnsi="Calibri" w:cs="Calibri"/>
                  <w:color w:val="000000"/>
                  <w:sz w:val="20"/>
                  <w:szCs w:val="20"/>
                  <w:lang w:val="en-US"/>
                </w:rPr>
                <w:t>Relationship Type</w:t>
              </w:r>
            </w:ins>
          </w:p>
        </w:tc>
        <w:tc>
          <w:tcPr>
            <w:tcW w:w="1415" w:type="dxa"/>
            <w:tcBorders>
              <w:top w:val="nil"/>
              <w:left w:val="nil"/>
              <w:bottom w:val="single" w:sz="4" w:space="0" w:color="auto"/>
              <w:right w:val="single" w:sz="4" w:space="0" w:color="auto"/>
            </w:tcBorders>
            <w:shd w:val="clear" w:color="auto" w:fill="auto"/>
            <w:noWrap/>
            <w:vAlign w:val="bottom"/>
            <w:hideMark/>
          </w:tcPr>
          <w:p w14:paraId="0F86A3F5" w14:textId="77777777" w:rsidR="00FC21A8" w:rsidRPr="00862B33" w:rsidRDefault="00FC21A8" w:rsidP="00FF0CB1">
            <w:pPr>
              <w:rPr>
                <w:ins w:id="2127" w:author="Shiv Mangal Rahi" w:date="2020-01-02T14:46:00Z"/>
                <w:rFonts w:ascii="Calibri" w:eastAsia="Times New Roman" w:hAnsi="Calibri" w:cs="Calibri"/>
                <w:color w:val="000000"/>
                <w:sz w:val="20"/>
                <w:szCs w:val="20"/>
                <w:lang w:val="en-US"/>
              </w:rPr>
            </w:pPr>
            <w:ins w:id="2128"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3B4CA9F2" w14:textId="77777777" w:rsidR="00FC21A8" w:rsidRPr="00862B33" w:rsidRDefault="00FC21A8" w:rsidP="00FF0CB1">
            <w:pPr>
              <w:rPr>
                <w:ins w:id="2129" w:author="Shiv Mangal Rahi" w:date="2020-01-02T14:46:00Z"/>
                <w:rFonts w:ascii="Calibri" w:eastAsia="Times New Roman" w:hAnsi="Calibri" w:cs="Calibri"/>
                <w:color w:val="000000"/>
                <w:sz w:val="20"/>
                <w:szCs w:val="20"/>
                <w:lang w:val="en-US"/>
              </w:rPr>
            </w:pPr>
            <w:ins w:id="2130" w:author="Shiv Mangal Rahi" w:date="2020-01-02T14:46:00Z">
              <w:r w:rsidRPr="00862B33">
                <w:rPr>
                  <w:rFonts w:ascii="Calibri" w:eastAsia="Times New Roman" w:hAnsi="Calibri" w:cs="Calibri"/>
                  <w:color w:val="000000"/>
                  <w:sz w:val="20"/>
                  <w:szCs w:val="20"/>
                  <w:lang w:val="en-US"/>
                </w:rPr>
                <w:t>N/A</w:t>
              </w:r>
            </w:ins>
          </w:p>
        </w:tc>
      </w:tr>
      <w:tr w:rsidR="00FC21A8" w:rsidRPr="00862B33" w14:paraId="7BA1504D" w14:textId="77777777" w:rsidTr="00FF0CB1">
        <w:trPr>
          <w:trHeight w:val="260"/>
          <w:jc w:val="center"/>
          <w:ins w:id="2131" w:author="Shiv Mangal Rahi" w:date="2020-01-02T14:46:00Z"/>
        </w:trPr>
        <w:tc>
          <w:tcPr>
            <w:tcW w:w="2495" w:type="dxa"/>
            <w:tcBorders>
              <w:top w:val="nil"/>
              <w:left w:val="single" w:sz="4" w:space="0" w:color="auto"/>
              <w:bottom w:val="single" w:sz="4" w:space="0" w:color="auto"/>
              <w:right w:val="single" w:sz="4" w:space="0" w:color="auto"/>
            </w:tcBorders>
            <w:shd w:val="clear" w:color="000000" w:fill="BFBFBF"/>
            <w:noWrap/>
            <w:vAlign w:val="bottom"/>
            <w:hideMark/>
          </w:tcPr>
          <w:p w14:paraId="0710E319" w14:textId="77777777" w:rsidR="00FC21A8" w:rsidRPr="00862B33" w:rsidRDefault="00FC21A8" w:rsidP="00FF0CB1">
            <w:pPr>
              <w:rPr>
                <w:ins w:id="2132" w:author="Shiv Mangal Rahi" w:date="2020-01-02T14:46:00Z"/>
                <w:rFonts w:ascii="Calibri" w:eastAsia="Times New Roman" w:hAnsi="Calibri" w:cs="Calibri"/>
                <w:color w:val="000000"/>
                <w:sz w:val="20"/>
                <w:szCs w:val="20"/>
                <w:lang w:val="en-US"/>
              </w:rPr>
            </w:pPr>
            <w:ins w:id="2133" w:author="Shiv Mangal Rahi" w:date="2020-01-02T14:46:00Z">
              <w:r w:rsidRPr="00862B33">
                <w:rPr>
                  <w:rFonts w:ascii="Calibri" w:eastAsia="Times New Roman" w:hAnsi="Calibri" w:cs="Calibri"/>
                  <w:color w:val="000000"/>
                  <w:sz w:val="20"/>
                  <w:szCs w:val="20"/>
                  <w:lang w:val="en-US"/>
                </w:rPr>
                <w:t>Table Settings</w:t>
              </w:r>
            </w:ins>
          </w:p>
        </w:tc>
        <w:tc>
          <w:tcPr>
            <w:tcW w:w="1415" w:type="dxa"/>
            <w:tcBorders>
              <w:top w:val="nil"/>
              <w:left w:val="nil"/>
              <w:bottom w:val="single" w:sz="4" w:space="0" w:color="auto"/>
              <w:right w:val="single" w:sz="4" w:space="0" w:color="auto"/>
            </w:tcBorders>
            <w:shd w:val="clear" w:color="auto" w:fill="auto"/>
            <w:noWrap/>
            <w:vAlign w:val="bottom"/>
            <w:hideMark/>
          </w:tcPr>
          <w:p w14:paraId="2DE4E1EB" w14:textId="77777777" w:rsidR="00FC21A8" w:rsidRPr="00862B33" w:rsidRDefault="00FC21A8" w:rsidP="00FF0CB1">
            <w:pPr>
              <w:rPr>
                <w:ins w:id="2134" w:author="Shiv Mangal Rahi" w:date="2020-01-02T14:46:00Z"/>
                <w:rFonts w:ascii="Calibri" w:eastAsia="Times New Roman" w:hAnsi="Calibri" w:cs="Calibri"/>
                <w:color w:val="000000"/>
                <w:sz w:val="20"/>
                <w:szCs w:val="20"/>
                <w:lang w:val="en-US"/>
              </w:rPr>
            </w:pPr>
            <w:ins w:id="2135" w:author="Shiv Mangal Rahi" w:date="2020-01-02T14:46:00Z">
              <w:r w:rsidRPr="00862B33">
                <w:rPr>
                  <w:rFonts w:ascii="Calibri" w:eastAsia="Times New Roman" w:hAnsi="Calibri" w:cs="Calibri"/>
                  <w:color w:val="000000"/>
                  <w:sz w:val="20"/>
                  <w:szCs w:val="20"/>
                  <w:lang w:val="en-US"/>
                </w:rPr>
                <w:t>N/A</w:t>
              </w:r>
            </w:ins>
          </w:p>
        </w:tc>
        <w:tc>
          <w:tcPr>
            <w:tcW w:w="1625" w:type="dxa"/>
            <w:tcBorders>
              <w:top w:val="nil"/>
              <w:left w:val="nil"/>
              <w:bottom w:val="single" w:sz="4" w:space="0" w:color="auto"/>
              <w:right w:val="single" w:sz="4" w:space="0" w:color="auto"/>
            </w:tcBorders>
            <w:shd w:val="clear" w:color="auto" w:fill="auto"/>
            <w:noWrap/>
            <w:vAlign w:val="bottom"/>
            <w:hideMark/>
          </w:tcPr>
          <w:p w14:paraId="40BBB1D0" w14:textId="77777777" w:rsidR="00FC21A8" w:rsidRPr="00862B33" w:rsidRDefault="00FC21A8" w:rsidP="00FF0CB1">
            <w:pPr>
              <w:rPr>
                <w:ins w:id="2136" w:author="Shiv Mangal Rahi" w:date="2020-01-02T14:46:00Z"/>
                <w:rFonts w:ascii="Calibri" w:eastAsia="Times New Roman" w:hAnsi="Calibri" w:cs="Calibri"/>
                <w:color w:val="000000"/>
                <w:sz w:val="20"/>
                <w:szCs w:val="20"/>
                <w:lang w:val="en-US"/>
              </w:rPr>
            </w:pPr>
            <w:ins w:id="2137" w:author="Shiv Mangal Rahi" w:date="2020-01-02T14:46:00Z">
              <w:r w:rsidRPr="00862B33">
                <w:rPr>
                  <w:rFonts w:ascii="Calibri" w:eastAsia="Times New Roman" w:hAnsi="Calibri" w:cs="Calibri"/>
                  <w:color w:val="000000"/>
                  <w:sz w:val="20"/>
                  <w:szCs w:val="20"/>
                  <w:lang w:val="en-US"/>
                </w:rPr>
                <w:t>N/A</w:t>
              </w:r>
            </w:ins>
          </w:p>
        </w:tc>
      </w:tr>
    </w:tbl>
    <w:p w14:paraId="7EAABC91" w14:textId="77777777" w:rsidR="00FC21A8" w:rsidRDefault="00FC21A8" w:rsidP="00885EE8">
      <w:pPr>
        <w:ind w:left="720"/>
        <w:rPr>
          <w:b/>
          <w:color w:val="00B0F0"/>
        </w:rPr>
      </w:pPr>
    </w:p>
    <w:p w14:paraId="50FA4E70" w14:textId="77777777" w:rsidR="00101421" w:rsidRDefault="00101421" w:rsidP="00885EE8">
      <w:pPr>
        <w:ind w:left="720"/>
        <w:rPr>
          <w:b/>
          <w:color w:val="00B0F0"/>
        </w:rPr>
      </w:pPr>
    </w:p>
    <w:p w14:paraId="2DA00E08" w14:textId="77777777" w:rsidR="00101421" w:rsidRDefault="00101421" w:rsidP="00101421">
      <w:pPr>
        <w:ind w:left="720"/>
        <w:rPr>
          <w:rFonts w:asciiTheme="majorHAnsi" w:hAnsiTheme="majorHAnsi" w:cstheme="majorHAnsi"/>
        </w:rPr>
      </w:pPr>
    </w:p>
    <w:p w14:paraId="70471F98" w14:textId="77777777" w:rsidR="004A1F2A" w:rsidRPr="007A3CF8" w:rsidRDefault="004A1F2A" w:rsidP="00B327BA">
      <w:pPr>
        <w:pStyle w:val="Heading3"/>
        <w:numPr>
          <w:ilvl w:val="2"/>
          <w:numId w:val="12"/>
        </w:numPr>
        <w:rPr>
          <w:b/>
        </w:rPr>
      </w:pPr>
      <w:bookmarkStart w:id="2138" w:name="_Toc23404931"/>
      <w:r>
        <w:rPr>
          <w:b/>
        </w:rPr>
        <w:t>Field to Capture DQ Result</w:t>
      </w:r>
      <w:bookmarkEnd w:id="2138"/>
    </w:p>
    <w:p w14:paraId="7394107D" w14:textId="77777777" w:rsidR="004A1F2A" w:rsidRDefault="004A1F2A" w:rsidP="004A1F2A">
      <w:pPr>
        <w:ind w:left="720"/>
        <w:rPr>
          <w:rFonts w:asciiTheme="majorHAnsi" w:hAnsiTheme="majorHAnsi" w:cstheme="majorHAnsi"/>
        </w:rPr>
      </w:pPr>
    </w:p>
    <w:p w14:paraId="1249786F" w14:textId="77777777" w:rsidR="004A1F2A" w:rsidRDefault="004A1F2A" w:rsidP="004A1F2A">
      <w:pPr>
        <w:ind w:left="720"/>
        <w:rPr>
          <w:rFonts w:asciiTheme="majorHAnsi" w:hAnsiTheme="majorHAnsi" w:cstheme="majorHAnsi"/>
        </w:rPr>
      </w:pPr>
      <w:r>
        <w:rPr>
          <w:rFonts w:asciiTheme="majorHAnsi" w:hAnsiTheme="majorHAnsi" w:cstheme="majorHAnsi"/>
        </w:rPr>
        <w:t>Add following field in the definition of various Artefacts, Models, Policies and Rules where roll-up of score is required to be posted. Rule Refresher posts the DQ results in below named HTML field</w:t>
      </w:r>
    </w:p>
    <w:p w14:paraId="279DF8E4" w14:textId="77777777" w:rsidR="004A1F2A" w:rsidRDefault="004A1F2A" w:rsidP="004A1F2A">
      <w:pPr>
        <w:ind w:left="720"/>
        <w:rPr>
          <w:rFonts w:asciiTheme="majorHAnsi" w:hAnsiTheme="majorHAnsi" w:cstheme="majorHAnsi"/>
        </w:rPr>
      </w:pPr>
    </w:p>
    <w:p w14:paraId="72621000" w14:textId="77777777" w:rsidR="004A1F2A" w:rsidRPr="009D4694" w:rsidRDefault="004A1F2A" w:rsidP="004A1F2A">
      <w:pPr>
        <w:ind w:left="720"/>
        <w:rPr>
          <w:rFonts w:asciiTheme="majorHAnsi" w:hAnsiTheme="majorHAnsi" w:cstheme="majorHAnsi"/>
        </w:rPr>
      </w:pPr>
      <w:r w:rsidRPr="00982C90">
        <w:rPr>
          <w:rFonts w:asciiTheme="majorHAnsi" w:hAnsiTheme="majorHAnsi" w:cstheme="majorHAnsi"/>
          <w:noProof/>
          <w:lang w:val="en-US"/>
        </w:rPr>
        <w:lastRenderedPageBreak/>
        <w:drawing>
          <wp:inline distT="0" distB="0" distL="0" distR="0" wp14:anchorId="3D8AB548" wp14:editId="0D595F87">
            <wp:extent cx="5365750" cy="184721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5750" cy="1847215"/>
                    </a:xfrm>
                    <a:prstGeom prst="rect">
                      <a:avLst/>
                    </a:prstGeom>
                  </pic:spPr>
                </pic:pic>
              </a:graphicData>
            </a:graphic>
          </wp:inline>
        </w:drawing>
      </w:r>
    </w:p>
    <w:p w14:paraId="370CD3A6" w14:textId="77777777" w:rsidR="00101421" w:rsidRDefault="00101421" w:rsidP="00101421">
      <w:pPr>
        <w:ind w:left="720"/>
        <w:rPr>
          <w:rFonts w:asciiTheme="majorHAnsi" w:hAnsiTheme="majorHAnsi" w:cstheme="majorHAnsi"/>
          <w:b/>
          <w:sz w:val="22"/>
          <w:szCs w:val="22"/>
        </w:rPr>
      </w:pPr>
    </w:p>
    <w:p w14:paraId="022066B1" w14:textId="77777777" w:rsidR="00101421" w:rsidRPr="00C529B0" w:rsidRDefault="00101421" w:rsidP="00B327BA">
      <w:pPr>
        <w:pStyle w:val="Heading2"/>
        <w:numPr>
          <w:ilvl w:val="1"/>
          <w:numId w:val="11"/>
        </w:numPr>
        <w:rPr>
          <w:color w:val="000000" w:themeColor="text1"/>
          <w:sz w:val="28"/>
          <w:szCs w:val="28"/>
          <w:lang w:val="en-IN" w:eastAsia="en-IN"/>
        </w:rPr>
      </w:pPr>
      <w:bookmarkStart w:id="2139" w:name="_Toc23404932"/>
      <w:r w:rsidRPr="00C529B0">
        <w:rPr>
          <w:color w:val="000000" w:themeColor="text1"/>
          <w:sz w:val="28"/>
          <w:szCs w:val="28"/>
          <w:lang w:val="en-IN" w:eastAsia="en-IN"/>
        </w:rPr>
        <w:t>Rule Types</w:t>
      </w:r>
      <w:bookmarkEnd w:id="2139"/>
    </w:p>
    <w:p w14:paraId="3010508B" w14:textId="77777777" w:rsidR="00101421" w:rsidRDefault="00101421" w:rsidP="00101421">
      <w:pPr>
        <w:ind w:left="720"/>
        <w:rPr>
          <w:rFonts w:asciiTheme="majorHAnsi" w:hAnsiTheme="majorHAnsi" w:cstheme="majorHAnsi"/>
          <w:b/>
          <w:sz w:val="22"/>
          <w:szCs w:val="22"/>
        </w:rPr>
      </w:pPr>
    </w:p>
    <w:p w14:paraId="7CEEBFD5" w14:textId="77777777" w:rsidR="00101421" w:rsidRDefault="00101421" w:rsidP="00101421">
      <w:pPr>
        <w:ind w:left="720"/>
        <w:rPr>
          <w:rFonts w:asciiTheme="majorHAnsi" w:hAnsiTheme="majorHAnsi" w:cstheme="majorHAnsi"/>
        </w:rPr>
      </w:pPr>
      <w:r>
        <w:rPr>
          <w:rFonts w:asciiTheme="majorHAnsi" w:hAnsiTheme="majorHAnsi" w:cstheme="majorHAnsi"/>
        </w:rPr>
        <w:t>Rule types can be defined in Configuration section of Govern as below-</w:t>
      </w:r>
    </w:p>
    <w:p w14:paraId="6E424F54" w14:textId="77777777" w:rsidR="00101421" w:rsidRDefault="00101421" w:rsidP="00101421">
      <w:pPr>
        <w:ind w:left="720"/>
        <w:rPr>
          <w:rFonts w:asciiTheme="majorHAnsi" w:hAnsiTheme="majorHAnsi" w:cstheme="majorHAnsi"/>
          <w:b/>
          <w:sz w:val="22"/>
          <w:szCs w:val="22"/>
        </w:rPr>
      </w:pPr>
    </w:p>
    <w:p w14:paraId="00EA3A96" w14:textId="77777777" w:rsidR="002D5E14" w:rsidRPr="002D5E14" w:rsidRDefault="002D5E14" w:rsidP="00B327BA">
      <w:pPr>
        <w:pStyle w:val="ListParagraph"/>
        <w:keepNext/>
        <w:keepLines/>
        <w:numPr>
          <w:ilvl w:val="0"/>
          <w:numId w:val="28"/>
        </w:numPr>
        <w:spacing w:before="40"/>
        <w:contextualSpacing w:val="0"/>
        <w:outlineLvl w:val="2"/>
        <w:rPr>
          <w:rFonts w:asciiTheme="majorHAnsi" w:eastAsiaTheme="majorEastAsia" w:hAnsiTheme="majorHAnsi" w:cstheme="majorBidi"/>
          <w:b/>
          <w:vanish/>
          <w:color w:val="243F60" w:themeColor="accent1" w:themeShade="7F"/>
        </w:rPr>
      </w:pPr>
      <w:bookmarkStart w:id="2140" w:name="_Toc18058301"/>
      <w:bookmarkStart w:id="2141" w:name="_Toc19804868"/>
      <w:bookmarkStart w:id="2142" w:name="_Toc21329205"/>
      <w:bookmarkStart w:id="2143" w:name="_Toc21618252"/>
      <w:bookmarkStart w:id="2144" w:name="_Toc23404933"/>
      <w:bookmarkEnd w:id="2140"/>
      <w:bookmarkEnd w:id="2141"/>
      <w:bookmarkEnd w:id="2142"/>
      <w:bookmarkEnd w:id="2143"/>
      <w:bookmarkEnd w:id="2144"/>
    </w:p>
    <w:p w14:paraId="34D643B7" w14:textId="77777777" w:rsidR="002D5E14" w:rsidRPr="002D5E14" w:rsidRDefault="002D5E14" w:rsidP="00B327BA">
      <w:pPr>
        <w:pStyle w:val="ListParagraph"/>
        <w:keepNext/>
        <w:keepLines/>
        <w:numPr>
          <w:ilvl w:val="0"/>
          <w:numId w:val="28"/>
        </w:numPr>
        <w:spacing w:before="40"/>
        <w:contextualSpacing w:val="0"/>
        <w:outlineLvl w:val="2"/>
        <w:rPr>
          <w:rFonts w:asciiTheme="majorHAnsi" w:eastAsiaTheme="majorEastAsia" w:hAnsiTheme="majorHAnsi" w:cstheme="majorBidi"/>
          <w:b/>
          <w:vanish/>
          <w:color w:val="243F60" w:themeColor="accent1" w:themeShade="7F"/>
        </w:rPr>
      </w:pPr>
      <w:bookmarkStart w:id="2145" w:name="_Toc21618253"/>
      <w:bookmarkStart w:id="2146" w:name="_Toc23404934"/>
      <w:bookmarkEnd w:id="2145"/>
      <w:bookmarkEnd w:id="2146"/>
    </w:p>
    <w:p w14:paraId="1AF0984E" w14:textId="77777777" w:rsidR="002D5E14" w:rsidRPr="002D5E14" w:rsidRDefault="002D5E14" w:rsidP="00B327BA">
      <w:pPr>
        <w:pStyle w:val="ListParagraph"/>
        <w:keepNext/>
        <w:keepLines/>
        <w:numPr>
          <w:ilvl w:val="0"/>
          <w:numId w:val="28"/>
        </w:numPr>
        <w:spacing w:before="40"/>
        <w:contextualSpacing w:val="0"/>
        <w:outlineLvl w:val="2"/>
        <w:rPr>
          <w:rFonts w:asciiTheme="majorHAnsi" w:eastAsiaTheme="majorEastAsia" w:hAnsiTheme="majorHAnsi" w:cstheme="majorBidi"/>
          <w:b/>
          <w:vanish/>
          <w:color w:val="243F60" w:themeColor="accent1" w:themeShade="7F"/>
        </w:rPr>
      </w:pPr>
      <w:bookmarkStart w:id="2147" w:name="_Toc21618254"/>
      <w:bookmarkStart w:id="2148" w:name="_Toc23404935"/>
      <w:bookmarkEnd w:id="2147"/>
      <w:bookmarkEnd w:id="2148"/>
    </w:p>
    <w:p w14:paraId="1B0F98A1"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2149" w:name="_Toc21618255"/>
      <w:bookmarkStart w:id="2150" w:name="_Toc23404936"/>
      <w:bookmarkEnd w:id="2149"/>
      <w:bookmarkEnd w:id="2150"/>
    </w:p>
    <w:p w14:paraId="405F21BB"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2151" w:name="_Toc21618256"/>
      <w:bookmarkStart w:id="2152" w:name="_Toc23404937"/>
      <w:bookmarkEnd w:id="2151"/>
      <w:bookmarkEnd w:id="2152"/>
    </w:p>
    <w:p w14:paraId="1C9DDED6"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2153" w:name="_Toc21618257"/>
      <w:bookmarkStart w:id="2154" w:name="_Toc23404938"/>
      <w:bookmarkEnd w:id="2153"/>
      <w:bookmarkEnd w:id="2154"/>
    </w:p>
    <w:p w14:paraId="6F7A7614"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2155" w:name="_Toc21618258"/>
      <w:bookmarkStart w:id="2156" w:name="_Toc23404939"/>
      <w:bookmarkEnd w:id="2155"/>
      <w:bookmarkEnd w:id="2156"/>
    </w:p>
    <w:p w14:paraId="4810E243"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2157" w:name="_Toc21618259"/>
      <w:bookmarkStart w:id="2158" w:name="_Toc23404940"/>
      <w:bookmarkEnd w:id="2157"/>
      <w:bookmarkEnd w:id="2158"/>
    </w:p>
    <w:p w14:paraId="4AC50E10" w14:textId="77777777" w:rsidR="002D5E14" w:rsidRPr="002D5E14" w:rsidRDefault="002D5E14" w:rsidP="00B327BA">
      <w:pPr>
        <w:pStyle w:val="ListParagraph"/>
        <w:keepNext/>
        <w:keepLines/>
        <w:numPr>
          <w:ilvl w:val="1"/>
          <w:numId w:val="28"/>
        </w:numPr>
        <w:spacing w:before="40"/>
        <w:contextualSpacing w:val="0"/>
        <w:outlineLvl w:val="2"/>
        <w:rPr>
          <w:rFonts w:asciiTheme="majorHAnsi" w:eastAsiaTheme="majorEastAsia" w:hAnsiTheme="majorHAnsi" w:cstheme="majorBidi"/>
          <w:b/>
          <w:vanish/>
          <w:color w:val="243F60" w:themeColor="accent1" w:themeShade="7F"/>
        </w:rPr>
      </w:pPr>
      <w:bookmarkStart w:id="2159" w:name="_Toc21618260"/>
      <w:bookmarkStart w:id="2160" w:name="_Toc23404941"/>
      <w:bookmarkEnd w:id="2159"/>
      <w:bookmarkEnd w:id="2160"/>
    </w:p>
    <w:p w14:paraId="04B960F8" w14:textId="77777777" w:rsidR="00101421" w:rsidRPr="007A3CF8" w:rsidRDefault="00284FD1" w:rsidP="00B327BA">
      <w:pPr>
        <w:pStyle w:val="Heading3"/>
        <w:numPr>
          <w:ilvl w:val="2"/>
          <w:numId w:val="28"/>
        </w:numPr>
        <w:rPr>
          <w:b/>
        </w:rPr>
      </w:pPr>
      <w:bookmarkStart w:id="2161" w:name="_Toc23404942"/>
      <w:r w:rsidRPr="007A3CF8">
        <w:rPr>
          <w:b/>
        </w:rPr>
        <w:t>IGX</w:t>
      </w:r>
      <w:r w:rsidR="00101421" w:rsidRPr="007A3CF8">
        <w:rPr>
          <w:b/>
        </w:rPr>
        <w:t xml:space="preserve"> Consistency</w:t>
      </w:r>
      <w:r w:rsidRPr="007A3CF8">
        <w:rPr>
          <w:b/>
        </w:rPr>
        <w:t xml:space="preserve"> </w:t>
      </w:r>
      <w:r w:rsidR="00101421" w:rsidRPr="007A3CF8">
        <w:rPr>
          <w:b/>
        </w:rPr>
        <w:t>Check</w:t>
      </w:r>
      <w:bookmarkEnd w:id="2161"/>
    </w:p>
    <w:p w14:paraId="56C9C5CF" w14:textId="77777777" w:rsidR="00101421" w:rsidRDefault="00101421" w:rsidP="00101421">
      <w:pPr>
        <w:ind w:left="720"/>
        <w:rPr>
          <w:rFonts w:asciiTheme="majorHAnsi" w:hAnsiTheme="majorHAnsi" w:cstheme="majorHAnsi"/>
          <w:b/>
          <w:sz w:val="22"/>
          <w:szCs w:val="22"/>
        </w:rPr>
      </w:pPr>
    </w:p>
    <w:p w14:paraId="15B68D7D" w14:textId="67314AF1" w:rsidR="00101421" w:rsidRDefault="00101421" w:rsidP="00101421">
      <w:pPr>
        <w:ind w:left="720"/>
        <w:rPr>
          <w:rFonts w:asciiTheme="majorHAnsi" w:hAnsiTheme="majorHAnsi" w:cstheme="majorHAnsi"/>
          <w:b/>
          <w:sz w:val="22"/>
          <w:szCs w:val="22"/>
        </w:rPr>
      </w:pPr>
      <w:del w:id="2162" w:author="Shiv Mangal Rahi" w:date="2020-01-02T14:48:00Z">
        <w:r w:rsidDel="005402C5">
          <w:rPr>
            <w:noProof/>
            <w:lang w:val="en-US"/>
          </w:rPr>
          <w:drawing>
            <wp:inline distT="0" distB="0" distL="0" distR="0" wp14:anchorId="38B285C0" wp14:editId="6914E0F5">
              <wp:extent cx="5365750" cy="2301875"/>
              <wp:effectExtent l="0" t="0" r="635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5750" cy="2301875"/>
                      </a:xfrm>
                      <a:prstGeom prst="rect">
                        <a:avLst/>
                      </a:prstGeom>
                    </pic:spPr>
                  </pic:pic>
                </a:graphicData>
              </a:graphic>
            </wp:inline>
          </w:drawing>
        </w:r>
      </w:del>
    </w:p>
    <w:p w14:paraId="175EAE7B" w14:textId="43BEC21B" w:rsidR="00F1233C" w:rsidRDefault="008D2191" w:rsidP="008D2191">
      <w:pPr>
        <w:ind w:left="720"/>
        <w:rPr>
          <w:rFonts w:asciiTheme="majorHAnsi" w:hAnsiTheme="majorHAnsi" w:cstheme="majorHAnsi"/>
          <w:sz w:val="22"/>
          <w:szCs w:val="22"/>
        </w:rPr>
      </w:pPr>
      <w:del w:id="2163" w:author="Shiv Mangal Rahi" w:date="2020-01-02T14:48:00Z">
        <w:r w:rsidDel="006068B0">
          <w:rPr>
            <w:rFonts w:asciiTheme="majorHAnsi" w:hAnsiTheme="majorHAnsi" w:cstheme="majorHAnsi"/>
            <w:sz w:val="22"/>
            <w:szCs w:val="22"/>
          </w:rPr>
          <w:delText>New</w:delText>
        </w:r>
        <w:r w:rsidRPr="008D2191" w:rsidDel="006068B0">
          <w:rPr>
            <w:rFonts w:asciiTheme="majorHAnsi" w:hAnsiTheme="majorHAnsi" w:cstheme="majorHAnsi"/>
            <w:sz w:val="22"/>
            <w:szCs w:val="22"/>
          </w:rPr>
          <w:delText xml:space="preserve"> fields – </w:delText>
        </w:r>
      </w:del>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Change w:id="2164" w:author="Shiv Mangal Rahi" w:date="2020-01-02T14:48:00Z">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PrChange>
      </w:tblPr>
      <w:tblGrid>
        <w:gridCol w:w="2465"/>
        <w:gridCol w:w="1333"/>
        <w:gridCol w:w="2880"/>
        <w:gridCol w:w="900"/>
        <w:gridCol w:w="990"/>
        <w:tblGridChange w:id="2165">
          <w:tblGrid>
            <w:gridCol w:w="2465"/>
            <w:gridCol w:w="1333"/>
            <w:gridCol w:w="2880"/>
            <w:gridCol w:w="900"/>
            <w:gridCol w:w="990"/>
          </w:tblGrid>
        </w:tblGridChange>
      </w:tblGrid>
      <w:tr w:rsidR="00F1233C" w:rsidRPr="00FF1B81" w14:paraId="488AEB01" w14:textId="77777777" w:rsidTr="005402C5">
        <w:tc>
          <w:tcPr>
            <w:tcW w:w="2465" w:type="dxa"/>
            <w:tcMar>
              <w:top w:w="0" w:type="dxa"/>
              <w:left w:w="108" w:type="dxa"/>
              <w:bottom w:w="0" w:type="dxa"/>
              <w:right w:w="108" w:type="dxa"/>
            </w:tcMar>
            <w:tcPrChange w:id="2166" w:author="Shiv Mangal Rahi" w:date="2020-01-02T14:48:00Z">
              <w:tcPr>
                <w:tcW w:w="2465" w:type="dxa"/>
                <w:tcMar>
                  <w:top w:w="0" w:type="dxa"/>
                  <w:left w:w="108" w:type="dxa"/>
                  <w:bottom w:w="0" w:type="dxa"/>
                  <w:right w:w="108" w:type="dxa"/>
                </w:tcMar>
              </w:tcPr>
            </w:tcPrChange>
          </w:tcPr>
          <w:p w14:paraId="265875C2" w14:textId="1E81526B" w:rsidR="00F1233C" w:rsidRPr="004F300E" w:rsidRDefault="00F1233C" w:rsidP="00F1233C">
            <w:pPr>
              <w:ind w:left="-347" w:firstLine="360"/>
              <w:rPr>
                <w:rFonts w:asciiTheme="majorHAnsi" w:hAnsiTheme="majorHAnsi" w:cstheme="majorHAnsi"/>
                <w:b/>
                <w:bCs/>
                <w:sz w:val="22"/>
                <w:szCs w:val="22"/>
              </w:rPr>
            </w:pPr>
            <w:del w:id="2167" w:author="Shiv Mangal Rahi" w:date="2020-01-02T14:48:00Z">
              <w:r w:rsidDel="005402C5">
                <w:rPr>
                  <w:rFonts w:asciiTheme="majorHAnsi" w:hAnsiTheme="majorHAnsi" w:cstheme="majorHAnsi"/>
                  <w:b/>
                  <w:bCs/>
                  <w:sz w:val="22"/>
                  <w:szCs w:val="22"/>
                </w:rPr>
                <w:delText>Field</w:delText>
              </w:r>
            </w:del>
          </w:p>
        </w:tc>
        <w:tc>
          <w:tcPr>
            <w:tcW w:w="1333" w:type="dxa"/>
            <w:tcMar>
              <w:top w:w="0" w:type="dxa"/>
              <w:left w:w="108" w:type="dxa"/>
              <w:bottom w:w="0" w:type="dxa"/>
              <w:right w:w="108" w:type="dxa"/>
            </w:tcMar>
            <w:tcPrChange w:id="2168" w:author="Shiv Mangal Rahi" w:date="2020-01-02T14:48:00Z">
              <w:tcPr>
                <w:tcW w:w="1333" w:type="dxa"/>
                <w:tcMar>
                  <w:top w:w="0" w:type="dxa"/>
                  <w:left w:w="108" w:type="dxa"/>
                  <w:bottom w:w="0" w:type="dxa"/>
                  <w:right w:w="108" w:type="dxa"/>
                </w:tcMar>
              </w:tcPr>
            </w:tcPrChange>
          </w:tcPr>
          <w:p w14:paraId="2AAA5B7C" w14:textId="1E4A2BDC" w:rsidR="00F1233C" w:rsidRPr="004F300E" w:rsidRDefault="00F1233C" w:rsidP="00F1233C">
            <w:pPr>
              <w:ind w:left="-347" w:firstLine="360"/>
              <w:rPr>
                <w:rFonts w:asciiTheme="majorHAnsi" w:hAnsiTheme="majorHAnsi" w:cstheme="majorHAnsi"/>
                <w:b/>
                <w:bCs/>
                <w:sz w:val="22"/>
                <w:szCs w:val="22"/>
              </w:rPr>
            </w:pPr>
            <w:del w:id="2169" w:author="Shiv Mangal Rahi" w:date="2020-01-02T14:48:00Z">
              <w:r w:rsidDel="005402C5">
                <w:rPr>
                  <w:rFonts w:asciiTheme="majorHAnsi" w:hAnsiTheme="majorHAnsi" w:cstheme="majorHAnsi"/>
                  <w:b/>
                  <w:bCs/>
                  <w:sz w:val="22"/>
                  <w:szCs w:val="22"/>
                </w:rPr>
                <w:delText>Type</w:delText>
              </w:r>
            </w:del>
          </w:p>
        </w:tc>
        <w:tc>
          <w:tcPr>
            <w:tcW w:w="2880" w:type="dxa"/>
            <w:tcPrChange w:id="2170" w:author="Shiv Mangal Rahi" w:date="2020-01-02T14:48:00Z">
              <w:tcPr>
                <w:tcW w:w="2880" w:type="dxa"/>
              </w:tcPr>
            </w:tcPrChange>
          </w:tcPr>
          <w:p w14:paraId="64846CE0" w14:textId="16643B78" w:rsidR="00F1233C" w:rsidRPr="004F300E" w:rsidRDefault="00F1233C" w:rsidP="00F1233C">
            <w:pPr>
              <w:ind w:left="-347" w:firstLine="360"/>
              <w:rPr>
                <w:rFonts w:asciiTheme="majorHAnsi" w:hAnsiTheme="majorHAnsi" w:cstheme="majorHAnsi"/>
                <w:b/>
                <w:bCs/>
                <w:sz w:val="22"/>
                <w:szCs w:val="22"/>
              </w:rPr>
            </w:pPr>
            <w:del w:id="2171" w:author="Shiv Mangal Rahi" w:date="2020-01-02T14:48:00Z">
              <w:r w:rsidDel="005402C5">
                <w:rPr>
                  <w:rFonts w:asciiTheme="majorHAnsi" w:hAnsiTheme="majorHAnsi" w:cstheme="majorHAnsi"/>
                  <w:b/>
                  <w:bCs/>
                  <w:sz w:val="22"/>
                  <w:szCs w:val="22"/>
                </w:rPr>
                <w:delText>Type of List</w:delText>
              </w:r>
            </w:del>
          </w:p>
        </w:tc>
        <w:tc>
          <w:tcPr>
            <w:tcW w:w="900" w:type="dxa"/>
            <w:tcPrChange w:id="2172" w:author="Shiv Mangal Rahi" w:date="2020-01-02T14:48:00Z">
              <w:tcPr>
                <w:tcW w:w="900" w:type="dxa"/>
              </w:tcPr>
            </w:tcPrChange>
          </w:tcPr>
          <w:p w14:paraId="4751BC7E" w14:textId="66884FA4" w:rsidR="00F1233C" w:rsidRPr="004F300E" w:rsidRDefault="00F1233C" w:rsidP="00F1233C">
            <w:pPr>
              <w:ind w:left="-347" w:firstLine="360"/>
              <w:rPr>
                <w:rFonts w:asciiTheme="majorHAnsi" w:hAnsiTheme="majorHAnsi" w:cstheme="majorHAnsi"/>
                <w:b/>
                <w:bCs/>
                <w:sz w:val="22"/>
                <w:szCs w:val="22"/>
              </w:rPr>
            </w:pPr>
            <w:del w:id="2173" w:author="Shiv Mangal Rahi" w:date="2020-01-02T14:48:00Z">
              <w:r w:rsidDel="005402C5">
                <w:rPr>
                  <w:rFonts w:asciiTheme="majorHAnsi" w:hAnsiTheme="majorHAnsi" w:cstheme="majorHAnsi"/>
                  <w:b/>
                  <w:bCs/>
                  <w:sz w:val="22"/>
                  <w:szCs w:val="22"/>
                </w:rPr>
                <w:delText>Listable</w:delText>
              </w:r>
            </w:del>
          </w:p>
        </w:tc>
        <w:tc>
          <w:tcPr>
            <w:tcW w:w="990" w:type="dxa"/>
            <w:tcPrChange w:id="2174" w:author="Shiv Mangal Rahi" w:date="2020-01-02T14:48:00Z">
              <w:tcPr>
                <w:tcW w:w="990" w:type="dxa"/>
              </w:tcPr>
            </w:tcPrChange>
          </w:tcPr>
          <w:p w14:paraId="25B915ED" w14:textId="61070CF0" w:rsidR="00F1233C" w:rsidRPr="004F300E" w:rsidRDefault="00F1233C" w:rsidP="00F1233C">
            <w:pPr>
              <w:ind w:left="-347" w:firstLine="360"/>
              <w:rPr>
                <w:rFonts w:asciiTheme="majorHAnsi" w:hAnsiTheme="majorHAnsi" w:cstheme="majorHAnsi"/>
                <w:b/>
                <w:bCs/>
                <w:sz w:val="22"/>
                <w:szCs w:val="22"/>
              </w:rPr>
            </w:pPr>
            <w:del w:id="2175" w:author="Shiv Mangal Rahi" w:date="2020-01-02T14:48:00Z">
              <w:r w:rsidDel="005402C5">
                <w:rPr>
                  <w:rFonts w:asciiTheme="majorHAnsi" w:hAnsiTheme="majorHAnsi" w:cstheme="majorHAnsi"/>
                  <w:b/>
                  <w:bCs/>
                  <w:sz w:val="22"/>
                  <w:szCs w:val="22"/>
                </w:rPr>
                <w:delText>Required</w:delText>
              </w:r>
            </w:del>
          </w:p>
        </w:tc>
      </w:tr>
      <w:tr w:rsidR="00F1233C" w:rsidRPr="00FF1B81" w14:paraId="7FA94498" w14:textId="77777777" w:rsidTr="005402C5">
        <w:tc>
          <w:tcPr>
            <w:tcW w:w="2465" w:type="dxa"/>
            <w:tcMar>
              <w:top w:w="0" w:type="dxa"/>
              <w:left w:w="108" w:type="dxa"/>
              <w:bottom w:w="0" w:type="dxa"/>
              <w:right w:w="108" w:type="dxa"/>
            </w:tcMar>
            <w:tcPrChange w:id="2176" w:author="Shiv Mangal Rahi" w:date="2020-01-02T14:48:00Z">
              <w:tcPr>
                <w:tcW w:w="2465" w:type="dxa"/>
                <w:tcMar>
                  <w:top w:w="0" w:type="dxa"/>
                  <w:left w:w="108" w:type="dxa"/>
                  <w:bottom w:w="0" w:type="dxa"/>
                  <w:right w:w="108" w:type="dxa"/>
                </w:tcMar>
              </w:tcPr>
            </w:tcPrChange>
          </w:tcPr>
          <w:p w14:paraId="14667143" w14:textId="47C2B493" w:rsidR="00F1233C" w:rsidRPr="002C5194" w:rsidRDefault="00F1233C" w:rsidP="00F1233C">
            <w:pPr>
              <w:rPr>
                <w:rFonts w:asciiTheme="majorHAnsi" w:hAnsiTheme="majorHAnsi" w:cstheme="majorHAnsi"/>
                <w:bCs/>
                <w:sz w:val="22"/>
                <w:szCs w:val="22"/>
              </w:rPr>
            </w:pPr>
            <w:del w:id="2177" w:author="Shiv Mangal Rahi" w:date="2020-01-02T14:48:00Z">
              <w:r w:rsidDel="005402C5">
                <w:rPr>
                  <w:rFonts w:asciiTheme="majorHAnsi" w:hAnsiTheme="majorHAnsi" w:cstheme="majorHAnsi"/>
                  <w:sz w:val="22"/>
                  <w:szCs w:val="22"/>
                </w:rPr>
                <w:delText>Pre-Condition Attribute</w:delText>
              </w:r>
            </w:del>
          </w:p>
        </w:tc>
        <w:tc>
          <w:tcPr>
            <w:tcW w:w="1333" w:type="dxa"/>
            <w:tcMar>
              <w:top w:w="0" w:type="dxa"/>
              <w:left w:w="108" w:type="dxa"/>
              <w:bottom w:w="0" w:type="dxa"/>
              <w:right w:w="108" w:type="dxa"/>
            </w:tcMar>
            <w:tcPrChange w:id="2178" w:author="Shiv Mangal Rahi" w:date="2020-01-02T14:48:00Z">
              <w:tcPr>
                <w:tcW w:w="1333" w:type="dxa"/>
                <w:tcMar>
                  <w:top w:w="0" w:type="dxa"/>
                  <w:left w:w="108" w:type="dxa"/>
                  <w:bottom w:w="0" w:type="dxa"/>
                  <w:right w:w="108" w:type="dxa"/>
                </w:tcMar>
              </w:tcPr>
            </w:tcPrChange>
          </w:tcPr>
          <w:p w14:paraId="3913E065" w14:textId="61CB1A74" w:rsidR="00F1233C" w:rsidRPr="00FF1B81" w:rsidRDefault="00F1233C" w:rsidP="00F1233C">
            <w:pPr>
              <w:rPr>
                <w:rFonts w:asciiTheme="majorHAnsi" w:hAnsiTheme="majorHAnsi" w:cstheme="majorHAnsi"/>
                <w:sz w:val="22"/>
                <w:szCs w:val="22"/>
              </w:rPr>
            </w:pPr>
            <w:del w:id="2179" w:author="Shiv Mangal Rahi" w:date="2020-01-02T14:48:00Z">
              <w:r w:rsidDel="005402C5">
                <w:rPr>
                  <w:rFonts w:asciiTheme="majorHAnsi" w:hAnsiTheme="majorHAnsi" w:cstheme="majorHAnsi"/>
                  <w:sz w:val="22"/>
                  <w:szCs w:val="22"/>
                </w:rPr>
                <w:delText>List</w:delText>
              </w:r>
            </w:del>
          </w:p>
        </w:tc>
        <w:tc>
          <w:tcPr>
            <w:tcW w:w="2880" w:type="dxa"/>
            <w:tcPrChange w:id="2180" w:author="Shiv Mangal Rahi" w:date="2020-01-02T14:48:00Z">
              <w:tcPr>
                <w:tcW w:w="2880" w:type="dxa"/>
              </w:tcPr>
            </w:tcPrChange>
          </w:tcPr>
          <w:p w14:paraId="4A94605A" w14:textId="6BCAE549" w:rsidR="00F1233C" w:rsidRPr="00F62A01" w:rsidRDefault="00F1233C" w:rsidP="00F1233C">
            <w:pPr>
              <w:rPr>
                <w:rFonts w:asciiTheme="majorHAnsi" w:hAnsiTheme="majorHAnsi" w:cstheme="majorHAnsi"/>
                <w:sz w:val="22"/>
                <w:szCs w:val="22"/>
              </w:rPr>
            </w:pPr>
            <w:del w:id="2181" w:author="Shiv Mangal Rahi" w:date="2020-01-02T14:48:00Z">
              <w:r w:rsidDel="005402C5">
                <w:rPr>
                  <w:rFonts w:asciiTheme="majorHAnsi" w:hAnsiTheme="majorHAnsi" w:cstheme="majorHAnsi"/>
                  <w:sz w:val="22"/>
                  <w:szCs w:val="22"/>
                </w:rPr>
                <w:delText>Artifact: IGX Data Element</w:delText>
              </w:r>
            </w:del>
          </w:p>
        </w:tc>
        <w:tc>
          <w:tcPr>
            <w:tcW w:w="900" w:type="dxa"/>
            <w:tcPrChange w:id="2182" w:author="Shiv Mangal Rahi" w:date="2020-01-02T14:48:00Z">
              <w:tcPr>
                <w:tcW w:w="900" w:type="dxa"/>
              </w:tcPr>
            </w:tcPrChange>
          </w:tcPr>
          <w:p w14:paraId="3941387C" w14:textId="54CD8743" w:rsidR="00F1233C" w:rsidRPr="00F62A01" w:rsidRDefault="00F1233C" w:rsidP="00F1233C">
            <w:pPr>
              <w:rPr>
                <w:rFonts w:asciiTheme="majorHAnsi" w:hAnsiTheme="majorHAnsi" w:cstheme="majorHAnsi"/>
                <w:sz w:val="22"/>
                <w:szCs w:val="22"/>
              </w:rPr>
            </w:pPr>
            <w:del w:id="2183" w:author="Shiv Mangal Rahi" w:date="2020-01-02T14:48:00Z">
              <w:r w:rsidDel="005402C5">
                <w:rPr>
                  <w:rFonts w:asciiTheme="majorHAnsi" w:hAnsiTheme="majorHAnsi" w:cstheme="majorHAnsi"/>
                  <w:sz w:val="22"/>
                  <w:szCs w:val="22"/>
                </w:rPr>
                <w:delText>Yes</w:delText>
              </w:r>
            </w:del>
          </w:p>
        </w:tc>
        <w:tc>
          <w:tcPr>
            <w:tcW w:w="990" w:type="dxa"/>
            <w:tcPrChange w:id="2184" w:author="Shiv Mangal Rahi" w:date="2020-01-02T14:48:00Z">
              <w:tcPr>
                <w:tcW w:w="990" w:type="dxa"/>
              </w:tcPr>
            </w:tcPrChange>
          </w:tcPr>
          <w:p w14:paraId="1620B415" w14:textId="62438EE3" w:rsidR="00F1233C" w:rsidRPr="00F62A01" w:rsidRDefault="00F1233C" w:rsidP="00F1233C">
            <w:pPr>
              <w:rPr>
                <w:rFonts w:asciiTheme="majorHAnsi" w:hAnsiTheme="majorHAnsi" w:cstheme="majorHAnsi"/>
                <w:sz w:val="22"/>
                <w:szCs w:val="22"/>
              </w:rPr>
            </w:pPr>
            <w:del w:id="2185" w:author="Shiv Mangal Rahi" w:date="2020-01-02T14:48:00Z">
              <w:r w:rsidDel="005402C5">
                <w:rPr>
                  <w:rFonts w:asciiTheme="majorHAnsi" w:hAnsiTheme="majorHAnsi" w:cstheme="majorHAnsi"/>
                  <w:sz w:val="22"/>
                  <w:szCs w:val="22"/>
                </w:rPr>
                <w:delText>Yes</w:delText>
              </w:r>
            </w:del>
          </w:p>
        </w:tc>
      </w:tr>
      <w:tr w:rsidR="00E91558" w:rsidRPr="00FF1B81" w14:paraId="09668DF1" w14:textId="77777777" w:rsidTr="00E91558">
        <w:tc>
          <w:tcPr>
            <w:tcW w:w="2465" w:type="dxa"/>
            <w:tcMar>
              <w:top w:w="0" w:type="dxa"/>
              <w:left w:w="108" w:type="dxa"/>
              <w:bottom w:w="0" w:type="dxa"/>
              <w:right w:w="108" w:type="dxa"/>
            </w:tcMar>
          </w:tcPr>
          <w:p w14:paraId="1BB9798D" w14:textId="4E7C593A" w:rsidR="00E91558" w:rsidRPr="002C5194" w:rsidRDefault="00E91558" w:rsidP="00E91558">
            <w:pPr>
              <w:rPr>
                <w:rFonts w:asciiTheme="majorHAnsi" w:hAnsiTheme="majorHAnsi" w:cstheme="majorHAnsi"/>
                <w:bCs/>
                <w:sz w:val="22"/>
                <w:szCs w:val="22"/>
              </w:rPr>
            </w:pPr>
            <w:del w:id="2186" w:author="Shiv Mangal Rahi" w:date="2020-01-02T14:48:00Z">
              <w:r w:rsidDel="005402C5">
                <w:rPr>
                  <w:rFonts w:asciiTheme="majorHAnsi" w:hAnsiTheme="majorHAnsi" w:cstheme="majorHAnsi"/>
                  <w:sz w:val="22"/>
                  <w:szCs w:val="22"/>
                </w:rPr>
                <w:delText>Pre-Condition Operator</w:delText>
              </w:r>
            </w:del>
          </w:p>
        </w:tc>
        <w:tc>
          <w:tcPr>
            <w:tcW w:w="1333" w:type="dxa"/>
            <w:tcMar>
              <w:top w:w="0" w:type="dxa"/>
              <w:left w:w="108" w:type="dxa"/>
              <w:bottom w:w="0" w:type="dxa"/>
              <w:right w:w="108" w:type="dxa"/>
            </w:tcMar>
          </w:tcPr>
          <w:p w14:paraId="3578D34A" w14:textId="11BB035A" w:rsidR="00E91558" w:rsidRPr="00FF1B81" w:rsidRDefault="00E91558" w:rsidP="00E91558">
            <w:pPr>
              <w:rPr>
                <w:rFonts w:asciiTheme="majorHAnsi" w:hAnsiTheme="majorHAnsi" w:cstheme="majorHAnsi"/>
                <w:sz w:val="22"/>
                <w:szCs w:val="22"/>
              </w:rPr>
            </w:pPr>
            <w:del w:id="2187" w:author="Shiv Mangal Rahi" w:date="2020-01-02T14:48:00Z">
              <w:r w:rsidDel="005402C5">
                <w:rPr>
                  <w:rFonts w:asciiTheme="majorHAnsi" w:hAnsiTheme="majorHAnsi" w:cstheme="majorHAnsi"/>
                  <w:sz w:val="22"/>
                  <w:szCs w:val="22"/>
                </w:rPr>
                <w:delText>List</w:delText>
              </w:r>
            </w:del>
          </w:p>
        </w:tc>
        <w:tc>
          <w:tcPr>
            <w:tcW w:w="2880" w:type="dxa"/>
          </w:tcPr>
          <w:p w14:paraId="774E9924" w14:textId="231C5A25" w:rsidR="00E91558" w:rsidRPr="00F62A01" w:rsidRDefault="0053453C" w:rsidP="00E91558">
            <w:pPr>
              <w:rPr>
                <w:rFonts w:asciiTheme="majorHAnsi" w:hAnsiTheme="majorHAnsi" w:cstheme="majorHAnsi"/>
                <w:sz w:val="22"/>
                <w:szCs w:val="22"/>
              </w:rPr>
            </w:pPr>
            <w:del w:id="2188" w:author="Shiv Mangal Rahi" w:date="2020-01-02T14:48:00Z">
              <w:r w:rsidDel="005402C5">
                <w:rPr>
                  <w:rFonts w:asciiTheme="majorHAnsi" w:hAnsiTheme="majorHAnsi" w:cstheme="majorHAnsi"/>
                  <w:sz w:val="22"/>
                  <w:szCs w:val="22"/>
                </w:rPr>
                <w:delText>Reference List Item:</w:delText>
              </w:r>
              <w:r w:rsidR="00233834" w:rsidDel="005402C5">
                <w:rPr>
                  <w:rFonts w:asciiTheme="majorHAnsi" w:hAnsiTheme="majorHAnsi" w:cstheme="majorHAnsi"/>
                  <w:sz w:val="22"/>
                  <w:szCs w:val="22"/>
                </w:rPr>
                <w:delText xml:space="preserve"> </w:delText>
              </w:r>
              <w:r w:rsidR="00233834" w:rsidRPr="00233834" w:rsidDel="005402C5">
                <w:rPr>
                  <w:rFonts w:asciiTheme="majorHAnsi" w:hAnsiTheme="majorHAnsi" w:cstheme="majorHAnsi"/>
                  <w:sz w:val="22"/>
                  <w:szCs w:val="22"/>
                </w:rPr>
                <w:delText>IGX Rule Operator List</w:delText>
              </w:r>
            </w:del>
          </w:p>
        </w:tc>
        <w:tc>
          <w:tcPr>
            <w:tcW w:w="900" w:type="dxa"/>
          </w:tcPr>
          <w:p w14:paraId="1D56036D" w14:textId="059ADC55" w:rsidR="00E91558" w:rsidRPr="00F62A01" w:rsidRDefault="00E91558" w:rsidP="00E91558">
            <w:pPr>
              <w:rPr>
                <w:rFonts w:asciiTheme="majorHAnsi" w:hAnsiTheme="majorHAnsi" w:cstheme="majorHAnsi"/>
                <w:sz w:val="22"/>
                <w:szCs w:val="22"/>
              </w:rPr>
            </w:pPr>
            <w:del w:id="2189" w:author="Shiv Mangal Rahi" w:date="2020-01-02T14:48:00Z">
              <w:r w:rsidDel="005402C5">
                <w:rPr>
                  <w:rFonts w:asciiTheme="majorHAnsi" w:hAnsiTheme="majorHAnsi" w:cstheme="majorHAnsi"/>
                  <w:sz w:val="22"/>
                  <w:szCs w:val="22"/>
                </w:rPr>
                <w:delText>Yes</w:delText>
              </w:r>
            </w:del>
          </w:p>
        </w:tc>
        <w:tc>
          <w:tcPr>
            <w:tcW w:w="990" w:type="dxa"/>
          </w:tcPr>
          <w:p w14:paraId="07CE1E21" w14:textId="13963C7A" w:rsidR="00E91558" w:rsidRPr="00F62A01" w:rsidRDefault="00E91558" w:rsidP="00E91558">
            <w:pPr>
              <w:rPr>
                <w:rFonts w:asciiTheme="majorHAnsi" w:hAnsiTheme="majorHAnsi" w:cstheme="majorHAnsi"/>
                <w:sz w:val="22"/>
                <w:szCs w:val="22"/>
              </w:rPr>
            </w:pPr>
            <w:del w:id="2190" w:author="Shiv Mangal Rahi" w:date="2020-01-02T14:48:00Z">
              <w:r w:rsidDel="005402C5">
                <w:rPr>
                  <w:rFonts w:asciiTheme="majorHAnsi" w:hAnsiTheme="majorHAnsi" w:cstheme="majorHAnsi"/>
                  <w:sz w:val="22"/>
                  <w:szCs w:val="22"/>
                </w:rPr>
                <w:delText>Yes</w:delText>
              </w:r>
            </w:del>
          </w:p>
        </w:tc>
      </w:tr>
      <w:tr w:rsidR="00233834" w:rsidRPr="00FF1B81" w14:paraId="0EA71BF8" w14:textId="77777777" w:rsidTr="006D2820">
        <w:tc>
          <w:tcPr>
            <w:tcW w:w="2465" w:type="dxa"/>
            <w:tcMar>
              <w:top w:w="0" w:type="dxa"/>
              <w:left w:w="108" w:type="dxa"/>
              <w:bottom w:w="0" w:type="dxa"/>
              <w:right w:w="108" w:type="dxa"/>
            </w:tcMar>
          </w:tcPr>
          <w:p w14:paraId="3E6001A3" w14:textId="0D57DDA0" w:rsidR="00233834" w:rsidRDefault="00233834" w:rsidP="006D2820">
            <w:pPr>
              <w:rPr>
                <w:rFonts w:asciiTheme="majorHAnsi" w:hAnsiTheme="majorHAnsi" w:cstheme="majorHAnsi"/>
                <w:sz w:val="22"/>
                <w:szCs w:val="22"/>
              </w:rPr>
            </w:pPr>
            <w:del w:id="2191" w:author="Shiv Mangal Rahi" w:date="2020-01-02T14:48:00Z">
              <w:r w:rsidDel="005402C5">
                <w:rPr>
                  <w:rFonts w:asciiTheme="majorHAnsi" w:hAnsiTheme="majorHAnsi" w:cstheme="majorHAnsi"/>
                  <w:sz w:val="22"/>
                  <w:szCs w:val="22"/>
                </w:rPr>
                <w:delText>Pre-Condition Value</w:delText>
              </w:r>
            </w:del>
          </w:p>
        </w:tc>
        <w:tc>
          <w:tcPr>
            <w:tcW w:w="1333" w:type="dxa"/>
            <w:tcMar>
              <w:top w:w="0" w:type="dxa"/>
              <w:left w:w="108" w:type="dxa"/>
              <w:bottom w:w="0" w:type="dxa"/>
              <w:right w:w="108" w:type="dxa"/>
            </w:tcMar>
          </w:tcPr>
          <w:p w14:paraId="042B8EB4" w14:textId="4A508053" w:rsidR="00233834" w:rsidRDefault="00233834" w:rsidP="006D2820">
            <w:pPr>
              <w:rPr>
                <w:rFonts w:asciiTheme="majorHAnsi" w:hAnsiTheme="majorHAnsi" w:cstheme="majorHAnsi"/>
                <w:sz w:val="22"/>
                <w:szCs w:val="22"/>
              </w:rPr>
            </w:pPr>
            <w:del w:id="2192" w:author="Shiv Mangal Rahi" w:date="2020-01-02T14:48:00Z">
              <w:r w:rsidDel="005402C5">
                <w:rPr>
                  <w:rFonts w:asciiTheme="majorHAnsi" w:hAnsiTheme="majorHAnsi" w:cstheme="majorHAnsi"/>
                  <w:sz w:val="22"/>
                  <w:szCs w:val="22"/>
                </w:rPr>
                <w:delText>Simple Text</w:delText>
              </w:r>
            </w:del>
          </w:p>
        </w:tc>
        <w:tc>
          <w:tcPr>
            <w:tcW w:w="2880" w:type="dxa"/>
          </w:tcPr>
          <w:p w14:paraId="160E439E" w14:textId="77777777" w:rsidR="00233834" w:rsidRPr="00F62A01" w:rsidRDefault="00233834" w:rsidP="006D2820">
            <w:pPr>
              <w:rPr>
                <w:rFonts w:asciiTheme="majorHAnsi" w:hAnsiTheme="majorHAnsi" w:cstheme="majorHAnsi"/>
                <w:sz w:val="22"/>
                <w:szCs w:val="22"/>
              </w:rPr>
            </w:pPr>
          </w:p>
        </w:tc>
        <w:tc>
          <w:tcPr>
            <w:tcW w:w="900" w:type="dxa"/>
          </w:tcPr>
          <w:p w14:paraId="3C44CF07" w14:textId="7C119A11" w:rsidR="00233834" w:rsidRDefault="00233834" w:rsidP="006D2820">
            <w:pPr>
              <w:rPr>
                <w:rFonts w:asciiTheme="majorHAnsi" w:hAnsiTheme="majorHAnsi" w:cstheme="majorHAnsi"/>
                <w:sz w:val="22"/>
                <w:szCs w:val="22"/>
              </w:rPr>
            </w:pPr>
            <w:del w:id="2193" w:author="Shiv Mangal Rahi" w:date="2020-01-02T14:48:00Z">
              <w:r w:rsidDel="005402C5">
                <w:rPr>
                  <w:rFonts w:asciiTheme="majorHAnsi" w:hAnsiTheme="majorHAnsi" w:cstheme="majorHAnsi"/>
                  <w:sz w:val="22"/>
                  <w:szCs w:val="22"/>
                </w:rPr>
                <w:delText>Yes</w:delText>
              </w:r>
            </w:del>
          </w:p>
        </w:tc>
        <w:tc>
          <w:tcPr>
            <w:tcW w:w="990" w:type="dxa"/>
          </w:tcPr>
          <w:p w14:paraId="36C71616" w14:textId="1377F57E" w:rsidR="00233834" w:rsidRDefault="00233834" w:rsidP="006D2820">
            <w:pPr>
              <w:rPr>
                <w:rFonts w:asciiTheme="majorHAnsi" w:hAnsiTheme="majorHAnsi" w:cstheme="majorHAnsi"/>
                <w:sz w:val="22"/>
                <w:szCs w:val="22"/>
              </w:rPr>
            </w:pPr>
            <w:del w:id="2194" w:author="Shiv Mangal Rahi" w:date="2020-01-02T14:48:00Z">
              <w:r w:rsidDel="005402C5">
                <w:rPr>
                  <w:rFonts w:asciiTheme="majorHAnsi" w:hAnsiTheme="majorHAnsi" w:cstheme="majorHAnsi"/>
                  <w:sz w:val="22"/>
                  <w:szCs w:val="22"/>
                </w:rPr>
                <w:delText>Yes</w:delText>
              </w:r>
            </w:del>
          </w:p>
        </w:tc>
      </w:tr>
      <w:tr w:rsidR="00233834" w:rsidRPr="00FF1B81" w14:paraId="4568C7E7" w14:textId="77777777" w:rsidTr="006D2820">
        <w:tc>
          <w:tcPr>
            <w:tcW w:w="2465" w:type="dxa"/>
            <w:tcMar>
              <w:top w:w="0" w:type="dxa"/>
              <w:left w:w="108" w:type="dxa"/>
              <w:bottom w:w="0" w:type="dxa"/>
              <w:right w:w="108" w:type="dxa"/>
            </w:tcMar>
          </w:tcPr>
          <w:p w14:paraId="3BE8A1A1" w14:textId="2108DA77" w:rsidR="00233834" w:rsidRDefault="00233834" w:rsidP="006D2820">
            <w:pPr>
              <w:rPr>
                <w:rFonts w:asciiTheme="majorHAnsi" w:hAnsiTheme="majorHAnsi" w:cstheme="majorHAnsi"/>
                <w:sz w:val="22"/>
                <w:szCs w:val="22"/>
              </w:rPr>
            </w:pPr>
            <w:del w:id="2195" w:author="Shiv Mangal Rahi" w:date="2020-01-02T14:48:00Z">
              <w:r w:rsidDel="005402C5">
                <w:rPr>
                  <w:rFonts w:asciiTheme="majorHAnsi" w:hAnsiTheme="majorHAnsi" w:cstheme="majorHAnsi"/>
                  <w:sz w:val="22"/>
                  <w:szCs w:val="22"/>
                </w:rPr>
                <w:delText xml:space="preserve">Pre-Condition </w:delText>
              </w:r>
              <w:r w:rsidRPr="00233834" w:rsidDel="005402C5">
                <w:rPr>
                  <w:rFonts w:asciiTheme="majorHAnsi" w:hAnsiTheme="majorHAnsi" w:cstheme="majorHAnsi"/>
                  <w:sz w:val="22"/>
                  <w:szCs w:val="22"/>
                </w:rPr>
                <w:delText>Value Case Sensitive</w:delText>
              </w:r>
            </w:del>
          </w:p>
        </w:tc>
        <w:tc>
          <w:tcPr>
            <w:tcW w:w="1333" w:type="dxa"/>
            <w:tcMar>
              <w:top w:w="0" w:type="dxa"/>
              <w:left w:w="108" w:type="dxa"/>
              <w:bottom w:w="0" w:type="dxa"/>
              <w:right w:w="108" w:type="dxa"/>
            </w:tcMar>
          </w:tcPr>
          <w:p w14:paraId="668D8197" w14:textId="7326B2C2" w:rsidR="00233834" w:rsidRDefault="00233834" w:rsidP="006D2820">
            <w:pPr>
              <w:rPr>
                <w:rFonts w:asciiTheme="majorHAnsi" w:hAnsiTheme="majorHAnsi" w:cstheme="majorHAnsi"/>
                <w:sz w:val="22"/>
                <w:szCs w:val="22"/>
              </w:rPr>
            </w:pPr>
            <w:del w:id="2196" w:author="Shiv Mangal Rahi" w:date="2020-01-02T14:48:00Z">
              <w:r w:rsidDel="005402C5">
                <w:rPr>
                  <w:rFonts w:asciiTheme="majorHAnsi" w:hAnsiTheme="majorHAnsi" w:cstheme="majorHAnsi"/>
                  <w:sz w:val="22"/>
                  <w:szCs w:val="22"/>
                </w:rPr>
                <w:delText>True/False</w:delText>
              </w:r>
            </w:del>
          </w:p>
        </w:tc>
        <w:tc>
          <w:tcPr>
            <w:tcW w:w="2880" w:type="dxa"/>
          </w:tcPr>
          <w:p w14:paraId="5DB17178" w14:textId="77777777" w:rsidR="00233834" w:rsidRPr="00F62A01" w:rsidRDefault="00233834" w:rsidP="006D2820">
            <w:pPr>
              <w:rPr>
                <w:rFonts w:asciiTheme="majorHAnsi" w:hAnsiTheme="majorHAnsi" w:cstheme="majorHAnsi"/>
                <w:sz w:val="22"/>
                <w:szCs w:val="22"/>
              </w:rPr>
            </w:pPr>
          </w:p>
        </w:tc>
        <w:tc>
          <w:tcPr>
            <w:tcW w:w="900" w:type="dxa"/>
          </w:tcPr>
          <w:p w14:paraId="7B5AECD8" w14:textId="26750AA9" w:rsidR="00233834" w:rsidRDefault="00233834" w:rsidP="006D2820">
            <w:pPr>
              <w:rPr>
                <w:rFonts w:asciiTheme="majorHAnsi" w:hAnsiTheme="majorHAnsi" w:cstheme="majorHAnsi"/>
                <w:sz w:val="22"/>
                <w:szCs w:val="22"/>
              </w:rPr>
            </w:pPr>
            <w:del w:id="2197" w:author="Shiv Mangal Rahi" w:date="2020-01-02T14:48:00Z">
              <w:r w:rsidDel="005402C5">
                <w:rPr>
                  <w:rFonts w:asciiTheme="majorHAnsi" w:hAnsiTheme="majorHAnsi" w:cstheme="majorHAnsi"/>
                  <w:sz w:val="22"/>
                  <w:szCs w:val="22"/>
                </w:rPr>
                <w:delText>Yes</w:delText>
              </w:r>
            </w:del>
          </w:p>
        </w:tc>
        <w:tc>
          <w:tcPr>
            <w:tcW w:w="990" w:type="dxa"/>
          </w:tcPr>
          <w:p w14:paraId="6A3D1C04" w14:textId="7EDE050F" w:rsidR="00233834" w:rsidRDefault="00233834" w:rsidP="006D2820">
            <w:pPr>
              <w:rPr>
                <w:rFonts w:asciiTheme="majorHAnsi" w:hAnsiTheme="majorHAnsi" w:cstheme="majorHAnsi"/>
                <w:sz w:val="22"/>
                <w:szCs w:val="22"/>
              </w:rPr>
            </w:pPr>
            <w:del w:id="2198" w:author="Shiv Mangal Rahi" w:date="2020-01-02T14:48:00Z">
              <w:r w:rsidDel="005402C5">
                <w:rPr>
                  <w:rFonts w:asciiTheme="majorHAnsi" w:hAnsiTheme="majorHAnsi" w:cstheme="majorHAnsi"/>
                  <w:sz w:val="22"/>
                  <w:szCs w:val="22"/>
                </w:rPr>
                <w:delText>Yes</w:delText>
              </w:r>
            </w:del>
          </w:p>
        </w:tc>
      </w:tr>
      <w:tr w:rsidR="00E91558" w:rsidRPr="00FF1B81" w14:paraId="105D5A4B" w14:textId="77777777" w:rsidTr="00E91558">
        <w:tc>
          <w:tcPr>
            <w:tcW w:w="2465" w:type="dxa"/>
            <w:tcMar>
              <w:top w:w="0" w:type="dxa"/>
              <w:left w:w="108" w:type="dxa"/>
              <w:bottom w:w="0" w:type="dxa"/>
              <w:right w:w="108" w:type="dxa"/>
            </w:tcMar>
          </w:tcPr>
          <w:p w14:paraId="5FC9CBD2" w14:textId="16F22062" w:rsidR="00E91558" w:rsidRDefault="00E91558" w:rsidP="00E91558">
            <w:pPr>
              <w:rPr>
                <w:rFonts w:asciiTheme="majorHAnsi" w:hAnsiTheme="majorHAnsi" w:cstheme="majorHAnsi"/>
                <w:sz w:val="22"/>
                <w:szCs w:val="22"/>
              </w:rPr>
            </w:pPr>
            <w:del w:id="2199" w:author="Shiv Mangal Rahi" w:date="2020-01-02T14:48:00Z">
              <w:r w:rsidDel="005402C5">
                <w:rPr>
                  <w:rFonts w:asciiTheme="majorHAnsi" w:hAnsiTheme="majorHAnsi" w:cstheme="majorHAnsi"/>
                  <w:sz w:val="22"/>
                  <w:szCs w:val="22"/>
                </w:rPr>
                <w:delText>Rule Operator</w:delText>
              </w:r>
            </w:del>
          </w:p>
        </w:tc>
        <w:tc>
          <w:tcPr>
            <w:tcW w:w="1333" w:type="dxa"/>
            <w:tcMar>
              <w:top w:w="0" w:type="dxa"/>
              <w:left w:w="108" w:type="dxa"/>
              <w:bottom w:w="0" w:type="dxa"/>
              <w:right w:w="108" w:type="dxa"/>
            </w:tcMar>
          </w:tcPr>
          <w:p w14:paraId="5B9D2E80" w14:textId="1E3CA0D0" w:rsidR="00E91558" w:rsidRDefault="00E91558" w:rsidP="00E91558">
            <w:pPr>
              <w:rPr>
                <w:rFonts w:asciiTheme="majorHAnsi" w:hAnsiTheme="majorHAnsi" w:cstheme="majorHAnsi"/>
                <w:sz w:val="22"/>
                <w:szCs w:val="22"/>
              </w:rPr>
            </w:pPr>
            <w:del w:id="2200" w:author="Shiv Mangal Rahi" w:date="2020-01-02T14:48:00Z">
              <w:r w:rsidDel="005402C5">
                <w:rPr>
                  <w:rFonts w:asciiTheme="majorHAnsi" w:hAnsiTheme="majorHAnsi" w:cstheme="majorHAnsi"/>
                  <w:sz w:val="22"/>
                  <w:szCs w:val="22"/>
                </w:rPr>
                <w:delText>List</w:delText>
              </w:r>
            </w:del>
          </w:p>
        </w:tc>
        <w:tc>
          <w:tcPr>
            <w:tcW w:w="2880" w:type="dxa"/>
          </w:tcPr>
          <w:p w14:paraId="380DBDF7" w14:textId="2C38E882" w:rsidR="00E91558" w:rsidRPr="00F62A01" w:rsidRDefault="00233834" w:rsidP="00E91558">
            <w:pPr>
              <w:rPr>
                <w:rFonts w:asciiTheme="majorHAnsi" w:hAnsiTheme="majorHAnsi" w:cstheme="majorHAnsi"/>
                <w:sz w:val="22"/>
                <w:szCs w:val="22"/>
              </w:rPr>
            </w:pPr>
            <w:del w:id="2201" w:author="Shiv Mangal Rahi" w:date="2020-01-02T14:48:00Z">
              <w:r w:rsidDel="005402C5">
                <w:rPr>
                  <w:rFonts w:asciiTheme="majorHAnsi" w:hAnsiTheme="majorHAnsi" w:cstheme="majorHAnsi"/>
                  <w:sz w:val="22"/>
                  <w:szCs w:val="22"/>
                </w:rPr>
                <w:delText xml:space="preserve">Reference List Item: </w:delText>
              </w:r>
              <w:r w:rsidRPr="00233834" w:rsidDel="005402C5">
                <w:rPr>
                  <w:rFonts w:asciiTheme="majorHAnsi" w:hAnsiTheme="majorHAnsi" w:cstheme="majorHAnsi"/>
                  <w:sz w:val="22"/>
                  <w:szCs w:val="22"/>
                </w:rPr>
                <w:delText>IGX Rule Operator List</w:delText>
              </w:r>
            </w:del>
          </w:p>
        </w:tc>
        <w:tc>
          <w:tcPr>
            <w:tcW w:w="900" w:type="dxa"/>
          </w:tcPr>
          <w:p w14:paraId="023D81EE" w14:textId="1E14EF41" w:rsidR="00E91558" w:rsidRPr="00F62A01" w:rsidRDefault="00E91558" w:rsidP="00E91558">
            <w:pPr>
              <w:rPr>
                <w:rFonts w:asciiTheme="majorHAnsi" w:hAnsiTheme="majorHAnsi" w:cstheme="majorHAnsi"/>
                <w:sz w:val="22"/>
                <w:szCs w:val="22"/>
              </w:rPr>
            </w:pPr>
            <w:del w:id="2202" w:author="Shiv Mangal Rahi" w:date="2020-01-02T14:48:00Z">
              <w:r w:rsidDel="005402C5">
                <w:rPr>
                  <w:rFonts w:asciiTheme="majorHAnsi" w:hAnsiTheme="majorHAnsi" w:cstheme="majorHAnsi"/>
                  <w:sz w:val="22"/>
                  <w:szCs w:val="22"/>
                </w:rPr>
                <w:delText>Yes</w:delText>
              </w:r>
            </w:del>
          </w:p>
        </w:tc>
        <w:tc>
          <w:tcPr>
            <w:tcW w:w="990" w:type="dxa"/>
          </w:tcPr>
          <w:p w14:paraId="0CAE28BC" w14:textId="6BB1C665" w:rsidR="00E91558" w:rsidRPr="00F62A01" w:rsidRDefault="00E91558" w:rsidP="00E91558">
            <w:pPr>
              <w:rPr>
                <w:rFonts w:asciiTheme="majorHAnsi" w:hAnsiTheme="majorHAnsi" w:cstheme="majorHAnsi"/>
                <w:sz w:val="22"/>
                <w:szCs w:val="22"/>
              </w:rPr>
            </w:pPr>
            <w:del w:id="2203" w:author="Shiv Mangal Rahi" w:date="2020-01-02T14:48:00Z">
              <w:r w:rsidDel="005402C5">
                <w:rPr>
                  <w:rFonts w:asciiTheme="majorHAnsi" w:hAnsiTheme="majorHAnsi" w:cstheme="majorHAnsi"/>
                  <w:sz w:val="22"/>
                  <w:szCs w:val="22"/>
                </w:rPr>
                <w:delText>Yes</w:delText>
              </w:r>
            </w:del>
          </w:p>
        </w:tc>
      </w:tr>
      <w:tr w:rsidR="00E91558" w:rsidRPr="00FF1B81" w14:paraId="1C99A5B8" w14:textId="77777777" w:rsidTr="00E91558">
        <w:tc>
          <w:tcPr>
            <w:tcW w:w="2465" w:type="dxa"/>
            <w:tcMar>
              <w:top w:w="0" w:type="dxa"/>
              <w:left w:w="108" w:type="dxa"/>
              <w:bottom w:w="0" w:type="dxa"/>
              <w:right w:w="108" w:type="dxa"/>
            </w:tcMar>
          </w:tcPr>
          <w:p w14:paraId="685D96DF" w14:textId="1558EB11" w:rsidR="00E91558" w:rsidRDefault="00E91558" w:rsidP="002F11C5">
            <w:pPr>
              <w:rPr>
                <w:rFonts w:asciiTheme="majorHAnsi" w:hAnsiTheme="majorHAnsi" w:cstheme="majorHAnsi"/>
                <w:sz w:val="22"/>
                <w:szCs w:val="22"/>
              </w:rPr>
            </w:pPr>
            <w:del w:id="2204" w:author="Shiv Mangal Rahi" w:date="2020-01-02T14:48:00Z">
              <w:r w:rsidDel="005402C5">
                <w:rPr>
                  <w:rFonts w:asciiTheme="majorHAnsi" w:hAnsiTheme="majorHAnsi" w:cstheme="majorHAnsi"/>
                  <w:sz w:val="22"/>
                  <w:szCs w:val="22"/>
                </w:rPr>
                <w:delText>Rule Value</w:delText>
              </w:r>
            </w:del>
          </w:p>
        </w:tc>
        <w:tc>
          <w:tcPr>
            <w:tcW w:w="1333" w:type="dxa"/>
            <w:tcMar>
              <w:top w:w="0" w:type="dxa"/>
              <w:left w:w="108" w:type="dxa"/>
              <w:bottom w:w="0" w:type="dxa"/>
              <w:right w:w="108" w:type="dxa"/>
            </w:tcMar>
          </w:tcPr>
          <w:p w14:paraId="6971DD56" w14:textId="410C7107" w:rsidR="00E91558" w:rsidRDefault="00E91558" w:rsidP="00E91558">
            <w:pPr>
              <w:rPr>
                <w:rFonts w:asciiTheme="majorHAnsi" w:hAnsiTheme="majorHAnsi" w:cstheme="majorHAnsi"/>
                <w:sz w:val="22"/>
                <w:szCs w:val="22"/>
              </w:rPr>
            </w:pPr>
            <w:del w:id="2205" w:author="Shiv Mangal Rahi" w:date="2020-01-02T14:48:00Z">
              <w:r w:rsidDel="005402C5">
                <w:rPr>
                  <w:rFonts w:asciiTheme="majorHAnsi" w:hAnsiTheme="majorHAnsi" w:cstheme="majorHAnsi"/>
                  <w:sz w:val="22"/>
                  <w:szCs w:val="22"/>
                </w:rPr>
                <w:delText>Simple Text</w:delText>
              </w:r>
            </w:del>
          </w:p>
        </w:tc>
        <w:tc>
          <w:tcPr>
            <w:tcW w:w="2880" w:type="dxa"/>
          </w:tcPr>
          <w:p w14:paraId="50451930" w14:textId="77777777" w:rsidR="00E91558" w:rsidRPr="00F62A01" w:rsidRDefault="00E91558" w:rsidP="00E91558">
            <w:pPr>
              <w:rPr>
                <w:rFonts w:asciiTheme="majorHAnsi" w:hAnsiTheme="majorHAnsi" w:cstheme="majorHAnsi"/>
                <w:sz w:val="22"/>
                <w:szCs w:val="22"/>
              </w:rPr>
            </w:pPr>
          </w:p>
        </w:tc>
        <w:tc>
          <w:tcPr>
            <w:tcW w:w="900" w:type="dxa"/>
          </w:tcPr>
          <w:p w14:paraId="05E42454" w14:textId="2DFC3F12" w:rsidR="00E91558" w:rsidRDefault="00E91558" w:rsidP="00E91558">
            <w:pPr>
              <w:rPr>
                <w:rFonts w:asciiTheme="majorHAnsi" w:hAnsiTheme="majorHAnsi" w:cstheme="majorHAnsi"/>
                <w:sz w:val="22"/>
                <w:szCs w:val="22"/>
              </w:rPr>
            </w:pPr>
            <w:del w:id="2206" w:author="Shiv Mangal Rahi" w:date="2020-01-02T14:48:00Z">
              <w:r w:rsidDel="005402C5">
                <w:rPr>
                  <w:rFonts w:asciiTheme="majorHAnsi" w:hAnsiTheme="majorHAnsi" w:cstheme="majorHAnsi"/>
                  <w:sz w:val="22"/>
                  <w:szCs w:val="22"/>
                </w:rPr>
                <w:delText>Yes</w:delText>
              </w:r>
            </w:del>
          </w:p>
        </w:tc>
        <w:tc>
          <w:tcPr>
            <w:tcW w:w="990" w:type="dxa"/>
          </w:tcPr>
          <w:p w14:paraId="1C524E7C" w14:textId="61D11AC1" w:rsidR="00E91558" w:rsidRDefault="00E91558" w:rsidP="00E91558">
            <w:pPr>
              <w:rPr>
                <w:rFonts w:asciiTheme="majorHAnsi" w:hAnsiTheme="majorHAnsi" w:cstheme="majorHAnsi"/>
                <w:sz w:val="22"/>
                <w:szCs w:val="22"/>
              </w:rPr>
            </w:pPr>
            <w:del w:id="2207" w:author="Shiv Mangal Rahi" w:date="2020-01-02T14:48:00Z">
              <w:r w:rsidDel="005402C5">
                <w:rPr>
                  <w:rFonts w:asciiTheme="majorHAnsi" w:hAnsiTheme="majorHAnsi" w:cstheme="majorHAnsi"/>
                  <w:sz w:val="22"/>
                  <w:szCs w:val="22"/>
                </w:rPr>
                <w:delText>Yes</w:delText>
              </w:r>
            </w:del>
          </w:p>
        </w:tc>
      </w:tr>
      <w:tr w:rsidR="00233834" w:rsidRPr="00FF1B81" w14:paraId="1306722A" w14:textId="77777777" w:rsidTr="00233834">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773FF0" w14:textId="21739C91" w:rsidR="00233834" w:rsidRDefault="002F11C5" w:rsidP="006D2820">
            <w:pPr>
              <w:rPr>
                <w:rFonts w:asciiTheme="majorHAnsi" w:hAnsiTheme="majorHAnsi" w:cstheme="majorHAnsi"/>
                <w:sz w:val="22"/>
                <w:szCs w:val="22"/>
              </w:rPr>
            </w:pPr>
            <w:del w:id="2208" w:author="Shiv Mangal Rahi" w:date="2020-01-02T14:48:00Z">
              <w:r w:rsidDel="005402C5">
                <w:rPr>
                  <w:rFonts w:asciiTheme="majorHAnsi" w:hAnsiTheme="majorHAnsi" w:cstheme="majorHAnsi"/>
                  <w:sz w:val="22"/>
                  <w:szCs w:val="22"/>
                </w:rPr>
                <w:delText>Rule</w:delText>
              </w:r>
              <w:r w:rsidR="00233834" w:rsidDel="005402C5">
                <w:rPr>
                  <w:rFonts w:asciiTheme="majorHAnsi" w:hAnsiTheme="majorHAnsi" w:cstheme="majorHAnsi"/>
                  <w:sz w:val="22"/>
                  <w:szCs w:val="22"/>
                </w:rPr>
                <w:delText xml:space="preserve"> </w:delText>
              </w:r>
              <w:r w:rsidR="00233834" w:rsidRPr="00233834" w:rsidDel="005402C5">
                <w:rPr>
                  <w:rFonts w:asciiTheme="majorHAnsi" w:hAnsiTheme="majorHAnsi" w:cstheme="majorHAnsi"/>
                  <w:sz w:val="22"/>
                  <w:szCs w:val="22"/>
                </w:rPr>
                <w:delText>Value Case Sensitive</w:delText>
              </w:r>
            </w:del>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DCA796" w14:textId="02BDC603" w:rsidR="00233834" w:rsidRDefault="00233834" w:rsidP="006D2820">
            <w:pPr>
              <w:rPr>
                <w:rFonts w:asciiTheme="majorHAnsi" w:hAnsiTheme="majorHAnsi" w:cstheme="majorHAnsi"/>
                <w:sz w:val="22"/>
                <w:szCs w:val="22"/>
              </w:rPr>
            </w:pPr>
            <w:del w:id="2209" w:author="Shiv Mangal Rahi" w:date="2020-01-02T14:48:00Z">
              <w:r w:rsidDel="005402C5">
                <w:rPr>
                  <w:rFonts w:asciiTheme="majorHAnsi" w:hAnsiTheme="majorHAnsi" w:cstheme="majorHAnsi"/>
                  <w:sz w:val="22"/>
                  <w:szCs w:val="22"/>
                </w:rPr>
                <w:delText>True/False</w:delText>
              </w:r>
            </w:del>
          </w:p>
        </w:tc>
        <w:tc>
          <w:tcPr>
            <w:tcW w:w="2880" w:type="dxa"/>
            <w:tcBorders>
              <w:top w:val="single" w:sz="4" w:space="0" w:color="auto"/>
              <w:left w:val="single" w:sz="4" w:space="0" w:color="auto"/>
              <w:bottom w:val="single" w:sz="4" w:space="0" w:color="auto"/>
              <w:right w:val="single" w:sz="4" w:space="0" w:color="auto"/>
            </w:tcBorders>
          </w:tcPr>
          <w:p w14:paraId="161617B0" w14:textId="77777777" w:rsidR="00233834" w:rsidRPr="00F62A01" w:rsidRDefault="00233834" w:rsidP="006D2820">
            <w:pPr>
              <w:rPr>
                <w:rFonts w:asciiTheme="majorHAnsi" w:hAnsiTheme="majorHAnsi" w:cstheme="majorHAnsi"/>
                <w:sz w:val="22"/>
                <w:szCs w:val="22"/>
              </w:rPr>
            </w:pPr>
          </w:p>
        </w:tc>
        <w:tc>
          <w:tcPr>
            <w:tcW w:w="900" w:type="dxa"/>
            <w:tcBorders>
              <w:top w:val="single" w:sz="4" w:space="0" w:color="auto"/>
              <w:left w:val="single" w:sz="4" w:space="0" w:color="auto"/>
              <w:bottom w:val="single" w:sz="4" w:space="0" w:color="auto"/>
              <w:right w:val="single" w:sz="4" w:space="0" w:color="auto"/>
            </w:tcBorders>
          </w:tcPr>
          <w:p w14:paraId="68976785" w14:textId="73F114F4" w:rsidR="00233834" w:rsidRDefault="00233834" w:rsidP="006D2820">
            <w:pPr>
              <w:rPr>
                <w:rFonts w:asciiTheme="majorHAnsi" w:hAnsiTheme="majorHAnsi" w:cstheme="majorHAnsi"/>
                <w:sz w:val="22"/>
                <w:szCs w:val="22"/>
              </w:rPr>
            </w:pPr>
            <w:del w:id="2210" w:author="Shiv Mangal Rahi" w:date="2020-01-02T14:48:00Z">
              <w:r w:rsidDel="005402C5">
                <w:rPr>
                  <w:rFonts w:asciiTheme="majorHAnsi" w:hAnsiTheme="majorHAnsi" w:cstheme="majorHAnsi"/>
                  <w:sz w:val="22"/>
                  <w:szCs w:val="22"/>
                </w:rPr>
                <w:delText>Yes</w:delText>
              </w:r>
            </w:del>
          </w:p>
        </w:tc>
        <w:tc>
          <w:tcPr>
            <w:tcW w:w="990" w:type="dxa"/>
            <w:tcBorders>
              <w:top w:val="single" w:sz="4" w:space="0" w:color="auto"/>
              <w:left w:val="single" w:sz="4" w:space="0" w:color="auto"/>
              <w:bottom w:val="single" w:sz="4" w:space="0" w:color="auto"/>
              <w:right w:val="single" w:sz="4" w:space="0" w:color="auto"/>
            </w:tcBorders>
          </w:tcPr>
          <w:p w14:paraId="136B3615" w14:textId="0F3EB6A2" w:rsidR="00233834" w:rsidRDefault="00233834" w:rsidP="006D2820">
            <w:pPr>
              <w:rPr>
                <w:rFonts w:asciiTheme="majorHAnsi" w:hAnsiTheme="majorHAnsi" w:cstheme="majorHAnsi"/>
                <w:sz w:val="22"/>
                <w:szCs w:val="22"/>
              </w:rPr>
            </w:pPr>
            <w:del w:id="2211" w:author="Shiv Mangal Rahi" w:date="2020-01-02T14:48:00Z">
              <w:r w:rsidDel="005402C5">
                <w:rPr>
                  <w:rFonts w:asciiTheme="majorHAnsi" w:hAnsiTheme="majorHAnsi" w:cstheme="majorHAnsi"/>
                  <w:sz w:val="22"/>
                  <w:szCs w:val="22"/>
                </w:rPr>
                <w:delText>Yes</w:delText>
              </w:r>
            </w:del>
          </w:p>
        </w:tc>
      </w:tr>
    </w:tbl>
    <w:p w14:paraId="79566103" w14:textId="77777777" w:rsidR="00F1233C" w:rsidRDefault="00F1233C" w:rsidP="008D2191">
      <w:pPr>
        <w:ind w:left="720"/>
        <w:rPr>
          <w:ins w:id="2212" w:author="Shiv Mangal Rahi" w:date="2020-01-02T14:48:00Z"/>
          <w:rFonts w:asciiTheme="majorHAnsi" w:hAnsiTheme="majorHAnsi" w:cstheme="majorHAnsi"/>
          <w:sz w:val="22"/>
          <w:szCs w:val="22"/>
        </w:rPr>
      </w:pPr>
    </w:p>
    <w:p w14:paraId="082968DE" w14:textId="77777777" w:rsidR="006068B0" w:rsidRDefault="006068B0" w:rsidP="008D2191">
      <w:pPr>
        <w:ind w:left="720"/>
        <w:rPr>
          <w:ins w:id="2213" w:author="Shiv Mangal Rahi" w:date="2020-01-02T14:48:00Z"/>
          <w:rFonts w:asciiTheme="majorHAnsi" w:hAnsiTheme="majorHAnsi" w:cstheme="majorHAnsi"/>
          <w:sz w:val="22"/>
          <w:szCs w:val="22"/>
        </w:rPr>
      </w:pPr>
    </w:p>
    <w:tbl>
      <w:tblPr>
        <w:tblW w:w="5000" w:type="pct"/>
        <w:tblLayout w:type="fixed"/>
        <w:tblLook w:val="04A0" w:firstRow="1" w:lastRow="0" w:firstColumn="1" w:lastColumn="0" w:noHBand="0" w:noVBand="1"/>
      </w:tblPr>
      <w:tblGrid>
        <w:gridCol w:w="1183"/>
        <w:gridCol w:w="1070"/>
        <w:gridCol w:w="1069"/>
        <w:gridCol w:w="1069"/>
        <w:gridCol w:w="1069"/>
        <w:gridCol w:w="1069"/>
        <w:gridCol w:w="1069"/>
        <w:gridCol w:w="1068"/>
      </w:tblGrid>
      <w:tr w:rsidR="006068B0" w:rsidRPr="00B828D1" w14:paraId="4C42B332" w14:textId="77777777" w:rsidTr="00FF0CB1">
        <w:trPr>
          <w:trHeight w:val="20"/>
          <w:ins w:id="2214" w:author="Shiv Mangal Rahi" w:date="2020-01-02T14:48:00Z"/>
        </w:trPr>
        <w:tc>
          <w:tcPr>
            <w:tcW w:w="682"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09D14C2" w14:textId="77777777" w:rsidR="006068B0" w:rsidRPr="00B828D1" w:rsidRDefault="006068B0" w:rsidP="00FF0CB1">
            <w:pPr>
              <w:jc w:val="center"/>
              <w:rPr>
                <w:ins w:id="2215" w:author="Shiv Mangal Rahi" w:date="2020-01-02T14:48:00Z"/>
                <w:rFonts w:ascii="Calibri" w:eastAsia="Times New Roman" w:hAnsi="Calibri" w:cs="Calibri"/>
                <w:b/>
                <w:bCs/>
                <w:color w:val="000000"/>
                <w:sz w:val="20"/>
                <w:szCs w:val="20"/>
                <w:lang w:val="en-US"/>
              </w:rPr>
            </w:pPr>
            <w:ins w:id="2216" w:author="Shiv Mangal Rahi" w:date="2020-01-02T14:48:00Z">
              <w:r w:rsidRPr="00B828D1">
                <w:rPr>
                  <w:rFonts w:ascii="Calibri" w:eastAsia="Times New Roman" w:hAnsi="Calibri" w:cs="Calibri"/>
                  <w:b/>
                  <w:bCs/>
                  <w:color w:val="000000"/>
                  <w:sz w:val="20"/>
                  <w:szCs w:val="20"/>
                  <w:lang w:val="en-US"/>
                </w:rPr>
                <w:lastRenderedPageBreak/>
                <w:t>Field Attribute</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053252C9" w14:textId="77777777" w:rsidR="006068B0" w:rsidRPr="00B828D1" w:rsidRDefault="006068B0" w:rsidP="00FF0CB1">
            <w:pPr>
              <w:jc w:val="center"/>
              <w:rPr>
                <w:ins w:id="2217" w:author="Shiv Mangal Rahi" w:date="2020-01-02T14:48:00Z"/>
                <w:rFonts w:ascii="Calibri" w:eastAsia="Times New Roman" w:hAnsi="Calibri" w:cs="Calibri"/>
                <w:b/>
                <w:bCs/>
                <w:color w:val="000000"/>
                <w:sz w:val="20"/>
                <w:szCs w:val="20"/>
                <w:lang w:val="en-US"/>
              </w:rPr>
            </w:pPr>
            <w:ins w:id="2218" w:author="Shiv Mangal Rahi" w:date="2020-01-02T14:48:00Z">
              <w:r w:rsidRPr="00B828D1">
                <w:rPr>
                  <w:rFonts w:ascii="Calibri" w:eastAsia="Times New Roman" w:hAnsi="Calibri" w:cs="Calibri"/>
                  <w:b/>
                  <w:bCs/>
                  <w:color w:val="000000"/>
                  <w:sz w:val="20"/>
                  <w:szCs w:val="20"/>
                  <w:lang w:val="en-US"/>
                </w:rPr>
                <w:t>Field-1</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769EA99B" w14:textId="77777777" w:rsidR="006068B0" w:rsidRPr="00B828D1" w:rsidRDefault="006068B0" w:rsidP="00FF0CB1">
            <w:pPr>
              <w:jc w:val="center"/>
              <w:rPr>
                <w:ins w:id="2219" w:author="Shiv Mangal Rahi" w:date="2020-01-02T14:48:00Z"/>
                <w:rFonts w:ascii="Calibri" w:eastAsia="Times New Roman" w:hAnsi="Calibri" w:cs="Calibri"/>
                <w:b/>
                <w:bCs/>
                <w:color w:val="000000"/>
                <w:sz w:val="20"/>
                <w:szCs w:val="20"/>
                <w:lang w:val="en-US"/>
              </w:rPr>
            </w:pPr>
            <w:ins w:id="2220" w:author="Shiv Mangal Rahi" w:date="2020-01-02T14:48:00Z">
              <w:r w:rsidRPr="00B828D1">
                <w:rPr>
                  <w:rFonts w:ascii="Calibri" w:eastAsia="Times New Roman" w:hAnsi="Calibri" w:cs="Calibri"/>
                  <w:b/>
                  <w:bCs/>
                  <w:color w:val="000000"/>
                  <w:sz w:val="20"/>
                  <w:szCs w:val="20"/>
                  <w:lang w:val="en-US"/>
                </w:rPr>
                <w:t>Field-2</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3FDD8F2D" w14:textId="77777777" w:rsidR="006068B0" w:rsidRPr="00B828D1" w:rsidRDefault="006068B0" w:rsidP="00FF0CB1">
            <w:pPr>
              <w:jc w:val="center"/>
              <w:rPr>
                <w:ins w:id="2221" w:author="Shiv Mangal Rahi" w:date="2020-01-02T14:48:00Z"/>
                <w:rFonts w:ascii="Calibri" w:eastAsia="Times New Roman" w:hAnsi="Calibri" w:cs="Calibri"/>
                <w:b/>
                <w:bCs/>
                <w:color w:val="000000"/>
                <w:sz w:val="20"/>
                <w:szCs w:val="20"/>
                <w:lang w:val="en-US"/>
              </w:rPr>
            </w:pPr>
            <w:ins w:id="2222" w:author="Shiv Mangal Rahi" w:date="2020-01-02T14:48:00Z">
              <w:r w:rsidRPr="00B828D1">
                <w:rPr>
                  <w:rFonts w:ascii="Calibri" w:eastAsia="Times New Roman" w:hAnsi="Calibri" w:cs="Calibri"/>
                  <w:b/>
                  <w:bCs/>
                  <w:color w:val="000000"/>
                  <w:sz w:val="20"/>
                  <w:szCs w:val="20"/>
                  <w:lang w:val="en-US"/>
                </w:rPr>
                <w:t>Field-3</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31CA9288" w14:textId="77777777" w:rsidR="006068B0" w:rsidRPr="00B828D1" w:rsidRDefault="006068B0" w:rsidP="00FF0CB1">
            <w:pPr>
              <w:jc w:val="center"/>
              <w:rPr>
                <w:ins w:id="2223" w:author="Shiv Mangal Rahi" w:date="2020-01-02T14:48:00Z"/>
                <w:rFonts w:ascii="Calibri" w:eastAsia="Times New Roman" w:hAnsi="Calibri" w:cs="Calibri"/>
                <w:b/>
                <w:bCs/>
                <w:color w:val="000000"/>
                <w:sz w:val="20"/>
                <w:szCs w:val="20"/>
                <w:lang w:val="en-US"/>
              </w:rPr>
            </w:pPr>
            <w:ins w:id="2224" w:author="Shiv Mangal Rahi" w:date="2020-01-02T14:48:00Z">
              <w:r w:rsidRPr="00B828D1">
                <w:rPr>
                  <w:rFonts w:ascii="Calibri" w:eastAsia="Times New Roman" w:hAnsi="Calibri" w:cs="Calibri"/>
                  <w:b/>
                  <w:bCs/>
                  <w:color w:val="000000"/>
                  <w:sz w:val="20"/>
                  <w:szCs w:val="20"/>
                  <w:lang w:val="en-US"/>
                </w:rPr>
                <w:t>Field-4</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4364356F" w14:textId="77777777" w:rsidR="006068B0" w:rsidRPr="00B828D1" w:rsidRDefault="006068B0" w:rsidP="00FF0CB1">
            <w:pPr>
              <w:jc w:val="center"/>
              <w:rPr>
                <w:ins w:id="2225" w:author="Shiv Mangal Rahi" w:date="2020-01-02T14:48:00Z"/>
                <w:rFonts w:ascii="Calibri" w:eastAsia="Times New Roman" w:hAnsi="Calibri" w:cs="Calibri"/>
                <w:b/>
                <w:bCs/>
                <w:color w:val="000000"/>
                <w:sz w:val="20"/>
                <w:szCs w:val="20"/>
                <w:lang w:val="en-US"/>
              </w:rPr>
            </w:pPr>
            <w:ins w:id="2226" w:author="Shiv Mangal Rahi" w:date="2020-01-02T14:48:00Z">
              <w:r w:rsidRPr="00B828D1">
                <w:rPr>
                  <w:rFonts w:ascii="Calibri" w:eastAsia="Times New Roman" w:hAnsi="Calibri" w:cs="Calibri"/>
                  <w:b/>
                  <w:bCs/>
                  <w:color w:val="000000"/>
                  <w:sz w:val="20"/>
                  <w:szCs w:val="20"/>
                  <w:lang w:val="en-US"/>
                </w:rPr>
                <w:t>Field-5</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7662CED8" w14:textId="77777777" w:rsidR="006068B0" w:rsidRPr="00B828D1" w:rsidRDefault="006068B0" w:rsidP="00FF0CB1">
            <w:pPr>
              <w:jc w:val="center"/>
              <w:rPr>
                <w:ins w:id="2227" w:author="Shiv Mangal Rahi" w:date="2020-01-02T14:48:00Z"/>
                <w:rFonts w:ascii="Calibri" w:eastAsia="Times New Roman" w:hAnsi="Calibri" w:cs="Calibri"/>
                <w:b/>
                <w:bCs/>
                <w:color w:val="000000"/>
                <w:sz w:val="20"/>
                <w:szCs w:val="20"/>
                <w:lang w:val="en-US"/>
              </w:rPr>
            </w:pPr>
            <w:ins w:id="2228" w:author="Shiv Mangal Rahi" w:date="2020-01-02T14:48:00Z">
              <w:r w:rsidRPr="00B828D1">
                <w:rPr>
                  <w:rFonts w:ascii="Calibri" w:eastAsia="Times New Roman" w:hAnsi="Calibri" w:cs="Calibri"/>
                  <w:b/>
                  <w:bCs/>
                  <w:color w:val="000000"/>
                  <w:sz w:val="20"/>
                  <w:szCs w:val="20"/>
                  <w:lang w:val="en-US"/>
                </w:rPr>
                <w:t>Field-6</w:t>
              </w:r>
            </w:ins>
          </w:p>
        </w:tc>
        <w:tc>
          <w:tcPr>
            <w:tcW w:w="617" w:type="pct"/>
            <w:tcBorders>
              <w:top w:val="single" w:sz="4" w:space="0" w:color="auto"/>
              <w:left w:val="nil"/>
              <w:bottom w:val="single" w:sz="4" w:space="0" w:color="auto"/>
              <w:right w:val="single" w:sz="4" w:space="0" w:color="auto"/>
            </w:tcBorders>
            <w:shd w:val="clear" w:color="000000" w:fill="BFBFBF"/>
            <w:noWrap/>
            <w:vAlign w:val="center"/>
            <w:hideMark/>
          </w:tcPr>
          <w:p w14:paraId="47A62769" w14:textId="77777777" w:rsidR="006068B0" w:rsidRPr="00B828D1" w:rsidRDefault="006068B0" w:rsidP="00FF0CB1">
            <w:pPr>
              <w:jc w:val="center"/>
              <w:rPr>
                <w:ins w:id="2229" w:author="Shiv Mangal Rahi" w:date="2020-01-02T14:48:00Z"/>
                <w:rFonts w:ascii="Calibri" w:eastAsia="Times New Roman" w:hAnsi="Calibri" w:cs="Calibri"/>
                <w:b/>
                <w:bCs/>
                <w:color w:val="000000"/>
                <w:sz w:val="20"/>
                <w:szCs w:val="20"/>
                <w:lang w:val="en-US"/>
              </w:rPr>
            </w:pPr>
            <w:ins w:id="2230" w:author="Shiv Mangal Rahi" w:date="2020-01-02T14:48:00Z">
              <w:r w:rsidRPr="00B828D1">
                <w:rPr>
                  <w:rFonts w:ascii="Calibri" w:eastAsia="Times New Roman" w:hAnsi="Calibri" w:cs="Calibri"/>
                  <w:b/>
                  <w:bCs/>
                  <w:color w:val="000000"/>
                  <w:sz w:val="20"/>
                  <w:szCs w:val="20"/>
                  <w:lang w:val="en-US"/>
                </w:rPr>
                <w:t>Field-7</w:t>
              </w:r>
            </w:ins>
          </w:p>
        </w:tc>
      </w:tr>
      <w:tr w:rsidR="006068B0" w:rsidRPr="00B828D1" w14:paraId="71C8EF7C" w14:textId="77777777" w:rsidTr="00FF0CB1">
        <w:trPr>
          <w:trHeight w:val="20"/>
          <w:ins w:id="2231"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35E16D04" w14:textId="77777777" w:rsidR="006068B0" w:rsidRPr="00B828D1" w:rsidRDefault="006068B0" w:rsidP="00FF0CB1">
            <w:pPr>
              <w:rPr>
                <w:ins w:id="2232" w:author="Shiv Mangal Rahi" w:date="2020-01-02T14:48:00Z"/>
                <w:rFonts w:ascii="Calibri" w:eastAsia="Times New Roman" w:hAnsi="Calibri" w:cs="Calibri"/>
                <w:color w:val="000000"/>
                <w:sz w:val="20"/>
                <w:szCs w:val="20"/>
                <w:lang w:val="en-US"/>
              </w:rPr>
            </w:pPr>
            <w:ins w:id="2233" w:author="Shiv Mangal Rahi" w:date="2020-01-02T14:48:00Z">
              <w:r w:rsidRPr="00B828D1">
                <w:rPr>
                  <w:rFonts w:ascii="Calibri" w:eastAsia="Times New Roman" w:hAnsi="Calibri" w:cs="Calibri"/>
                  <w:color w:val="000000"/>
                  <w:sz w:val="20"/>
                  <w:szCs w:val="20"/>
                  <w:lang w:val="en-US"/>
                </w:rPr>
                <w:t>Name</w:t>
              </w:r>
            </w:ins>
          </w:p>
        </w:tc>
        <w:tc>
          <w:tcPr>
            <w:tcW w:w="617" w:type="pct"/>
            <w:tcBorders>
              <w:top w:val="nil"/>
              <w:left w:val="nil"/>
              <w:bottom w:val="single" w:sz="4" w:space="0" w:color="auto"/>
              <w:right w:val="single" w:sz="4" w:space="0" w:color="auto"/>
            </w:tcBorders>
            <w:shd w:val="clear" w:color="auto" w:fill="auto"/>
            <w:vAlign w:val="center"/>
            <w:hideMark/>
          </w:tcPr>
          <w:p w14:paraId="242002DA" w14:textId="77777777" w:rsidR="006068B0" w:rsidRPr="00B828D1" w:rsidRDefault="006068B0" w:rsidP="00FF0CB1">
            <w:pPr>
              <w:rPr>
                <w:ins w:id="2234" w:author="Shiv Mangal Rahi" w:date="2020-01-02T14:48:00Z"/>
                <w:rFonts w:ascii="Calibri" w:eastAsia="Times New Roman" w:hAnsi="Calibri" w:cs="Calibri"/>
                <w:color w:val="000000"/>
                <w:sz w:val="20"/>
                <w:szCs w:val="20"/>
                <w:lang w:val="en-US"/>
              </w:rPr>
            </w:pPr>
            <w:ins w:id="2235" w:author="Shiv Mangal Rahi" w:date="2020-01-02T14:48:00Z">
              <w:r w:rsidRPr="00B828D1">
                <w:rPr>
                  <w:rFonts w:ascii="Calibri" w:eastAsia="Times New Roman" w:hAnsi="Calibri" w:cs="Calibri"/>
                  <w:color w:val="000000"/>
                  <w:sz w:val="20"/>
                  <w:szCs w:val="20"/>
                  <w:lang w:val="en-US"/>
                </w:rPr>
                <w:t>Name</w:t>
              </w:r>
            </w:ins>
          </w:p>
        </w:tc>
        <w:tc>
          <w:tcPr>
            <w:tcW w:w="617" w:type="pct"/>
            <w:tcBorders>
              <w:top w:val="nil"/>
              <w:left w:val="nil"/>
              <w:bottom w:val="single" w:sz="4" w:space="0" w:color="auto"/>
              <w:right w:val="single" w:sz="4" w:space="0" w:color="auto"/>
            </w:tcBorders>
            <w:shd w:val="clear" w:color="auto" w:fill="auto"/>
            <w:vAlign w:val="center"/>
            <w:hideMark/>
          </w:tcPr>
          <w:p w14:paraId="7B1A3B36" w14:textId="77777777" w:rsidR="006068B0" w:rsidRPr="00B828D1" w:rsidRDefault="006068B0" w:rsidP="00FF0CB1">
            <w:pPr>
              <w:rPr>
                <w:ins w:id="2236" w:author="Shiv Mangal Rahi" w:date="2020-01-02T14:48:00Z"/>
                <w:rFonts w:ascii="Calibri" w:eastAsia="Times New Roman" w:hAnsi="Calibri" w:cs="Calibri"/>
                <w:color w:val="000000"/>
                <w:sz w:val="20"/>
                <w:szCs w:val="20"/>
                <w:lang w:val="en-US"/>
              </w:rPr>
            </w:pPr>
            <w:ins w:id="2237" w:author="Shiv Mangal Rahi" w:date="2020-01-02T14:48:00Z">
              <w:r w:rsidRPr="00B828D1">
                <w:rPr>
                  <w:rFonts w:ascii="Calibri" w:eastAsia="Times New Roman" w:hAnsi="Calibri" w:cs="Calibri"/>
                  <w:color w:val="000000"/>
                  <w:sz w:val="20"/>
                  <w:szCs w:val="20"/>
                  <w:lang w:val="en-US"/>
                </w:rPr>
                <w:t>Dimension</w:t>
              </w:r>
            </w:ins>
          </w:p>
        </w:tc>
        <w:tc>
          <w:tcPr>
            <w:tcW w:w="617" w:type="pct"/>
            <w:tcBorders>
              <w:top w:val="nil"/>
              <w:left w:val="nil"/>
              <w:bottom w:val="single" w:sz="4" w:space="0" w:color="auto"/>
              <w:right w:val="single" w:sz="4" w:space="0" w:color="auto"/>
            </w:tcBorders>
            <w:shd w:val="clear" w:color="auto" w:fill="auto"/>
            <w:vAlign w:val="center"/>
            <w:hideMark/>
          </w:tcPr>
          <w:p w14:paraId="385E748A" w14:textId="77777777" w:rsidR="006068B0" w:rsidRPr="00B828D1" w:rsidRDefault="006068B0" w:rsidP="00FF0CB1">
            <w:pPr>
              <w:rPr>
                <w:ins w:id="2238" w:author="Shiv Mangal Rahi" w:date="2020-01-02T14:48:00Z"/>
                <w:rFonts w:ascii="Calibri" w:eastAsia="Times New Roman" w:hAnsi="Calibri" w:cs="Calibri"/>
                <w:color w:val="000000"/>
                <w:sz w:val="20"/>
                <w:szCs w:val="20"/>
                <w:lang w:val="en-US"/>
              </w:rPr>
            </w:pPr>
            <w:ins w:id="2239" w:author="Shiv Mangal Rahi" w:date="2020-01-02T14:48:00Z">
              <w:r w:rsidRPr="00B828D1">
                <w:rPr>
                  <w:rFonts w:ascii="Calibri" w:eastAsia="Times New Roman" w:hAnsi="Calibri" w:cs="Calibri"/>
                  <w:color w:val="000000"/>
                  <w:sz w:val="20"/>
                  <w:szCs w:val="20"/>
                  <w:lang w:val="en-US"/>
                </w:rPr>
                <w:t>Rule Description</w:t>
              </w:r>
            </w:ins>
          </w:p>
        </w:tc>
        <w:tc>
          <w:tcPr>
            <w:tcW w:w="617" w:type="pct"/>
            <w:tcBorders>
              <w:top w:val="nil"/>
              <w:left w:val="nil"/>
              <w:bottom w:val="single" w:sz="4" w:space="0" w:color="auto"/>
              <w:right w:val="single" w:sz="4" w:space="0" w:color="auto"/>
            </w:tcBorders>
            <w:shd w:val="clear" w:color="auto" w:fill="auto"/>
            <w:vAlign w:val="center"/>
            <w:hideMark/>
          </w:tcPr>
          <w:p w14:paraId="1AA99798" w14:textId="77777777" w:rsidR="006068B0" w:rsidRPr="00B828D1" w:rsidRDefault="006068B0" w:rsidP="00FF0CB1">
            <w:pPr>
              <w:rPr>
                <w:ins w:id="2240" w:author="Shiv Mangal Rahi" w:date="2020-01-02T14:48:00Z"/>
                <w:rFonts w:ascii="Calibri" w:eastAsia="Times New Roman" w:hAnsi="Calibri" w:cs="Calibri"/>
                <w:color w:val="000000"/>
                <w:sz w:val="20"/>
                <w:szCs w:val="20"/>
                <w:lang w:val="en-US"/>
              </w:rPr>
            </w:pPr>
            <w:ins w:id="2241" w:author="Shiv Mangal Rahi" w:date="2020-01-02T14:48:00Z">
              <w:r w:rsidRPr="00B828D1">
                <w:rPr>
                  <w:rFonts w:ascii="Calibri" w:eastAsia="Times New Roman" w:hAnsi="Calibri" w:cs="Calibri"/>
                  <w:color w:val="000000"/>
                  <w:sz w:val="20"/>
                  <w:szCs w:val="20"/>
                  <w:lang w:val="en-US"/>
                </w:rPr>
                <w:t>Status</w:t>
              </w:r>
            </w:ins>
          </w:p>
        </w:tc>
        <w:tc>
          <w:tcPr>
            <w:tcW w:w="617" w:type="pct"/>
            <w:tcBorders>
              <w:top w:val="nil"/>
              <w:left w:val="nil"/>
              <w:bottom w:val="single" w:sz="4" w:space="0" w:color="auto"/>
              <w:right w:val="single" w:sz="4" w:space="0" w:color="auto"/>
            </w:tcBorders>
            <w:shd w:val="clear" w:color="auto" w:fill="auto"/>
            <w:vAlign w:val="center"/>
            <w:hideMark/>
          </w:tcPr>
          <w:p w14:paraId="7729644D" w14:textId="77777777" w:rsidR="006068B0" w:rsidRPr="00B828D1" w:rsidRDefault="006068B0" w:rsidP="00FF0CB1">
            <w:pPr>
              <w:rPr>
                <w:ins w:id="2242" w:author="Shiv Mangal Rahi" w:date="2020-01-02T14:48:00Z"/>
                <w:rFonts w:ascii="Calibri" w:eastAsia="Times New Roman" w:hAnsi="Calibri" w:cs="Calibri"/>
                <w:color w:val="000000"/>
                <w:sz w:val="20"/>
                <w:szCs w:val="20"/>
                <w:lang w:val="en-US"/>
              </w:rPr>
            </w:pPr>
            <w:ins w:id="2243" w:author="Shiv Mangal Rahi" w:date="2020-01-02T14:48:00Z">
              <w:r w:rsidRPr="00B828D1">
                <w:rPr>
                  <w:rFonts w:ascii="Calibri" w:eastAsia="Times New Roman" w:hAnsi="Calibri" w:cs="Calibri"/>
                  <w:color w:val="000000"/>
                  <w:sz w:val="20"/>
                  <w:szCs w:val="20"/>
                  <w:lang w:val="en-US"/>
                </w:rPr>
                <w:t>DQ Results</w:t>
              </w:r>
            </w:ins>
          </w:p>
        </w:tc>
        <w:tc>
          <w:tcPr>
            <w:tcW w:w="617" w:type="pct"/>
            <w:tcBorders>
              <w:top w:val="nil"/>
              <w:left w:val="nil"/>
              <w:bottom w:val="single" w:sz="4" w:space="0" w:color="auto"/>
              <w:right w:val="single" w:sz="4" w:space="0" w:color="auto"/>
            </w:tcBorders>
            <w:shd w:val="clear" w:color="auto" w:fill="auto"/>
            <w:vAlign w:val="center"/>
            <w:hideMark/>
          </w:tcPr>
          <w:p w14:paraId="09F9E61F" w14:textId="77777777" w:rsidR="006068B0" w:rsidRPr="00B828D1" w:rsidRDefault="006068B0" w:rsidP="00FF0CB1">
            <w:pPr>
              <w:rPr>
                <w:ins w:id="2244" w:author="Shiv Mangal Rahi" w:date="2020-01-02T14:48:00Z"/>
                <w:rFonts w:ascii="Calibri" w:eastAsia="Times New Roman" w:hAnsi="Calibri" w:cs="Calibri"/>
                <w:color w:val="000000"/>
                <w:sz w:val="20"/>
                <w:szCs w:val="20"/>
                <w:lang w:val="en-US"/>
              </w:rPr>
            </w:pPr>
            <w:ins w:id="2245" w:author="Shiv Mangal Rahi" w:date="2020-01-02T14:48:00Z">
              <w:r w:rsidRPr="00B828D1">
                <w:rPr>
                  <w:rFonts w:ascii="Calibri" w:eastAsia="Times New Roman" w:hAnsi="Calibri" w:cs="Calibri"/>
                  <w:color w:val="000000"/>
                  <w:sz w:val="20"/>
                  <w:szCs w:val="20"/>
                  <w:lang w:val="en-US"/>
                </w:rPr>
                <w:t>Treat Blank or Null As</w:t>
              </w:r>
            </w:ins>
          </w:p>
        </w:tc>
        <w:tc>
          <w:tcPr>
            <w:tcW w:w="617" w:type="pct"/>
            <w:tcBorders>
              <w:top w:val="nil"/>
              <w:left w:val="nil"/>
              <w:bottom w:val="single" w:sz="4" w:space="0" w:color="auto"/>
              <w:right w:val="single" w:sz="4" w:space="0" w:color="auto"/>
            </w:tcBorders>
            <w:shd w:val="clear" w:color="auto" w:fill="auto"/>
            <w:vAlign w:val="center"/>
            <w:hideMark/>
          </w:tcPr>
          <w:p w14:paraId="52FDE863" w14:textId="77777777" w:rsidR="006068B0" w:rsidRPr="00B828D1" w:rsidRDefault="006068B0" w:rsidP="00FF0CB1">
            <w:pPr>
              <w:rPr>
                <w:ins w:id="2246" w:author="Shiv Mangal Rahi" w:date="2020-01-02T14:48:00Z"/>
                <w:rFonts w:ascii="Calibri" w:eastAsia="Times New Roman" w:hAnsi="Calibri" w:cs="Calibri"/>
                <w:color w:val="000000"/>
                <w:sz w:val="20"/>
                <w:szCs w:val="20"/>
                <w:lang w:val="en-US"/>
              </w:rPr>
            </w:pPr>
            <w:ins w:id="2247" w:author="Shiv Mangal Rahi" w:date="2020-01-02T14:48:00Z">
              <w:r w:rsidRPr="00B828D1">
                <w:rPr>
                  <w:rFonts w:ascii="Calibri" w:eastAsia="Times New Roman" w:hAnsi="Calibri" w:cs="Calibri"/>
                  <w:color w:val="000000"/>
                  <w:sz w:val="20"/>
                  <w:szCs w:val="20"/>
                  <w:lang w:val="en-US"/>
                </w:rPr>
                <w:t>Pre-Condition Attribute</w:t>
              </w:r>
            </w:ins>
          </w:p>
        </w:tc>
      </w:tr>
      <w:tr w:rsidR="006068B0" w:rsidRPr="00B828D1" w14:paraId="2D7DA86A" w14:textId="77777777" w:rsidTr="00FF0CB1">
        <w:trPr>
          <w:trHeight w:val="20"/>
          <w:ins w:id="2248"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449859DD" w14:textId="77777777" w:rsidR="006068B0" w:rsidRPr="00B828D1" w:rsidRDefault="006068B0" w:rsidP="00FF0CB1">
            <w:pPr>
              <w:rPr>
                <w:ins w:id="2249" w:author="Shiv Mangal Rahi" w:date="2020-01-02T14:48:00Z"/>
                <w:rFonts w:ascii="Calibri" w:eastAsia="Times New Roman" w:hAnsi="Calibri" w:cs="Calibri"/>
                <w:color w:val="000000"/>
                <w:sz w:val="20"/>
                <w:szCs w:val="20"/>
                <w:lang w:val="en-US"/>
              </w:rPr>
            </w:pPr>
            <w:ins w:id="2250" w:author="Shiv Mangal Rahi" w:date="2020-01-02T14:48:00Z">
              <w:r w:rsidRPr="00B828D1">
                <w:rPr>
                  <w:rFonts w:ascii="Calibri" w:eastAsia="Times New Roman" w:hAnsi="Calibri" w:cs="Calibri"/>
                  <w:color w:val="000000"/>
                  <w:sz w:val="20"/>
                  <w:szCs w:val="20"/>
                  <w:lang w:val="en-US"/>
                </w:rPr>
                <w:t>API Name</w:t>
              </w:r>
            </w:ins>
          </w:p>
        </w:tc>
        <w:tc>
          <w:tcPr>
            <w:tcW w:w="617" w:type="pct"/>
            <w:tcBorders>
              <w:top w:val="nil"/>
              <w:left w:val="nil"/>
              <w:bottom w:val="single" w:sz="4" w:space="0" w:color="auto"/>
              <w:right w:val="single" w:sz="4" w:space="0" w:color="auto"/>
            </w:tcBorders>
            <w:shd w:val="clear" w:color="auto" w:fill="auto"/>
            <w:vAlign w:val="center"/>
            <w:hideMark/>
          </w:tcPr>
          <w:p w14:paraId="23BC49D4" w14:textId="77777777" w:rsidR="006068B0" w:rsidRPr="00B828D1" w:rsidRDefault="006068B0" w:rsidP="00FF0CB1">
            <w:pPr>
              <w:rPr>
                <w:ins w:id="2251" w:author="Shiv Mangal Rahi" w:date="2020-01-02T14:48:00Z"/>
                <w:rFonts w:ascii="Calibri" w:eastAsia="Times New Roman" w:hAnsi="Calibri" w:cs="Calibri"/>
                <w:color w:val="000000"/>
                <w:sz w:val="20"/>
                <w:szCs w:val="20"/>
                <w:lang w:val="en-US"/>
              </w:rPr>
            </w:pPr>
            <w:ins w:id="2252" w:author="Shiv Mangal Rahi" w:date="2020-01-02T14:48:00Z">
              <w:r w:rsidRPr="00B828D1">
                <w:rPr>
                  <w:rFonts w:ascii="Calibri" w:eastAsia="Times New Roman" w:hAnsi="Calibri" w:cs="Calibri"/>
                  <w:color w:val="000000"/>
                  <w:sz w:val="20"/>
                  <w:szCs w:val="20"/>
                  <w:lang w:val="en-US"/>
                </w:rPr>
                <w:t>Name</w:t>
              </w:r>
            </w:ins>
          </w:p>
        </w:tc>
        <w:tc>
          <w:tcPr>
            <w:tcW w:w="617" w:type="pct"/>
            <w:tcBorders>
              <w:top w:val="nil"/>
              <w:left w:val="nil"/>
              <w:bottom w:val="single" w:sz="4" w:space="0" w:color="auto"/>
              <w:right w:val="single" w:sz="4" w:space="0" w:color="auto"/>
            </w:tcBorders>
            <w:shd w:val="clear" w:color="auto" w:fill="auto"/>
            <w:vAlign w:val="center"/>
            <w:hideMark/>
          </w:tcPr>
          <w:p w14:paraId="09691BFE" w14:textId="77777777" w:rsidR="006068B0" w:rsidRPr="00B828D1" w:rsidRDefault="006068B0" w:rsidP="00FF0CB1">
            <w:pPr>
              <w:rPr>
                <w:ins w:id="2253" w:author="Shiv Mangal Rahi" w:date="2020-01-02T14:48:00Z"/>
                <w:rFonts w:ascii="Calibri" w:eastAsia="Times New Roman" w:hAnsi="Calibri" w:cs="Calibri"/>
                <w:color w:val="000000"/>
                <w:sz w:val="20"/>
                <w:szCs w:val="20"/>
                <w:lang w:val="en-US"/>
              </w:rPr>
            </w:pPr>
            <w:ins w:id="2254" w:author="Shiv Mangal Rahi" w:date="2020-01-02T14:48:00Z">
              <w:r w:rsidRPr="00B828D1">
                <w:rPr>
                  <w:rFonts w:ascii="Calibri" w:eastAsia="Times New Roman" w:hAnsi="Calibri" w:cs="Calibri"/>
                  <w:color w:val="000000"/>
                  <w:sz w:val="20"/>
                  <w:szCs w:val="20"/>
                  <w:lang w:val="en-US"/>
                </w:rPr>
                <w:t>Dimension</w:t>
              </w:r>
            </w:ins>
          </w:p>
        </w:tc>
        <w:tc>
          <w:tcPr>
            <w:tcW w:w="617" w:type="pct"/>
            <w:tcBorders>
              <w:top w:val="nil"/>
              <w:left w:val="nil"/>
              <w:bottom w:val="single" w:sz="4" w:space="0" w:color="auto"/>
              <w:right w:val="single" w:sz="4" w:space="0" w:color="auto"/>
            </w:tcBorders>
            <w:shd w:val="clear" w:color="auto" w:fill="auto"/>
            <w:vAlign w:val="center"/>
            <w:hideMark/>
          </w:tcPr>
          <w:p w14:paraId="206387D0" w14:textId="77777777" w:rsidR="006068B0" w:rsidRPr="00B828D1" w:rsidRDefault="006068B0" w:rsidP="00FF0CB1">
            <w:pPr>
              <w:rPr>
                <w:ins w:id="2255" w:author="Shiv Mangal Rahi" w:date="2020-01-02T14:48:00Z"/>
                <w:rFonts w:ascii="Calibri" w:eastAsia="Times New Roman" w:hAnsi="Calibri" w:cs="Calibri"/>
                <w:color w:val="000000"/>
                <w:sz w:val="20"/>
                <w:szCs w:val="20"/>
                <w:lang w:val="en-US"/>
              </w:rPr>
            </w:pPr>
            <w:ins w:id="2256" w:author="Shiv Mangal Rahi" w:date="2020-01-02T14:48:00Z">
              <w:r w:rsidRPr="00B828D1">
                <w:rPr>
                  <w:rFonts w:ascii="Calibri" w:eastAsia="Times New Roman" w:hAnsi="Calibri" w:cs="Calibri"/>
                  <w:color w:val="000000"/>
                  <w:sz w:val="20"/>
                  <w:szCs w:val="20"/>
                  <w:lang w:val="en-US"/>
                </w:rPr>
                <w:t>RuleDesciption</w:t>
              </w:r>
            </w:ins>
          </w:p>
        </w:tc>
        <w:tc>
          <w:tcPr>
            <w:tcW w:w="617" w:type="pct"/>
            <w:tcBorders>
              <w:top w:val="nil"/>
              <w:left w:val="nil"/>
              <w:bottom w:val="single" w:sz="4" w:space="0" w:color="auto"/>
              <w:right w:val="single" w:sz="4" w:space="0" w:color="auto"/>
            </w:tcBorders>
            <w:shd w:val="clear" w:color="auto" w:fill="auto"/>
            <w:vAlign w:val="center"/>
            <w:hideMark/>
          </w:tcPr>
          <w:p w14:paraId="255DF44E" w14:textId="77777777" w:rsidR="006068B0" w:rsidRPr="00B828D1" w:rsidRDefault="006068B0" w:rsidP="00FF0CB1">
            <w:pPr>
              <w:rPr>
                <w:ins w:id="2257" w:author="Shiv Mangal Rahi" w:date="2020-01-02T14:48:00Z"/>
                <w:rFonts w:ascii="Calibri" w:eastAsia="Times New Roman" w:hAnsi="Calibri" w:cs="Calibri"/>
                <w:color w:val="000000"/>
                <w:sz w:val="20"/>
                <w:szCs w:val="20"/>
                <w:lang w:val="en-US"/>
              </w:rPr>
            </w:pPr>
            <w:ins w:id="2258" w:author="Shiv Mangal Rahi" w:date="2020-01-02T14:48:00Z">
              <w:r w:rsidRPr="00B828D1">
                <w:rPr>
                  <w:rFonts w:ascii="Calibri" w:eastAsia="Times New Roman" w:hAnsi="Calibri" w:cs="Calibri"/>
                  <w:color w:val="000000"/>
                  <w:sz w:val="20"/>
                  <w:szCs w:val="20"/>
                  <w:lang w:val="en-US"/>
                </w:rPr>
                <w:t>Status</w:t>
              </w:r>
            </w:ins>
          </w:p>
        </w:tc>
        <w:tc>
          <w:tcPr>
            <w:tcW w:w="617" w:type="pct"/>
            <w:tcBorders>
              <w:top w:val="nil"/>
              <w:left w:val="nil"/>
              <w:bottom w:val="single" w:sz="4" w:space="0" w:color="auto"/>
              <w:right w:val="single" w:sz="4" w:space="0" w:color="auto"/>
            </w:tcBorders>
            <w:shd w:val="clear" w:color="auto" w:fill="auto"/>
            <w:vAlign w:val="center"/>
            <w:hideMark/>
          </w:tcPr>
          <w:p w14:paraId="20722197" w14:textId="77777777" w:rsidR="006068B0" w:rsidRPr="00B828D1" w:rsidRDefault="006068B0" w:rsidP="00FF0CB1">
            <w:pPr>
              <w:rPr>
                <w:ins w:id="2259" w:author="Shiv Mangal Rahi" w:date="2020-01-02T14:48:00Z"/>
                <w:rFonts w:ascii="Calibri" w:eastAsia="Times New Roman" w:hAnsi="Calibri" w:cs="Calibri"/>
                <w:color w:val="000000"/>
                <w:sz w:val="20"/>
                <w:szCs w:val="20"/>
                <w:lang w:val="en-US"/>
              </w:rPr>
            </w:pPr>
            <w:ins w:id="2260" w:author="Shiv Mangal Rahi" w:date="2020-01-02T14:48:00Z">
              <w:r w:rsidRPr="00B828D1">
                <w:rPr>
                  <w:rFonts w:ascii="Calibri" w:eastAsia="Times New Roman" w:hAnsi="Calibri" w:cs="Calibri"/>
                  <w:color w:val="000000"/>
                  <w:sz w:val="20"/>
                  <w:szCs w:val="20"/>
                  <w:lang w:val="en-US"/>
                </w:rPr>
                <w:t>DQ Results</w:t>
              </w:r>
            </w:ins>
          </w:p>
        </w:tc>
        <w:tc>
          <w:tcPr>
            <w:tcW w:w="617" w:type="pct"/>
            <w:tcBorders>
              <w:top w:val="nil"/>
              <w:left w:val="nil"/>
              <w:bottom w:val="single" w:sz="4" w:space="0" w:color="auto"/>
              <w:right w:val="single" w:sz="4" w:space="0" w:color="auto"/>
            </w:tcBorders>
            <w:shd w:val="clear" w:color="auto" w:fill="auto"/>
            <w:vAlign w:val="center"/>
            <w:hideMark/>
          </w:tcPr>
          <w:p w14:paraId="557F5BBF" w14:textId="77777777" w:rsidR="006068B0" w:rsidRPr="00B828D1" w:rsidRDefault="006068B0" w:rsidP="00FF0CB1">
            <w:pPr>
              <w:rPr>
                <w:ins w:id="2261" w:author="Shiv Mangal Rahi" w:date="2020-01-02T14:48:00Z"/>
                <w:rFonts w:ascii="Calibri" w:eastAsia="Times New Roman" w:hAnsi="Calibri" w:cs="Calibri"/>
                <w:color w:val="000000"/>
                <w:sz w:val="20"/>
                <w:szCs w:val="20"/>
                <w:lang w:val="en-US"/>
              </w:rPr>
            </w:pPr>
            <w:ins w:id="2262" w:author="Shiv Mangal Rahi" w:date="2020-01-02T14:48:00Z">
              <w:r w:rsidRPr="00B828D1">
                <w:rPr>
                  <w:rFonts w:ascii="Calibri" w:eastAsia="Times New Roman" w:hAnsi="Calibri" w:cs="Calibri"/>
                  <w:color w:val="000000"/>
                  <w:sz w:val="20"/>
                  <w:szCs w:val="20"/>
                  <w:lang w:val="en-US"/>
                </w:rPr>
                <w:t>TreatBlankorNullAs</w:t>
              </w:r>
            </w:ins>
          </w:p>
        </w:tc>
        <w:tc>
          <w:tcPr>
            <w:tcW w:w="617" w:type="pct"/>
            <w:tcBorders>
              <w:top w:val="nil"/>
              <w:left w:val="nil"/>
              <w:bottom w:val="single" w:sz="4" w:space="0" w:color="auto"/>
              <w:right w:val="single" w:sz="4" w:space="0" w:color="auto"/>
            </w:tcBorders>
            <w:shd w:val="clear" w:color="auto" w:fill="auto"/>
            <w:vAlign w:val="center"/>
            <w:hideMark/>
          </w:tcPr>
          <w:p w14:paraId="11EF8994" w14:textId="77777777" w:rsidR="006068B0" w:rsidRPr="00B828D1" w:rsidRDefault="006068B0" w:rsidP="00FF0CB1">
            <w:pPr>
              <w:rPr>
                <w:ins w:id="2263" w:author="Shiv Mangal Rahi" w:date="2020-01-02T14:48:00Z"/>
                <w:rFonts w:ascii="Calibri" w:eastAsia="Times New Roman" w:hAnsi="Calibri" w:cs="Calibri"/>
                <w:color w:val="000000"/>
                <w:sz w:val="20"/>
                <w:szCs w:val="20"/>
                <w:lang w:val="en-US"/>
              </w:rPr>
            </w:pPr>
            <w:ins w:id="2264" w:author="Shiv Mangal Rahi" w:date="2020-01-02T14:48:00Z">
              <w:r w:rsidRPr="00B828D1">
                <w:rPr>
                  <w:rFonts w:ascii="Calibri" w:eastAsia="Times New Roman" w:hAnsi="Calibri" w:cs="Calibri"/>
                  <w:color w:val="000000"/>
                  <w:sz w:val="20"/>
                  <w:szCs w:val="20"/>
                  <w:lang w:val="en-US"/>
                </w:rPr>
                <w:t>PreConditionAttribute</w:t>
              </w:r>
            </w:ins>
          </w:p>
        </w:tc>
      </w:tr>
      <w:tr w:rsidR="006068B0" w:rsidRPr="00B828D1" w14:paraId="30405A9C" w14:textId="77777777" w:rsidTr="00FF0CB1">
        <w:trPr>
          <w:trHeight w:val="20"/>
          <w:ins w:id="2265"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48B2C672" w14:textId="77777777" w:rsidR="006068B0" w:rsidRPr="00B828D1" w:rsidRDefault="006068B0" w:rsidP="00FF0CB1">
            <w:pPr>
              <w:rPr>
                <w:ins w:id="2266" w:author="Shiv Mangal Rahi" w:date="2020-01-02T14:48:00Z"/>
                <w:rFonts w:ascii="Calibri" w:eastAsia="Times New Roman" w:hAnsi="Calibri" w:cs="Calibri"/>
                <w:color w:val="000000"/>
                <w:sz w:val="20"/>
                <w:szCs w:val="20"/>
                <w:lang w:val="en-US"/>
              </w:rPr>
            </w:pPr>
            <w:ins w:id="2267" w:author="Shiv Mangal Rahi" w:date="2020-01-02T14:48:00Z">
              <w:r w:rsidRPr="00B828D1">
                <w:rPr>
                  <w:rFonts w:ascii="Calibri" w:eastAsia="Times New Roman" w:hAnsi="Calibri" w:cs="Calibri"/>
                  <w:color w:val="000000"/>
                  <w:sz w:val="20"/>
                  <w:szCs w:val="20"/>
                  <w:lang w:val="en-US"/>
                </w:rPr>
                <w:t>Input Type</w:t>
              </w:r>
            </w:ins>
          </w:p>
        </w:tc>
        <w:tc>
          <w:tcPr>
            <w:tcW w:w="617" w:type="pct"/>
            <w:tcBorders>
              <w:top w:val="nil"/>
              <w:left w:val="nil"/>
              <w:bottom w:val="single" w:sz="4" w:space="0" w:color="auto"/>
              <w:right w:val="single" w:sz="4" w:space="0" w:color="auto"/>
            </w:tcBorders>
            <w:shd w:val="clear" w:color="auto" w:fill="auto"/>
            <w:vAlign w:val="center"/>
            <w:hideMark/>
          </w:tcPr>
          <w:p w14:paraId="0D73D863" w14:textId="77777777" w:rsidR="006068B0" w:rsidRPr="00B828D1" w:rsidRDefault="006068B0" w:rsidP="00FF0CB1">
            <w:pPr>
              <w:rPr>
                <w:ins w:id="2268" w:author="Shiv Mangal Rahi" w:date="2020-01-02T14:48:00Z"/>
                <w:rFonts w:ascii="Calibri" w:eastAsia="Times New Roman" w:hAnsi="Calibri" w:cs="Calibri"/>
                <w:color w:val="000000"/>
                <w:sz w:val="20"/>
                <w:szCs w:val="20"/>
                <w:lang w:val="en-US"/>
              </w:rPr>
            </w:pPr>
            <w:ins w:id="2269" w:author="Shiv Mangal Rahi" w:date="2020-01-02T14:48:00Z">
              <w:r w:rsidRPr="00B828D1">
                <w:rPr>
                  <w:rFonts w:ascii="Calibri" w:eastAsia="Times New Roman" w:hAnsi="Calibri" w:cs="Calibri"/>
                  <w:color w:val="000000"/>
                  <w:sz w:val="20"/>
                  <w:szCs w:val="20"/>
                  <w:lang w:val="en-US"/>
                </w:rPr>
                <w:t>Simple Text</w:t>
              </w:r>
            </w:ins>
          </w:p>
        </w:tc>
        <w:tc>
          <w:tcPr>
            <w:tcW w:w="617" w:type="pct"/>
            <w:tcBorders>
              <w:top w:val="nil"/>
              <w:left w:val="nil"/>
              <w:bottom w:val="single" w:sz="4" w:space="0" w:color="auto"/>
              <w:right w:val="single" w:sz="4" w:space="0" w:color="auto"/>
            </w:tcBorders>
            <w:shd w:val="clear" w:color="auto" w:fill="auto"/>
            <w:vAlign w:val="center"/>
            <w:hideMark/>
          </w:tcPr>
          <w:p w14:paraId="304100B1" w14:textId="77777777" w:rsidR="006068B0" w:rsidRPr="00B828D1" w:rsidRDefault="006068B0" w:rsidP="00FF0CB1">
            <w:pPr>
              <w:rPr>
                <w:ins w:id="2270" w:author="Shiv Mangal Rahi" w:date="2020-01-02T14:48:00Z"/>
                <w:rFonts w:ascii="Calibri" w:eastAsia="Times New Roman" w:hAnsi="Calibri" w:cs="Calibri"/>
                <w:color w:val="000000"/>
                <w:sz w:val="20"/>
                <w:szCs w:val="20"/>
                <w:lang w:val="en-US"/>
              </w:rPr>
            </w:pPr>
            <w:ins w:id="2271" w:author="Shiv Mangal Rahi" w:date="2020-01-02T14:48:00Z">
              <w:r w:rsidRPr="00B828D1">
                <w:rPr>
                  <w:rFonts w:ascii="Calibri" w:eastAsia="Times New Roman" w:hAnsi="Calibri" w:cs="Calibri"/>
                  <w:color w:val="000000"/>
                  <w:sz w:val="20"/>
                  <w:szCs w:val="20"/>
                  <w:lang w:val="en-US"/>
                </w:rPr>
                <w:t>List</w:t>
              </w:r>
            </w:ins>
          </w:p>
        </w:tc>
        <w:tc>
          <w:tcPr>
            <w:tcW w:w="617" w:type="pct"/>
            <w:tcBorders>
              <w:top w:val="nil"/>
              <w:left w:val="nil"/>
              <w:bottom w:val="single" w:sz="4" w:space="0" w:color="auto"/>
              <w:right w:val="single" w:sz="4" w:space="0" w:color="auto"/>
            </w:tcBorders>
            <w:shd w:val="clear" w:color="auto" w:fill="auto"/>
            <w:vAlign w:val="center"/>
            <w:hideMark/>
          </w:tcPr>
          <w:p w14:paraId="48C45F04" w14:textId="77777777" w:rsidR="006068B0" w:rsidRPr="00B828D1" w:rsidRDefault="006068B0" w:rsidP="00FF0CB1">
            <w:pPr>
              <w:rPr>
                <w:ins w:id="2272" w:author="Shiv Mangal Rahi" w:date="2020-01-02T14:48:00Z"/>
                <w:rFonts w:ascii="Calibri" w:eastAsia="Times New Roman" w:hAnsi="Calibri" w:cs="Calibri"/>
                <w:color w:val="000000"/>
                <w:sz w:val="20"/>
                <w:szCs w:val="20"/>
                <w:lang w:val="en-US"/>
              </w:rPr>
            </w:pPr>
            <w:ins w:id="2273" w:author="Shiv Mangal Rahi" w:date="2020-01-02T14:48:00Z">
              <w:r w:rsidRPr="00B828D1">
                <w:rPr>
                  <w:rFonts w:ascii="Calibri" w:eastAsia="Times New Roman" w:hAnsi="Calibri" w:cs="Calibri"/>
                  <w:color w:val="000000"/>
                  <w:sz w:val="20"/>
                  <w:szCs w:val="20"/>
                  <w:lang w:val="en-US"/>
                </w:rPr>
                <w:t>Simple Text</w:t>
              </w:r>
            </w:ins>
          </w:p>
        </w:tc>
        <w:tc>
          <w:tcPr>
            <w:tcW w:w="617" w:type="pct"/>
            <w:tcBorders>
              <w:top w:val="nil"/>
              <w:left w:val="nil"/>
              <w:bottom w:val="single" w:sz="4" w:space="0" w:color="auto"/>
              <w:right w:val="single" w:sz="4" w:space="0" w:color="auto"/>
            </w:tcBorders>
            <w:shd w:val="clear" w:color="auto" w:fill="auto"/>
            <w:vAlign w:val="center"/>
            <w:hideMark/>
          </w:tcPr>
          <w:p w14:paraId="307DF8B1" w14:textId="77777777" w:rsidR="006068B0" w:rsidRPr="00B828D1" w:rsidRDefault="006068B0" w:rsidP="00FF0CB1">
            <w:pPr>
              <w:rPr>
                <w:ins w:id="2274" w:author="Shiv Mangal Rahi" w:date="2020-01-02T14:48:00Z"/>
                <w:rFonts w:ascii="Calibri" w:eastAsia="Times New Roman" w:hAnsi="Calibri" w:cs="Calibri"/>
                <w:color w:val="000000"/>
                <w:sz w:val="20"/>
                <w:szCs w:val="20"/>
                <w:lang w:val="en-US"/>
              </w:rPr>
            </w:pPr>
            <w:ins w:id="2275" w:author="Shiv Mangal Rahi" w:date="2020-01-02T14:48:00Z">
              <w:r w:rsidRPr="00B828D1">
                <w:rPr>
                  <w:rFonts w:ascii="Calibri" w:eastAsia="Times New Roman" w:hAnsi="Calibri" w:cs="Calibri"/>
                  <w:color w:val="000000"/>
                  <w:sz w:val="20"/>
                  <w:szCs w:val="20"/>
                  <w:lang w:val="en-US"/>
                </w:rPr>
                <w:t>List</w:t>
              </w:r>
            </w:ins>
          </w:p>
        </w:tc>
        <w:tc>
          <w:tcPr>
            <w:tcW w:w="617" w:type="pct"/>
            <w:tcBorders>
              <w:top w:val="nil"/>
              <w:left w:val="nil"/>
              <w:bottom w:val="single" w:sz="4" w:space="0" w:color="auto"/>
              <w:right w:val="single" w:sz="4" w:space="0" w:color="auto"/>
            </w:tcBorders>
            <w:shd w:val="clear" w:color="auto" w:fill="auto"/>
            <w:vAlign w:val="center"/>
            <w:hideMark/>
          </w:tcPr>
          <w:p w14:paraId="6BBA68C7" w14:textId="77777777" w:rsidR="006068B0" w:rsidRPr="00B828D1" w:rsidRDefault="006068B0" w:rsidP="00FF0CB1">
            <w:pPr>
              <w:rPr>
                <w:ins w:id="2276" w:author="Shiv Mangal Rahi" w:date="2020-01-02T14:48:00Z"/>
                <w:rFonts w:ascii="Calibri" w:eastAsia="Times New Roman" w:hAnsi="Calibri" w:cs="Calibri"/>
                <w:color w:val="000000"/>
                <w:sz w:val="20"/>
                <w:szCs w:val="20"/>
                <w:lang w:val="en-US"/>
              </w:rPr>
            </w:pPr>
            <w:ins w:id="2277" w:author="Shiv Mangal Rahi" w:date="2020-01-02T14:48:00Z">
              <w:r w:rsidRPr="00B828D1">
                <w:rPr>
                  <w:rFonts w:ascii="Calibri" w:eastAsia="Times New Roman" w:hAnsi="Calibri" w:cs="Calibri"/>
                  <w:color w:val="000000"/>
                  <w:sz w:val="20"/>
                  <w:szCs w:val="20"/>
                  <w:lang w:val="en-US"/>
                </w:rPr>
                <w:t>Html/Richtext</w:t>
              </w:r>
            </w:ins>
          </w:p>
        </w:tc>
        <w:tc>
          <w:tcPr>
            <w:tcW w:w="617" w:type="pct"/>
            <w:tcBorders>
              <w:top w:val="nil"/>
              <w:left w:val="nil"/>
              <w:bottom w:val="single" w:sz="4" w:space="0" w:color="auto"/>
              <w:right w:val="single" w:sz="4" w:space="0" w:color="auto"/>
            </w:tcBorders>
            <w:shd w:val="clear" w:color="auto" w:fill="auto"/>
            <w:vAlign w:val="center"/>
            <w:hideMark/>
          </w:tcPr>
          <w:p w14:paraId="69528942" w14:textId="77777777" w:rsidR="006068B0" w:rsidRPr="00B828D1" w:rsidRDefault="006068B0" w:rsidP="00FF0CB1">
            <w:pPr>
              <w:rPr>
                <w:ins w:id="2278" w:author="Shiv Mangal Rahi" w:date="2020-01-02T14:48:00Z"/>
                <w:rFonts w:ascii="Calibri" w:eastAsia="Times New Roman" w:hAnsi="Calibri" w:cs="Calibri"/>
                <w:color w:val="000000"/>
                <w:sz w:val="20"/>
                <w:szCs w:val="20"/>
                <w:lang w:val="en-US"/>
              </w:rPr>
            </w:pPr>
            <w:ins w:id="2279" w:author="Shiv Mangal Rahi" w:date="2020-01-02T14:48:00Z">
              <w:r w:rsidRPr="00B828D1">
                <w:rPr>
                  <w:rFonts w:ascii="Calibri" w:eastAsia="Times New Roman" w:hAnsi="Calibri" w:cs="Calibri"/>
                  <w:color w:val="000000"/>
                  <w:sz w:val="20"/>
                  <w:szCs w:val="20"/>
                  <w:lang w:val="en-US"/>
                </w:rPr>
                <w:t>List</w:t>
              </w:r>
            </w:ins>
          </w:p>
        </w:tc>
        <w:tc>
          <w:tcPr>
            <w:tcW w:w="617" w:type="pct"/>
            <w:tcBorders>
              <w:top w:val="nil"/>
              <w:left w:val="nil"/>
              <w:bottom w:val="single" w:sz="4" w:space="0" w:color="auto"/>
              <w:right w:val="single" w:sz="4" w:space="0" w:color="auto"/>
            </w:tcBorders>
            <w:shd w:val="clear" w:color="auto" w:fill="auto"/>
            <w:vAlign w:val="center"/>
            <w:hideMark/>
          </w:tcPr>
          <w:p w14:paraId="1E68A9A1" w14:textId="77777777" w:rsidR="006068B0" w:rsidRPr="00B828D1" w:rsidRDefault="006068B0" w:rsidP="00FF0CB1">
            <w:pPr>
              <w:rPr>
                <w:ins w:id="2280" w:author="Shiv Mangal Rahi" w:date="2020-01-02T14:48:00Z"/>
                <w:rFonts w:ascii="Calibri" w:eastAsia="Times New Roman" w:hAnsi="Calibri" w:cs="Calibri"/>
                <w:color w:val="000000"/>
                <w:sz w:val="20"/>
                <w:szCs w:val="20"/>
                <w:lang w:val="en-US"/>
              </w:rPr>
            </w:pPr>
            <w:ins w:id="2281" w:author="Shiv Mangal Rahi" w:date="2020-01-02T14:48:00Z">
              <w:r w:rsidRPr="00B828D1">
                <w:rPr>
                  <w:rFonts w:ascii="Calibri" w:eastAsia="Times New Roman" w:hAnsi="Calibri" w:cs="Calibri"/>
                  <w:color w:val="000000"/>
                  <w:sz w:val="20"/>
                  <w:szCs w:val="20"/>
                  <w:lang w:val="en-US"/>
                </w:rPr>
                <w:t>List</w:t>
              </w:r>
            </w:ins>
          </w:p>
        </w:tc>
      </w:tr>
      <w:tr w:rsidR="006068B0" w:rsidRPr="00B828D1" w14:paraId="6EAB6EBD" w14:textId="77777777" w:rsidTr="00FF0CB1">
        <w:trPr>
          <w:trHeight w:val="20"/>
          <w:ins w:id="2282"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2FE0D356" w14:textId="77777777" w:rsidR="006068B0" w:rsidRPr="00B828D1" w:rsidRDefault="006068B0" w:rsidP="00FF0CB1">
            <w:pPr>
              <w:rPr>
                <w:ins w:id="2283" w:author="Shiv Mangal Rahi" w:date="2020-01-02T14:48:00Z"/>
                <w:rFonts w:ascii="Calibri" w:eastAsia="Times New Roman" w:hAnsi="Calibri" w:cs="Calibri"/>
                <w:color w:val="000000"/>
                <w:sz w:val="20"/>
                <w:szCs w:val="20"/>
                <w:lang w:val="en-US"/>
              </w:rPr>
            </w:pPr>
            <w:ins w:id="2284" w:author="Shiv Mangal Rahi" w:date="2020-01-02T14:48:00Z">
              <w:r w:rsidRPr="00B828D1">
                <w:rPr>
                  <w:rFonts w:ascii="Calibri" w:eastAsia="Times New Roman" w:hAnsi="Calibri" w:cs="Calibri"/>
                  <w:color w:val="000000"/>
                  <w:sz w:val="20"/>
                  <w:szCs w:val="20"/>
                  <w:lang w:val="en-US"/>
                </w:rPr>
                <w:t>Category</w:t>
              </w:r>
            </w:ins>
          </w:p>
        </w:tc>
        <w:tc>
          <w:tcPr>
            <w:tcW w:w="617" w:type="pct"/>
            <w:tcBorders>
              <w:top w:val="nil"/>
              <w:left w:val="nil"/>
              <w:bottom w:val="single" w:sz="4" w:space="0" w:color="auto"/>
              <w:right w:val="single" w:sz="4" w:space="0" w:color="auto"/>
            </w:tcBorders>
            <w:shd w:val="clear" w:color="auto" w:fill="auto"/>
            <w:vAlign w:val="center"/>
            <w:hideMark/>
          </w:tcPr>
          <w:p w14:paraId="5F185AB7" w14:textId="77777777" w:rsidR="006068B0" w:rsidRPr="00B828D1" w:rsidRDefault="006068B0" w:rsidP="00FF0CB1">
            <w:pPr>
              <w:rPr>
                <w:ins w:id="2285" w:author="Shiv Mangal Rahi" w:date="2020-01-02T14:48:00Z"/>
                <w:rFonts w:ascii="Calibri" w:eastAsia="Times New Roman" w:hAnsi="Calibri" w:cs="Calibri"/>
                <w:color w:val="000000"/>
                <w:sz w:val="20"/>
                <w:szCs w:val="20"/>
                <w:lang w:val="en-US"/>
              </w:rPr>
            </w:pPr>
            <w:ins w:id="2286"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45CFB77" w14:textId="77777777" w:rsidR="006068B0" w:rsidRPr="00B828D1" w:rsidRDefault="006068B0" w:rsidP="00FF0CB1">
            <w:pPr>
              <w:rPr>
                <w:ins w:id="2287" w:author="Shiv Mangal Rahi" w:date="2020-01-02T14:48:00Z"/>
                <w:rFonts w:ascii="Calibri" w:eastAsia="Times New Roman" w:hAnsi="Calibri" w:cs="Calibri"/>
                <w:color w:val="000000"/>
                <w:sz w:val="20"/>
                <w:szCs w:val="20"/>
                <w:lang w:val="en-US"/>
              </w:rPr>
            </w:pPr>
            <w:ins w:id="2288"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3E27EE08" w14:textId="77777777" w:rsidR="006068B0" w:rsidRPr="00B828D1" w:rsidRDefault="006068B0" w:rsidP="00FF0CB1">
            <w:pPr>
              <w:rPr>
                <w:ins w:id="2289" w:author="Shiv Mangal Rahi" w:date="2020-01-02T14:48:00Z"/>
                <w:rFonts w:ascii="Calibri" w:eastAsia="Times New Roman" w:hAnsi="Calibri" w:cs="Calibri"/>
                <w:color w:val="000000"/>
                <w:sz w:val="20"/>
                <w:szCs w:val="20"/>
                <w:lang w:val="en-US"/>
              </w:rPr>
            </w:pPr>
            <w:ins w:id="2290"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1CE36EAB" w14:textId="77777777" w:rsidR="006068B0" w:rsidRPr="00B828D1" w:rsidRDefault="006068B0" w:rsidP="00FF0CB1">
            <w:pPr>
              <w:rPr>
                <w:ins w:id="2291" w:author="Shiv Mangal Rahi" w:date="2020-01-02T14:48:00Z"/>
                <w:rFonts w:ascii="Calibri" w:eastAsia="Times New Roman" w:hAnsi="Calibri" w:cs="Calibri"/>
                <w:color w:val="000000"/>
                <w:sz w:val="20"/>
                <w:szCs w:val="20"/>
                <w:lang w:val="en-US"/>
              </w:rPr>
            </w:pPr>
            <w:ins w:id="2292"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C194DB7" w14:textId="77777777" w:rsidR="006068B0" w:rsidRPr="00B828D1" w:rsidRDefault="006068B0" w:rsidP="00FF0CB1">
            <w:pPr>
              <w:rPr>
                <w:ins w:id="2293" w:author="Shiv Mangal Rahi" w:date="2020-01-02T14:48:00Z"/>
                <w:rFonts w:ascii="Calibri" w:eastAsia="Times New Roman" w:hAnsi="Calibri" w:cs="Calibri"/>
                <w:color w:val="000000"/>
                <w:sz w:val="20"/>
                <w:szCs w:val="20"/>
                <w:lang w:val="en-US"/>
              </w:rPr>
            </w:pPr>
            <w:ins w:id="2294"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1C75D24" w14:textId="77777777" w:rsidR="006068B0" w:rsidRPr="00B828D1" w:rsidRDefault="006068B0" w:rsidP="00FF0CB1">
            <w:pPr>
              <w:rPr>
                <w:ins w:id="2295" w:author="Shiv Mangal Rahi" w:date="2020-01-02T14:48:00Z"/>
                <w:rFonts w:ascii="Calibri" w:eastAsia="Times New Roman" w:hAnsi="Calibri" w:cs="Calibri"/>
                <w:color w:val="000000"/>
                <w:sz w:val="20"/>
                <w:szCs w:val="20"/>
                <w:lang w:val="en-US"/>
              </w:rPr>
            </w:pPr>
            <w:ins w:id="2296"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684D0AFD" w14:textId="77777777" w:rsidR="006068B0" w:rsidRPr="00B828D1" w:rsidRDefault="006068B0" w:rsidP="00FF0CB1">
            <w:pPr>
              <w:rPr>
                <w:ins w:id="2297" w:author="Shiv Mangal Rahi" w:date="2020-01-02T14:48:00Z"/>
                <w:rFonts w:ascii="Calibri" w:eastAsia="Times New Roman" w:hAnsi="Calibri" w:cs="Calibri"/>
                <w:color w:val="000000"/>
                <w:sz w:val="20"/>
                <w:szCs w:val="20"/>
                <w:lang w:val="en-US"/>
              </w:rPr>
            </w:pPr>
            <w:ins w:id="2298" w:author="Shiv Mangal Rahi" w:date="2020-01-02T14:48:00Z">
              <w:r w:rsidRPr="00B828D1">
                <w:rPr>
                  <w:rFonts w:ascii="Calibri" w:eastAsia="Times New Roman" w:hAnsi="Calibri" w:cs="Calibri"/>
                  <w:color w:val="000000"/>
                  <w:sz w:val="20"/>
                  <w:szCs w:val="20"/>
                  <w:lang w:val="en-US"/>
                </w:rPr>
                <w:t>NA</w:t>
              </w:r>
            </w:ins>
          </w:p>
        </w:tc>
      </w:tr>
      <w:tr w:rsidR="006068B0" w:rsidRPr="00B828D1" w14:paraId="69DEBED2" w14:textId="77777777" w:rsidTr="00FF0CB1">
        <w:trPr>
          <w:trHeight w:val="20"/>
          <w:ins w:id="2299"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41C438E7" w14:textId="77777777" w:rsidR="006068B0" w:rsidRPr="00B828D1" w:rsidRDefault="006068B0" w:rsidP="00FF0CB1">
            <w:pPr>
              <w:rPr>
                <w:ins w:id="2300" w:author="Shiv Mangal Rahi" w:date="2020-01-02T14:48:00Z"/>
                <w:rFonts w:ascii="Calibri" w:eastAsia="Times New Roman" w:hAnsi="Calibri" w:cs="Calibri"/>
                <w:color w:val="000000"/>
                <w:sz w:val="20"/>
                <w:szCs w:val="20"/>
                <w:lang w:val="en-US"/>
              </w:rPr>
            </w:pPr>
            <w:ins w:id="2301" w:author="Shiv Mangal Rahi" w:date="2020-01-02T14:48:00Z">
              <w:r w:rsidRPr="00B828D1">
                <w:rPr>
                  <w:rFonts w:ascii="Calibri" w:eastAsia="Times New Roman" w:hAnsi="Calibri" w:cs="Calibri"/>
                  <w:color w:val="000000"/>
                  <w:sz w:val="20"/>
                  <w:szCs w:val="20"/>
                  <w:lang w:val="en-US"/>
                </w:rPr>
                <w:t>Minimum Value</w:t>
              </w:r>
            </w:ins>
          </w:p>
        </w:tc>
        <w:tc>
          <w:tcPr>
            <w:tcW w:w="617" w:type="pct"/>
            <w:tcBorders>
              <w:top w:val="nil"/>
              <w:left w:val="nil"/>
              <w:bottom w:val="single" w:sz="4" w:space="0" w:color="auto"/>
              <w:right w:val="single" w:sz="4" w:space="0" w:color="auto"/>
            </w:tcBorders>
            <w:shd w:val="clear" w:color="auto" w:fill="auto"/>
            <w:vAlign w:val="center"/>
            <w:hideMark/>
          </w:tcPr>
          <w:p w14:paraId="1FC7D3A8" w14:textId="77777777" w:rsidR="006068B0" w:rsidRPr="00B828D1" w:rsidRDefault="006068B0" w:rsidP="00FF0CB1">
            <w:pPr>
              <w:rPr>
                <w:ins w:id="2302" w:author="Shiv Mangal Rahi" w:date="2020-01-02T14:48:00Z"/>
                <w:rFonts w:ascii="Calibri" w:eastAsia="Times New Roman" w:hAnsi="Calibri" w:cs="Calibri"/>
                <w:color w:val="000000"/>
                <w:sz w:val="20"/>
                <w:szCs w:val="20"/>
                <w:lang w:val="en-US"/>
              </w:rPr>
            </w:pPr>
            <w:ins w:id="2303"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00F906C" w14:textId="77777777" w:rsidR="006068B0" w:rsidRPr="00B828D1" w:rsidRDefault="006068B0" w:rsidP="00FF0CB1">
            <w:pPr>
              <w:rPr>
                <w:ins w:id="2304" w:author="Shiv Mangal Rahi" w:date="2020-01-02T14:48:00Z"/>
                <w:rFonts w:ascii="Calibri" w:eastAsia="Times New Roman" w:hAnsi="Calibri" w:cs="Calibri"/>
                <w:color w:val="000000"/>
                <w:sz w:val="20"/>
                <w:szCs w:val="20"/>
                <w:lang w:val="en-US"/>
              </w:rPr>
            </w:pPr>
            <w:ins w:id="2305"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00246883" w14:textId="77777777" w:rsidR="006068B0" w:rsidRPr="00B828D1" w:rsidRDefault="006068B0" w:rsidP="00FF0CB1">
            <w:pPr>
              <w:rPr>
                <w:ins w:id="2306" w:author="Shiv Mangal Rahi" w:date="2020-01-02T14:48:00Z"/>
                <w:rFonts w:ascii="Calibri" w:eastAsia="Times New Roman" w:hAnsi="Calibri" w:cs="Calibri"/>
                <w:color w:val="000000"/>
                <w:sz w:val="20"/>
                <w:szCs w:val="20"/>
                <w:lang w:val="en-US"/>
              </w:rPr>
            </w:pPr>
            <w:ins w:id="2307"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0FCA24F0" w14:textId="77777777" w:rsidR="006068B0" w:rsidRPr="00B828D1" w:rsidRDefault="006068B0" w:rsidP="00FF0CB1">
            <w:pPr>
              <w:rPr>
                <w:ins w:id="2308" w:author="Shiv Mangal Rahi" w:date="2020-01-02T14:48:00Z"/>
                <w:rFonts w:ascii="Calibri" w:eastAsia="Times New Roman" w:hAnsi="Calibri" w:cs="Calibri"/>
                <w:color w:val="000000"/>
                <w:sz w:val="20"/>
                <w:szCs w:val="20"/>
                <w:lang w:val="en-US"/>
              </w:rPr>
            </w:pPr>
            <w:ins w:id="2309"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8F7B945" w14:textId="77777777" w:rsidR="006068B0" w:rsidRPr="00B828D1" w:rsidRDefault="006068B0" w:rsidP="00FF0CB1">
            <w:pPr>
              <w:rPr>
                <w:ins w:id="2310" w:author="Shiv Mangal Rahi" w:date="2020-01-02T14:48:00Z"/>
                <w:rFonts w:ascii="Calibri" w:eastAsia="Times New Roman" w:hAnsi="Calibri" w:cs="Calibri"/>
                <w:color w:val="000000"/>
                <w:sz w:val="20"/>
                <w:szCs w:val="20"/>
                <w:lang w:val="en-US"/>
              </w:rPr>
            </w:pPr>
            <w:ins w:id="2311"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328B691C" w14:textId="77777777" w:rsidR="006068B0" w:rsidRPr="00B828D1" w:rsidRDefault="006068B0" w:rsidP="00FF0CB1">
            <w:pPr>
              <w:rPr>
                <w:ins w:id="2312" w:author="Shiv Mangal Rahi" w:date="2020-01-02T14:48:00Z"/>
                <w:rFonts w:ascii="Calibri" w:eastAsia="Times New Roman" w:hAnsi="Calibri" w:cs="Calibri"/>
                <w:color w:val="000000"/>
                <w:sz w:val="20"/>
                <w:szCs w:val="20"/>
                <w:lang w:val="en-US"/>
              </w:rPr>
            </w:pPr>
            <w:ins w:id="2313"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94C2972" w14:textId="77777777" w:rsidR="006068B0" w:rsidRPr="00B828D1" w:rsidRDefault="006068B0" w:rsidP="00FF0CB1">
            <w:pPr>
              <w:rPr>
                <w:ins w:id="2314" w:author="Shiv Mangal Rahi" w:date="2020-01-02T14:48:00Z"/>
                <w:rFonts w:ascii="Calibri" w:eastAsia="Times New Roman" w:hAnsi="Calibri" w:cs="Calibri"/>
                <w:color w:val="000000"/>
                <w:sz w:val="20"/>
                <w:szCs w:val="20"/>
                <w:lang w:val="en-US"/>
              </w:rPr>
            </w:pPr>
            <w:ins w:id="2315" w:author="Shiv Mangal Rahi" w:date="2020-01-02T14:48:00Z">
              <w:r w:rsidRPr="00B828D1">
                <w:rPr>
                  <w:rFonts w:ascii="Calibri" w:eastAsia="Times New Roman" w:hAnsi="Calibri" w:cs="Calibri"/>
                  <w:color w:val="000000"/>
                  <w:sz w:val="20"/>
                  <w:szCs w:val="20"/>
                  <w:lang w:val="en-US"/>
                </w:rPr>
                <w:t>NA</w:t>
              </w:r>
            </w:ins>
          </w:p>
        </w:tc>
      </w:tr>
      <w:tr w:rsidR="006068B0" w:rsidRPr="00B828D1" w14:paraId="66EF2085" w14:textId="77777777" w:rsidTr="00FF0CB1">
        <w:trPr>
          <w:trHeight w:val="20"/>
          <w:ins w:id="2316"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214B7846" w14:textId="77777777" w:rsidR="006068B0" w:rsidRPr="00B828D1" w:rsidRDefault="006068B0" w:rsidP="00FF0CB1">
            <w:pPr>
              <w:rPr>
                <w:ins w:id="2317" w:author="Shiv Mangal Rahi" w:date="2020-01-02T14:48:00Z"/>
                <w:rFonts w:ascii="Calibri" w:eastAsia="Times New Roman" w:hAnsi="Calibri" w:cs="Calibri"/>
                <w:color w:val="000000"/>
                <w:sz w:val="20"/>
                <w:szCs w:val="20"/>
                <w:lang w:val="en-US"/>
              </w:rPr>
            </w:pPr>
            <w:ins w:id="2318" w:author="Shiv Mangal Rahi" w:date="2020-01-02T14:48:00Z">
              <w:r w:rsidRPr="00B828D1">
                <w:rPr>
                  <w:rFonts w:ascii="Calibri" w:eastAsia="Times New Roman" w:hAnsi="Calibri" w:cs="Calibri"/>
                  <w:color w:val="000000"/>
                  <w:sz w:val="20"/>
                  <w:szCs w:val="20"/>
                  <w:lang w:val="en-US"/>
                </w:rPr>
                <w:t>Maximum Value</w:t>
              </w:r>
            </w:ins>
          </w:p>
        </w:tc>
        <w:tc>
          <w:tcPr>
            <w:tcW w:w="617" w:type="pct"/>
            <w:tcBorders>
              <w:top w:val="nil"/>
              <w:left w:val="nil"/>
              <w:bottom w:val="single" w:sz="4" w:space="0" w:color="auto"/>
              <w:right w:val="single" w:sz="4" w:space="0" w:color="auto"/>
            </w:tcBorders>
            <w:shd w:val="clear" w:color="auto" w:fill="auto"/>
            <w:vAlign w:val="center"/>
            <w:hideMark/>
          </w:tcPr>
          <w:p w14:paraId="6751E42D" w14:textId="77777777" w:rsidR="006068B0" w:rsidRPr="00B828D1" w:rsidRDefault="006068B0" w:rsidP="00FF0CB1">
            <w:pPr>
              <w:rPr>
                <w:ins w:id="2319" w:author="Shiv Mangal Rahi" w:date="2020-01-02T14:48:00Z"/>
                <w:rFonts w:ascii="Calibri" w:eastAsia="Times New Roman" w:hAnsi="Calibri" w:cs="Calibri"/>
                <w:color w:val="000000"/>
                <w:sz w:val="20"/>
                <w:szCs w:val="20"/>
                <w:lang w:val="en-US"/>
              </w:rPr>
            </w:pPr>
            <w:ins w:id="2320"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BAB8EE1" w14:textId="77777777" w:rsidR="006068B0" w:rsidRPr="00B828D1" w:rsidRDefault="006068B0" w:rsidP="00FF0CB1">
            <w:pPr>
              <w:rPr>
                <w:ins w:id="2321" w:author="Shiv Mangal Rahi" w:date="2020-01-02T14:48:00Z"/>
                <w:rFonts w:ascii="Calibri" w:eastAsia="Times New Roman" w:hAnsi="Calibri" w:cs="Calibri"/>
                <w:color w:val="000000"/>
                <w:sz w:val="20"/>
                <w:szCs w:val="20"/>
                <w:lang w:val="en-US"/>
              </w:rPr>
            </w:pPr>
            <w:ins w:id="2322"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0F95233C" w14:textId="77777777" w:rsidR="006068B0" w:rsidRPr="00B828D1" w:rsidRDefault="006068B0" w:rsidP="00FF0CB1">
            <w:pPr>
              <w:rPr>
                <w:ins w:id="2323" w:author="Shiv Mangal Rahi" w:date="2020-01-02T14:48:00Z"/>
                <w:rFonts w:ascii="Calibri" w:eastAsia="Times New Roman" w:hAnsi="Calibri" w:cs="Calibri"/>
                <w:color w:val="000000"/>
                <w:sz w:val="20"/>
                <w:szCs w:val="20"/>
                <w:lang w:val="en-US"/>
              </w:rPr>
            </w:pPr>
            <w:ins w:id="2324"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677571F0" w14:textId="77777777" w:rsidR="006068B0" w:rsidRPr="00B828D1" w:rsidRDefault="006068B0" w:rsidP="00FF0CB1">
            <w:pPr>
              <w:rPr>
                <w:ins w:id="2325" w:author="Shiv Mangal Rahi" w:date="2020-01-02T14:48:00Z"/>
                <w:rFonts w:ascii="Calibri" w:eastAsia="Times New Roman" w:hAnsi="Calibri" w:cs="Calibri"/>
                <w:color w:val="000000"/>
                <w:sz w:val="20"/>
                <w:szCs w:val="20"/>
                <w:lang w:val="en-US"/>
              </w:rPr>
            </w:pPr>
            <w:ins w:id="2326"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1FA0E66C" w14:textId="77777777" w:rsidR="006068B0" w:rsidRPr="00B828D1" w:rsidRDefault="006068B0" w:rsidP="00FF0CB1">
            <w:pPr>
              <w:rPr>
                <w:ins w:id="2327" w:author="Shiv Mangal Rahi" w:date="2020-01-02T14:48:00Z"/>
                <w:rFonts w:ascii="Calibri" w:eastAsia="Times New Roman" w:hAnsi="Calibri" w:cs="Calibri"/>
                <w:color w:val="000000"/>
                <w:sz w:val="20"/>
                <w:szCs w:val="20"/>
                <w:lang w:val="en-US"/>
              </w:rPr>
            </w:pPr>
            <w:ins w:id="2328"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AB475BA" w14:textId="77777777" w:rsidR="006068B0" w:rsidRPr="00B828D1" w:rsidRDefault="006068B0" w:rsidP="00FF0CB1">
            <w:pPr>
              <w:rPr>
                <w:ins w:id="2329" w:author="Shiv Mangal Rahi" w:date="2020-01-02T14:48:00Z"/>
                <w:rFonts w:ascii="Calibri" w:eastAsia="Times New Roman" w:hAnsi="Calibri" w:cs="Calibri"/>
                <w:color w:val="000000"/>
                <w:sz w:val="20"/>
                <w:szCs w:val="20"/>
                <w:lang w:val="en-US"/>
              </w:rPr>
            </w:pPr>
            <w:ins w:id="2330"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8155F1F" w14:textId="77777777" w:rsidR="006068B0" w:rsidRPr="00B828D1" w:rsidRDefault="006068B0" w:rsidP="00FF0CB1">
            <w:pPr>
              <w:rPr>
                <w:ins w:id="2331" w:author="Shiv Mangal Rahi" w:date="2020-01-02T14:48:00Z"/>
                <w:rFonts w:ascii="Calibri" w:eastAsia="Times New Roman" w:hAnsi="Calibri" w:cs="Calibri"/>
                <w:color w:val="000000"/>
                <w:sz w:val="20"/>
                <w:szCs w:val="20"/>
                <w:lang w:val="en-US"/>
              </w:rPr>
            </w:pPr>
            <w:ins w:id="2332" w:author="Shiv Mangal Rahi" w:date="2020-01-02T14:48:00Z">
              <w:r w:rsidRPr="00B828D1">
                <w:rPr>
                  <w:rFonts w:ascii="Calibri" w:eastAsia="Times New Roman" w:hAnsi="Calibri" w:cs="Calibri"/>
                  <w:color w:val="000000"/>
                  <w:sz w:val="20"/>
                  <w:szCs w:val="20"/>
                  <w:lang w:val="en-US"/>
                </w:rPr>
                <w:t>NA</w:t>
              </w:r>
            </w:ins>
          </w:p>
        </w:tc>
      </w:tr>
      <w:tr w:rsidR="006068B0" w:rsidRPr="00B828D1" w14:paraId="45A2FA30" w14:textId="77777777" w:rsidTr="00FF0CB1">
        <w:trPr>
          <w:trHeight w:val="20"/>
          <w:ins w:id="2333"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7EBF7CAF" w14:textId="77777777" w:rsidR="006068B0" w:rsidRPr="00B828D1" w:rsidRDefault="006068B0" w:rsidP="00FF0CB1">
            <w:pPr>
              <w:rPr>
                <w:ins w:id="2334" w:author="Shiv Mangal Rahi" w:date="2020-01-02T14:48:00Z"/>
                <w:rFonts w:ascii="Calibri" w:eastAsia="Times New Roman" w:hAnsi="Calibri" w:cs="Calibri"/>
                <w:color w:val="000000"/>
                <w:sz w:val="20"/>
                <w:szCs w:val="20"/>
                <w:lang w:val="en-US"/>
              </w:rPr>
            </w:pPr>
            <w:ins w:id="2335" w:author="Shiv Mangal Rahi" w:date="2020-01-02T14:48:00Z">
              <w:r w:rsidRPr="00B828D1">
                <w:rPr>
                  <w:rFonts w:ascii="Calibri" w:eastAsia="Times New Roman" w:hAnsi="Calibri" w:cs="Calibri"/>
                  <w:color w:val="000000"/>
                  <w:sz w:val="20"/>
                  <w:szCs w:val="20"/>
                  <w:lang w:val="en-US"/>
                </w:rPr>
                <w:t>Type of List</w:t>
              </w:r>
            </w:ins>
          </w:p>
        </w:tc>
        <w:tc>
          <w:tcPr>
            <w:tcW w:w="617" w:type="pct"/>
            <w:tcBorders>
              <w:top w:val="nil"/>
              <w:left w:val="nil"/>
              <w:bottom w:val="single" w:sz="4" w:space="0" w:color="auto"/>
              <w:right w:val="single" w:sz="4" w:space="0" w:color="auto"/>
            </w:tcBorders>
            <w:shd w:val="clear" w:color="auto" w:fill="auto"/>
            <w:vAlign w:val="center"/>
            <w:hideMark/>
          </w:tcPr>
          <w:p w14:paraId="131F34C5" w14:textId="77777777" w:rsidR="006068B0" w:rsidRPr="00B828D1" w:rsidRDefault="006068B0" w:rsidP="00FF0CB1">
            <w:pPr>
              <w:rPr>
                <w:ins w:id="2336" w:author="Shiv Mangal Rahi" w:date="2020-01-02T14:48:00Z"/>
                <w:rFonts w:ascii="Calibri" w:eastAsia="Times New Roman" w:hAnsi="Calibri" w:cs="Calibri"/>
                <w:color w:val="000000"/>
                <w:sz w:val="20"/>
                <w:szCs w:val="20"/>
                <w:lang w:val="en-US"/>
              </w:rPr>
            </w:pPr>
            <w:ins w:id="2337"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F383253" w14:textId="77777777" w:rsidR="006068B0" w:rsidRPr="00B828D1" w:rsidRDefault="006068B0" w:rsidP="00FF0CB1">
            <w:pPr>
              <w:rPr>
                <w:ins w:id="2338" w:author="Shiv Mangal Rahi" w:date="2020-01-02T14:48:00Z"/>
                <w:rFonts w:ascii="Calibri" w:eastAsia="Times New Roman" w:hAnsi="Calibri" w:cs="Calibri"/>
                <w:color w:val="000000"/>
                <w:sz w:val="20"/>
                <w:szCs w:val="20"/>
                <w:lang w:val="en-US"/>
              </w:rPr>
            </w:pPr>
            <w:ins w:id="2339" w:author="Shiv Mangal Rahi" w:date="2020-01-02T14:48:00Z">
              <w:r w:rsidRPr="00B828D1">
                <w:rPr>
                  <w:rFonts w:ascii="Calibri" w:eastAsia="Times New Roman" w:hAnsi="Calibri" w:cs="Calibri"/>
                  <w:color w:val="000000"/>
                  <w:sz w:val="20"/>
                  <w:szCs w:val="20"/>
                  <w:lang w:val="en-US"/>
                </w:rPr>
                <w:t>Reference List Item : Rule Dimension</w:t>
              </w:r>
            </w:ins>
          </w:p>
        </w:tc>
        <w:tc>
          <w:tcPr>
            <w:tcW w:w="617" w:type="pct"/>
            <w:tcBorders>
              <w:top w:val="nil"/>
              <w:left w:val="nil"/>
              <w:bottom w:val="single" w:sz="4" w:space="0" w:color="auto"/>
              <w:right w:val="single" w:sz="4" w:space="0" w:color="auto"/>
            </w:tcBorders>
            <w:shd w:val="clear" w:color="auto" w:fill="auto"/>
            <w:vAlign w:val="center"/>
            <w:hideMark/>
          </w:tcPr>
          <w:p w14:paraId="19EF5BF1" w14:textId="77777777" w:rsidR="006068B0" w:rsidRPr="00B828D1" w:rsidRDefault="006068B0" w:rsidP="00FF0CB1">
            <w:pPr>
              <w:rPr>
                <w:ins w:id="2340" w:author="Shiv Mangal Rahi" w:date="2020-01-02T14:48:00Z"/>
                <w:rFonts w:ascii="Calibri" w:eastAsia="Times New Roman" w:hAnsi="Calibri" w:cs="Calibri"/>
                <w:color w:val="000000"/>
                <w:sz w:val="20"/>
                <w:szCs w:val="20"/>
                <w:lang w:val="en-US"/>
              </w:rPr>
            </w:pPr>
            <w:ins w:id="2341"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0EA6F276" w14:textId="77777777" w:rsidR="006068B0" w:rsidRPr="00B828D1" w:rsidRDefault="006068B0" w:rsidP="00FF0CB1">
            <w:pPr>
              <w:rPr>
                <w:ins w:id="2342" w:author="Shiv Mangal Rahi" w:date="2020-01-02T14:48:00Z"/>
                <w:rFonts w:ascii="Calibri" w:eastAsia="Times New Roman" w:hAnsi="Calibri" w:cs="Calibri"/>
                <w:color w:val="000000"/>
                <w:sz w:val="20"/>
                <w:szCs w:val="20"/>
                <w:lang w:val="en-US"/>
              </w:rPr>
            </w:pPr>
            <w:ins w:id="2343" w:author="Shiv Mangal Rahi" w:date="2020-01-02T14:48:00Z">
              <w:r w:rsidRPr="00B828D1">
                <w:rPr>
                  <w:rFonts w:ascii="Calibri" w:eastAsia="Times New Roman" w:hAnsi="Calibri" w:cs="Calibri"/>
                  <w:color w:val="000000"/>
                  <w:sz w:val="20"/>
                  <w:szCs w:val="20"/>
                  <w:lang w:val="en-US"/>
                </w:rPr>
                <w:t>Reference List Item : Rule Status</w:t>
              </w:r>
            </w:ins>
          </w:p>
        </w:tc>
        <w:tc>
          <w:tcPr>
            <w:tcW w:w="617" w:type="pct"/>
            <w:tcBorders>
              <w:top w:val="nil"/>
              <w:left w:val="nil"/>
              <w:bottom w:val="single" w:sz="4" w:space="0" w:color="auto"/>
              <w:right w:val="single" w:sz="4" w:space="0" w:color="auto"/>
            </w:tcBorders>
            <w:shd w:val="clear" w:color="auto" w:fill="auto"/>
            <w:vAlign w:val="center"/>
            <w:hideMark/>
          </w:tcPr>
          <w:p w14:paraId="35B05E67" w14:textId="77777777" w:rsidR="006068B0" w:rsidRPr="00B828D1" w:rsidRDefault="006068B0" w:rsidP="00FF0CB1">
            <w:pPr>
              <w:rPr>
                <w:ins w:id="2344" w:author="Shiv Mangal Rahi" w:date="2020-01-02T14:48:00Z"/>
                <w:rFonts w:ascii="Calibri" w:eastAsia="Times New Roman" w:hAnsi="Calibri" w:cs="Calibri"/>
                <w:color w:val="000000"/>
                <w:sz w:val="20"/>
                <w:szCs w:val="20"/>
                <w:lang w:val="en-US"/>
              </w:rPr>
            </w:pPr>
            <w:ins w:id="2345"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A225E79" w14:textId="77777777" w:rsidR="006068B0" w:rsidRPr="00B828D1" w:rsidRDefault="006068B0" w:rsidP="00FF0CB1">
            <w:pPr>
              <w:rPr>
                <w:ins w:id="2346" w:author="Shiv Mangal Rahi" w:date="2020-01-02T14:48:00Z"/>
                <w:rFonts w:ascii="Calibri" w:eastAsia="Times New Roman" w:hAnsi="Calibri" w:cs="Calibri"/>
                <w:color w:val="000000"/>
                <w:sz w:val="20"/>
                <w:szCs w:val="20"/>
                <w:lang w:val="en-US"/>
              </w:rPr>
            </w:pPr>
            <w:ins w:id="2347" w:author="Shiv Mangal Rahi" w:date="2020-01-02T14:48:00Z">
              <w:r w:rsidRPr="00B828D1">
                <w:rPr>
                  <w:rFonts w:ascii="Calibri" w:eastAsia="Times New Roman" w:hAnsi="Calibri" w:cs="Calibri"/>
                  <w:color w:val="000000"/>
                  <w:sz w:val="20"/>
                  <w:szCs w:val="20"/>
                  <w:lang w:val="en-US"/>
                </w:rPr>
                <w:t>Reference List Item : IGX Pass Skip List</w:t>
              </w:r>
            </w:ins>
          </w:p>
        </w:tc>
        <w:tc>
          <w:tcPr>
            <w:tcW w:w="617" w:type="pct"/>
            <w:tcBorders>
              <w:top w:val="nil"/>
              <w:left w:val="nil"/>
              <w:bottom w:val="single" w:sz="4" w:space="0" w:color="auto"/>
              <w:right w:val="single" w:sz="4" w:space="0" w:color="auto"/>
            </w:tcBorders>
            <w:shd w:val="clear" w:color="auto" w:fill="auto"/>
            <w:vAlign w:val="center"/>
            <w:hideMark/>
          </w:tcPr>
          <w:p w14:paraId="238F259F" w14:textId="77777777" w:rsidR="006068B0" w:rsidRPr="00B828D1" w:rsidRDefault="006068B0" w:rsidP="00FF0CB1">
            <w:pPr>
              <w:rPr>
                <w:ins w:id="2348" w:author="Shiv Mangal Rahi" w:date="2020-01-02T14:48:00Z"/>
                <w:rFonts w:ascii="Calibri" w:eastAsia="Times New Roman" w:hAnsi="Calibri" w:cs="Calibri"/>
                <w:color w:val="000000"/>
                <w:sz w:val="20"/>
                <w:szCs w:val="20"/>
                <w:lang w:val="en-US"/>
              </w:rPr>
            </w:pPr>
            <w:ins w:id="2349" w:author="Shiv Mangal Rahi" w:date="2020-01-02T14:48:00Z">
              <w:r w:rsidRPr="00B828D1">
                <w:rPr>
                  <w:rFonts w:ascii="Calibri" w:eastAsia="Times New Roman" w:hAnsi="Calibri" w:cs="Calibri"/>
                  <w:color w:val="000000"/>
                  <w:sz w:val="20"/>
                  <w:szCs w:val="20"/>
                  <w:lang w:val="en-US"/>
                </w:rPr>
                <w:t>Reference List Item : IGX Data Element</w:t>
              </w:r>
            </w:ins>
          </w:p>
        </w:tc>
      </w:tr>
      <w:tr w:rsidR="006068B0" w:rsidRPr="00B828D1" w14:paraId="14940CA3" w14:textId="77777777" w:rsidTr="00FF0CB1">
        <w:trPr>
          <w:trHeight w:val="20"/>
          <w:ins w:id="2350"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1864CA79" w14:textId="77777777" w:rsidR="006068B0" w:rsidRPr="00B828D1" w:rsidRDefault="006068B0" w:rsidP="00FF0CB1">
            <w:pPr>
              <w:rPr>
                <w:ins w:id="2351" w:author="Shiv Mangal Rahi" w:date="2020-01-02T14:48:00Z"/>
                <w:rFonts w:ascii="Calibri" w:eastAsia="Times New Roman" w:hAnsi="Calibri" w:cs="Calibri"/>
                <w:color w:val="000000"/>
                <w:sz w:val="20"/>
                <w:szCs w:val="20"/>
                <w:lang w:val="en-US"/>
              </w:rPr>
            </w:pPr>
            <w:ins w:id="2352" w:author="Shiv Mangal Rahi" w:date="2020-01-02T14:48:00Z">
              <w:r w:rsidRPr="00B828D1">
                <w:rPr>
                  <w:rFonts w:ascii="Calibri" w:eastAsia="Times New Roman" w:hAnsi="Calibri" w:cs="Calibri"/>
                  <w:color w:val="000000"/>
                  <w:sz w:val="20"/>
                  <w:szCs w:val="20"/>
                  <w:lang w:val="en-US"/>
                </w:rPr>
                <w:t>List Display Format</w:t>
              </w:r>
            </w:ins>
          </w:p>
        </w:tc>
        <w:tc>
          <w:tcPr>
            <w:tcW w:w="617" w:type="pct"/>
            <w:tcBorders>
              <w:top w:val="nil"/>
              <w:left w:val="nil"/>
              <w:bottom w:val="single" w:sz="4" w:space="0" w:color="auto"/>
              <w:right w:val="single" w:sz="4" w:space="0" w:color="auto"/>
            </w:tcBorders>
            <w:shd w:val="clear" w:color="auto" w:fill="auto"/>
            <w:vAlign w:val="center"/>
            <w:hideMark/>
          </w:tcPr>
          <w:p w14:paraId="6DB83EEC" w14:textId="77777777" w:rsidR="006068B0" w:rsidRPr="00B828D1" w:rsidRDefault="006068B0" w:rsidP="00FF0CB1">
            <w:pPr>
              <w:rPr>
                <w:ins w:id="2353" w:author="Shiv Mangal Rahi" w:date="2020-01-02T14:48:00Z"/>
                <w:rFonts w:ascii="Calibri" w:eastAsia="Times New Roman" w:hAnsi="Calibri" w:cs="Calibri"/>
                <w:color w:val="000000"/>
                <w:sz w:val="20"/>
                <w:szCs w:val="20"/>
                <w:lang w:val="en-US"/>
              </w:rPr>
            </w:pPr>
            <w:ins w:id="2354"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052E210" w14:textId="77777777" w:rsidR="006068B0" w:rsidRPr="00B828D1" w:rsidRDefault="006068B0" w:rsidP="00FF0CB1">
            <w:pPr>
              <w:rPr>
                <w:ins w:id="2355" w:author="Shiv Mangal Rahi" w:date="2020-01-02T14:48:00Z"/>
                <w:rFonts w:ascii="Calibri" w:eastAsia="Times New Roman" w:hAnsi="Calibri" w:cs="Calibri"/>
                <w:color w:val="000000"/>
                <w:sz w:val="20"/>
                <w:szCs w:val="20"/>
                <w:lang w:val="en-US"/>
              </w:rPr>
            </w:pPr>
            <w:ins w:id="2356" w:author="Shiv Mangal Rahi" w:date="2020-01-02T14:48:00Z">
              <w:r w:rsidRPr="00B828D1">
                <w:rPr>
                  <w:rFonts w:ascii="Calibri" w:eastAsia="Times New Roman" w:hAnsi="Calibri" w:cs="Calibri"/>
                  <w:color w:val="000000"/>
                  <w:sz w:val="20"/>
                  <w:szCs w:val="20"/>
                  <w:lang w:val="en-US"/>
                </w:rPr>
                <w:t>{Code}</w:t>
              </w:r>
            </w:ins>
          </w:p>
        </w:tc>
        <w:tc>
          <w:tcPr>
            <w:tcW w:w="617" w:type="pct"/>
            <w:tcBorders>
              <w:top w:val="nil"/>
              <w:left w:val="nil"/>
              <w:bottom w:val="single" w:sz="4" w:space="0" w:color="auto"/>
              <w:right w:val="single" w:sz="4" w:space="0" w:color="auto"/>
            </w:tcBorders>
            <w:shd w:val="clear" w:color="auto" w:fill="auto"/>
            <w:vAlign w:val="center"/>
            <w:hideMark/>
          </w:tcPr>
          <w:p w14:paraId="16B7633F" w14:textId="77777777" w:rsidR="006068B0" w:rsidRPr="00B828D1" w:rsidRDefault="006068B0" w:rsidP="00FF0CB1">
            <w:pPr>
              <w:rPr>
                <w:ins w:id="2357" w:author="Shiv Mangal Rahi" w:date="2020-01-02T14:48:00Z"/>
                <w:rFonts w:ascii="Calibri" w:eastAsia="Times New Roman" w:hAnsi="Calibri" w:cs="Calibri"/>
                <w:color w:val="000000"/>
                <w:sz w:val="20"/>
                <w:szCs w:val="20"/>
                <w:lang w:val="en-US"/>
              </w:rPr>
            </w:pPr>
            <w:ins w:id="2358"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14671CCA" w14:textId="77777777" w:rsidR="006068B0" w:rsidRPr="00B828D1" w:rsidRDefault="006068B0" w:rsidP="00FF0CB1">
            <w:pPr>
              <w:rPr>
                <w:ins w:id="2359" w:author="Shiv Mangal Rahi" w:date="2020-01-02T14:48:00Z"/>
                <w:rFonts w:ascii="Calibri" w:eastAsia="Times New Roman" w:hAnsi="Calibri" w:cs="Calibri"/>
                <w:color w:val="000000"/>
                <w:sz w:val="20"/>
                <w:szCs w:val="20"/>
                <w:lang w:val="en-US"/>
              </w:rPr>
            </w:pPr>
            <w:ins w:id="2360" w:author="Shiv Mangal Rahi" w:date="2020-01-02T14:48:00Z">
              <w:r w:rsidRPr="00B828D1">
                <w:rPr>
                  <w:rFonts w:ascii="Calibri" w:eastAsia="Times New Roman" w:hAnsi="Calibri" w:cs="Calibri"/>
                  <w:color w:val="000000"/>
                  <w:sz w:val="20"/>
                  <w:szCs w:val="20"/>
                  <w:lang w:val="en-US"/>
                </w:rPr>
                <w:t>{Code}</w:t>
              </w:r>
            </w:ins>
          </w:p>
        </w:tc>
        <w:tc>
          <w:tcPr>
            <w:tcW w:w="617" w:type="pct"/>
            <w:tcBorders>
              <w:top w:val="nil"/>
              <w:left w:val="nil"/>
              <w:bottom w:val="single" w:sz="4" w:space="0" w:color="auto"/>
              <w:right w:val="single" w:sz="4" w:space="0" w:color="auto"/>
            </w:tcBorders>
            <w:shd w:val="clear" w:color="auto" w:fill="auto"/>
            <w:vAlign w:val="center"/>
            <w:hideMark/>
          </w:tcPr>
          <w:p w14:paraId="52C82E00" w14:textId="77777777" w:rsidR="006068B0" w:rsidRPr="00B828D1" w:rsidRDefault="006068B0" w:rsidP="00FF0CB1">
            <w:pPr>
              <w:rPr>
                <w:ins w:id="2361" w:author="Shiv Mangal Rahi" w:date="2020-01-02T14:48:00Z"/>
                <w:rFonts w:ascii="Calibri" w:eastAsia="Times New Roman" w:hAnsi="Calibri" w:cs="Calibri"/>
                <w:color w:val="000000"/>
                <w:sz w:val="20"/>
                <w:szCs w:val="20"/>
                <w:lang w:val="en-US"/>
              </w:rPr>
            </w:pPr>
            <w:ins w:id="2362"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64998DD0" w14:textId="77777777" w:rsidR="006068B0" w:rsidRPr="00B828D1" w:rsidRDefault="006068B0" w:rsidP="00FF0CB1">
            <w:pPr>
              <w:rPr>
                <w:ins w:id="2363" w:author="Shiv Mangal Rahi" w:date="2020-01-02T14:48:00Z"/>
                <w:rFonts w:ascii="Calibri" w:eastAsia="Times New Roman" w:hAnsi="Calibri" w:cs="Calibri"/>
                <w:color w:val="000000"/>
                <w:sz w:val="20"/>
                <w:szCs w:val="20"/>
                <w:lang w:val="en-US"/>
              </w:rPr>
            </w:pPr>
            <w:ins w:id="2364" w:author="Shiv Mangal Rahi" w:date="2020-01-02T14:48:00Z">
              <w:r w:rsidRPr="00B828D1">
                <w:rPr>
                  <w:rFonts w:ascii="Calibri" w:eastAsia="Times New Roman" w:hAnsi="Calibri" w:cs="Calibri"/>
                  <w:color w:val="000000"/>
                  <w:sz w:val="20"/>
                  <w:szCs w:val="20"/>
                  <w:lang w:val="en-US"/>
                </w:rPr>
                <w:t>{Description}</w:t>
              </w:r>
            </w:ins>
          </w:p>
        </w:tc>
        <w:tc>
          <w:tcPr>
            <w:tcW w:w="617" w:type="pct"/>
            <w:tcBorders>
              <w:top w:val="nil"/>
              <w:left w:val="nil"/>
              <w:bottom w:val="single" w:sz="4" w:space="0" w:color="auto"/>
              <w:right w:val="single" w:sz="4" w:space="0" w:color="auto"/>
            </w:tcBorders>
            <w:shd w:val="clear" w:color="auto" w:fill="auto"/>
            <w:vAlign w:val="center"/>
            <w:hideMark/>
          </w:tcPr>
          <w:p w14:paraId="71E26044" w14:textId="77777777" w:rsidR="006068B0" w:rsidRPr="00B828D1" w:rsidRDefault="006068B0" w:rsidP="00FF0CB1">
            <w:pPr>
              <w:rPr>
                <w:ins w:id="2365" w:author="Shiv Mangal Rahi" w:date="2020-01-02T14:48:00Z"/>
                <w:rFonts w:ascii="Calibri" w:eastAsia="Times New Roman" w:hAnsi="Calibri" w:cs="Calibri"/>
                <w:color w:val="000000"/>
                <w:sz w:val="20"/>
                <w:szCs w:val="20"/>
                <w:lang w:val="en-US"/>
              </w:rPr>
            </w:pPr>
            <w:ins w:id="2366" w:author="Shiv Mangal Rahi" w:date="2020-01-02T14:48:00Z">
              <w:r w:rsidRPr="00B828D1">
                <w:rPr>
                  <w:rFonts w:ascii="Calibri" w:eastAsia="Times New Roman" w:hAnsi="Calibri" w:cs="Calibri"/>
                  <w:color w:val="000000"/>
                  <w:sz w:val="20"/>
                  <w:szCs w:val="20"/>
                  <w:lang w:val="en-US"/>
                </w:rPr>
                <w:t>{Name}</w:t>
              </w:r>
            </w:ins>
          </w:p>
        </w:tc>
      </w:tr>
      <w:tr w:rsidR="006068B0" w:rsidRPr="00B828D1" w14:paraId="45C26E3C" w14:textId="77777777" w:rsidTr="00FF0CB1">
        <w:trPr>
          <w:trHeight w:val="20"/>
          <w:ins w:id="2367"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0EB58D7A" w14:textId="77777777" w:rsidR="006068B0" w:rsidRPr="00B828D1" w:rsidRDefault="006068B0" w:rsidP="00FF0CB1">
            <w:pPr>
              <w:rPr>
                <w:ins w:id="2368" w:author="Shiv Mangal Rahi" w:date="2020-01-02T14:48:00Z"/>
                <w:rFonts w:ascii="Calibri" w:eastAsia="Times New Roman" w:hAnsi="Calibri" w:cs="Calibri"/>
                <w:color w:val="000000"/>
                <w:sz w:val="20"/>
                <w:szCs w:val="20"/>
                <w:lang w:val="en-US"/>
              </w:rPr>
            </w:pPr>
            <w:ins w:id="2369" w:author="Shiv Mangal Rahi" w:date="2020-01-02T14:48:00Z">
              <w:r w:rsidRPr="00B828D1">
                <w:rPr>
                  <w:rFonts w:ascii="Calibri" w:eastAsia="Times New Roman" w:hAnsi="Calibri" w:cs="Calibri"/>
                  <w:color w:val="000000"/>
                  <w:sz w:val="20"/>
                  <w:szCs w:val="20"/>
                  <w:lang w:val="en-US"/>
                </w:rPr>
                <w:t>Show In Detail Tile</w:t>
              </w:r>
            </w:ins>
          </w:p>
        </w:tc>
        <w:tc>
          <w:tcPr>
            <w:tcW w:w="617" w:type="pct"/>
            <w:tcBorders>
              <w:top w:val="nil"/>
              <w:left w:val="nil"/>
              <w:bottom w:val="single" w:sz="4" w:space="0" w:color="auto"/>
              <w:right w:val="single" w:sz="4" w:space="0" w:color="auto"/>
            </w:tcBorders>
            <w:shd w:val="clear" w:color="auto" w:fill="auto"/>
            <w:vAlign w:val="center"/>
            <w:hideMark/>
          </w:tcPr>
          <w:p w14:paraId="66014700" w14:textId="77777777" w:rsidR="006068B0" w:rsidRPr="00B828D1" w:rsidRDefault="006068B0" w:rsidP="00FF0CB1">
            <w:pPr>
              <w:rPr>
                <w:ins w:id="2370" w:author="Shiv Mangal Rahi" w:date="2020-01-02T14:48:00Z"/>
                <w:rFonts w:ascii="Calibri" w:eastAsia="Times New Roman" w:hAnsi="Calibri" w:cs="Calibri"/>
                <w:color w:val="000000"/>
                <w:sz w:val="20"/>
                <w:szCs w:val="20"/>
                <w:lang w:val="en-US"/>
              </w:rPr>
            </w:pPr>
            <w:ins w:id="2371"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5A0DC85B" w14:textId="77777777" w:rsidR="006068B0" w:rsidRPr="00B828D1" w:rsidRDefault="006068B0" w:rsidP="00FF0CB1">
            <w:pPr>
              <w:rPr>
                <w:ins w:id="2372" w:author="Shiv Mangal Rahi" w:date="2020-01-02T14:48:00Z"/>
                <w:rFonts w:ascii="Calibri" w:eastAsia="Times New Roman" w:hAnsi="Calibri" w:cs="Calibri"/>
                <w:color w:val="000000"/>
                <w:sz w:val="20"/>
                <w:szCs w:val="20"/>
                <w:lang w:val="en-US"/>
              </w:rPr>
            </w:pPr>
            <w:ins w:id="2373"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5DCC207A" w14:textId="77777777" w:rsidR="006068B0" w:rsidRPr="00B828D1" w:rsidRDefault="006068B0" w:rsidP="00FF0CB1">
            <w:pPr>
              <w:rPr>
                <w:ins w:id="2374" w:author="Shiv Mangal Rahi" w:date="2020-01-02T14:48:00Z"/>
                <w:rFonts w:ascii="Calibri" w:eastAsia="Times New Roman" w:hAnsi="Calibri" w:cs="Calibri"/>
                <w:color w:val="000000"/>
                <w:sz w:val="20"/>
                <w:szCs w:val="20"/>
                <w:lang w:val="en-US"/>
              </w:rPr>
            </w:pPr>
            <w:ins w:id="2375"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7B06C4DA" w14:textId="77777777" w:rsidR="006068B0" w:rsidRPr="00B828D1" w:rsidRDefault="006068B0" w:rsidP="00FF0CB1">
            <w:pPr>
              <w:rPr>
                <w:ins w:id="2376" w:author="Shiv Mangal Rahi" w:date="2020-01-02T14:48:00Z"/>
                <w:rFonts w:ascii="Calibri" w:eastAsia="Times New Roman" w:hAnsi="Calibri" w:cs="Calibri"/>
                <w:color w:val="000000"/>
                <w:sz w:val="20"/>
                <w:szCs w:val="20"/>
                <w:lang w:val="en-US"/>
              </w:rPr>
            </w:pPr>
            <w:ins w:id="2377"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4DBAEBE9" w14:textId="77777777" w:rsidR="006068B0" w:rsidRPr="00B828D1" w:rsidRDefault="006068B0" w:rsidP="00FF0CB1">
            <w:pPr>
              <w:rPr>
                <w:ins w:id="2378" w:author="Shiv Mangal Rahi" w:date="2020-01-02T14:48:00Z"/>
                <w:rFonts w:ascii="Calibri" w:eastAsia="Times New Roman" w:hAnsi="Calibri" w:cs="Calibri"/>
                <w:color w:val="000000"/>
                <w:sz w:val="20"/>
                <w:szCs w:val="20"/>
                <w:lang w:val="en-US"/>
              </w:rPr>
            </w:pPr>
            <w:ins w:id="2379"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16F92848" w14:textId="77777777" w:rsidR="006068B0" w:rsidRPr="00B828D1" w:rsidRDefault="006068B0" w:rsidP="00FF0CB1">
            <w:pPr>
              <w:rPr>
                <w:ins w:id="2380" w:author="Shiv Mangal Rahi" w:date="2020-01-02T14:48:00Z"/>
                <w:rFonts w:ascii="Calibri" w:eastAsia="Times New Roman" w:hAnsi="Calibri" w:cs="Calibri"/>
                <w:color w:val="000000"/>
                <w:sz w:val="20"/>
                <w:szCs w:val="20"/>
                <w:lang w:val="en-US"/>
              </w:rPr>
            </w:pPr>
            <w:ins w:id="2381"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6F8B1570" w14:textId="77777777" w:rsidR="006068B0" w:rsidRPr="00B828D1" w:rsidRDefault="006068B0" w:rsidP="00FF0CB1">
            <w:pPr>
              <w:rPr>
                <w:ins w:id="2382" w:author="Shiv Mangal Rahi" w:date="2020-01-02T14:48:00Z"/>
                <w:rFonts w:ascii="Calibri" w:eastAsia="Times New Roman" w:hAnsi="Calibri" w:cs="Calibri"/>
                <w:color w:val="000000"/>
                <w:sz w:val="20"/>
                <w:szCs w:val="20"/>
                <w:lang w:val="en-US"/>
              </w:rPr>
            </w:pPr>
            <w:ins w:id="2383" w:author="Shiv Mangal Rahi" w:date="2020-01-02T14:48:00Z">
              <w:r w:rsidRPr="00B828D1">
                <w:rPr>
                  <w:rFonts w:ascii="Calibri" w:eastAsia="Times New Roman" w:hAnsi="Calibri" w:cs="Calibri"/>
                  <w:color w:val="000000"/>
                  <w:sz w:val="20"/>
                  <w:szCs w:val="20"/>
                  <w:lang w:val="en-US"/>
                </w:rPr>
                <w:t>TRUE</w:t>
              </w:r>
            </w:ins>
          </w:p>
        </w:tc>
      </w:tr>
      <w:tr w:rsidR="006068B0" w:rsidRPr="00B828D1" w14:paraId="24531AAD" w14:textId="77777777" w:rsidTr="00FF0CB1">
        <w:trPr>
          <w:trHeight w:val="20"/>
          <w:ins w:id="2384"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4F0BDA13" w14:textId="77777777" w:rsidR="006068B0" w:rsidRPr="00B828D1" w:rsidRDefault="006068B0" w:rsidP="00FF0CB1">
            <w:pPr>
              <w:rPr>
                <w:ins w:id="2385" w:author="Shiv Mangal Rahi" w:date="2020-01-02T14:48:00Z"/>
                <w:rFonts w:ascii="Calibri" w:eastAsia="Times New Roman" w:hAnsi="Calibri" w:cs="Calibri"/>
                <w:color w:val="000000"/>
                <w:sz w:val="20"/>
                <w:szCs w:val="20"/>
                <w:lang w:val="en-US"/>
              </w:rPr>
            </w:pPr>
            <w:ins w:id="2386" w:author="Shiv Mangal Rahi" w:date="2020-01-02T14:48:00Z">
              <w:r w:rsidRPr="00B828D1">
                <w:rPr>
                  <w:rFonts w:ascii="Calibri" w:eastAsia="Times New Roman" w:hAnsi="Calibri" w:cs="Calibri"/>
                  <w:color w:val="000000"/>
                  <w:sz w:val="20"/>
                  <w:szCs w:val="20"/>
                  <w:lang w:val="en-US"/>
                </w:rPr>
                <w:t>Is Editable</w:t>
              </w:r>
            </w:ins>
          </w:p>
        </w:tc>
        <w:tc>
          <w:tcPr>
            <w:tcW w:w="617" w:type="pct"/>
            <w:tcBorders>
              <w:top w:val="nil"/>
              <w:left w:val="nil"/>
              <w:bottom w:val="single" w:sz="4" w:space="0" w:color="auto"/>
              <w:right w:val="single" w:sz="4" w:space="0" w:color="auto"/>
            </w:tcBorders>
            <w:shd w:val="clear" w:color="auto" w:fill="auto"/>
            <w:vAlign w:val="center"/>
            <w:hideMark/>
          </w:tcPr>
          <w:p w14:paraId="14B9E26C" w14:textId="77777777" w:rsidR="006068B0" w:rsidRPr="00B828D1" w:rsidRDefault="006068B0" w:rsidP="00FF0CB1">
            <w:pPr>
              <w:rPr>
                <w:ins w:id="2387" w:author="Shiv Mangal Rahi" w:date="2020-01-02T14:48:00Z"/>
                <w:rFonts w:ascii="Calibri" w:eastAsia="Times New Roman" w:hAnsi="Calibri" w:cs="Calibri"/>
                <w:color w:val="000000"/>
                <w:sz w:val="20"/>
                <w:szCs w:val="20"/>
                <w:lang w:val="en-US"/>
              </w:rPr>
            </w:pPr>
            <w:ins w:id="2388"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3A3002B4" w14:textId="77777777" w:rsidR="006068B0" w:rsidRPr="00B828D1" w:rsidRDefault="006068B0" w:rsidP="00FF0CB1">
            <w:pPr>
              <w:rPr>
                <w:ins w:id="2389" w:author="Shiv Mangal Rahi" w:date="2020-01-02T14:48:00Z"/>
                <w:rFonts w:ascii="Calibri" w:eastAsia="Times New Roman" w:hAnsi="Calibri" w:cs="Calibri"/>
                <w:color w:val="000000"/>
                <w:sz w:val="20"/>
                <w:szCs w:val="20"/>
                <w:lang w:val="en-US"/>
              </w:rPr>
            </w:pPr>
            <w:ins w:id="2390"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5EE49971" w14:textId="77777777" w:rsidR="006068B0" w:rsidRPr="00B828D1" w:rsidRDefault="006068B0" w:rsidP="00FF0CB1">
            <w:pPr>
              <w:rPr>
                <w:ins w:id="2391" w:author="Shiv Mangal Rahi" w:date="2020-01-02T14:48:00Z"/>
                <w:rFonts w:ascii="Calibri" w:eastAsia="Times New Roman" w:hAnsi="Calibri" w:cs="Calibri"/>
                <w:color w:val="000000"/>
                <w:sz w:val="20"/>
                <w:szCs w:val="20"/>
                <w:lang w:val="en-US"/>
              </w:rPr>
            </w:pPr>
            <w:ins w:id="2392"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02DF6D08" w14:textId="77777777" w:rsidR="006068B0" w:rsidRPr="00B828D1" w:rsidRDefault="006068B0" w:rsidP="00FF0CB1">
            <w:pPr>
              <w:rPr>
                <w:ins w:id="2393" w:author="Shiv Mangal Rahi" w:date="2020-01-02T14:48:00Z"/>
                <w:rFonts w:ascii="Calibri" w:eastAsia="Times New Roman" w:hAnsi="Calibri" w:cs="Calibri"/>
                <w:color w:val="000000"/>
                <w:sz w:val="20"/>
                <w:szCs w:val="20"/>
                <w:lang w:val="en-US"/>
              </w:rPr>
            </w:pPr>
            <w:ins w:id="2394"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50666B60" w14:textId="77777777" w:rsidR="006068B0" w:rsidRPr="00B828D1" w:rsidRDefault="006068B0" w:rsidP="00FF0CB1">
            <w:pPr>
              <w:rPr>
                <w:ins w:id="2395" w:author="Shiv Mangal Rahi" w:date="2020-01-02T14:48:00Z"/>
                <w:rFonts w:ascii="Calibri" w:eastAsia="Times New Roman" w:hAnsi="Calibri" w:cs="Calibri"/>
                <w:color w:val="000000"/>
                <w:sz w:val="20"/>
                <w:szCs w:val="20"/>
                <w:lang w:val="en-US"/>
              </w:rPr>
            </w:pPr>
            <w:ins w:id="2396"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043226CF" w14:textId="77777777" w:rsidR="006068B0" w:rsidRPr="00B828D1" w:rsidRDefault="006068B0" w:rsidP="00FF0CB1">
            <w:pPr>
              <w:rPr>
                <w:ins w:id="2397" w:author="Shiv Mangal Rahi" w:date="2020-01-02T14:48:00Z"/>
                <w:rFonts w:ascii="Calibri" w:eastAsia="Times New Roman" w:hAnsi="Calibri" w:cs="Calibri"/>
                <w:color w:val="000000"/>
                <w:sz w:val="20"/>
                <w:szCs w:val="20"/>
                <w:lang w:val="en-US"/>
              </w:rPr>
            </w:pPr>
            <w:ins w:id="2398"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13079105" w14:textId="77777777" w:rsidR="006068B0" w:rsidRPr="00B828D1" w:rsidRDefault="006068B0" w:rsidP="00FF0CB1">
            <w:pPr>
              <w:rPr>
                <w:ins w:id="2399" w:author="Shiv Mangal Rahi" w:date="2020-01-02T14:48:00Z"/>
                <w:rFonts w:ascii="Calibri" w:eastAsia="Times New Roman" w:hAnsi="Calibri" w:cs="Calibri"/>
                <w:color w:val="000000"/>
                <w:sz w:val="20"/>
                <w:szCs w:val="20"/>
                <w:lang w:val="en-US"/>
              </w:rPr>
            </w:pPr>
            <w:ins w:id="2400" w:author="Shiv Mangal Rahi" w:date="2020-01-02T14:48:00Z">
              <w:r w:rsidRPr="00B828D1">
                <w:rPr>
                  <w:rFonts w:ascii="Calibri" w:eastAsia="Times New Roman" w:hAnsi="Calibri" w:cs="Calibri"/>
                  <w:color w:val="000000"/>
                  <w:sz w:val="20"/>
                  <w:szCs w:val="20"/>
                  <w:lang w:val="en-US"/>
                </w:rPr>
                <w:t>TRUE</w:t>
              </w:r>
            </w:ins>
          </w:p>
        </w:tc>
      </w:tr>
      <w:tr w:rsidR="006068B0" w:rsidRPr="00B828D1" w14:paraId="5B5BFC8C" w14:textId="77777777" w:rsidTr="00FF0CB1">
        <w:trPr>
          <w:trHeight w:val="20"/>
          <w:ins w:id="2401"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2333189F" w14:textId="77777777" w:rsidR="006068B0" w:rsidRPr="00B828D1" w:rsidRDefault="006068B0" w:rsidP="00FF0CB1">
            <w:pPr>
              <w:rPr>
                <w:ins w:id="2402" w:author="Shiv Mangal Rahi" w:date="2020-01-02T14:48:00Z"/>
                <w:rFonts w:ascii="Calibri" w:eastAsia="Times New Roman" w:hAnsi="Calibri" w:cs="Calibri"/>
                <w:color w:val="000000"/>
                <w:sz w:val="20"/>
                <w:szCs w:val="20"/>
                <w:lang w:val="en-US"/>
              </w:rPr>
            </w:pPr>
            <w:ins w:id="2403" w:author="Shiv Mangal Rahi" w:date="2020-01-02T14:48:00Z">
              <w:r w:rsidRPr="00B828D1">
                <w:rPr>
                  <w:rFonts w:ascii="Calibri" w:eastAsia="Times New Roman" w:hAnsi="Calibri" w:cs="Calibri"/>
                  <w:color w:val="000000"/>
                  <w:sz w:val="20"/>
                  <w:szCs w:val="20"/>
                  <w:lang w:val="en-US"/>
                </w:rPr>
                <w:t>Is Listable</w:t>
              </w:r>
            </w:ins>
          </w:p>
        </w:tc>
        <w:tc>
          <w:tcPr>
            <w:tcW w:w="617" w:type="pct"/>
            <w:tcBorders>
              <w:top w:val="nil"/>
              <w:left w:val="nil"/>
              <w:bottom w:val="single" w:sz="4" w:space="0" w:color="auto"/>
              <w:right w:val="single" w:sz="4" w:space="0" w:color="auto"/>
            </w:tcBorders>
            <w:shd w:val="clear" w:color="auto" w:fill="auto"/>
            <w:vAlign w:val="center"/>
            <w:hideMark/>
          </w:tcPr>
          <w:p w14:paraId="7A4440F5" w14:textId="77777777" w:rsidR="006068B0" w:rsidRPr="00B828D1" w:rsidRDefault="006068B0" w:rsidP="00FF0CB1">
            <w:pPr>
              <w:rPr>
                <w:ins w:id="2404" w:author="Shiv Mangal Rahi" w:date="2020-01-02T14:48:00Z"/>
                <w:rFonts w:ascii="Calibri" w:eastAsia="Times New Roman" w:hAnsi="Calibri" w:cs="Calibri"/>
                <w:color w:val="000000"/>
                <w:sz w:val="20"/>
                <w:szCs w:val="20"/>
                <w:lang w:val="en-US"/>
              </w:rPr>
            </w:pPr>
            <w:ins w:id="2405"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277CF5DC" w14:textId="77777777" w:rsidR="006068B0" w:rsidRPr="00B828D1" w:rsidRDefault="006068B0" w:rsidP="00FF0CB1">
            <w:pPr>
              <w:rPr>
                <w:ins w:id="2406" w:author="Shiv Mangal Rahi" w:date="2020-01-02T14:48:00Z"/>
                <w:rFonts w:ascii="Calibri" w:eastAsia="Times New Roman" w:hAnsi="Calibri" w:cs="Calibri"/>
                <w:color w:val="000000"/>
                <w:sz w:val="20"/>
                <w:szCs w:val="20"/>
                <w:lang w:val="en-US"/>
              </w:rPr>
            </w:pPr>
            <w:ins w:id="2407"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7FF0C053" w14:textId="77777777" w:rsidR="006068B0" w:rsidRPr="00B828D1" w:rsidRDefault="006068B0" w:rsidP="00FF0CB1">
            <w:pPr>
              <w:rPr>
                <w:ins w:id="2408" w:author="Shiv Mangal Rahi" w:date="2020-01-02T14:48:00Z"/>
                <w:rFonts w:ascii="Calibri" w:eastAsia="Times New Roman" w:hAnsi="Calibri" w:cs="Calibri"/>
                <w:color w:val="000000"/>
                <w:sz w:val="20"/>
                <w:szCs w:val="20"/>
                <w:lang w:val="en-US"/>
              </w:rPr>
            </w:pPr>
            <w:ins w:id="2409"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520F3453" w14:textId="77777777" w:rsidR="006068B0" w:rsidRPr="00B828D1" w:rsidRDefault="006068B0" w:rsidP="00FF0CB1">
            <w:pPr>
              <w:rPr>
                <w:ins w:id="2410" w:author="Shiv Mangal Rahi" w:date="2020-01-02T14:48:00Z"/>
                <w:rFonts w:ascii="Calibri" w:eastAsia="Times New Roman" w:hAnsi="Calibri" w:cs="Calibri"/>
                <w:color w:val="000000"/>
                <w:sz w:val="20"/>
                <w:szCs w:val="20"/>
                <w:lang w:val="en-US"/>
              </w:rPr>
            </w:pPr>
            <w:ins w:id="2411"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2C573DE1" w14:textId="77777777" w:rsidR="006068B0" w:rsidRPr="00B828D1" w:rsidRDefault="006068B0" w:rsidP="00FF0CB1">
            <w:pPr>
              <w:rPr>
                <w:ins w:id="2412" w:author="Shiv Mangal Rahi" w:date="2020-01-02T14:48:00Z"/>
                <w:rFonts w:ascii="Calibri" w:eastAsia="Times New Roman" w:hAnsi="Calibri" w:cs="Calibri"/>
                <w:color w:val="000000"/>
                <w:sz w:val="20"/>
                <w:szCs w:val="20"/>
                <w:lang w:val="en-US"/>
              </w:rPr>
            </w:pPr>
            <w:ins w:id="2413"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29ED9F88" w14:textId="77777777" w:rsidR="006068B0" w:rsidRPr="00B828D1" w:rsidRDefault="006068B0" w:rsidP="00FF0CB1">
            <w:pPr>
              <w:rPr>
                <w:ins w:id="2414" w:author="Shiv Mangal Rahi" w:date="2020-01-02T14:48:00Z"/>
                <w:rFonts w:ascii="Calibri" w:eastAsia="Times New Roman" w:hAnsi="Calibri" w:cs="Calibri"/>
                <w:color w:val="000000"/>
                <w:sz w:val="20"/>
                <w:szCs w:val="20"/>
                <w:lang w:val="en-US"/>
              </w:rPr>
            </w:pPr>
            <w:ins w:id="2415"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1C0DE020" w14:textId="77777777" w:rsidR="006068B0" w:rsidRPr="00B828D1" w:rsidRDefault="006068B0" w:rsidP="00FF0CB1">
            <w:pPr>
              <w:rPr>
                <w:ins w:id="2416" w:author="Shiv Mangal Rahi" w:date="2020-01-02T14:48:00Z"/>
                <w:rFonts w:ascii="Calibri" w:eastAsia="Times New Roman" w:hAnsi="Calibri" w:cs="Calibri"/>
                <w:color w:val="000000"/>
                <w:sz w:val="20"/>
                <w:szCs w:val="20"/>
                <w:lang w:val="en-US"/>
              </w:rPr>
            </w:pPr>
            <w:ins w:id="2417" w:author="Shiv Mangal Rahi" w:date="2020-01-02T14:48:00Z">
              <w:r w:rsidRPr="00B828D1">
                <w:rPr>
                  <w:rFonts w:ascii="Calibri" w:eastAsia="Times New Roman" w:hAnsi="Calibri" w:cs="Calibri"/>
                  <w:color w:val="000000"/>
                  <w:sz w:val="20"/>
                  <w:szCs w:val="20"/>
                  <w:lang w:val="en-US"/>
                </w:rPr>
                <w:t>TRUE</w:t>
              </w:r>
            </w:ins>
          </w:p>
        </w:tc>
      </w:tr>
      <w:tr w:rsidR="006068B0" w:rsidRPr="00B828D1" w14:paraId="0CA61B85" w14:textId="77777777" w:rsidTr="00FF0CB1">
        <w:trPr>
          <w:trHeight w:val="20"/>
          <w:ins w:id="2418"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72F4674A" w14:textId="77777777" w:rsidR="006068B0" w:rsidRPr="00B828D1" w:rsidRDefault="006068B0" w:rsidP="00FF0CB1">
            <w:pPr>
              <w:rPr>
                <w:ins w:id="2419" w:author="Shiv Mangal Rahi" w:date="2020-01-02T14:48:00Z"/>
                <w:rFonts w:ascii="Calibri" w:eastAsia="Times New Roman" w:hAnsi="Calibri" w:cs="Calibri"/>
                <w:color w:val="000000"/>
                <w:sz w:val="20"/>
                <w:szCs w:val="20"/>
                <w:lang w:val="en-US"/>
              </w:rPr>
            </w:pPr>
            <w:ins w:id="2420" w:author="Shiv Mangal Rahi" w:date="2020-01-02T14:48:00Z">
              <w:r w:rsidRPr="00B828D1">
                <w:rPr>
                  <w:rFonts w:ascii="Calibri" w:eastAsia="Times New Roman" w:hAnsi="Calibri" w:cs="Calibri"/>
                  <w:color w:val="000000"/>
                  <w:sz w:val="20"/>
                  <w:szCs w:val="20"/>
                  <w:lang w:val="en-US"/>
                </w:rPr>
                <w:t>Is Required</w:t>
              </w:r>
            </w:ins>
          </w:p>
        </w:tc>
        <w:tc>
          <w:tcPr>
            <w:tcW w:w="617" w:type="pct"/>
            <w:tcBorders>
              <w:top w:val="nil"/>
              <w:left w:val="nil"/>
              <w:bottom w:val="single" w:sz="4" w:space="0" w:color="auto"/>
              <w:right w:val="single" w:sz="4" w:space="0" w:color="auto"/>
            </w:tcBorders>
            <w:shd w:val="clear" w:color="auto" w:fill="auto"/>
            <w:vAlign w:val="center"/>
            <w:hideMark/>
          </w:tcPr>
          <w:p w14:paraId="252B7952" w14:textId="77777777" w:rsidR="006068B0" w:rsidRPr="00B828D1" w:rsidRDefault="006068B0" w:rsidP="00FF0CB1">
            <w:pPr>
              <w:rPr>
                <w:ins w:id="2421" w:author="Shiv Mangal Rahi" w:date="2020-01-02T14:48:00Z"/>
                <w:rFonts w:ascii="Calibri" w:eastAsia="Times New Roman" w:hAnsi="Calibri" w:cs="Calibri"/>
                <w:color w:val="000000"/>
                <w:sz w:val="20"/>
                <w:szCs w:val="20"/>
                <w:lang w:val="en-US"/>
              </w:rPr>
            </w:pPr>
            <w:ins w:id="2422"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0FDA06F3" w14:textId="77777777" w:rsidR="006068B0" w:rsidRPr="00B828D1" w:rsidRDefault="006068B0" w:rsidP="00FF0CB1">
            <w:pPr>
              <w:rPr>
                <w:ins w:id="2423" w:author="Shiv Mangal Rahi" w:date="2020-01-02T14:48:00Z"/>
                <w:rFonts w:ascii="Calibri" w:eastAsia="Times New Roman" w:hAnsi="Calibri" w:cs="Calibri"/>
                <w:color w:val="000000"/>
                <w:sz w:val="20"/>
                <w:szCs w:val="20"/>
                <w:lang w:val="en-US"/>
              </w:rPr>
            </w:pPr>
            <w:ins w:id="2424" w:author="Shiv Mangal Rahi" w:date="2020-01-02T14:48:00Z">
              <w:r>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3A4948AF" w14:textId="77777777" w:rsidR="006068B0" w:rsidRPr="00B828D1" w:rsidRDefault="006068B0" w:rsidP="00FF0CB1">
            <w:pPr>
              <w:rPr>
                <w:ins w:id="2425" w:author="Shiv Mangal Rahi" w:date="2020-01-02T14:48:00Z"/>
                <w:rFonts w:ascii="Calibri" w:eastAsia="Times New Roman" w:hAnsi="Calibri" w:cs="Calibri"/>
                <w:color w:val="000000"/>
                <w:sz w:val="20"/>
                <w:szCs w:val="20"/>
                <w:lang w:val="en-US"/>
              </w:rPr>
            </w:pPr>
            <w:ins w:id="2426" w:author="Shiv Mangal Rahi" w:date="2020-01-02T14:48:00Z">
              <w:r>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28762217" w14:textId="77777777" w:rsidR="006068B0" w:rsidRPr="00B828D1" w:rsidRDefault="006068B0" w:rsidP="00FF0CB1">
            <w:pPr>
              <w:rPr>
                <w:ins w:id="2427" w:author="Shiv Mangal Rahi" w:date="2020-01-02T14:48:00Z"/>
                <w:rFonts w:ascii="Calibri" w:eastAsia="Times New Roman" w:hAnsi="Calibri" w:cs="Calibri"/>
                <w:color w:val="000000"/>
                <w:sz w:val="20"/>
                <w:szCs w:val="20"/>
                <w:lang w:val="en-US"/>
              </w:rPr>
            </w:pPr>
            <w:ins w:id="2428"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57068EE4" w14:textId="77777777" w:rsidR="006068B0" w:rsidRPr="00B828D1" w:rsidRDefault="006068B0" w:rsidP="00FF0CB1">
            <w:pPr>
              <w:rPr>
                <w:ins w:id="2429" w:author="Shiv Mangal Rahi" w:date="2020-01-02T14:48:00Z"/>
                <w:rFonts w:ascii="Calibri" w:eastAsia="Times New Roman" w:hAnsi="Calibri" w:cs="Calibri"/>
                <w:color w:val="000000"/>
                <w:sz w:val="20"/>
                <w:szCs w:val="20"/>
                <w:lang w:val="en-US"/>
              </w:rPr>
            </w:pPr>
            <w:ins w:id="2430"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31A4A60F" w14:textId="77777777" w:rsidR="006068B0" w:rsidRPr="00B828D1" w:rsidRDefault="006068B0" w:rsidP="00FF0CB1">
            <w:pPr>
              <w:rPr>
                <w:ins w:id="2431" w:author="Shiv Mangal Rahi" w:date="2020-01-02T14:48:00Z"/>
                <w:rFonts w:ascii="Calibri" w:eastAsia="Times New Roman" w:hAnsi="Calibri" w:cs="Calibri"/>
                <w:color w:val="000000"/>
                <w:sz w:val="20"/>
                <w:szCs w:val="20"/>
                <w:lang w:val="en-US"/>
              </w:rPr>
            </w:pPr>
            <w:ins w:id="2432"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14835023" w14:textId="77777777" w:rsidR="006068B0" w:rsidRPr="00B828D1" w:rsidRDefault="006068B0" w:rsidP="00FF0CB1">
            <w:pPr>
              <w:rPr>
                <w:ins w:id="2433" w:author="Shiv Mangal Rahi" w:date="2020-01-02T14:48:00Z"/>
                <w:rFonts w:ascii="Calibri" w:eastAsia="Times New Roman" w:hAnsi="Calibri" w:cs="Calibri"/>
                <w:color w:val="000000"/>
                <w:sz w:val="20"/>
                <w:szCs w:val="20"/>
                <w:lang w:val="en-US"/>
              </w:rPr>
            </w:pPr>
            <w:ins w:id="2434" w:author="Shiv Mangal Rahi" w:date="2020-01-02T14:48:00Z">
              <w:r>
                <w:rPr>
                  <w:rFonts w:ascii="Calibri" w:eastAsia="Times New Roman" w:hAnsi="Calibri" w:cs="Calibri"/>
                  <w:color w:val="000000"/>
                  <w:sz w:val="20"/>
                  <w:szCs w:val="20"/>
                  <w:lang w:val="en-US"/>
                </w:rPr>
                <w:t>TRUE</w:t>
              </w:r>
            </w:ins>
          </w:p>
        </w:tc>
      </w:tr>
      <w:tr w:rsidR="006068B0" w:rsidRPr="00B828D1" w14:paraId="6DFECF75" w14:textId="77777777" w:rsidTr="00FF0CB1">
        <w:trPr>
          <w:trHeight w:val="20"/>
          <w:ins w:id="2435"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5B7A77C2" w14:textId="77777777" w:rsidR="006068B0" w:rsidRPr="00B828D1" w:rsidRDefault="006068B0" w:rsidP="00FF0CB1">
            <w:pPr>
              <w:rPr>
                <w:ins w:id="2436" w:author="Shiv Mangal Rahi" w:date="2020-01-02T14:48:00Z"/>
                <w:rFonts w:ascii="Calibri" w:eastAsia="Times New Roman" w:hAnsi="Calibri" w:cs="Calibri"/>
                <w:color w:val="000000"/>
                <w:sz w:val="20"/>
                <w:szCs w:val="20"/>
                <w:lang w:val="en-US"/>
              </w:rPr>
            </w:pPr>
            <w:ins w:id="2437" w:author="Shiv Mangal Rahi" w:date="2020-01-02T14:48:00Z">
              <w:r w:rsidRPr="00B828D1">
                <w:rPr>
                  <w:rFonts w:ascii="Calibri" w:eastAsia="Times New Roman" w:hAnsi="Calibri" w:cs="Calibri"/>
                  <w:color w:val="000000"/>
                  <w:sz w:val="20"/>
                  <w:szCs w:val="20"/>
                  <w:lang w:val="en-US"/>
                </w:rPr>
                <w:t>Part of Key</w:t>
              </w:r>
            </w:ins>
          </w:p>
        </w:tc>
        <w:tc>
          <w:tcPr>
            <w:tcW w:w="617" w:type="pct"/>
            <w:tcBorders>
              <w:top w:val="nil"/>
              <w:left w:val="nil"/>
              <w:bottom w:val="single" w:sz="4" w:space="0" w:color="auto"/>
              <w:right w:val="single" w:sz="4" w:space="0" w:color="auto"/>
            </w:tcBorders>
            <w:shd w:val="clear" w:color="auto" w:fill="auto"/>
            <w:vAlign w:val="center"/>
            <w:hideMark/>
          </w:tcPr>
          <w:p w14:paraId="04514165" w14:textId="77777777" w:rsidR="006068B0" w:rsidRPr="00B828D1" w:rsidRDefault="006068B0" w:rsidP="00FF0CB1">
            <w:pPr>
              <w:rPr>
                <w:ins w:id="2438" w:author="Shiv Mangal Rahi" w:date="2020-01-02T14:48:00Z"/>
                <w:rFonts w:ascii="Calibri" w:eastAsia="Times New Roman" w:hAnsi="Calibri" w:cs="Calibri"/>
                <w:color w:val="000000"/>
                <w:sz w:val="20"/>
                <w:szCs w:val="20"/>
                <w:lang w:val="en-US"/>
              </w:rPr>
            </w:pPr>
            <w:ins w:id="2439" w:author="Shiv Mangal Rahi" w:date="2020-01-02T14:48:00Z">
              <w:r w:rsidRPr="00B828D1">
                <w:rPr>
                  <w:rFonts w:ascii="Calibri" w:eastAsia="Times New Roman" w:hAnsi="Calibri" w:cs="Calibri"/>
                  <w:color w:val="000000"/>
                  <w:sz w:val="20"/>
                  <w:szCs w:val="20"/>
                  <w:lang w:val="en-US"/>
                </w:rPr>
                <w:t>TRUE</w:t>
              </w:r>
            </w:ins>
          </w:p>
        </w:tc>
        <w:tc>
          <w:tcPr>
            <w:tcW w:w="617" w:type="pct"/>
            <w:tcBorders>
              <w:top w:val="nil"/>
              <w:left w:val="nil"/>
              <w:bottom w:val="single" w:sz="4" w:space="0" w:color="auto"/>
              <w:right w:val="single" w:sz="4" w:space="0" w:color="auto"/>
            </w:tcBorders>
            <w:shd w:val="clear" w:color="auto" w:fill="auto"/>
            <w:vAlign w:val="center"/>
            <w:hideMark/>
          </w:tcPr>
          <w:p w14:paraId="3C467318" w14:textId="77777777" w:rsidR="006068B0" w:rsidRPr="00B828D1" w:rsidRDefault="006068B0" w:rsidP="00FF0CB1">
            <w:pPr>
              <w:rPr>
                <w:ins w:id="2440" w:author="Shiv Mangal Rahi" w:date="2020-01-02T14:48:00Z"/>
                <w:rFonts w:ascii="Calibri" w:eastAsia="Times New Roman" w:hAnsi="Calibri" w:cs="Calibri"/>
                <w:color w:val="000000"/>
                <w:sz w:val="20"/>
                <w:szCs w:val="20"/>
                <w:lang w:val="en-US"/>
              </w:rPr>
            </w:pPr>
            <w:ins w:id="2441"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75BA2A6B" w14:textId="77777777" w:rsidR="006068B0" w:rsidRPr="00B828D1" w:rsidRDefault="006068B0" w:rsidP="00FF0CB1">
            <w:pPr>
              <w:rPr>
                <w:ins w:id="2442" w:author="Shiv Mangal Rahi" w:date="2020-01-02T14:48:00Z"/>
                <w:rFonts w:ascii="Calibri" w:eastAsia="Times New Roman" w:hAnsi="Calibri" w:cs="Calibri"/>
                <w:color w:val="000000"/>
                <w:sz w:val="20"/>
                <w:szCs w:val="20"/>
                <w:lang w:val="en-US"/>
              </w:rPr>
            </w:pPr>
            <w:ins w:id="2443"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01FA4EC0" w14:textId="77777777" w:rsidR="006068B0" w:rsidRPr="00B828D1" w:rsidRDefault="006068B0" w:rsidP="00FF0CB1">
            <w:pPr>
              <w:rPr>
                <w:ins w:id="2444" w:author="Shiv Mangal Rahi" w:date="2020-01-02T14:48:00Z"/>
                <w:rFonts w:ascii="Calibri" w:eastAsia="Times New Roman" w:hAnsi="Calibri" w:cs="Calibri"/>
                <w:color w:val="000000"/>
                <w:sz w:val="20"/>
                <w:szCs w:val="20"/>
                <w:lang w:val="en-US"/>
              </w:rPr>
            </w:pPr>
            <w:ins w:id="2445"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7AABC33C" w14:textId="77777777" w:rsidR="006068B0" w:rsidRPr="00B828D1" w:rsidRDefault="006068B0" w:rsidP="00FF0CB1">
            <w:pPr>
              <w:rPr>
                <w:ins w:id="2446" w:author="Shiv Mangal Rahi" w:date="2020-01-02T14:48:00Z"/>
                <w:rFonts w:ascii="Calibri" w:eastAsia="Times New Roman" w:hAnsi="Calibri" w:cs="Calibri"/>
                <w:color w:val="000000"/>
                <w:sz w:val="20"/>
                <w:szCs w:val="20"/>
                <w:lang w:val="en-US"/>
              </w:rPr>
            </w:pPr>
            <w:ins w:id="2447"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2A6DCA70" w14:textId="77777777" w:rsidR="006068B0" w:rsidRPr="00B828D1" w:rsidRDefault="006068B0" w:rsidP="00FF0CB1">
            <w:pPr>
              <w:rPr>
                <w:ins w:id="2448" w:author="Shiv Mangal Rahi" w:date="2020-01-02T14:48:00Z"/>
                <w:rFonts w:ascii="Calibri" w:eastAsia="Times New Roman" w:hAnsi="Calibri" w:cs="Calibri"/>
                <w:color w:val="000000"/>
                <w:sz w:val="20"/>
                <w:szCs w:val="20"/>
                <w:lang w:val="en-US"/>
              </w:rPr>
            </w:pPr>
            <w:ins w:id="2449"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50FBFBFC" w14:textId="77777777" w:rsidR="006068B0" w:rsidRPr="00B828D1" w:rsidRDefault="006068B0" w:rsidP="00FF0CB1">
            <w:pPr>
              <w:rPr>
                <w:ins w:id="2450" w:author="Shiv Mangal Rahi" w:date="2020-01-02T14:48:00Z"/>
                <w:rFonts w:ascii="Calibri" w:eastAsia="Times New Roman" w:hAnsi="Calibri" w:cs="Calibri"/>
                <w:color w:val="000000"/>
                <w:sz w:val="20"/>
                <w:szCs w:val="20"/>
                <w:lang w:val="en-US"/>
              </w:rPr>
            </w:pPr>
            <w:ins w:id="2451" w:author="Shiv Mangal Rahi" w:date="2020-01-02T14:48:00Z">
              <w:r w:rsidRPr="00B828D1">
                <w:rPr>
                  <w:rFonts w:ascii="Calibri" w:eastAsia="Times New Roman" w:hAnsi="Calibri" w:cs="Calibri"/>
                  <w:color w:val="000000"/>
                  <w:sz w:val="20"/>
                  <w:szCs w:val="20"/>
                  <w:lang w:val="en-US"/>
                </w:rPr>
                <w:t>FALSE</w:t>
              </w:r>
            </w:ins>
          </w:p>
        </w:tc>
      </w:tr>
      <w:tr w:rsidR="006068B0" w:rsidRPr="00B828D1" w14:paraId="41EDBF52" w14:textId="77777777" w:rsidTr="00FF0CB1">
        <w:trPr>
          <w:trHeight w:val="20"/>
          <w:ins w:id="2452"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63699E55" w14:textId="77777777" w:rsidR="006068B0" w:rsidRPr="00B828D1" w:rsidRDefault="006068B0" w:rsidP="00FF0CB1">
            <w:pPr>
              <w:rPr>
                <w:ins w:id="2453" w:author="Shiv Mangal Rahi" w:date="2020-01-02T14:48:00Z"/>
                <w:rFonts w:ascii="Calibri" w:eastAsia="Times New Roman" w:hAnsi="Calibri" w:cs="Calibri"/>
                <w:color w:val="000000"/>
                <w:sz w:val="20"/>
                <w:szCs w:val="20"/>
                <w:lang w:val="en-US"/>
              </w:rPr>
            </w:pPr>
            <w:ins w:id="2454" w:author="Shiv Mangal Rahi" w:date="2020-01-02T14:48:00Z">
              <w:r w:rsidRPr="00B828D1">
                <w:rPr>
                  <w:rFonts w:ascii="Calibri" w:eastAsia="Times New Roman" w:hAnsi="Calibri" w:cs="Calibri"/>
                  <w:color w:val="000000"/>
                  <w:sz w:val="20"/>
                  <w:szCs w:val="20"/>
                  <w:lang w:val="en-US"/>
                </w:rPr>
                <w:t>Show As Top Level Filter</w:t>
              </w:r>
            </w:ins>
          </w:p>
        </w:tc>
        <w:tc>
          <w:tcPr>
            <w:tcW w:w="617" w:type="pct"/>
            <w:tcBorders>
              <w:top w:val="nil"/>
              <w:left w:val="nil"/>
              <w:bottom w:val="single" w:sz="4" w:space="0" w:color="auto"/>
              <w:right w:val="single" w:sz="4" w:space="0" w:color="auto"/>
            </w:tcBorders>
            <w:shd w:val="clear" w:color="auto" w:fill="auto"/>
            <w:vAlign w:val="center"/>
            <w:hideMark/>
          </w:tcPr>
          <w:p w14:paraId="65EC1332" w14:textId="77777777" w:rsidR="006068B0" w:rsidRPr="00B828D1" w:rsidRDefault="006068B0" w:rsidP="00FF0CB1">
            <w:pPr>
              <w:rPr>
                <w:ins w:id="2455" w:author="Shiv Mangal Rahi" w:date="2020-01-02T14:48:00Z"/>
                <w:rFonts w:ascii="Calibri" w:eastAsia="Times New Roman" w:hAnsi="Calibri" w:cs="Calibri"/>
                <w:color w:val="000000"/>
                <w:sz w:val="20"/>
                <w:szCs w:val="20"/>
                <w:lang w:val="en-US"/>
              </w:rPr>
            </w:pPr>
            <w:ins w:id="2456"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CA949B8" w14:textId="77777777" w:rsidR="006068B0" w:rsidRPr="00B828D1" w:rsidRDefault="006068B0" w:rsidP="00FF0CB1">
            <w:pPr>
              <w:rPr>
                <w:ins w:id="2457" w:author="Shiv Mangal Rahi" w:date="2020-01-02T14:48:00Z"/>
                <w:rFonts w:ascii="Calibri" w:eastAsia="Times New Roman" w:hAnsi="Calibri" w:cs="Calibri"/>
                <w:color w:val="000000"/>
                <w:sz w:val="20"/>
                <w:szCs w:val="20"/>
                <w:lang w:val="en-US"/>
              </w:rPr>
            </w:pPr>
            <w:ins w:id="2458"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57DE88A" w14:textId="77777777" w:rsidR="006068B0" w:rsidRPr="00B828D1" w:rsidRDefault="006068B0" w:rsidP="00FF0CB1">
            <w:pPr>
              <w:rPr>
                <w:ins w:id="2459" w:author="Shiv Mangal Rahi" w:date="2020-01-02T14:48:00Z"/>
                <w:rFonts w:ascii="Calibri" w:eastAsia="Times New Roman" w:hAnsi="Calibri" w:cs="Calibri"/>
                <w:color w:val="000000"/>
                <w:sz w:val="20"/>
                <w:szCs w:val="20"/>
                <w:lang w:val="en-US"/>
              </w:rPr>
            </w:pPr>
            <w:ins w:id="2460"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A4EE805" w14:textId="77777777" w:rsidR="006068B0" w:rsidRPr="00B828D1" w:rsidRDefault="006068B0" w:rsidP="00FF0CB1">
            <w:pPr>
              <w:rPr>
                <w:ins w:id="2461" w:author="Shiv Mangal Rahi" w:date="2020-01-02T14:48:00Z"/>
                <w:rFonts w:ascii="Calibri" w:eastAsia="Times New Roman" w:hAnsi="Calibri" w:cs="Calibri"/>
                <w:color w:val="000000"/>
                <w:sz w:val="20"/>
                <w:szCs w:val="20"/>
                <w:lang w:val="en-US"/>
              </w:rPr>
            </w:pPr>
            <w:ins w:id="2462"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0280B9E" w14:textId="77777777" w:rsidR="006068B0" w:rsidRPr="00B828D1" w:rsidRDefault="006068B0" w:rsidP="00FF0CB1">
            <w:pPr>
              <w:rPr>
                <w:ins w:id="2463" w:author="Shiv Mangal Rahi" w:date="2020-01-02T14:48:00Z"/>
                <w:rFonts w:ascii="Calibri" w:eastAsia="Times New Roman" w:hAnsi="Calibri" w:cs="Calibri"/>
                <w:color w:val="000000"/>
                <w:sz w:val="20"/>
                <w:szCs w:val="20"/>
                <w:lang w:val="en-US"/>
              </w:rPr>
            </w:pPr>
            <w:ins w:id="2464"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B52735B" w14:textId="77777777" w:rsidR="006068B0" w:rsidRPr="00B828D1" w:rsidRDefault="006068B0" w:rsidP="00FF0CB1">
            <w:pPr>
              <w:rPr>
                <w:ins w:id="2465" w:author="Shiv Mangal Rahi" w:date="2020-01-02T14:48:00Z"/>
                <w:rFonts w:ascii="Calibri" w:eastAsia="Times New Roman" w:hAnsi="Calibri" w:cs="Calibri"/>
                <w:color w:val="000000"/>
                <w:sz w:val="20"/>
                <w:szCs w:val="20"/>
                <w:lang w:val="en-US"/>
              </w:rPr>
            </w:pPr>
            <w:ins w:id="2466"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0520446D" w14:textId="77777777" w:rsidR="006068B0" w:rsidRPr="00B828D1" w:rsidRDefault="006068B0" w:rsidP="00FF0CB1">
            <w:pPr>
              <w:rPr>
                <w:ins w:id="2467" w:author="Shiv Mangal Rahi" w:date="2020-01-02T14:48:00Z"/>
                <w:rFonts w:ascii="Calibri" w:eastAsia="Times New Roman" w:hAnsi="Calibri" w:cs="Calibri"/>
                <w:color w:val="000000"/>
                <w:sz w:val="20"/>
                <w:szCs w:val="20"/>
                <w:lang w:val="en-US"/>
              </w:rPr>
            </w:pPr>
            <w:ins w:id="2468" w:author="Shiv Mangal Rahi" w:date="2020-01-02T14:48:00Z">
              <w:r w:rsidRPr="00B828D1">
                <w:rPr>
                  <w:rFonts w:ascii="Calibri" w:eastAsia="Times New Roman" w:hAnsi="Calibri" w:cs="Calibri"/>
                  <w:color w:val="000000"/>
                  <w:sz w:val="20"/>
                  <w:szCs w:val="20"/>
                  <w:lang w:val="en-US"/>
                </w:rPr>
                <w:t>NA</w:t>
              </w:r>
            </w:ins>
          </w:p>
        </w:tc>
      </w:tr>
      <w:tr w:rsidR="006068B0" w:rsidRPr="00B828D1" w14:paraId="7BBA2257" w14:textId="77777777" w:rsidTr="00FF0CB1">
        <w:trPr>
          <w:trHeight w:val="20"/>
          <w:ins w:id="2469"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58D18FB1" w14:textId="77777777" w:rsidR="006068B0" w:rsidRPr="00B828D1" w:rsidRDefault="006068B0" w:rsidP="00FF0CB1">
            <w:pPr>
              <w:rPr>
                <w:ins w:id="2470" w:author="Shiv Mangal Rahi" w:date="2020-01-02T14:48:00Z"/>
                <w:rFonts w:ascii="Calibri" w:eastAsia="Times New Roman" w:hAnsi="Calibri" w:cs="Calibri"/>
                <w:color w:val="000000"/>
                <w:sz w:val="20"/>
                <w:szCs w:val="20"/>
                <w:lang w:val="en-US"/>
              </w:rPr>
            </w:pPr>
            <w:ins w:id="2471" w:author="Shiv Mangal Rahi" w:date="2020-01-02T14:48:00Z">
              <w:r w:rsidRPr="00B828D1">
                <w:rPr>
                  <w:rFonts w:ascii="Calibri" w:eastAsia="Times New Roman" w:hAnsi="Calibri" w:cs="Calibri"/>
                  <w:color w:val="000000"/>
                  <w:sz w:val="20"/>
                  <w:szCs w:val="20"/>
                  <w:lang w:val="en-US"/>
                </w:rPr>
                <w:t>Allow Multiple Items</w:t>
              </w:r>
            </w:ins>
          </w:p>
        </w:tc>
        <w:tc>
          <w:tcPr>
            <w:tcW w:w="617" w:type="pct"/>
            <w:tcBorders>
              <w:top w:val="nil"/>
              <w:left w:val="nil"/>
              <w:bottom w:val="single" w:sz="4" w:space="0" w:color="auto"/>
              <w:right w:val="single" w:sz="4" w:space="0" w:color="auto"/>
            </w:tcBorders>
            <w:shd w:val="clear" w:color="auto" w:fill="auto"/>
            <w:vAlign w:val="center"/>
            <w:hideMark/>
          </w:tcPr>
          <w:p w14:paraId="7A827082" w14:textId="77777777" w:rsidR="006068B0" w:rsidRPr="00B828D1" w:rsidRDefault="006068B0" w:rsidP="00FF0CB1">
            <w:pPr>
              <w:rPr>
                <w:ins w:id="2472" w:author="Shiv Mangal Rahi" w:date="2020-01-02T14:48:00Z"/>
                <w:rFonts w:ascii="Calibri" w:eastAsia="Times New Roman" w:hAnsi="Calibri" w:cs="Calibri"/>
                <w:color w:val="000000"/>
                <w:sz w:val="20"/>
                <w:szCs w:val="20"/>
                <w:lang w:val="en-US"/>
              </w:rPr>
            </w:pPr>
            <w:ins w:id="2473"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9232B0D" w14:textId="77777777" w:rsidR="006068B0" w:rsidRPr="00B828D1" w:rsidRDefault="006068B0" w:rsidP="00FF0CB1">
            <w:pPr>
              <w:rPr>
                <w:ins w:id="2474" w:author="Shiv Mangal Rahi" w:date="2020-01-02T14:48:00Z"/>
                <w:rFonts w:ascii="Calibri" w:eastAsia="Times New Roman" w:hAnsi="Calibri" w:cs="Calibri"/>
                <w:color w:val="000000"/>
                <w:sz w:val="20"/>
                <w:szCs w:val="20"/>
                <w:lang w:val="en-US"/>
              </w:rPr>
            </w:pPr>
            <w:ins w:id="2475"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55378D6E" w14:textId="77777777" w:rsidR="006068B0" w:rsidRPr="00B828D1" w:rsidRDefault="006068B0" w:rsidP="00FF0CB1">
            <w:pPr>
              <w:rPr>
                <w:ins w:id="2476" w:author="Shiv Mangal Rahi" w:date="2020-01-02T14:48:00Z"/>
                <w:rFonts w:ascii="Calibri" w:eastAsia="Times New Roman" w:hAnsi="Calibri" w:cs="Calibri"/>
                <w:color w:val="000000"/>
                <w:sz w:val="20"/>
                <w:szCs w:val="20"/>
                <w:lang w:val="en-US"/>
              </w:rPr>
            </w:pPr>
            <w:ins w:id="2477"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F398A9A" w14:textId="77777777" w:rsidR="006068B0" w:rsidRPr="00B828D1" w:rsidRDefault="006068B0" w:rsidP="00FF0CB1">
            <w:pPr>
              <w:rPr>
                <w:ins w:id="2478" w:author="Shiv Mangal Rahi" w:date="2020-01-02T14:48:00Z"/>
                <w:rFonts w:ascii="Calibri" w:eastAsia="Times New Roman" w:hAnsi="Calibri" w:cs="Calibri"/>
                <w:color w:val="000000"/>
                <w:sz w:val="20"/>
                <w:szCs w:val="20"/>
                <w:lang w:val="en-US"/>
              </w:rPr>
            </w:pPr>
            <w:ins w:id="2479"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6D872762" w14:textId="77777777" w:rsidR="006068B0" w:rsidRPr="00B828D1" w:rsidRDefault="006068B0" w:rsidP="00FF0CB1">
            <w:pPr>
              <w:rPr>
                <w:ins w:id="2480" w:author="Shiv Mangal Rahi" w:date="2020-01-02T14:48:00Z"/>
                <w:rFonts w:ascii="Calibri" w:eastAsia="Times New Roman" w:hAnsi="Calibri" w:cs="Calibri"/>
                <w:color w:val="000000"/>
                <w:sz w:val="20"/>
                <w:szCs w:val="20"/>
                <w:lang w:val="en-US"/>
              </w:rPr>
            </w:pPr>
            <w:ins w:id="2481"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4FEDAF3" w14:textId="77777777" w:rsidR="006068B0" w:rsidRPr="00B828D1" w:rsidRDefault="006068B0" w:rsidP="00FF0CB1">
            <w:pPr>
              <w:rPr>
                <w:ins w:id="2482" w:author="Shiv Mangal Rahi" w:date="2020-01-02T14:48:00Z"/>
                <w:rFonts w:ascii="Calibri" w:eastAsia="Times New Roman" w:hAnsi="Calibri" w:cs="Calibri"/>
                <w:color w:val="000000"/>
                <w:sz w:val="20"/>
                <w:szCs w:val="20"/>
                <w:lang w:val="en-US"/>
              </w:rPr>
            </w:pPr>
            <w:ins w:id="2483"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7022A252" w14:textId="77777777" w:rsidR="006068B0" w:rsidRPr="00B828D1" w:rsidRDefault="006068B0" w:rsidP="00FF0CB1">
            <w:pPr>
              <w:rPr>
                <w:ins w:id="2484" w:author="Shiv Mangal Rahi" w:date="2020-01-02T14:48:00Z"/>
                <w:rFonts w:ascii="Calibri" w:eastAsia="Times New Roman" w:hAnsi="Calibri" w:cs="Calibri"/>
                <w:color w:val="000000"/>
                <w:sz w:val="20"/>
                <w:szCs w:val="20"/>
                <w:lang w:val="en-US"/>
              </w:rPr>
            </w:pPr>
            <w:ins w:id="2485" w:author="Shiv Mangal Rahi" w:date="2020-01-02T14:48:00Z">
              <w:r w:rsidRPr="00B828D1">
                <w:rPr>
                  <w:rFonts w:ascii="Calibri" w:eastAsia="Times New Roman" w:hAnsi="Calibri" w:cs="Calibri"/>
                  <w:color w:val="000000"/>
                  <w:sz w:val="20"/>
                  <w:szCs w:val="20"/>
                  <w:lang w:val="en-US"/>
                </w:rPr>
                <w:t>FALSE</w:t>
              </w:r>
            </w:ins>
          </w:p>
        </w:tc>
      </w:tr>
      <w:tr w:rsidR="006068B0" w:rsidRPr="00B828D1" w14:paraId="0453B80A" w14:textId="77777777" w:rsidTr="00FF0CB1">
        <w:trPr>
          <w:trHeight w:val="20"/>
          <w:ins w:id="2486"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2EC45BDE" w14:textId="77777777" w:rsidR="006068B0" w:rsidRPr="00B828D1" w:rsidRDefault="006068B0" w:rsidP="00FF0CB1">
            <w:pPr>
              <w:rPr>
                <w:ins w:id="2487" w:author="Shiv Mangal Rahi" w:date="2020-01-02T14:48:00Z"/>
                <w:rFonts w:ascii="Calibri" w:eastAsia="Times New Roman" w:hAnsi="Calibri" w:cs="Calibri"/>
                <w:color w:val="000000"/>
                <w:sz w:val="20"/>
                <w:szCs w:val="20"/>
                <w:lang w:val="en-US"/>
              </w:rPr>
            </w:pPr>
            <w:ins w:id="2488" w:author="Shiv Mangal Rahi" w:date="2020-01-02T14:48:00Z">
              <w:r w:rsidRPr="00B828D1">
                <w:rPr>
                  <w:rFonts w:ascii="Calibri" w:eastAsia="Times New Roman" w:hAnsi="Calibri" w:cs="Calibri"/>
                  <w:color w:val="000000"/>
                  <w:sz w:val="20"/>
                  <w:szCs w:val="20"/>
                  <w:lang w:val="en-US"/>
                </w:rPr>
                <w:t>Show if Empty</w:t>
              </w:r>
            </w:ins>
          </w:p>
        </w:tc>
        <w:tc>
          <w:tcPr>
            <w:tcW w:w="617" w:type="pct"/>
            <w:tcBorders>
              <w:top w:val="nil"/>
              <w:left w:val="nil"/>
              <w:bottom w:val="single" w:sz="4" w:space="0" w:color="auto"/>
              <w:right w:val="single" w:sz="4" w:space="0" w:color="auto"/>
            </w:tcBorders>
            <w:shd w:val="clear" w:color="auto" w:fill="auto"/>
            <w:vAlign w:val="center"/>
            <w:hideMark/>
          </w:tcPr>
          <w:p w14:paraId="3E051BA8" w14:textId="77777777" w:rsidR="006068B0" w:rsidRPr="00B828D1" w:rsidRDefault="006068B0" w:rsidP="00FF0CB1">
            <w:pPr>
              <w:rPr>
                <w:ins w:id="2489" w:author="Shiv Mangal Rahi" w:date="2020-01-02T14:48:00Z"/>
                <w:rFonts w:ascii="Calibri" w:eastAsia="Times New Roman" w:hAnsi="Calibri" w:cs="Calibri"/>
                <w:color w:val="000000"/>
                <w:sz w:val="20"/>
                <w:szCs w:val="20"/>
                <w:lang w:val="en-US"/>
              </w:rPr>
            </w:pPr>
            <w:ins w:id="2490"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6502C4DC" w14:textId="77777777" w:rsidR="006068B0" w:rsidRPr="00B828D1" w:rsidRDefault="006068B0" w:rsidP="00FF0CB1">
            <w:pPr>
              <w:rPr>
                <w:ins w:id="2491" w:author="Shiv Mangal Rahi" w:date="2020-01-02T14:48:00Z"/>
                <w:rFonts w:ascii="Calibri" w:eastAsia="Times New Roman" w:hAnsi="Calibri" w:cs="Calibri"/>
                <w:color w:val="000000"/>
                <w:sz w:val="20"/>
                <w:szCs w:val="20"/>
                <w:lang w:val="en-US"/>
              </w:rPr>
            </w:pPr>
            <w:ins w:id="2492"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36471B0B" w14:textId="77777777" w:rsidR="006068B0" w:rsidRPr="00B828D1" w:rsidRDefault="006068B0" w:rsidP="00FF0CB1">
            <w:pPr>
              <w:rPr>
                <w:ins w:id="2493" w:author="Shiv Mangal Rahi" w:date="2020-01-02T14:48:00Z"/>
                <w:rFonts w:ascii="Calibri" w:eastAsia="Times New Roman" w:hAnsi="Calibri" w:cs="Calibri"/>
                <w:color w:val="000000"/>
                <w:sz w:val="20"/>
                <w:szCs w:val="20"/>
                <w:lang w:val="en-US"/>
              </w:rPr>
            </w:pPr>
            <w:ins w:id="2494"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60E536C8" w14:textId="77777777" w:rsidR="006068B0" w:rsidRPr="00B828D1" w:rsidRDefault="006068B0" w:rsidP="00FF0CB1">
            <w:pPr>
              <w:rPr>
                <w:ins w:id="2495" w:author="Shiv Mangal Rahi" w:date="2020-01-02T14:48:00Z"/>
                <w:rFonts w:ascii="Calibri" w:eastAsia="Times New Roman" w:hAnsi="Calibri" w:cs="Calibri"/>
                <w:color w:val="000000"/>
                <w:sz w:val="20"/>
                <w:szCs w:val="20"/>
                <w:lang w:val="en-US"/>
              </w:rPr>
            </w:pPr>
            <w:ins w:id="2496"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547382ED" w14:textId="77777777" w:rsidR="006068B0" w:rsidRPr="00B828D1" w:rsidRDefault="006068B0" w:rsidP="00FF0CB1">
            <w:pPr>
              <w:rPr>
                <w:ins w:id="2497" w:author="Shiv Mangal Rahi" w:date="2020-01-02T14:48:00Z"/>
                <w:rFonts w:ascii="Calibri" w:eastAsia="Times New Roman" w:hAnsi="Calibri" w:cs="Calibri"/>
                <w:color w:val="000000"/>
                <w:sz w:val="20"/>
                <w:szCs w:val="20"/>
                <w:lang w:val="en-US"/>
              </w:rPr>
            </w:pPr>
            <w:ins w:id="2498"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6E72A9FE" w14:textId="77777777" w:rsidR="006068B0" w:rsidRPr="00B828D1" w:rsidRDefault="006068B0" w:rsidP="00FF0CB1">
            <w:pPr>
              <w:rPr>
                <w:ins w:id="2499" w:author="Shiv Mangal Rahi" w:date="2020-01-02T14:48:00Z"/>
                <w:rFonts w:ascii="Calibri" w:eastAsia="Times New Roman" w:hAnsi="Calibri" w:cs="Calibri"/>
                <w:color w:val="000000"/>
                <w:sz w:val="20"/>
                <w:szCs w:val="20"/>
                <w:lang w:val="en-US"/>
              </w:rPr>
            </w:pPr>
            <w:ins w:id="2500" w:author="Shiv Mangal Rahi" w:date="2020-01-02T14:48:00Z">
              <w:r w:rsidRPr="00B828D1">
                <w:rPr>
                  <w:rFonts w:ascii="Calibri" w:eastAsia="Times New Roman" w:hAnsi="Calibri" w:cs="Calibri"/>
                  <w:color w:val="000000"/>
                  <w:sz w:val="20"/>
                  <w:szCs w:val="20"/>
                  <w:lang w:val="en-US"/>
                </w:rPr>
                <w:t>FALSE</w:t>
              </w:r>
            </w:ins>
          </w:p>
        </w:tc>
        <w:tc>
          <w:tcPr>
            <w:tcW w:w="617" w:type="pct"/>
            <w:tcBorders>
              <w:top w:val="nil"/>
              <w:left w:val="nil"/>
              <w:bottom w:val="single" w:sz="4" w:space="0" w:color="auto"/>
              <w:right w:val="single" w:sz="4" w:space="0" w:color="auto"/>
            </w:tcBorders>
            <w:shd w:val="clear" w:color="auto" w:fill="auto"/>
            <w:vAlign w:val="center"/>
            <w:hideMark/>
          </w:tcPr>
          <w:p w14:paraId="3FF064B1" w14:textId="77777777" w:rsidR="006068B0" w:rsidRPr="00B828D1" w:rsidRDefault="006068B0" w:rsidP="00FF0CB1">
            <w:pPr>
              <w:rPr>
                <w:ins w:id="2501" w:author="Shiv Mangal Rahi" w:date="2020-01-02T14:48:00Z"/>
                <w:rFonts w:ascii="Calibri" w:eastAsia="Times New Roman" w:hAnsi="Calibri" w:cs="Calibri"/>
                <w:color w:val="000000"/>
                <w:sz w:val="20"/>
                <w:szCs w:val="20"/>
                <w:lang w:val="en-US"/>
              </w:rPr>
            </w:pPr>
            <w:ins w:id="2502" w:author="Shiv Mangal Rahi" w:date="2020-01-02T14:48:00Z">
              <w:r w:rsidRPr="00B828D1">
                <w:rPr>
                  <w:rFonts w:ascii="Calibri" w:eastAsia="Times New Roman" w:hAnsi="Calibri" w:cs="Calibri"/>
                  <w:color w:val="000000"/>
                  <w:sz w:val="20"/>
                  <w:szCs w:val="20"/>
                  <w:lang w:val="en-US"/>
                </w:rPr>
                <w:t>FALSE</w:t>
              </w:r>
            </w:ins>
          </w:p>
        </w:tc>
      </w:tr>
      <w:tr w:rsidR="006068B0" w:rsidRPr="00B828D1" w14:paraId="232432FA" w14:textId="77777777" w:rsidTr="00FF0CB1">
        <w:trPr>
          <w:trHeight w:val="20"/>
          <w:ins w:id="2503"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1AC81407" w14:textId="77777777" w:rsidR="006068B0" w:rsidRPr="00B828D1" w:rsidRDefault="006068B0" w:rsidP="00FF0CB1">
            <w:pPr>
              <w:rPr>
                <w:ins w:id="2504" w:author="Shiv Mangal Rahi" w:date="2020-01-02T14:48:00Z"/>
                <w:rFonts w:ascii="Calibri" w:eastAsia="Times New Roman" w:hAnsi="Calibri" w:cs="Calibri"/>
                <w:color w:val="000000"/>
                <w:sz w:val="20"/>
                <w:szCs w:val="20"/>
                <w:lang w:val="en-US"/>
              </w:rPr>
            </w:pPr>
            <w:ins w:id="2505" w:author="Shiv Mangal Rahi" w:date="2020-01-02T14:48:00Z">
              <w:r w:rsidRPr="00B828D1">
                <w:rPr>
                  <w:rFonts w:ascii="Calibri" w:eastAsia="Times New Roman" w:hAnsi="Calibri" w:cs="Calibri"/>
                  <w:color w:val="000000"/>
                  <w:sz w:val="20"/>
                  <w:szCs w:val="20"/>
                  <w:lang w:val="en-US"/>
                </w:rPr>
                <w:t>Lookup Type</w:t>
              </w:r>
            </w:ins>
          </w:p>
        </w:tc>
        <w:tc>
          <w:tcPr>
            <w:tcW w:w="617" w:type="pct"/>
            <w:tcBorders>
              <w:top w:val="nil"/>
              <w:left w:val="nil"/>
              <w:bottom w:val="single" w:sz="4" w:space="0" w:color="auto"/>
              <w:right w:val="single" w:sz="4" w:space="0" w:color="auto"/>
            </w:tcBorders>
            <w:shd w:val="clear" w:color="auto" w:fill="auto"/>
            <w:vAlign w:val="center"/>
            <w:hideMark/>
          </w:tcPr>
          <w:p w14:paraId="08B51375" w14:textId="77777777" w:rsidR="006068B0" w:rsidRPr="00B828D1" w:rsidRDefault="006068B0" w:rsidP="00FF0CB1">
            <w:pPr>
              <w:rPr>
                <w:ins w:id="2506" w:author="Shiv Mangal Rahi" w:date="2020-01-02T14:48:00Z"/>
                <w:rFonts w:ascii="Calibri" w:eastAsia="Times New Roman" w:hAnsi="Calibri" w:cs="Calibri"/>
                <w:color w:val="000000"/>
                <w:sz w:val="20"/>
                <w:szCs w:val="20"/>
                <w:lang w:val="en-US"/>
              </w:rPr>
            </w:pPr>
            <w:ins w:id="2507"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5B82AD9" w14:textId="77777777" w:rsidR="006068B0" w:rsidRPr="00B828D1" w:rsidRDefault="006068B0" w:rsidP="00FF0CB1">
            <w:pPr>
              <w:rPr>
                <w:ins w:id="2508" w:author="Shiv Mangal Rahi" w:date="2020-01-02T14:48:00Z"/>
                <w:rFonts w:ascii="Calibri" w:eastAsia="Times New Roman" w:hAnsi="Calibri" w:cs="Calibri"/>
                <w:color w:val="000000"/>
                <w:sz w:val="20"/>
                <w:szCs w:val="20"/>
                <w:lang w:val="en-US"/>
              </w:rPr>
            </w:pPr>
            <w:ins w:id="2509"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5509B47" w14:textId="77777777" w:rsidR="006068B0" w:rsidRPr="00B828D1" w:rsidRDefault="006068B0" w:rsidP="00FF0CB1">
            <w:pPr>
              <w:rPr>
                <w:ins w:id="2510" w:author="Shiv Mangal Rahi" w:date="2020-01-02T14:48:00Z"/>
                <w:rFonts w:ascii="Calibri" w:eastAsia="Times New Roman" w:hAnsi="Calibri" w:cs="Calibri"/>
                <w:color w:val="000000"/>
                <w:sz w:val="20"/>
                <w:szCs w:val="20"/>
                <w:lang w:val="en-US"/>
              </w:rPr>
            </w:pPr>
            <w:ins w:id="2511"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061C178" w14:textId="77777777" w:rsidR="006068B0" w:rsidRPr="00B828D1" w:rsidRDefault="006068B0" w:rsidP="00FF0CB1">
            <w:pPr>
              <w:rPr>
                <w:ins w:id="2512" w:author="Shiv Mangal Rahi" w:date="2020-01-02T14:48:00Z"/>
                <w:rFonts w:ascii="Calibri" w:eastAsia="Times New Roman" w:hAnsi="Calibri" w:cs="Calibri"/>
                <w:color w:val="000000"/>
                <w:sz w:val="20"/>
                <w:szCs w:val="20"/>
                <w:lang w:val="en-US"/>
              </w:rPr>
            </w:pPr>
            <w:ins w:id="2513"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6147E7CB" w14:textId="77777777" w:rsidR="006068B0" w:rsidRPr="00B828D1" w:rsidRDefault="006068B0" w:rsidP="00FF0CB1">
            <w:pPr>
              <w:rPr>
                <w:ins w:id="2514" w:author="Shiv Mangal Rahi" w:date="2020-01-02T14:48:00Z"/>
                <w:rFonts w:ascii="Calibri" w:eastAsia="Times New Roman" w:hAnsi="Calibri" w:cs="Calibri"/>
                <w:color w:val="000000"/>
                <w:sz w:val="20"/>
                <w:szCs w:val="20"/>
                <w:lang w:val="en-US"/>
              </w:rPr>
            </w:pPr>
            <w:ins w:id="2515"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1E94305D" w14:textId="77777777" w:rsidR="006068B0" w:rsidRPr="00B828D1" w:rsidRDefault="006068B0" w:rsidP="00FF0CB1">
            <w:pPr>
              <w:rPr>
                <w:ins w:id="2516" w:author="Shiv Mangal Rahi" w:date="2020-01-02T14:48:00Z"/>
                <w:rFonts w:ascii="Calibri" w:eastAsia="Times New Roman" w:hAnsi="Calibri" w:cs="Calibri"/>
                <w:color w:val="000000"/>
                <w:sz w:val="20"/>
                <w:szCs w:val="20"/>
                <w:lang w:val="en-US"/>
              </w:rPr>
            </w:pPr>
            <w:ins w:id="2517"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36101C8E" w14:textId="77777777" w:rsidR="006068B0" w:rsidRPr="00B828D1" w:rsidRDefault="006068B0" w:rsidP="00FF0CB1">
            <w:pPr>
              <w:rPr>
                <w:ins w:id="2518" w:author="Shiv Mangal Rahi" w:date="2020-01-02T14:48:00Z"/>
                <w:rFonts w:ascii="Calibri" w:eastAsia="Times New Roman" w:hAnsi="Calibri" w:cs="Calibri"/>
                <w:color w:val="000000"/>
                <w:sz w:val="20"/>
                <w:szCs w:val="20"/>
                <w:lang w:val="en-US"/>
              </w:rPr>
            </w:pPr>
            <w:ins w:id="2519" w:author="Shiv Mangal Rahi" w:date="2020-01-02T14:48:00Z">
              <w:r w:rsidRPr="00B828D1">
                <w:rPr>
                  <w:rFonts w:ascii="Calibri" w:eastAsia="Times New Roman" w:hAnsi="Calibri" w:cs="Calibri"/>
                  <w:color w:val="000000"/>
                  <w:sz w:val="20"/>
                  <w:szCs w:val="20"/>
                  <w:lang w:val="en-US"/>
                </w:rPr>
                <w:t>N/A</w:t>
              </w:r>
            </w:ins>
          </w:p>
        </w:tc>
      </w:tr>
      <w:tr w:rsidR="006068B0" w:rsidRPr="00B828D1" w14:paraId="1D2DC6F4" w14:textId="77777777" w:rsidTr="00FF0CB1">
        <w:trPr>
          <w:trHeight w:val="20"/>
          <w:ins w:id="2520"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3EC46DEC" w14:textId="77777777" w:rsidR="006068B0" w:rsidRPr="00B828D1" w:rsidRDefault="006068B0" w:rsidP="00FF0CB1">
            <w:pPr>
              <w:rPr>
                <w:ins w:id="2521" w:author="Shiv Mangal Rahi" w:date="2020-01-02T14:48:00Z"/>
                <w:rFonts w:ascii="Calibri" w:eastAsia="Times New Roman" w:hAnsi="Calibri" w:cs="Calibri"/>
                <w:color w:val="000000"/>
                <w:sz w:val="20"/>
                <w:szCs w:val="20"/>
                <w:lang w:val="en-US"/>
              </w:rPr>
            </w:pPr>
            <w:ins w:id="2522" w:author="Shiv Mangal Rahi" w:date="2020-01-02T14:48:00Z">
              <w:r w:rsidRPr="00B828D1">
                <w:rPr>
                  <w:rFonts w:ascii="Calibri" w:eastAsia="Times New Roman" w:hAnsi="Calibri" w:cs="Calibri"/>
                  <w:color w:val="000000"/>
                  <w:sz w:val="20"/>
                  <w:szCs w:val="20"/>
                  <w:lang w:val="en-US"/>
                </w:rPr>
                <w:t>Relationship Type</w:t>
              </w:r>
            </w:ins>
          </w:p>
        </w:tc>
        <w:tc>
          <w:tcPr>
            <w:tcW w:w="617" w:type="pct"/>
            <w:tcBorders>
              <w:top w:val="nil"/>
              <w:left w:val="nil"/>
              <w:bottom w:val="single" w:sz="4" w:space="0" w:color="auto"/>
              <w:right w:val="single" w:sz="4" w:space="0" w:color="auto"/>
            </w:tcBorders>
            <w:shd w:val="clear" w:color="auto" w:fill="auto"/>
            <w:vAlign w:val="center"/>
            <w:hideMark/>
          </w:tcPr>
          <w:p w14:paraId="10B9CD0E" w14:textId="77777777" w:rsidR="006068B0" w:rsidRPr="00B828D1" w:rsidRDefault="006068B0" w:rsidP="00FF0CB1">
            <w:pPr>
              <w:rPr>
                <w:ins w:id="2523" w:author="Shiv Mangal Rahi" w:date="2020-01-02T14:48:00Z"/>
                <w:rFonts w:ascii="Calibri" w:eastAsia="Times New Roman" w:hAnsi="Calibri" w:cs="Calibri"/>
                <w:color w:val="000000"/>
                <w:sz w:val="20"/>
                <w:szCs w:val="20"/>
                <w:lang w:val="en-US"/>
              </w:rPr>
            </w:pPr>
            <w:ins w:id="2524"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2FC4F27" w14:textId="77777777" w:rsidR="006068B0" w:rsidRPr="00B828D1" w:rsidRDefault="006068B0" w:rsidP="00FF0CB1">
            <w:pPr>
              <w:rPr>
                <w:ins w:id="2525" w:author="Shiv Mangal Rahi" w:date="2020-01-02T14:48:00Z"/>
                <w:rFonts w:ascii="Calibri" w:eastAsia="Times New Roman" w:hAnsi="Calibri" w:cs="Calibri"/>
                <w:color w:val="000000"/>
                <w:sz w:val="20"/>
                <w:szCs w:val="20"/>
                <w:lang w:val="en-US"/>
              </w:rPr>
            </w:pPr>
            <w:ins w:id="2526"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6475666E" w14:textId="77777777" w:rsidR="006068B0" w:rsidRPr="00B828D1" w:rsidRDefault="006068B0" w:rsidP="00FF0CB1">
            <w:pPr>
              <w:rPr>
                <w:ins w:id="2527" w:author="Shiv Mangal Rahi" w:date="2020-01-02T14:48:00Z"/>
                <w:rFonts w:ascii="Calibri" w:eastAsia="Times New Roman" w:hAnsi="Calibri" w:cs="Calibri"/>
                <w:color w:val="000000"/>
                <w:sz w:val="20"/>
                <w:szCs w:val="20"/>
                <w:lang w:val="en-US"/>
              </w:rPr>
            </w:pPr>
            <w:ins w:id="2528"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06E76CF2" w14:textId="77777777" w:rsidR="006068B0" w:rsidRPr="00B828D1" w:rsidRDefault="006068B0" w:rsidP="00FF0CB1">
            <w:pPr>
              <w:rPr>
                <w:ins w:id="2529" w:author="Shiv Mangal Rahi" w:date="2020-01-02T14:48:00Z"/>
                <w:rFonts w:ascii="Calibri" w:eastAsia="Times New Roman" w:hAnsi="Calibri" w:cs="Calibri"/>
                <w:color w:val="000000"/>
                <w:sz w:val="20"/>
                <w:szCs w:val="20"/>
                <w:lang w:val="en-US"/>
              </w:rPr>
            </w:pPr>
            <w:ins w:id="2530"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74B315D" w14:textId="77777777" w:rsidR="006068B0" w:rsidRPr="00B828D1" w:rsidRDefault="006068B0" w:rsidP="00FF0CB1">
            <w:pPr>
              <w:rPr>
                <w:ins w:id="2531" w:author="Shiv Mangal Rahi" w:date="2020-01-02T14:48:00Z"/>
                <w:rFonts w:ascii="Calibri" w:eastAsia="Times New Roman" w:hAnsi="Calibri" w:cs="Calibri"/>
                <w:color w:val="000000"/>
                <w:sz w:val="20"/>
                <w:szCs w:val="20"/>
                <w:lang w:val="en-US"/>
              </w:rPr>
            </w:pPr>
            <w:ins w:id="2532"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1AB1B87F" w14:textId="77777777" w:rsidR="006068B0" w:rsidRPr="00B828D1" w:rsidRDefault="006068B0" w:rsidP="00FF0CB1">
            <w:pPr>
              <w:rPr>
                <w:ins w:id="2533" w:author="Shiv Mangal Rahi" w:date="2020-01-02T14:48:00Z"/>
                <w:rFonts w:ascii="Calibri" w:eastAsia="Times New Roman" w:hAnsi="Calibri" w:cs="Calibri"/>
                <w:color w:val="000000"/>
                <w:sz w:val="20"/>
                <w:szCs w:val="20"/>
                <w:lang w:val="en-US"/>
              </w:rPr>
            </w:pPr>
            <w:ins w:id="2534"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2EFF8F6B" w14:textId="77777777" w:rsidR="006068B0" w:rsidRPr="00B828D1" w:rsidRDefault="006068B0" w:rsidP="00FF0CB1">
            <w:pPr>
              <w:rPr>
                <w:ins w:id="2535" w:author="Shiv Mangal Rahi" w:date="2020-01-02T14:48:00Z"/>
                <w:rFonts w:ascii="Calibri" w:eastAsia="Times New Roman" w:hAnsi="Calibri" w:cs="Calibri"/>
                <w:color w:val="000000"/>
                <w:sz w:val="20"/>
                <w:szCs w:val="20"/>
                <w:lang w:val="en-US"/>
              </w:rPr>
            </w:pPr>
            <w:ins w:id="2536" w:author="Shiv Mangal Rahi" w:date="2020-01-02T14:48:00Z">
              <w:r w:rsidRPr="00B828D1">
                <w:rPr>
                  <w:rFonts w:ascii="Calibri" w:eastAsia="Times New Roman" w:hAnsi="Calibri" w:cs="Calibri"/>
                  <w:color w:val="000000"/>
                  <w:sz w:val="20"/>
                  <w:szCs w:val="20"/>
                  <w:lang w:val="en-US"/>
                </w:rPr>
                <w:t>N/A</w:t>
              </w:r>
            </w:ins>
          </w:p>
        </w:tc>
      </w:tr>
      <w:tr w:rsidR="006068B0" w:rsidRPr="00B828D1" w14:paraId="598FE320" w14:textId="77777777" w:rsidTr="00FF0CB1">
        <w:trPr>
          <w:trHeight w:val="20"/>
          <w:ins w:id="2537" w:author="Shiv Mangal Rahi" w:date="2020-01-02T14:48:00Z"/>
        </w:trPr>
        <w:tc>
          <w:tcPr>
            <w:tcW w:w="682" w:type="pct"/>
            <w:tcBorders>
              <w:top w:val="nil"/>
              <w:left w:val="single" w:sz="4" w:space="0" w:color="auto"/>
              <w:bottom w:val="single" w:sz="4" w:space="0" w:color="auto"/>
              <w:right w:val="single" w:sz="4" w:space="0" w:color="auto"/>
            </w:tcBorders>
            <w:shd w:val="clear" w:color="000000" w:fill="D9D9D9"/>
            <w:vAlign w:val="center"/>
            <w:hideMark/>
          </w:tcPr>
          <w:p w14:paraId="00363245" w14:textId="77777777" w:rsidR="006068B0" w:rsidRPr="00B828D1" w:rsidRDefault="006068B0" w:rsidP="00FF0CB1">
            <w:pPr>
              <w:rPr>
                <w:ins w:id="2538" w:author="Shiv Mangal Rahi" w:date="2020-01-02T14:48:00Z"/>
                <w:rFonts w:ascii="Calibri" w:eastAsia="Times New Roman" w:hAnsi="Calibri" w:cs="Calibri"/>
                <w:color w:val="000000"/>
                <w:sz w:val="20"/>
                <w:szCs w:val="20"/>
                <w:lang w:val="en-US"/>
              </w:rPr>
            </w:pPr>
            <w:ins w:id="2539" w:author="Shiv Mangal Rahi" w:date="2020-01-02T14:48:00Z">
              <w:r w:rsidRPr="00B828D1">
                <w:rPr>
                  <w:rFonts w:ascii="Calibri" w:eastAsia="Times New Roman" w:hAnsi="Calibri" w:cs="Calibri"/>
                  <w:color w:val="000000"/>
                  <w:sz w:val="20"/>
                  <w:szCs w:val="20"/>
                  <w:lang w:val="en-US"/>
                </w:rPr>
                <w:t>Table Settings</w:t>
              </w:r>
            </w:ins>
          </w:p>
        </w:tc>
        <w:tc>
          <w:tcPr>
            <w:tcW w:w="617" w:type="pct"/>
            <w:tcBorders>
              <w:top w:val="nil"/>
              <w:left w:val="nil"/>
              <w:bottom w:val="single" w:sz="4" w:space="0" w:color="auto"/>
              <w:right w:val="single" w:sz="4" w:space="0" w:color="auto"/>
            </w:tcBorders>
            <w:shd w:val="clear" w:color="auto" w:fill="auto"/>
            <w:vAlign w:val="center"/>
            <w:hideMark/>
          </w:tcPr>
          <w:p w14:paraId="3A333A50" w14:textId="77777777" w:rsidR="006068B0" w:rsidRPr="00B828D1" w:rsidRDefault="006068B0" w:rsidP="00FF0CB1">
            <w:pPr>
              <w:rPr>
                <w:ins w:id="2540" w:author="Shiv Mangal Rahi" w:date="2020-01-02T14:48:00Z"/>
                <w:rFonts w:ascii="Calibri" w:eastAsia="Times New Roman" w:hAnsi="Calibri" w:cs="Calibri"/>
                <w:color w:val="000000"/>
                <w:sz w:val="20"/>
                <w:szCs w:val="20"/>
                <w:lang w:val="en-US"/>
              </w:rPr>
            </w:pPr>
            <w:ins w:id="2541"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A50E036" w14:textId="77777777" w:rsidR="006068B0" w:rsidRPr="00B828D1" w:rsidRDefault="006068B0" w:rsidP="00FF0CB1">
            <w:pPr>
              <w:rPr>
                <w:ins w:id="2542" w:author="Shiv Mangal Rahi" w:date="2020-01-02T14:48:00Z"/>
                <w:rFonts w:ascii="Calibri" w:eastAsia="Times New Roman" w:hAnsi="Calibri" w:cs="Calibri"/>
                <w:color w:val="000000"/>
                <w:sz w:val="20"/>
                <w:szCs w:val="20"/>
                <w:lang w:val="en-US"/>
              </w:rPr>
            </w:pPr>
            <w:ins w:id="2543"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6BB654FA" w14:textId="77777777" w:rsidR="006068B0" w:rsidRPr="00B828D1" w:rsidRDefault="006068B0" w:rsidP="00FF0CB1">
            <w:pPr>
              <w:rPr>
                <w:ins w:id="2544" w:author="Shiv Mangal Rahi" w:date="2020-01-02T14:48:00Z"/>
                <w:rFonts w:ascii="Calibri" w:eastAsia="Times New Roman" w:hAnsi="Calibri" w:cs="Calibri"/>
                <w:color w:val="000000"/>
                <w:sz w:val="20"/>
                <w:szCs w:val="20"/>
                <w:lang w:val="en-US"/>
              </w:rPr>
            </w:pPr>
            <w:ins w:id="2545"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4CE6E119" w14:textId="77777777" w:rsidR="006068B0" w:rsidRPr="00B828D1" w:rsidRDefault="006068B0" w:rsidP="00FF0CB1">
            <w:pPr>
              <w:rPr>
                <w:ins w:id="2546" w:author="Shiv Mangal Rahi" w:date="2020-01-02T14:48:00Z"/>
                <w:rFonts w:ascii="Calibri" w:eastAsia="Times New Roman" w:hAnsi="Calibri" w:cs="Calibri"/>
                <w:color w:val="000000"/>
                <w:sz w:val="20"/>
                <w:szCs w:val="20"/>
                <w:lang w:val="en-US"/>
              </w:rPr>
            </w:pPr>
            <w:ins w:id="2547"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505653AC" w14:textId="77777777" w:rsidR="006068B0" w:rsidRPr="00B828D1" w:rsidRDefault="006068B0" w:rsidP="00FF0CB1">
            <w:pPr>
              <w:rPr>
                <w:ins w:id="2548" w:author="Shiv Mangal Rahi" w:date="2020-01-02T14:48:00Z"/>
                <w:rFonts w:ascii="Calibri" w:eastAsia="Times New Roman" w:hAnsi="Calibri" w:cs="Calibri"/>
                <w:color w:val="000000"/>
                <w:sz w:val="20"/>
                <w:szCs w:val="20"/>
                <w:lang w:val="en-US"/>
              </w:rPr>
            </w:pPr>
            <w:ins w:id="2549"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1AD4D44A" w14:textId="77777777" w:rsidR="006068B0" w:rsidRPr="00B828D1" w:rsidRDefault="006068B0" w:rsidP="00FF0CB1">
            <w:pPr>
              <w:rPr>
                <w:ins w:id="2550" w:author="Shiv Mangal Rahi" w:date="2020-01-02T14:48:00Z"/>
                <w:rFonts w:ascii="Calibri" w:eastAsia="Times New Roman" w:hAnsi="Calibri" w:cs="Calibri"/>
                <w:color w:val="000000"/>
                <w:sz w:val="20"/>
                <w:szCs w:val="20"/>
                <w:lang w:val="en-US"/>
              </w:rPr>
            </w:pPr>
            <w:ins w:id="2551" w:author="Shiv Mangal Rahi" w:date="2020-01-02T14:48:00Z">
              <w:r w:rsidRPr="00B828D1">
                <w:rPr>
                  <w:rFonts w:ascii="Calibri" w:eastAsia="Times New Roman" w:hAnsi="Calibri" w:cs="Calibri"/>
                  <w:color w:val="000000"/>
                  <w:sz w:val="20"/>
                  <w:szCs w:val="20"/>
                  <w:lang w:val="en-US"/>
                </w:rPr>
                <w:t>N/A</w:t>
              </w:r>
            </w:ins>
          </w:p>
        </w:tc>
        <w:tc>
          <w:tcPr>
            <w:tcW w:w="617" w:type="pct"/>
            <w:tcBorders>
              <w:top w:val="nil"/>
              <w:left w:val="nil"/>
              <w:bottom w:val="single" w:sz="4" w:space="0" w:color="auto"/>
              <w:right w:val="single" w:sz="4" w:space="0" w:color="auto"/>
            </w:tcBorders>
            <w:shd w:val="clear" w:color="auto" w:fill="auto"/>
            <w:vAlign w:val="center"/>
            <w:hideMark/>
          </w:tcPr>
          <w:p w14:paraId="71E0D673" w14:textId="77777777" w:rsidR="006068B0" w:rsidRPr="00B828D1" w:rsidRDefault="006068B0" w:rsidP="00FF0CB1">
            <w:pPr>
              <w:rPr>
                <w:ins w:id="2552" w:author="Shiv Mangal Rahi" w:date="2020-01-02T14:48:00Z"/>
                <w:rFonts w:ascii="Calibri" w:eastAsia="Times New Roman" w:hAnsi="Calibri" w:cs="Calibri"/>
                <w:color w:val="000000"/>
                <w:sz w:val="20"/>
                <w:szCs w:val="20"/>
                <w:lang w:val="en-US"/>
              </w:rPr>
            </w:pPr>
            <w:ins w:id="2553" w:author="Shiv Mangal Rahi" w:date="2020-01-02T14:48:00Z">
              <w:r w:rsidRPr="00B828D1">
                <w:rPr>
                  <w:rFonts w:ascii="Calibri" w:eastAsia="Times New Roman" w:hAnsi="Calibri" w:cs="Calibri"/>
                  <w:color w:val="000000"/>
                  <w:sz w:val="20"/>
                  <w:szCs w:val="20"/>
                  <w:lang w:val="en-US"/>
                </w:rPr>
                <w:t>N/A</w:t>
              </w:r>
            </w:ins>
          </w:p>
        </w:tc>
      </w:tr>
    </w:tbl>
    <w:p w14:paraId="37A8C512" w14:textId="77777777" w:rsidR="006068B0" w:rsidRDefault="006068B0" w:rsidP="008D2191">
      <w:pPr>
        <w:ind w:left="720"/>
        <w:rPr>
          <w:ins w:id="2554" w:author="Shiv Mangal Rahi" w:date="2020-01-02T14:49:00Z"/>
          <w:rFonts w:asciiTheme="majorHAnsi" w:hAnsiTheme="majorHAnsi" w:cstheme="majorHAnsi"/>
          <w:sz w:val="22"/>
          <w:szCs w:val="22"/>
        </w:rPr>
      </w:pPr>
    </w:p>
    <w:tbl>
      <w:tblPr>
        <w:tblW w:w="5000" w:type="pct"/>
        <w:tblLayout w:type="fixed"/>
        <w:tblLook w:val="04A0" w:firstRow="1" w:lastRow="0" w:firstColumn="1" w:lastColumn="0" w:noHBand="0" w:noVBand="1"/>
      </w:tblPr>
      <w:tblGrid>
        <w:gridCol w:w="1234"/>
        <w:gridCol w:w="1607"/>
        <w:gridCol w:w="1452"/>
        <w:gridCol w:w="1402"/>
        <w:gridCol w:w="1487"/>
        <w:gridCol w:w="1484"/>
      </w:tblGrid>
      <w:tr w:rsidR="009C63FC" w:rsidRPr="000F5CDE" w14:paraId="54D822C3" w14:textId="77777777" w:rsidTr="00FF0CB1">
        <w:trPr>
          <w:trHeight w:val="20"/>
          <w:ins w:id="2555" w:author="Shiv Mangal Rahi" w:date="2020-01-02T14:49:00Z"/>
        </w:trPr>
        <w:tc>
          <w:tcPr>
            <w:tcW w:w="712"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99BF146" w14:textId="77777777" w:rsidR="009C63FC" w:rsidRPr="000F5CDE" w:rsidRDefault="009C63FC" w:rsidP="00FF0CB1">
            <w:pPr>
              <w:jc w:val="center"/>
              <w:rPr>
                <w:ins w:id="2556" w:author="Shiv Mangal Rahi" w:date="2020-01-02T14:49:00Z"/>
                <w:rFonts w:ascii="Calibri" w:eastAsia="Times New Roman" w:hAnsi="Calibri" w:cs="Calibri"/>
                <w:b/>
                <w:bCs/>
                <w:color w:val="000000"/>
                <w:sz w:val="20"/>
                <w:szCs w:val="20"/>
                <w:lang w:val="en-US"/>
              </w:rPr>
            </w:pPr>
            <w:ins w:id="2557" w:author="Shiv Mangal Rahi" w:date="2020-01-02T14:49:00Z">
              <w:r w:rsidRPr="000F5CDE">
                <w:rPr>
                  <w:rFonts w:ascii="Calibri" w:eastAsia="Times New Roman" w:hAnsi="Calibri" w:cs="Calibri"/>
                  <w:b/>
                  <w:bCs/>
                  <w:color w:val="000000"/>
                  <w:sz w:val="20"/>
                  <w:szCs w:val="20"/>
                  <w:lang w:val="en-US"/>
                </w:rPr>
                <w:t>Field Attribute</w:t>
              </w:r>
            </w:ins>
          </w:p>
        </w:tc>
        <w:tc>
          <w:tcPr>
            <w:tcW w:w="927" w:type="pct"/>
            <w:tcBorders>
              <w:top w:val="single" w:sz="4" w:space="0" w:color="auto"/>
              <w:left w:val="nil"/>
              <w:bottom w:val="single" w:sz="4" w:space="0" w:color="auto"/>
              <w:right w:val="single" w:sz="4" w:space="0" w:color="auto"/>
            </w:tcBorders>
            <w:shd w:val="clear" w:color="000000" w:fill="BFBFBF"/>
            <w:noWrap/>
            <w:vAlign w:val="center"/>
            <w:hideMark/>
          </w:tcPr>
          <w:p w14:paraId="1E83F940" w14:textId="77777777" w:rsidR="009C63FC" w:rsidRPr="000F5CDE" w:rsidRDefault="009C63FC" w:rsidP="00FF0CB1">
            <w:pPr>
              <w:jc w:val="center"/>
              <w:rPr>
                <w:ins w:id="2558" w:author="Shiv Mangal Rahi" w:date="2020-01-02T14:49:00Z"/>
                <w:rFonts w:ascii="Calibri" w:eastAsia="Times New Roman" w:hAnsi="Calibri" w:cs="Calibri"/>
                <w:b/>
                <w:bCs/>
                <w:color w:val="000000"/>
                <w:sz w:val="20"/>
                <w:szCs w:val="20"/>
                <w:lang w:val="en-US"/>
              </w:rPr>
            </w:pPr>
            <w:ins w:id="2559" w:author="Shiv Mangal Rahi" w:date="2020-01-02T14:49:00Z">
              <w:r w:rsidRPr="000F5CDE">
                <w:rPr>
                  <w:rFonts w:ascii="Calibri" w:eastAsia="Times New Roman" w:hAnsi="Calibri" w:cs="Calibri"/>
                  <w:b/>
                  <w:bCs/>
                  <w:color w:val="000000"/>
                  <w:sz w:val="20"/>
                  <w:szCs w:val="20"/>
                  <w:lang w:val="en-US"/>
                </w:rPr>
                <w:t>Field-9</w:t>
              </w:r>
            </w:ins>
          </w:p>
        </w:tc>
        <w:tc>
          <w:tcPr>
            <w:tcW w:w="838" w:type="pct"/>
            <w:tcBorders>
              <w:top w:val="single" w:sz="4" w:space="0" w:color="auto"/>
              <w:left w:val="nil"/>
              <w:bottom w:val="single" w:sz="4" w:space="0" w:color="auto"/>
              <w:right w:val="single" w:sz="4" w:space="0" w:color="auto"/>
            </w:tcBorders>
            <w:shd w:val="clear" w:color="000000" w:fill="BFBFBF"/>
            <w:noWrap/>
            <w:vAlign w:val="center"/>
            <w:hideMark/>
          </w:tcPr>
          <w:p w14:paraId="47FDD887" w14:textId="77777777" w:rsidR="009C63FC" w:rsidRPr="000F5CDE" w:rsidRDefault="009C63FC" w:rsidP="00FF0CB1">
            <w:pPr>
              <w:jc w:val="center"/>
              <w:rPr>
                <w:ins w:id="2560" w:author="Shiv Mangal Rahi" w:date="2020-01-02T14:49:00Z"/>
                <w:rFonts w:ascii="Calibri" w:eastAsia="Times New Roman" w:hAnsi="Calibri" w:cs="Calibri"/>
                <w:b/>
                <w:bCs/>
                <w:color w:val="000000"/>
                <w:sz w:val="20"/>
                <w:szCs w:val="20"/>
                <w:lang w:val="en-US"/>
              </w:rPr>
            </w:pPr>
            <w:ins w:id="2561" w:author="Shiv Mangal Rahi" w:date="2020-01-02T14:49:00Z">
              <w:r w:rsidRPr="000F5CDE">
                <w:rPr>
                  <w:rFonts w:ascii="Calibri" w:eastAsia="Times New Roman" w:hAnsi="Calibri" w:cs="Calibri"/>
                  <w:b/>
                  <w:bCs/>
                  <w:color w:val="000000"/>
                  <w:sz w:val="20"/>
                  <w:szCs w:val="20"/>
                  <w:lang w:val="en-US"/>
                </w:rPr>
                <w:t>Field-10</w:t>
              </w:r>
            </w:ins>
          </w:p>
        </w:tc>
        <w:tc>
          <w:tcPr>
            <w:tcW w:w="809" w:type="pct"/>
            <w:tcBorders>
              <w:top w:val="single" w:sz="4" w:space="0" w:color="auto"/>
              <w:left w:val="nil"/>
              <w:bottom w:val="single" w:sz="4" w:space="0" w:color="auto"/>
              <w:right w:val="single" w:sz="4" w:space="0" w:color="auto"/>
            </w:tcBorders>
            <w:shd w:val="clear" w:color="000000" w:fill="BFBFBF"/>
            <w:noWrap/>
            <w:vAlign w:val="center"/>
            <w:hideMark/>
          </w:tcPr>
          <w:p w14:paraId="7068896F" w14:textId="77777777" w:rsidR="009C63FC" w:rsidRPr="000F5CDE" w:rsidRDefault="009C63FC" w:rsidP="00FF0CB1">
            <w:pPr>
              <w:jc w:val="center"/>
              <w:rPr>
                <w:ins w:id="2562" w:author="Shiv Mangal Rahi" w:date="2020-01-02T14:49:00Z"/>
                <w:rFonts w:ascii="Calibri" w:eastAsia="Times New Roman" w:hAnsi="Calibri" w:cs="Calibri"/>
                <w:b/>
                <w:bCs/>
                <w:color w:val="000000"/>
                <w:sz w:val="20"/>
                <w:szCs w:val="20"/>
                <w:lang w:val="en-US"/>
              </w:rPr>
            </w:pPr>
            <w:ins w:id="2563" w:author="Shiv Mangal Rahi" w:date="2020-01-02T14:49:00Z">
              <w:r w:rsidRPr="000F5CDE">
                <w:rPr>
                  <w:rFonts w:ascii="Calibri" w:eastAsia="Times New Roman" w:hAnsi="Calibri" w:cs="Calibri"/>
                  <w:b/>
                  <w:bCs/>
                  <w:color w:val="000000"/>
                  <w:sz w:val="20"/>
                  <w:szCs w:val="20"/>
                  <w:lang w:val="en-US"/>
                </w:rPr>
                <w:t>Field-11</w:t>
              </w:r>
            </w:ins>
          </w:p>
        </w:tc>
        <w:tc>
          <w:tcPr>
            <w:tcW w:w="858" w:type="pct"/>
            <w:tcBorders>
              <w:top w:val="single" w:sz="4" w:space="0" w:color="auto"/>
              <w:left w:val="nil"/>
              <w:bottom w:val="single" w:sz="4" w:space="0" w:color="auto"/>
              <w:right w:val="single" w:sz="4" w:space="0" w:color="auto"/>
            </w:tcBorders>
            <w:shd w:val="clear" w:color="000000" w:fill="BFBFBF"/>
            <w:noWrap/>
            <w:vAlign w:val="center"/>
            <w:hideMark/>
          </w:tcPr>
          <w:p w14:paraId="756D51B8" w14:textId="77777777" w:rsidR="009C63FC" w:rsidRPr="000F5CDE" w:rsidRDefault="009C63FC" w:rsidP="00FF0CB1">
            <w:pPr>
              <w:jc w:val="center"/>
              <w:rPr>
                <w:ins w:id="2564" w:author="Shiv Mangal Rahi" w:date="2020-01-02T14:49:00Z"/>
                <w:rFonts w:ascii="Calibri" w:eastAsia="Times New Roman" w:hAnsi="Calibri" w:cs="Calibri"/>
                <w:b/>
                <w:bCs/>
                <w:color w:val="000000"/>
                <w:sz w:val="20"/>
                <w:szCs w:val="20"/>
                <w:lang w:val="en-US"/>
              </w:rPr>
            </w:pPr>
            <w:ins w:id="2565" w:author="Shiv Mangal Rahi" w:date="2020-01-02T14:49:00Z">
              <w:r w:rsidRPr="000F5CDE">
                <w:rPr>
                  <w:rFonts w:ascii="Calibri" w:eastAsia="Times New Roman" w:hAnsi="Calibri" w:cs="Calibri"/>
                  <w:b/>
                  <w:bCs/>
                  <w:color w:val="000000"/>
                  <w:sz w:val="20"/>
                  <w:szCs w:val="20"/>
                  <w:lang w:val="en-US"/>
                </w:rPr>
                <w:t>Field-12</w:t>
              </w:r>
            </w:ins>
          </w:p>
        </w:tc>
        <w:tc>
          <w:tcPr>
            <w:tcW w:w="856" w:type="pct"/>
            <w:tcBorders>
              <w:top w:val="single" w:sz="4" w:space="0" w:color="auto"/>
              <w:left w:val="nil"/>
              <w:bottom w:val="single" w:sz="4" w:space="0" w:color="auto"/>
              <w:right w:val="single" w:sz="4" w:space="0" w:color="auto"/>
            </w:tcBorders>
            <w:shd w:val="clear" w:color="000000" w:fill="BFBFBF"/>
            <w:noWrap/>
            <w:vAlign w:val="center"/>
            <w:hideMark/>
          </w:tcPr>
          <w:p w14:paraId="7DE4FD58" w14:textId="77777777" w:rsidR="009C63FC" w:rsidRPr="000F5CDE" w:rsidRDefault="009C63FC" w:rsidP="00FF0CB1">
            <w:pPr>
              <w:jc w:val="center"/>
              <w:rPr>
                <w:ins w:id="2566" w:author="Shiv Mangal Rahi" w:date="2020-01-02T14:49:00Z"/>
                <w:rFonts w:ascii="Calibri" w:eastAsia="Times New Roman" w:hAnsi="Calibri" w:cs="Calibri"/>
                <w:b/>
                <w:bCs/>
                <w:color w:val="000000"/>
                <w:sz w:val="20"/>
                <w:szCs w:val="20"/>
                <w:lang w:val="en-US"/>
              </w:rPr>
            </w:pPr>
            <w:ins w:id="2567" w:author="Shiv Mangal Rahi" w:date="2020-01-02T14:49:00Z">
              <w:r w:rsidRPr="000F5CDE">
                <w:rPr>
                  <w:rFonts w:ascii="Calibri" w:eastAsia="Times New Roman" w:hAnsi="Calibri" w:cs="Calibri"/>
                  <w:b/>
                  <w:bCs/>
                  <w:color w:val="000000"/>
                  <w:sz w:val="20"/>
                  <w:szCs w:val="20"/>
                  <w:lang w:val="en-US"/>
                </w:rPr>
                <w:t>Field-13</w:t>
              </w:r>
            </w:ins>
          </w:p>
        </w:tc>
      </w:tr>
      <w:tr w:rsidR="009C63FC" w:rsidRPr="000F5CDE" w14:paraId="18DE3694" w14:textId="77777777" w:rsidTr="00FF0CB1">
        <w:trPr>
          <w:trHeight w:val="20"/>
          <w:ins w:id="2568"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02BA6E2E" w14:textId="77777777" w:rsidR="009C63FC" w:rsidRPr="000F5CDE" w:rsidRDefault="009C63FC" w:rsidP="00FF0CB1">
            <w:pPr>
              <w:rPr>
                <w:ins w:id="2569" w:author="Shiv Mangal Rahi" w:date="2020-01-02T14:49:00Z"/>
                <w:rFonts w:ascii="Calibri" w:eastAsia="Times New Roman" w:hAnsi="Calibri" w:cs="Calibri"/>
                <w:color w:val="000000"/>
                <w:sz w:val="20"/>
                <w:szCs w:val="20"/>
                <w:lang w:val="en-US"/>
              </w:rPr>
            </w:pPr>
            <w:ins w:id="2570" w:author="Shiv Mangal Rahi" w:date="2020-01-02T14:49:00Z">
              <w:r w:rsidRPr="000F5CDE">
                <w:rPr>
                  <w:rFonts w:ascii="Calibri" w:eastAsia="Times New Roman" w:hAnsi="Calibri" w:cs="Calibri"/>
                  <w:color w:val="000000"/>
                  <w:sz w:val="20"/>
                  <w:szCs w:val="20"/>
                  <w:lang w:val="en-US"/>
                </w:rPr>
                <w:t>Name</w:t>
              </w:r>
            </w:ins>
          </w:p>
        </w:tc>
        <w:tc>
          <w:tcPr>
            <w:tcW w:w="927" w:type="pct"/>
            <w:tcBorders>
              <w:top w:val="nil"/>
              <w:left w:val="nil"/>
              <w:bottom w:val="single" w:sz="4" w:space="0" w:color="auto"/>
              <w:right w:val="single" w:sz="4" w:space="0" w:color="auto"/>
            </w:tcBorders>
            <w:shd w:val="clear" w:color="auto" w:fill="auto"/>
            <w:vAlign w:val="center"/>
            <w:hideMark/>
          </w:tcPr>
          <w:p w14:paraId="45219E4C" w14:textId="77777777" w:rsidR="009C63FC" w:rsidRPr="000F5CDE" w:rsidRDefault="009C63FC" w:rsidP="00FF0CB1">
            <w:pPr>
              <w:rPr>
                <w:ins w:id="2571" w:author="Shiv Mangal Rahi" w:date="2020-01-02T14:49:00Z"/>
                <w:rFonts w:ascii="Calibri" w:eastAsia="Times New Roman" w:hAnsi="Calibri" w:cs="Calibri"/>
                <w:color w:val="000000"/>
                <w:sz w:val="20"/>
                <w:szCs w:val="20"/>
                <w:lang w:val="en-US"/>
              </w:rPr>
            </w:pPr>
            <w:ins w:id="2572" w:author="Shiv Mangal Rahi" w:date="2020-01-02T14:49:00Z">
              <w:r w:rsidRPr="000F5CDE">
                <w:rPr>
                  <w:rFonts w:ascii="Calibri" w:eastAsia="Times New Roman" w:hAnsi="Calibri" w:cs="Calibri"/>
                  <w:color w:val="000000"/>
                  <w:sz w:val="20"/>
                  <w:szCs w:val="20"/>
                  <w:lang w:val="en-US"/>
                </w:rPr>
                <w:t>Pre-Condition Value</w:t>
              </w:r>
            </w:ins>
          </w:p>
        </w:tc>
        <w:tc>
          <w:tcPr>
            <w:tcW w:w="838" w:type="pct"/>
            <w:tcBorders>
              <w:top w:val="nil"/>
              <w:left w:val="nil"/>
              <w:bottom w:val="single" w:sz="4" w:space="0" w:color="auto"/>
              <w:right w:val="single" w:sz="4" w:space="0" w:color="auto"/>
            </w:tcBorders>
            <w:shd w:val="clear" w:color="auto" w:fill="auto"/>
            <w:vAlign w:val="center"/>
            <w:hideMark/>
          </w:tcPr>
          <w:p w14:paraId="35C29D4F" w14:textId="77777777" w:rsidR="009C63FC" w:rsidRPr="000F5CDE" w:rsidRDefault="009C63FC" w:rsidP="00FF0CB1">
            <w:pPr>
              <w:rPr>
                <w:ins w:id="2573" w:author="Shiv Mangal Rahi" w:date="2020-01-02T14:49:00Z"/>
                <w:rFonts w:ascii="Calibri" w:eastAsia="Times New Roman" w:hAnsi="Calibri" w:cs="Calibri"/>
                <w:color w:val="000000"/>
                <w:sz w:val="20"/>
                <w:szCs w:val="20"/>
                <w:lang w:val="en-US"/>
              </w:rPr>
            </w:pPr>
            <w:ins w:id="2574" w:author="Shiv Mangal Rahi" w:date="2020-01-02T14:49:00Z">
              <w:r w:rsidRPr="000F5CDE">
                <w:rPr>
                  <w:rFonts w:ascii="Calibri" w:eastAsia="Times New Roman" w:hAnsi="Calibri" w:cs="Calibri"/>
                  <w:color w:val="000000"/>
                  <w:sz w:val="20"/>
                  <w:szCs w:val="20"/>
                  <w:lang w:val="en-US"/>
                </w:rPr>
                <w:t>Pre-Condition Value Case Sensitive</w:t>
              </w:r>
            </w:ins>
          </w:p>
        </w:tc>
        <w:tc>
          <w:tcPr>
            <w:tcW w:w="809" w:type="pct"/>
            <w:tcBorders>
              <w:top w:val="nil"/>
              <w:left w:val="nil"/>
              <w:bottom w:val="single" w:sz="4" w:space="0" w:color="auto"/>
              <w:right w:val="single" w:sz="4" w:space="0" w:color="auto"/>
            </w:tcBorders>
            <w:shd w:val="clear" w:color="auto" w:fill="auto"/>
            <w:vAlign w:val="center"/>
            <w:hideMark/>
          </w:tcPr>
          <w:p w14:paraId="0619A610" w14:textId="77777777" w:rsidR="009C63FC" w:rsidRPr="000F5CDE" w:rsidRDefault="009C63FC" w:rsidP="00FF0CB1">
            <w:pPr>
              <w:rPr>
                <w:ins w:id="2575" w:author="Shiv Mangal Rahi" w:date="2020-01-02T14:49:00Z"/>
                <w:rFonts w:ascii="Calibri" w:eastAsia="Times New Roman" w:hAnsi="Calibri" w:cs="Calibri"/>
                <w:color w:val="000000"/>
                <w:sz w:val="20"/>
                <w:szCs w:val="20"/>
                <w:lang w:val="en-US"/>
              </w:rPr>
            </w:pPr>
            <w:ins w:id="2576" w:author="Shiv Mangal Rahi" w:date="2020-01-02T14:49:00Z">
              <w:r w:rsidRPr="000F5CDE">
                <w:rPr>
                  <w:rFonts w:ascii="Calibri" w:eastAsia="Times New Roman" w:hAnsi="Calibri" w:cs="Calibri"/>
                  <w:color w:val="000000"/>
                  <w:sz w:val="20"/>
                  <w:szCs w:val="20"/>
                  <w:lang w:val="en-US"/>
                </w:rPr>
                <w:t>Rule Operator</w:t>
              </w:r>
            </w:ins>
          </w:p>
        </w:tc>
        <w:tc>
          <w:tcPr>
            <w:tcW w:w="858" w:type="pct"/>
            <w:tcBorders>
              <w:top w:val="nil"/>
              <w:left w:val="nil"/>
              <w:bottom w:val="single" w:sz="4" w:space="0" w:color="auto"/>
              <w:right w:val="single" w:sz="4" w:space="0" w:color="auto"/>
            </w:tcBorders>
            <w:shd w:val="clear" w:color="auto" w:fill="auto"/>
            <w:vAlign w:val="center"/>
            <w:hideMark/>
          </w:tcPr>
          <w:p w14:paraId="2104566E" w14:textId="77777777" w:rsidR="009C63FC" w:rsidRPr="000F5CDE" w:rsidRDefault="009C63FC" w:rsidP="00FF0CB1">
            <w:pPr>
              <w:rPr>
                <w:ins w:id="2577" w:author="Shiv Mangal Rahi" w:date="2020-01-02T14:49:00Z"/>
                <w:rFonts w:ascii="Calibri" w:eastAsia="Times New Roman" w:hAnsi="Calibri" w:cs="Calibri"/>
                <w:color w:val="000000"/>
                <w:sz w:val="20"/>
                <w:szCs w:val="20"/>
                <w:lang w:val="en-US"/>
              </w:rPr>
            </w:pPr>
            <w:ins w:id="2578" w:author="Shiv Mangal Rahi" w:date="2020-01-02T14:49:00Z">
              <w:r w:rsidRPr="000F5CDE">
                <w:rPr>
                  <w:rFonts w:ascii="Calibri" w:eastAsia="Times New Roman" w:hAnsi="Calibri" w:cs="Calibri"/>
                  <w:color w:val="000000"/>
                  <w:sz w:val="20"/>
                  <w:szCs w:val="20"/>
                  <w:lang w:val="en-US"/>
                </w:rPr>
                <w:t>Rule Value</w:t>
              </w:r>
            </w:ins>
          </w:p>
        </w:tc>
        <w:tc>
          <w:tcPr>
            <w:tcW w:w="856" w:type="pct"/>
            <w:tcBorders>
              <w:top w:val="nil"/>
              <w:left w:val="nil"/>
              <w:bottom w:val="single" w:sz="4" w:space="0" w:color="auto"/>
              <w:right w:val="single" w:sz="4" w:space="0" w:color="auto"/>
            </w:tcBorders>
            <w:shd w:val="clear" w:color="auto" w:fill="auto"/>
            <w:vAlign w:val="center"/>
            <w:hideMark/>
          </w:tcPr>
          <w:p w14:paraId="3E7490A7" w14:textId="77777777" w:rsidR="009C63FC" w:rsidRPr="000F5CDE" w:rsidRDefault="009C63FC" w:rsidP="00FF0CB1">
            <w:pPr>
              <w:rPr>
                <w:ins w:id="2579" w:author="Shiv Mangal Rahi" w:date="2020-01-02T14:49:00Z"/>
                <w:rFonts w:ascii="Calibri" w:eastAsia="Times New Roman" w:hAnsi="Calibri" w:cs="Calibri"/>
                <w:color w:val="000000"/>
                <w:sz w:val="20"/>
                <w:szCs w:val="20"/>
                <w:lang w:val="en-US"/>
              </w:rPr>
            </w:pPr>
            <w:ins w:id="2580" w:author="Shiv Mangal Rahi" w:date="2020-01-02T14:49:00Z">
              <w:r w:rsidRPr="000F5CDE">
                <w:rPr>
                  <w:rFonts w:ascii="Calibri" w:eastAsia="Times New Roman" w:hAnsi="Calibri" w:cs="Calibri"/>
                  <w:color w:val="000000"/>
                  <w:sz w:val="20"/>
                  <w:szCs w:val="20"/>
                  <w:lang w:val="en-US"/>
                </w:rPr>
                <w:t>Rule Value Case Sensitive</w:t>
              </w:r>
            </w:ins>
          </w:p>
        </w:tc>
      </w:tr>
      <w:tr w:rsidR="009C63FC" w:rsidRPr="000F5CDE" w14:paraId="481ADCC9" w14:textId="77777777" w:rsidTr="00FF0CB1">
        <w:trPr>
          <w:trHeight w:val="20"/>
          <w:ins w:id="2581"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1FE0926D" w14:textId="77777777" w:rsidR="009C63FC" w:rsidRPr="000F5CDE" w:rsidRDefault="009C63FC" w:rsidP="00FF0CB1">
            <w:pPr>
              <w:rPr>
                <w:ins w:id="2582" w:author="Shiv Mangal Rahi" w:date="2020-01-02T14:49:00Z"/>
                <w:rFonts w:ascii="Calibri" w:eastAsia="Times New Roman" w:hAnsi="Calibri" w:cs="Calibri"/>
                <w:color w:val="000000"/>
                <w:sz w:val="20"/>
                <w:szCs w:val="20"/>
                <w:lang w:val="en-US"/>
              </w:rPr>
            </w:pPr>
            <w:ins w:id="2583" w:author="Shiv Mangal Rahi" w:date="2020-01-02T14:49:00Z">
              <w:r w:rsidRPr="000F5CDE">
                <w:rPr>
                  <w:rFonts w:ascii="Calibri" w:eastAsia="Times New Roman" w:hAnsi="Calibri" w:cs="Calibri"/>
                  <w:color w:val="000000"/>
                  <w:sz w:val="20"/>
                  <w:szCs w:val="20"/>
                  <w:lang w:val="en-US"/>
                </w:rPr>
                <w:t>API Name</w:t>
              </w:r>
            </w:ins>
          </w:p>
        </w:tc>
        <w:tc>
          <w:tcPr>
            <w:tcW w:w="927" w:type="pct"/>
            <w:tcBorders>
              <w:top w:val="nil"/>
              <w:left w:val="nil"/>
              <w:bottom w:val="single" w:sz="4" w:space="0" w:color="auto"/>
              <w:right w:val="single" w:sz="4" w:space="0" w:color="auto"/>
            </w:tcBorders>
            <w:shd w:val="clear" w:color="auto" w:fill="auto"/>
            <w:vAlign w:val="center"/>
            <w:hideMark/>
          </w:tcPr>
          <w:p w14:paraId="055E1E17" w14:textId="77777777" w:rsidR="009C63FC" w:rsidRPr="000F5CDE" w:rsidRDefault="009C63FC" w:rsidP="00FF0CB1">
            <w:pPr>
              <w:rPr>
                <w:ins w:id="2584" w:author="Shiv Mangal Rahi" w:date="2020-01-02T14:49:00Z"/>
                <w:rFonts w:ascii="Calibri" w:eastAsia="Times New Roman" w:hAnsi="Calibri" w:cs="Calibri"/>
                <w:color w:val="000000"/>
                <w:sz w:val="20"/>
                <w:szCs w:val="20"/>
                <w:lang w:val="en-US"/>
              </w:rPr>
            </w:pPr>
            <w:ins w:id="2585" w:author="Shiv Mangal Rahi" w:date="2020-01-02T14:49:00Z">
              <w:r w:rsidRPr="000F5CDE">
                <w:rPr>
                  <w:rFonts w:ascii="Calibri" w:eastAsia="Times New Roman" w:hAnsi="Calibri" w:cs="Calibri"/>
                  <w:color w:val="000000"/>
                  <w:sz w:val="20"/>
                  <w:szCs w:val="20"/>
                  <w:lang w:val="en-US"/>
                </w:rPr>
                <w:t>PreConditionValue</w:t>
              </w:r>
            </w:ins>
          </w:p>
        </w:tc>
        <w:tc>
          <w:tcPr>
            <w:tcW w:w="838" w:type="pct"/>
            <w:tcBorders>
              <w:top w:val="nil"/>
              <w:left w:val="nil"/>
              <w:bottom w:val="single" w:sz="4" w:space="0" w:color="auto"/>
              <w:right w:val="single" w:sz="4" w:space="0" w:color="auto"/>
            </w:tcBorders>
            <w:shd w:val="clear" w:color="auto" w:fill="auto"/>
            <w:vAlign w:val="center"/>
            <w:hideMark/>
          </w:tcPr>
          <w:p w14:paraId="06B51E91" w14:textId="77777777" w:rsidR="009C63FC" w:rsidRPr="000F5CDE" w:rsidRDefault="009C63FC" w:rsidP="00FF0CB1">
            <w:pPr>
              <w:rPr>
                <w:ins w:id="2586" w:author="Shiv Mangal Rahi" w:date="2020-01-02T14:49:00Z"/>
                <w:rFonts w:ascii="Calibri" w:eastAsia="Times New Roman" w:hAnsi="Calibri" w:cs="Calibri"/>
                <w:color w:val="000000"/>
                <w:sz w:val="20"/>
                <w:szCs w:val="20"/>
                <w:lang w:val="en-US"/>
              </w:rPr>
            </w:pPr>
            <w:ins w:id="2587" w:author="Shiv Mangal Rahi" w:date="2020-01-02T14:49:00Z">
              <w:r w:rsidRPr="000F5CDE">
                <w:rPr>
                  <w:rFonts w:ascii="Calibri" w:eastAsia="Times New Roman" w:hAnsi="Calibri" w:cs="Calibri"/>
                  <w:color w:val="000000"/>
                  <w:sz w:val="20"/>
                  <w:szCs w:val="20"/>
                  <w:lang w:val="en-US"/>
                </w:rPr>
                <w:t>PreConditionValueCaseSensitive</w:t>
              </w:r>
            </w:ins>
          </w:p>
        </w:tc>
        <w:tc>
          <w:tcPr>
            <w:tcW w:w="809" w:type="pct"/>
            <w:tcBorders>
              <w:top w:val="nil"/>
              <w:left w:val="nil"/>
              <w:bottom w:val="single" w:sz="4" w:space="0" w:color="auto"/>
              <w:right w:val="single" w:sz="4" w:space="0" w:color="auto"/>
            </w:tcBorders>
            <w:shd w:val="clear" w:color="auto" w:fill="auto"/>
            <w:vAlign w:val="center"/>
            <w:hideMark/>
          </w:tcPr>
          <w:p w14:paraId="6D625BB8" w14:textId="77777777" w:rsidR="009C63FC" w:rsidRPr="000F5CDE" w:rsidRDefault="009C63FC" w:rsidP="00FF0CB1">
            <w:pPr>
              <w:rPr>
                <w:ins w:id="2588" w:author="Shiv Mangal Rahi" w:date="2020-01-02T14:49:00Z"/>
                <w:rFonts w:ascii="Calibri" w:eastAsia="Times New Roman" w:hAnsi="Calibri" w:cs="Calibri"/>
                <w:color w:val="000000"/>
                <w:sz w:val="20"/>
                <w:szCs w:val="20"/>
                <w:lang w:val="en-US"/>
              </w:rPr>
            </w:pPr>
            <w:ins w:id="2589" w:author="Shiv Mangal Rahi" w:date="2020-01-02T14:49:00Z">
              <w:r w:rsidRPr="000F5CDE">
                <w:rPr>
                  <w:rFonts w:ascii="Calibri" w:eastAsia="Times New Roman" w:hAnsi="Calibri" w:cs="Calibri"/>
                  <w:color w:val="000000"/>
                  <w:sz w:val="20"/>
                  <w:szCs w:val="20"/>
                  <w:lang w:val="en-US"/>
                </w:rPr>
                <w:t>RuleOperator</w:t>
              </w:r>
            </w:ins>
          </w:p>
        </w:tc>
        <w:tc>
          <w:tcPr>
            <w:tcW w:w="858" w:type="pct"/>
            <w:tcBorders>
              <w:top w:val="nil"/>
              <w:left w:val="nil"/>
              <w:bottom w:val="single" w:sz="4" w:space="0" w:color="auto"/>
              <w:right w:val="single" w:sz="4" w:space="0" w:color="auto"/>
            </w:tcBorders>
            <w:shd w:val="clear" w:color="auto" w:fill="auto"/>
            <w:vAlign w:val="center"/>
            <w:hideMark/>
          </w:tcPr>
          <w:p w14:paraId="716580C6" w14:textId="77777777" w:rsidR="009C63FC" w:rsidRPr="000F5CDE" w:rsidRDefault="009C63FC" w:rsidP="00FF0CB1">
            <w:pPr>
              <w:rPr>
                <w:ins w:id="2590" w:author="Shiv Mangal Rahi" w:date="2020-01-02T14:49:00Z"/>
                <w:rFonts w:ascii="Calibri" w:eastAsia="Times New Roman" w:hAnsi="Calibri" w:cs="Calibri"/>
                <w:color w:val="000000"/>
                <w:sz w:val="20"/>
                <w:szCs w:val="20"/>
                <w:lang w:val="en-US"/>
              </w:rPr>
            </w:pPr>
            <w:ins w:id="2591" w:author="Shiv Mangal Rahi" w:date="2020-01-02T14:49:00Z">
              <w:r w:rsidRPr="000F5CDE">
                <w:rPr>
                  <w:rFonts w:ascii="Calibri" w:eastAsia="Times New Roman" w:hAnsi="Calibri" w:cs="Calibri"/>
                  <w:color w:val="000000"/>
                  <w:sz w:val="20"/>
                  <w:szCs w:val="20"/>
                  <w:lang w:val="en-US"/>
                </w:rPr>
                <w:t>RuleValue</w:t>
              </w:r>
            </w:ins>
          </w:p>
        </w:tc>
        <w:tc>
          <w:tcPr>
            <w:tcW w:w="856" w:type="pct"/>
            <w:tcBorders>
              <w:top w:val="nil"/>
              <w:left w:val="nil"/>
              <w:bottom w:val="single" w:sz="4" w:space="0" w:color="auto"/>
              <w:right w:val="single" w:sz="4" w:space="0" w:color="auto"/>
            </w:tcBorders>
            <w:shd w:val="clear" w:color="auto" w:fill="auto"/>
            <w:vAlign w:val="center"/>
            <w:hideMark/>
          </w:tcPr>
          <w:p w14:paraId="5E0A3186" w14:textId="77777777" w:rsidR="009C63FC" w:rsidRPr="000F5CDE" w:rsidRDefault="009C63FC" w:rsidP="00FF0CB1">
            <w:pPr>
              <w:rPr>
                <w:ins w:id="2592" w:author="Shiv Mangal Rahi" w:date="2020-01-02T14:49:00Z"/>
                <w:rFonts w:ascii="Calibri" w:eastAsia="Times New Roman" w:hAnsi="Calibri" w:cs="Calibri"/>
                <w:color w:val="000000"/>
                <w:sz w:val="20"/>
                <w:szCs w:val="20"/>
                <w:lang w:val="en-US"/>
              </w:rPr>
            </w:pPr>
            <w:ins w:id="2593" w:author="Shiv Mangal Rahi" w:date="2020-01-02T14:49:00Z">
              <w:r w:rsidRPr="000F5CDE">
                <w:rPr>
                  <w:rFonts w:ascii="Calibri" w:eastAsia="Times New Roman" w:hAnsi="Calibri" w:cs="Calibri"/>
                  <w:color w:val="000000"/>
                  <w:sz w:val="20"/>
                  <w:szCs w:val="20"/>
                  <w:lang w:val="en-US"/>
                </w:rPr>
                <w:t>RuleValueCaseSensitive</w:t>
              </w:r>
            </w:ins>
          </w:p>
        </w:tc>
      </w:tr>
      <w:tr w:rsidR="009C63FC" w:rsidRPr="000F5CDE" w14:paraId="42AF842D" w14:textId="77777777" w:rsidTr="00FF0CB1">
        <w:trPr>
          <w:trHeight w:val="20"/>
          <w:ins w:id="2594"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4994F591" w14:textId="77777777" w:rsidR="009C63FC" w:rsidRPr="000F5CDE" w:rsidRDefault="009C63FC" w:rsidP="00FF0CB1">
            <w:pPr>
              <w:rPr>
                <w:ins w:id="2595" w:author="Shiv Mangal Rahi" w:date="2020-01-02T14:49:00Z"/>
                <w:rFonts w:ascii="Calibri" w:eastAsia="Times New Roman" w:hAnsi="Calibri" w:cs="Calibri"/>
                <w:color w:val="000000"/>
                <w:sz w:val="20"/>
                <w:szCs w:val="20"/>
                <w:lang w:val="en-US"/>
              </w:rPr>
            </w:pPr>
            <w:ins w:id="2596" w:author="Shiv Mangal Rahi" w:date="2020-01-02T14:49:00Z">
              <w:r w:rsidRPr="000F5CDE">
                <w:rPr>
                  <w:rFonts w:ascii="Calibri" w:eastAsia="Times New Roman" w:hAnsi="Calibri" w:cs="Calibri"/>
                  <w:color w:val="000000"/>
                  <w:sz w:val="20"/>
                  <w:szCs w:val="20"/>
                  <w:lang w:val="en-US"/>
                </w:rPr>
                <w:t>Input Type</w:t>
              </w:r>
            </w:ins>
          </w:p>
        </w:tc>
        <w:tc>
          <w:tcPr>
            <w:tcW w:w="927" w:type="pct"/>
            <w:tcBorders>
              <w:top w:val="nil"/>
              <w:left w:val="nil"/>
              <w:bottom w:val="single" w:sz="4" w:space="0" w:color="auto"/>
              <w:right w:val="single" w:sz="4" w:space="0" w:color="auto"/>
            </w:tcBorders>
            <w:shd w:val="clear" w:color="auto" w:fill="auto"/>
            <w:vAlign w:val="center"/>
            <w:hideMark/>
          </w:tcPr>
          <w:p w14:paraId="729DA0C0" w14:textId="77777777" w:rsidR="009C63FC" w:rsidRPr="000F5CDE" w:rsidRDefault="009C63FC" w:rsidP="00FF0CB1">
            <w:pPr>
              <w:rPr>
                <w:ins w:id="2597" w:author="Shiv Mangal Rahi" w:date="2020-01-02T14:49:00Z"/>
                <w:rFonts w:ascii="Calibri" w:eastAsia="Times New Roman" w:hAnsi="Calibri" w:cs="Calibri"/>
                <w:color w:val="000000"/>
                <w:sz w:val="20"/>
                <w:szCs w:val="20"/>
                <w:lang w:val="en-US"/>
              </w:rPr>
            </w:pPr>
            <w:ins w:id="2598" w:author="Shiv Mangal Rahi" w:date="2020-01-02T14:49:00Z">
              <w:r w:rsidRPr="000F5CDE">
                <w:rPr>
                  <w:rFonts w:ascii="Calibri" w:eastAsia="Times New Roman" w:hAnsi="Calibri" w:cs="Calibri"/>
                  <w:color w:val="000000"/>
                  <w:sz w:val="20"/>
                  <w:szCs w:val="20"/>
                  <w:lang w:val="en-US"/>
                </w:rPr>
                <w:t>Simple Text</w:t>
              </w:r>
            </w:ins>
          </w:p>
        </w:tc>
        <w:tc>
          <w:tcPr>
            <w:tcW w:w="838" w:type="pct"/>
            <w:tcBorders>
              <w:top w:val="nil"/>
              <w:left w:val="nil"/>
              <w:bottom w:val="single" w:sz="4" w:space="0" w:color="auto"/>
              <w:right w:val="single" w:sz="4" w:space="0" w:color="auto"/>
            </w:tcBorders>
            <w:shd w:val="clear" w:color="auto" w:fill="auto"/>
            <w:vAlign w:val="center"/>
            <w:hideMark/>
          </w:tcPr>
          <w:p w14:paraId="242CE73A" w14:textId="77777777" w:rsidR="009C63FC" w:rsidRPr="000F5CDE" w:rsidRDefault="009C63FC" w:rsidP="00FF0CB1">
            <w:pPr>
              <w:rPr>
                <w:ins w:id="2599" w:author="Shiv Mangal Rahi" w:date="2020-01-02T14:49:00Z"/>
                <w:rFonts w:ascii="Calibri" w:eastAsia="Times New Roman" w:hAnsi="Calibri" w:cs="Calibri"/>
                <w:color w:val="000000"/>
                <w:sz w:val="20"/>
                <w:szCs w:val="20"/>
                <w:lang w:val="en-US"/>
              </w:rPr>
            </w:pPr>
            <w:ins w:id="2600" w:author="Shiv Mangal Rahi" w:date="2020-01-02T14:49:00Z">
              <w:r w:rsidRPr="000F5CDE">
                <w:rPr>
                  <w:rFonts w:ascii="Calibri" w:eastAsia="Times New Roman" w:hAnsi="Calibri" w:cs="Calibri"/>
                  <w:color w:val="000000"/>
                  <w:sz w:val="20"/>
                  <w:szCs w:val="20"/>
                  <w:lang w:val="en-US"/>
                </w:rPr>
                <w:t>TRUE/FALSE</w:t>
              </w:r>
            </w:ins>
          </w:p>
        </w:tc>
        <w:tc>
          <w:tcPr>
            <w:tcW w:w="809" w:type="pct"/>
            <w:tcBorders>
              <w:top w:val="nil"/>
              <w:left w:val="nil"/>
              <w:bottom w:val="single" w:sz="4" w:space="0" w:color="auto"/>
              <w:right w:val="single" w:sz="4" w:space="0" w:color="auto"/>
            </w:tcBorders>
            <w:shd w:val="clear" w:color="auto" w:fill="auto"/>
            <w:vAlign w:val="center"/>
            <w:hideMark/>
          </w:tcPr>
          <w:p w14:paraId="69AF711D" w14:textId="77777777" w:rsidR="009C63FC" w:rsidRPr="000F5CDE" w:rsidRDefault="009C63FC" w:rsidP="00FF0CB1">
            <w:pPr>
              <w:rPr>
                <w:ins w:id="2601" w:author="Shiv Mangal Rahi" w:date="2020-01-02T14:49:00Z"/>
                <w:rFonts w:ascii="Calibri" w:eastAsia="Times New Roman" w:hAnsi="Calibri" w:cs="Calibri"/>
                <w:color w:val="000000"/>
                <w:sz w:val="20"/>
                <w:szCs w:val="20"/>
                <w:lang w:val="en-US"/>
              </w:rPr>
            </w:pPr>
            <w:ins w:id="2602" w:author="Shiv Mangal Rahi" w:date="2020-01-02T14:49:00Z">
              <w:r w:rsidRPr="000F5CDE">
                <w:rPr>
                  <w:rFonts w:ascii="Calibri" w:eastAsia="Times New Roman" w:hAnsi="Calibri" w:cs="Calibri"/>
                  <w:color w:val="000000"/>
                  <w:sz w:val="20"/>
                  <w:szCs w:val="20"/>
                  <w:lang w:val="en-US"/>
                </w:rPr>
                <w:t>List</w:t>
              </w:r>
            </w:ins>
          </w:p>
        </w:tc>
        <w:tc>
          <w:tcPr>
            <w:tcW w:w="858" w:type="pct"/>
            <w:tcBorders>
              <w:top w:val="nil"/>
              <w:left w:val="nil"/>
              <w:bottom w:val="single" w:sz="4" w:space="0" w:color="auto"/>
              <w:right w:val="single" w:sz="4" w:space="0" w:color="auto"/>
            </w:tcBorders>
            <w:shd w:val="clear" w:color="auto" w:fill="auto"/>
            <w:vAlign w:val="center"/>
            <w:hideMark/>
          </w:tcPr>
          <w:p w14:paraId="0A934599" w14:textId="77777777" w:rsidR="009C63FC" w:rsidRPr="000F5CDE" w:rsidRDefault="009C63FC" w:rsidP="00FF0CB1">
            <w:pPr>
              <w:rPr>
                <w:ins w:id="2603" w:author="Shiv Mangal Rahi" w:date="2020-01-02T14:49:00Z"/>
                <w:rFonts w:ascii="Calibri" w:eastAsia="Times New Roman" w:hAnsi="Calibri" w:cs="Calibri"/>
                <w:color w:val="000000"/>
                <w:sz w:val="20"/>
                <w:szCs w:val="20"/>
                <w:lang w:val="en-US"/>
              </w:rPr>
            </w:pPr>
            <w:ins w:id="2604" w:author="Shiv Mangal Rahi" w:date="2020-01-02T14:49:00Z">
              <w:r w:rsidRPr="000F5CDE">
                <w:rPr>
                  <w:rFonts w:ascii="Calibri" w:eastAsia="Times New Roman" w:hAnsi="Calibri" w:cs="Calibri"/>
                  <w:color w:val="000000"/>
                  <w:sz w:val="20"/>
                  <w:szCs w:val="20"/>
                  <w:lang w:val="en-US"/>
                </w:rPr>
                <w:t>List</w:t>
              </w:r>
            </w:ins>
          </w:p>
        </w:tc>
        <w:tc>
          <w:tcPr>
            <w:tcW w:w="856" w:type="pct"/>
            <w:tcBorders>
              <w:top w:val="nil"/>
              <w:left w:val="nil"/>
              <w:bottom w:val="single" w:sz="4" w:space="0" w:color="auto"/>
              <w:right w:val="single" w:sz="4" w:space="0" w:color="auto"/>
            </w:tcBorders>
            <w:shd w:val="clear" w:color="auto" w:fill="auto"/>
            <w:vAlign w:val="center"/>
            <w:hideMark/>
          </w:tcPr>
          <w:p w14:paraId="4EE1ACD0" w14:textId="77777777" w:rsidR="009C63FC" w:rsidRPr="000F5CDE" w:rsidRDefault="009C63FC" w:rsidP="00FF0CB1">
            <w:pPr>
              <w:rPr>
                <w:ins w:id="2605" w:author="Shiv Mangal Rahi" w:date="2020-01-02T14:49:00Z"/>
                <w:rFonts w:ascii="Calibri" w:eastAsia="Times New Roman" w:hAnsi="Calibri" w:cs="Calibri"/>
                <w:color w:val="000000"/>
                <w:sz w:val="20"/>
                <w:szCs w:val="20"/>
                <w:lang w:val="en-US"/>
              </w:rPr>
            </w:pPr>
            <w:ins w:id="2606" w:author="Shiv Mangal Rahi" w:date="2020-01-02T14:49:00Z">
              <w:r w:rsidRPr="000F5CDE">
                <w:rPr>
                  <w:rFonts w:ascii="Calibri" w:eastAsia="Times New Roman" w:hAnsi="Calibri" w:cs="Calibri"/>
                  <w:color w:val="000000"/>
                  <w:sz w:val="20"/>
                  <w:szCs w:val="20"/>
                  <w:lang w:val="en-US"/>
                </w:rPr>
                <w:t>TRUE/FALSE</w:t>
              </w:r>
            </w:ins>
          </w:p>
        </w:tc>
      </w:tr>
      <w:tr w:rsidR="009C63FC" w:rsidRPr="000F5CDE" w14:paraId="07089204" w14:textId="77777777" w:rsidTr="00FF0CB1">
        <w:trPr>
          <w:trHeight w:val="20"/>
          <w:ins w:id="2607"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626E794E" w14:textId="77777777" w:rsidR="009C63FC" w:rsidRPr="000F5CDE" w:rsidRDefault="009C63FC" w:rsidP="00FF0CB1">
            <w:pPr>
              <w:rPr>
                <w:ins w:id="2608" w:author="Shiv Mangal Rahi" w:date="2020-01-02T14:49:00Z"/>
                <w:rFonts w:ascii="Calibri" w:eastAsia="Times New Roman" w:hAnsi="Calibri" w:cs="Calibri"/>
                <w:color w:val="000000"/>
                <w:sz w:val="20"/>
                <w:szCs w:val="20"/>
                <w:lang w:val="en-US"/>
              </w:rPr>
            </w:pPr>
            <w:ins w:id="2609" w:author="Shiv Mangal Rahi" w:date="2020-01-02T14:49:00Z">
              <w:r w:rsidRPr="000F5CDE">
                <w:rPr>
                  <w:rFonts w:ascii="Calibri" w:eastAsia="Times New Roman" w:hAnsi="Calibri" w:cs="Calibri"/>
                  <w:color w:val="000000"/>
                  <w:sz w:val="20"/>
                  <w:szCs w:val="20"/>
                  <w:lang w:val="en-US"/>
                </w:rPr>
                <w:lastRenderedPageBreak/>
                <w:t>Category</w:t>
              </w:r>
            </w:ins>
          </w:p>
        </w:tc>
        <w:tc>
          <w:tcPr>
            <w:tcW w:w="927" w:type="pct"/>
            <w:tcBorders>
              <w:top w:val="nil"/>
              <w:left w:val="nil"/>
              <w:bottom w:val="single" w:sz="4" w:space="0" w:color="auto"/>
              <w:right w:val="single" w:sz="4" w:space="0" w:color="auto"/>
            </w:tcBorders>
            <w:shd w:val="clear" w:color="auto" w:fill="auto"/>
            <w:vAlign w:val="center"/>
            <w:hideMark/>
          </w:tcPr>
          <w:p w14:paraId="43307FB3" w14:textId="77777777" w:rsidR="009C63FC" w:rsidRPr="000F5CDE" w:rsidRDefault="009C63FC" w:rsidP="00FF0CB1">
            <w:pPr>
              <w:rPr>
                <w:ins w:id="2610" w:author="Shiv Mangal Rahi" w:date="2020-01-02T14:49:00Z"/>
                <w:rFonts w:ascii="Calibri" w:eastAsia="Times New Roman" w:hAnsi="Calibri" w:cs="Calibri"/>
                <w:color w:val="000000"/>
                <w:sz w:val="20"/>
                <w:szCs w:val="20"/>
                <w:lang w:val="en-US"/>
              </w:rPr>
            </w:pPr>
            <w:ins w:id="2611"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369FD21D" w14:textId="77777777" w:rsidR="009C63FC" w:rsidRPr="000F5CDE" w:rsidRDefault="009C63FC" w:rsidP="00FF0CB1">
            <w:pPr>
              <w:rPr>
                <w:ins w:id="2612" w:author="Shiv Mangal Rahi" w:date="2020-01-02T14:49:00Z"/>
                <w:rFonts w:ascii="Calibri" w:eastAsia="Times New Roman" w:hAnsi="Calibri" w:cs="Calibri"/>
                <w:color w:val="000000"/>
                <w:sz w:val="20"/>
                <w:szCs w:val="20"/>
                <w:lang w:val="en-US"/>
              </w:rPr>
            </w:pPr>
            <w:ins w:id="2613"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2C4C8571" w14:textId="77777777" w:rsidR="009C63FC" w:rsidRPr="000F5CDE" w:rsidRDefault="009C63FC" w:rsidP="00FF0CB1">
            <w:pPr>
              <w:rPr>
                <w:ins w:id="2614" w:author="Shiv Mangal Rahi" w:date="2020-01-02T14:49:00Z"/>
                <w:rFonts w:ascii="Calibri" w:eastAsia="Times New Roman" w:hAnsi="Calibri" w:cs="Calibri"/>
                <w:color w:val="000000"/>
                <w:sz w:val="20"/>
                <w:szCs w:val="20"/>
                <w:lang w:val="en-US"/>
              </w:rPr>
            </w:pPr>
            <w:ins w:id="2615"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0EA810E7" w14:textId="77777777" w:rsidR="009C63FC" w:rsidRPr="000F5CDE" w:rsidRDefault="009C63FC" w:rsidP="00FF0CB1">
            <w:pPr>
              <w:rPr>
                <w:ins w:id="2616" w:author="Shiv Mangal Rahi" w:date="2020-01-02T14:49:00Z"/>
                <w:rFonts w:ascii="Calibri" w:eastAsia="Times New Roman" w:hAnsi="Calibri" w:cs="Calibri"/>
                <w:color w:val="000000"/>
                <w:sz w:val="20"/>
                <w:szCs w:val="20"/>
                <w:lang w:val="en-US"/>
              </w:rPr>
            </w:pPr>
            <w:ins w:id="2617"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609D2104" w14:textId="77777777" w:rsidR="009C63FC" w:rsidRPr="000F5CDE" w:rsidRDefault="009C63FC" w:rsidP="00FF0CB1">
            <w:pPr>
              <w:rPr>
                <w:ins w:id="2618" w:author="Shiv Mangal Rahi" w:date="2020-01-02T14:49:00Z"/>
                <w:rFonts w:ascii="Calibri" w:eastAsia="Times New Roman" w:hAnsi="Calibri" w:cs="Calibri"/>
                <w:color w:val="000000"/>
                <w:sz w:val="20"/>
                <w:szCs w:val="20"/>
                <w:lang w:val="en-US"/>
              </w:rPr>
            </w:pPr>
            <w:ins w:id="2619" w:author="Shiv Mangal Rahi" w:date="2020-01-02T14:49:00Z">
              <w:r w:rsidRPr="000F5CDE">
                <w:rPr>
                  <w:rFonts w:ascii="Calibri" w:eastAsia="Times New Roman" w:hAnsi="Calibri" w:cs="Calibri"/>
                  <w:color w:val="000000"/>
                  <w:sz w:val="20"/>
                  <w:szCs w:val="20"/>
                  <w:lang w:val="en-US"/>
                </w:rPr>
                <w:t>N/A</w:t>
              </w:r>
            </w:ins>
          </w:p>
        </w:tc>
      </w:tr>
      <w:tr w:rsidR="009C63FC" w:rsidRPr="000F5CDE" w14:paraId="05842B1C" w14:textId="77777777" w:rsidTr="00FF0CB1">
        <w:trPr>
          <w:trHeight w:val="20"/>
          <w:ins w:id="2620"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6ED644B8" w14:textId="77777777" w:rsidR="009C63FC" w:rsidRPr="000F5CDE" w:rsidRDefault="009C63FC" w:rsidP="00FF0CB1">
            <w:pPr>
              <w:rPr>
                <w:ins w:id="2621" w:author="Shiv Mangal Rahi" w:date="2020-01-02T14:49:00Z"/>
                <w:rFonts w:ascii="Calibri" w:eastAsia="Times New Roman" w:hAnsi="Calibri" w:cs="Calibri"/>
                <w:color w:val="000000"/>
                <w:sz w:val="20"/>
                <w:szCs w:val="20"/>
                <w:lang w:val="en-US"/>
              </w:rPr>
            </w:pPr>
            <w:ins w:id="2622" w:author="Shiv Mangal Rahi" w:date="2020-01-02T14:49:00Z">
              <w:r w:rsidRPr="000F5CDE">
                <w:rPr>
                  <w:rFonts w:ascii="Calibri" w:eastAsia="Times New Roman" w:hAnsi="Calibri" w:cs="Calibri"/>
                  <w:color w:val="000000"/>
                  <w:sz w:val="20"/>
                  <w:szCs w:val="20"/>
                  <w:lang w:val="en-US"/>
                </w:rPr>
                <w:t>Minimum Value</w:t>
              </w:r>
            </w:ins>
          </w:p>
        </w:tc>
        <w:tc>
          <w:tcPr>
            <w:tcW w:w="927" w:type="pct"/>
            <w:tcBorders>
              <w:top w:val="nil"/>
              <w:left w:val="nil"/>
              <w:bottom w:val="single" w:sz="4" w:space="0" w:color="auto"/>
              <w:right w:val="single" w:sz="4" w:space="0" w:color="auto"/>
            </w:tcBorders>
            <w:shd w:val="clear" w:color="auto" w:fill="auto"/>
            <w:vAlign w:val="center"/>
            <w:hideMark/>
          </w:tcPr>
          <w:p w14:paraId="2D17398F" w14:textId="77777777" w:rsidR="009C63FC" w:rsidRPr="000F5CDE" w:rsidRDefault="009C63FC" w:rsidP="00FF0CB1">
            <w:pPr>
              <w:rPr>
                <w:ins w:id="2623" w:author="Shiv Mangal Rahi" w:date="2020-01-02T14:49:00Z"/>
                <w:rFonts w:ascii="Calibri" w:eastAsia="Times New Roman" w:hAnsi="Calibri" w:cs="Calibri"/>
                <w:color w:val="000000"/>
                <w:sz w:val="20"/>
                <w:szCs w:val="20"/>
                <w:lang w:val="en-US"/>
              </w:rPr>
            </w:pPr>
            <w:ins w:id="2624"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6F080062" w14:textId="77777777" w:rsidR="009C63FC" w:rsidRPr="000F5CDE" w:rsidRDefault="009C63FC" w:rsidP="00FF0CB1">
            <w:pPr>
              <w:rPr>
                <w:ins w:id="2625" w:author="Shiv Mangal Rahi" w:date="2020-01-02T14:49:00Z"/>
                <w:rFonts w:ascii="Calibri" w:eastAsia="Times New Roman" w:hAnsi="Calibri" w:cs="Calibri"/>
                <w:color w:val="000000"/>
                <w:sz w:val="20"/>
                <w:szCs w:val="20"/>
                <w:lang w:val="en-US"/>
              </w:rPr>
            </w:pPr>
            <w:ins w:id="2626"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21039CD9" w14:textId="77777777" w:rsidR="009C63FC" w:rsidRPr="000F5CDE" w:rsidRDefault="009C63FC" w:rsidP="00FF0CB1">
            <w:pPr>
              <w:rPr>
                <w:ins w:id="2627" w:author="Shiv Mangal Rahi" w:date="2020-01-02T14:49:00Z"/>
                <w:rFonts w:ascii="Calibri" w:eastAsia="Times New Roman" w:hAnsi="Calibri" w:cs="Calibri"/>
                <w:color w:val="000000"/>
                <w:sz w:val="20"/>
                <w:szCs w:val="20"/>
                <w:lang w:val="en-US"/>
              </w:rPr>
            </w:pPr>
            <w:ins w:id="2628"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22A50461" w14:textId="77777777" w:rsidR="009C63FC" w:rsidRPr="000F5CDE" w:rsidRDefault="009C63FC" w:rsidP="00FF0CB1">
            <w:pPr>
              <w:rPr>
                <w:ins w:id="2629" w:author="Shiv Mangal Rahi" w:date="2020-01-02T14:49:00Z"/>
                <w:rFonts w:ascii="Calibri" w:eastAsia="Times New Roman" w:hAnsi="Calibri" w:cs="Calibri"/>
                <w:color w:val="000000"/>
                <w:sz w:val="20"/>
                <w:szCs w:val="20"/>
                <w:lang w:val="en-US"/>
              </w:rPr>
            </w:pPr>
            <w:ins w:id="2630"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2FA5C505" w14:textId="77777777" w:rsidR="009C63FC" w:rsidRPr="000F5CDE" w:rsidRDefault="009C63FC" w:rsidP="00FF0CB1">
            <w:pPr>
              <w:rPr>
                <w:ins w:id="2631" w:author="Shiv Mangal Rahi" w:date="2020-01-02T14:49:00Z"/>
                <w:rFonts w:ascii="Calibri" w:eastAsia="Times New Roman" w:hAnsi="Calibri" w:cs="Calibri"/>
                <w:color w:val="000000"/>
                <w:sz w:val="20"/>
                <w:szCs w:val="20"/>
                <w:lang w:val="en-US"/>
              </w:rPr>
            </w:pPr>
            <w:ins w:id="2632" w:author="Shiv Mangal Rahi" w:date="2020-01-02T14:49:00Z">
              <w:r w:rsidRPr="000F5CDE">
                <w:rPr>
                  <w:rFonts w:ascii="Calibri" w:eastAsia="Times New Roman" w:hAnsi="Calibri" w:cs="Calibri"/>
                  <w:color w:val="000000"/>
                  <w:sz w:val="20"/>
                  <w:szCs w:val="20"/>
                  <w:lang w:val="en-US"/>
                </w:rPr>
                <w:t>N/A</w:t>
              </w:r>
            </w:ins>
          </w:p>
        </w:tc>
      </w:tr>
      <w:tr w:rsidR="009C63FC" w:rsidRPr="000F5CDE" w14:paraId="1BE83322" w14:textId="77777777" w:rsidTr="00FF0CB1">
        <w:trPr>
          <w:trHeight w:val="20"/>
          <w:ins w:id="2633"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3A767FEE" w14:textId="77777777" w:rsidR="009C63FC" w:rsidRPr="000F5CDE" w:rsidRDefault="009C63FC" w:rsidP="00FF0CB1">
            <w:pPr>
              <w:rPr>
                <w:ins w:id="2634" w:author="Shiv Mangal Rahi" w:date="2020-01-02T14:49:00Z"/>
                <w:rFonts w:ascii="Calibri" w:eastAsia="Times New Roman" w:hAnsi="Calibri" w:cs="Calibri"/>
                <w:color w:val="000000"/>
                <w:sz w:val="20"/>
                <w:szCs w:val="20"/>
                <w:lang w:val="en-US"/>
              </w:rPr>
            </w:pPr>
            <w:ins w:id="2635" w:author="Shiv Mangal Rahi" w:date="2020-01-02T14:49:00Z">
              <w:r w:rsidRPr="000F5CDE">
                <w:rPr>
                  <w:rFonts w:ascii="Calibri" w:eastAsia="Times New Roman" w:hAnsi="Calibri" w:cs="Calibri"/>
                  <w:color w:val="000000"/>
                  <w:sz w:val="20"/>
                  <w:szCs w:val="20"/>
                  <w:lang w:val="en-US"/>
                </w:rPr>
                <w:t>Maximum Value</w:t>
              </w:r>
            </w:ins>
          </w:p>
        </w:tc>
        <w:tc>
          <w:tcPr>
            <w:tcW w:w="927" w:type="pct"/>
            <w:tcBorders>
              <w:top w:val="nil"/>
              <w:left w:val="nil"/>
              <w:bottom w:val="single" w:sz="4" w:space="0" w:color="auto"/>
              <w:right w:val="single" w:sz="4" w:space="0" w:color="auto"/>
            </w:tcBorders>
            <w:shd w:val="clear" w:color="auto" w:fill="auto"/>
            <w:vAlign w:val="center"/>
            <w:hideMark/>
          </w:tcPr>
          <w:p w14:paraId="6F168E1F" w14:textId="77777777" w:rsidR="009C63FC" w:rsidRPr="000F5CDE" w:rsidRDefault="009C63FC" w:rsidP="00FF0CB1">
            <w:pPr>
              <w:rPr>
                <w:ins w:id="2636" w:author="Shiv Mangal Rahi" w:date="2020-01-02T14:49:00Z"/>
                <w:rFonts w:ascii="Calibri" w:eastAsia="Times New Roman" w:hAnsi="Calibri" w:cs="Calibri"/>
                <w:color w:val="000000"/>
                <w:sz w:val="20"/>
                <w:szCs w:val="20"/>
                <w:lang w:val="en-US"/>
              </w:rPr>
            </w:pPr>
            <w:ins w:id="2637"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4F573219" w14:textId="77777777" w:rsidR="009C63FC" w:rsidRPr="000F5CDE" w:rsidRDefault="009C63FC" w:rsidP="00FF0CB1">
            <w:pPr>
              <w:rPr>
                <w:ins w:id="2638" w:author="Shiv Mangal Rahi" w:date="2020-01-02T14:49:00Z"/>
                <w:rFonts w:ascii="Calibri" w:eastAsia="Times New Roman" w:hAnsi="Calibri" w:cs="Calibri"/>
                <w:color w:val="000000"/>
                <w:sz w:val="20"/>
                <w:szCs w:val="20"/>
                <w:lang w:val="en-US"/>
              </w:rPr>
            </w:pPr>
            <w:ins w:id="2639"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5F29C637" w14:textId="77777777" w:rsidR="009C63FC" w:rsidRPr="000F5CDE" w:rsidRDefault="009C63FC" w:rsidP="00FF0CB1">
            <w:pPr>
              <w:rPr>
                <w:ins w:id="2640" w:author="Shiv Mangal Rahi" w:date="2020-01-02T14:49:00Z"/>
                <w:rFonts w:ascii="Calibri" w:eastAsia="Times New Roman" w:hAnsi="Calibri" w:cs="Calibri"/>
                <w:color w:val="000000"/>
                <w:sz w:val="20"/>
                <w:szCs w:val="20"/>
                <w:lang w:val="en-US"/>
              </w:rPr>
            </w:pPr>
            <w:ins w:id="2641"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60A623B7" w14:textId="77777777" w:rsidR="009C63FC" w:rsidRPr="000F5CDE" w:rsidRDefault="009C63FC" w:rsidP="00FF0CB1">
            <w:pPr>
              <w:rPr>
                <w:ins w:id="2642" w:author="Shiv Mangal Rahi" w:date="2020-01-02T14:49:00Z"/>
                <w:rFonts w:ascii="Calibri" w:eastAsia="Times New Roman" w:hAnsi="Calibri" w:cs="Calibri"/>
                <w:color w:val="000000"/>
                <w:sz w:val="20"/>
                <w:szCs w:val="20"/>
                <w:lang w:val="en-US"/>
              </w:rPr>
            </w:pPr>
            <w:ins w:id="2643"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60B5075C" w14:textId="77777777" w:rsidR="009C63FC" w:rsidRPr="000F5CDE" w:rsidRDefault="009C63FC" w:rsidP="00FF0CB1">
            <w:pPr>
              <w:rPr>
                <w:ins w:id="2644" w:author="Shiv Mangal Rahi" w:date="2020-01-02T14:49:00Z"/>
                <w:rFonts w:ascii="Calibri" w:eastAsia="Times New Roman" w:hAnsi="Calibri" w:cs="Calibri"/>
                <w:color w:val="000000"/>
                <w:sz w:val="20"/>
                <w:szCs w:val="20"/>
                <w:lang w:val="en-US"/>
              </w:rPr>
            </w:pPr>
            <w:ins w:id="2645" w:author="Shiv Mangal Rahi" w:date="2020-01-02T14:49:00Z">
              <w:r w:rsidRPr="000F5CDE">
                <w:rPr>
                  <w:rFonts w:ascii="Calibri" w:eastAsia="Times New Roman" w:hAnsi="Calibri" w:cs="Calibri"/>
                  <w:color w:val="000000"/>
                  <w:sz w:val="20"/>
                  <w:szCs w:val="20"/>
                  <w:lang w:val="en-US"/>
                </w:rPr>
                <w:t>N/A</w:t>
              </w:r>
            </w:ins>
          </w:p>
        </w:tc>
      </w:tr>
      <w:tr w:rsidR="009C63FC" w:rsidRPr="000F5CDE" w14:paraId="3909DE1B" w14:textId="77777777" w:rsidTr="00FF0CB1">
        <w:trPr>
          <w:trHeight w:val="20"/>
          <w:ins w:id="2646"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35FE699B" w14:textId="77777777" w:rsidR="009C63FC" w:rsidRPr="000F5CDE" w:rsidRDefault="009C63FC" w:rsidP="00FF0CB1">
            <w:pPr>
              <w:rPr>
                <w:ins w:id="2647" w:author="Shiv Mangal Rahi" w:date="2020-01-02T14:49:00Z"/>
                <w:rFonts w:ascii="Calibri" w:eastAsia="Times New Roman" w:hAnsi="Calibri" w:cs="Calibri"/>
                <w:color w:val="000000"/>
                <w:sz w:val="20"/>
                <w:szCs w:val="20"/>
                <w:lang w:val="en-US"/>
              </w:rPr>
            </w:pPr>
            <w:ins w:id="2648" w:author="Shiv Mangal Rahi" w:date="2020-01-02T14:49:00Z">
              <w:r w:rsidRPr="000F5CDE">
                <w:rPr>
                  <w:rFonts w:ascii="Calibri" w:eastAsia="Times New Roman" w:hAnsi="Calibri" w:cs="Calibri"/>
                  <w:color w:val="000000"/>
                  <w:sz w:val="20"/>
                  <w:szCs w:val="20"/>
                  <w:lang w:val="en-US"/>
                </w:rPr>
                <w:t>Type of List</w:t>
              </w:r>
            </w:ins>
          </w:p>
        </w:tc>
        <w:tc>
          <w:tcPr>
            <w:tcW w:w="927" w:type="pct"/>
            <w:tcBorders>
              <w:top w:val="nil"/>
              <w:left w:val="nil"/>
              <w:bottom w:val="single" w:sz="4" w:space="0" w:color="auto"/>
              <w:right w:val="single" w:sz="4" w:space="0" w:color="auto"/>
            </w:tcBorders>
            <w:shd w:val="clear" w:color="auto" w:fill="auto"/>
            <w:vAlign w:val="center"/>
            <w:hideMark/>
          </w:tcPr>
          <w:p w14:paraId="7C26395E" w14:textId="77777777" w:rsidR="009C63FC" w:rsidRPr="000F5CDE" w:rsidRDefault="009C63FC" w:rsidP="00FF0CB1">
            <w:pPr>
              <w:rPr>
                <w:ins w:id="2649" w:author="Shiv Mangal Rahi" w:date="2020-01-02T14:49:00Z"/>
                <w:rFonts w:ascii="Calibri" w:eastAsia="Times New Roman" w:hAnsi="Calibri" w:cs="Calibri"/>
                <w:color w:val="000000"/>
                <w:sz w:val="20"/>
                <w:szCs w:val="20"/>
                <w:lang w:val="en-US"/>
              </w:rPr>
            </w:pPr>
            <w:ins w:id="2650"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6173D816" w14:textId="77777777" w:rsidR="009C63FC" w:rsidRPr="000F5CDE" w:rsidRDefault="009C63FC" w:rsidP="00FF0CB1">
            <w:pPr>
              <w:rPr>
                <w:ins w:id="2651" w:author="Shiv Mangal Rahi" w:date="2020-01-02T14:49:00Z"/>
                <w:rFonts w:ascii="Calibri" w:eastAsia="Times New Roman" w:hAnsi="Calibri" w:cs="Calibri"/>
                <w:color w:val="000000"/>
                <w:sz w:val="20"/>
                <w:szCs w:val="20"/>
                <w:lang w:val="en-US"/>
              </w:rPr>
            </w:pPr>
            <w:ins w:id="2652"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3435B775" w14:textId="77777777" w:rsidR="009C63FC" w:rsidRPr="000F5CDE" w:rsidRDefault="009C63FC" w:rsidP="00FF0CB1">
            <w:pPr>
              <w:rPr>
                <w:ins w:id="2653" w:author="Shiv Mangal Rahi" w:date="2020-01-02T14:49:00Z"/>
                <w:rFonts w:ascii="Calibri" w:eastAsia="Times New Roman" w:hAnsi="Calibri" w:cs="Calibri"/>
                <w:color w:val="000000"/>
                <w:sz w:val="20"/>
                <w:szCs w:val="20"/>
                <w:lang w:val="en-US"/>
              </w:rPr>
            </w:pPr>
            <w:ins w:id="2654" w:author="Shiv Mangal Rahi" w:date="2020-01-02T14:49:00Z">
              <w:r w:rsidRPr="000F5CDE">
                <w:rPr>
                  <w:rFonts w:ascii="Calibri" w:eastAsia="Times New Roman" w:hAnsi="Calibri" w:cs="Calibri"/>
                  <w:color w:val="000000"/>
                  <w:sz w:val="20"/>
                  <w:szCs w:val="20"/>
                  <w:lang w:val="en-US"/>
                </w:rPr>
                <w:t>Reference List Item : IGX Comparison Rule Operator List</w:t>
              </w:r>
            </w:ins>
          </w:p>
        </w:tc>
        <w:tc>
          <w:tcPr>
            <w:tcW w:w="858" w:type="pct"/>
            <w:tcBorders>
              <w:top w:val="nil"/>
              <w:left w:val="nil"/>
              <w:bottom w:val="single" w:sz="4" w:space="0" w:color="auto"/>
              <w:right w:val="single" w:sz="4" w:space="0" w:color="auto"/>
            </w:tcBorders>
            <w:shd w:val="clear" w:color="auto" w:fill="auto"/>
            <w:vAlign w:val="center"/>
            <w:hideMark/>
          </w:tcPr>
          <w:p w14:paraId="0BCBD9D3" w14:textId="77777777" w:rsidR="009C63FC" w:rsidRPr="000F5CDE" w:rsidRDefault="009C63FC" w:rsidP="00FF0CB1">
            <w:pPr>
              <w:rPr>
                <w:ins w:id="2655" w:author="Shiv Mangal Rahi" w:date="2020-01-02T14:49:00Z"/>
                <w:rFonts w:ascii="Calibri" w:eastAsia="Times New Roman" w:hAnsi="Calibri" w:cs="Calibri"/>
                <w:color w:val="000000"/>
                <w:sz w:val="20"/>
                <w:szCs w:val="20"/>
                <w:lang w:val="en-US"/>
              </w:rPr>
            </w:pPr>
            <w:ins w:id="2656" w:author="Shiv Mangal Rahi" w:date="2020-01-02T14:49:00Z">
              <w:r w:rsidRPr="000F5CDE">
                <w:rPr>
                  <w:rFonts w:ascii="Calibri" w:eastAsia="Times New Roman" w:hAnsi="Calibri" w:cs="Calibri"/>
                  <w:color w:val="000000"/>
                  <w:sz w:val="20"/>
                  <w:szCs w:val="20"/>
                  <w:lang w:val="en-US"/>
                </w:rPr>
                <w:t>Reference List Item : IGX Data Element</w:t>
              </w:r>
            </w:ins>
          </w:p>
        </w:tc>
        <w:tc>
          <w:tcPr>
            <w:tcW w:w="856" w:type="pct"/>
            <w:tcBorders>
              <w:top w:val="nil"/>
              <w:left w:val="nil"/>
              <w:bottom w:val="single" w:sz="4" w:space="0" w:color="auto"/>
              <w:right w:val="single" w:sz="4" w:space="0" w:color="auto"/>
            </w:tcBorders>
            <w:shd w:val="clear" w:color="auto" w:fill="auto"/>
            <w:vAlign w:val="center"/>
            <w:hideMark/>
          </w:tcPr>
          <w:p w14:paraId="267030B9" w14:textId="77777777" w:rsidR="009C63FC" w:rsidRPr="000F5CDE" w:rsidRDefault="009C63FC" w:rsidP="00FF0CB1">
            <w:pPr>
              <w:rPr>
                <w:ins w:id="2657" w:author="Shiv Mangal Rahi" w:date="2020-01-02T14:49:00Z"/>
                <w:rFonts w:ascii="Calibri" w:eastAsia="Times New Roman" w:hAnsi="Calibri" w:cs="Calibri"/>
                <w:color w:val="000000"/>
                <w:sz w:val="20"/>
                <w:szCs w:val="20"/>
                <w:lang w:val="en-US"/>
              </w:rPr>
            </w:pPr>
            <w:ins w:id="2658" w:author="Shiv Mangal Rahi" w:date="2020-01-02T14:49:00Z">
              <w:r w:rsidRPr="000F5CDE">
                <w:rPr>
                  <w:rFonts w:ascii="Calibri" w:eastAsia="Times New Roman" w:hAnsi="Calibri" w:cs="Calibri"/>
                  <w:color w:val="000000"/>
                  <w:sz w:val="20"/>
                  <w:szCs w:val="20"/>
                  <w:lang w:val="en-US"/>
                </w:rPr>
                <w:t>N/A</w:t>
              </w:r>
            </w:ins>
          </w:p>
        </w:tc>
      </w:tr>
      <w:tr w:rsidR="009C63FC" w:rsidRPr="000F5CDE" w14:paraId="6012D1F3" w14:textId="77777777" w:rsidTr="00FF0CB1">
        <w:trPr>
          <w:trHeight w:val="20"/>
          <w:ins w:id="2659"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4A9A94CA" w14:textId="77777777" w:rsidR="009C63FC" w:rsidRPr="000F5CDE" w:rsidRDefault="009C63FC" w:rsidP="00FF0CB1">
            <w:pPr>
              <w:rPr>
                <w:ins w:id="2660" w:author="Shiv Mangal Rahi" w:date="2020-01-02T14:49:00Z"/>
                <w:rFonts w:ascii="Calibri" w:eastAsia="Times New Roman" w:hAnsi="Calibri" w:cs="Calibri"/>
                <w:color w:val="000000"/>
                <w:sz w:val="20"/>
                <w:szCs w:val="20"/>
                <w:lang w:val="en-US"/>
              </w:rPr>
            </w:pPr>
            <w:ins w:id="2661" w:author="Shiv Mangal Rahi" w:date="2020-01-02T14:49:00Z">
              <w:r w:rsidRPr="000F5CDE">
                <w:rPr>
                  <w:rFonts w:ascii="Calibri" w:eastAsia="Times New Roman" w:hAnsi="Calibri" w:cs="Calibri"/>
                  <w:color w:val="000000"/>
                  <w:sz w:val="20"/>
                  <w:szCs w:val="20"/>
                  <w:lang w:val="en-US"/>
                </w:rPr>
                <w:t>List Display Format</w:t>
              </w:r>
            </w:ins>
          </w:p>
        </w:tc>
        <w:tc>
          <w:tcPr>
            <w:tcW w:w="927" w:type="pct"/>
            <w:tcBorders>
              <w:top w:val="nil"/>
              <w:left w:val="nil"/>
              <w:bottom w:val="single" w:sz="4" w:space="0" w:color="auto"/>
              <w:right w:val="single" w:sz="4" w:space="0" w:color="auto"/>
            </w:tcBorders>
            <w:shd w:val="clear" w:color="auto" w:fill="auto"/>
            <w:vAlign w:val="center"/>
            <w:hideMark/>
          </w:tcPr>
          <w:p w14:paraId="274AE133" w14:textId="77777777" w:rsidR="009C63FC" w:rsidRPr="000F5CDE" w:rsidRDefault="009C63FC" w:rsidP="00FF0CB1">
            <w:pPr>
              <w:rPr>
                <w:ins w:id="2662" w:author="Shiv Mangal Rahi" w:date="2020-01-02T14:49:00Z"/>
                <w:rFonts w:ascii="Calibri" w:eastAsia="Times New Roman" w:hAnsi="Calibri" w:cs="Calibri"/>
                <w:color w:val="000000"/>
                <w:sz w:val="20"/>
                <w:szCs w:val="20"/>
                <w:lang w:val="en-US"/>
              </w:rPr>
            </w:pPr>
            <w:ins w:id="2663"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7EAE36DE" w14:textId="77777777" w:rsidR="009C63FC" w:rsidRPr="000F5CDE" w:rsidRDefault="009C63FC" w:rsidP="00FF0CB1">
            <w:pPr>
              <w:rPr>
                <w:ins w:id="2664" w:author="Shiv Mangal Rahi" w:date="2020-01-02T14:49:00Z"/>
                <w:rFonts w:ascii="Calibri" w:eastAsia="Times New Roman" w:hAnsi="Calibri" w:cs="Calibri"/>
                <w:color w:val="000000"/>
                <w:sz w:val="20"/>
                <w:szCs w:val="20"/>
                <w:lang w:val="en-US"/>
              </w:rPr>
            </w:pPr>
            <w:ins w:id="2665"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7C7BDE94" w14:textId="77777777" w:rsidR="009C63FC" w:rsidRPr="000F5CDE" w:rsidRDefault="009C63FC" w:rsidP="00FF0CB1">
            <w:pPr>
              <w:rPr>
                <w:ins w:id="2666" w:author="Shiv Mangal Rahi" w:date="2020-01-02T14:49:00Z"/>
                <w:rFonts w:ascii="Calibri" w:eastAsia="Times New Roman" w:hAnsi="Calibri" w:cs="Calibri"/>
                <w:color w:val="000000"/>
                <w:sz w:val="20"/>
                <w:szCs w:val="20"/>
                <w:lang w:val="en-US"/>
              </w:rPr>
            </w:pPr>
            <w:ins w:id="2667" w:author="Shiv Mangal Rahi" w:date="2020-01-02T14:49:00Z">
              <w:r w:rsidRPr="000F5CDE">
                <w:rPr>
                  <w:rFonts w:ascii="Calibri" w:eastAsia="Times New Roman" w:hAnsi="Calibri" w:cs="Calibri"/>
                  <w:color w:val="000000"/>
                  <w:sz w:val="20"/>
                  <w:szCs w:val="20"/>
                  <w:lang w:val="en-US"/>
                </w:rPr>
                <w:t>{Description}</w:t>
              </w:r>
            </w:ins>
          </w:p>
        </w:tc>
        <w:tc>
          <w:tcPr>
            <w:tcW w:w="858" w:type="pct"/>
            <w:tcBorders>
              <w:top w:val="nil"/>
              <w:left w:val="nil"/>
              <w:bottom w:val="single" w:sz="4" w:space="0" w:color="auto"/>
              <w:right w:val="single" w:sz="4" w:space="0" w:color="auto"/>
            </w:tcBorders>
            <w:shd w:val="clear" w:color="auto" w:fill="auto"/>
            <w:vAlign w:val="center"/>
            <w:hideMark/>
          </w:tcPr>
          <w:p w14:paraId="3716BE64" w14:textId="77777777" w:rsidR="009C63FC" w:rsidRPr="000F5CDE" w:rsidRDefault="009C63FC" w:rsidP="00FF0CB1">
            <w:pPr>
              <w:rPr>
                <w:ins w:id="2668" w:author="Shiv Mangal Rahi" w:date="2020-01-02T14:49:00Z"/>
                <w:rFonts w:ascii="Calibri" w:eastAsia="Times New Roman" w:hAnsi="Calibri" w:cs="Calibri"/>
                <w:color w:val="000000"/>
                <w:sz w:val="20"/>
                <w:szCs w:val="20"/>
                <w:lang w:val="en-US"/>
              </w:rPr>
            </w:pPr>
            <w:ins w:id="2669" w:author="Shiv Mangal Rahi" w:date="2020-01-02T14:49:00Z">
              <w:r w:rsidRPr="000F5CDE">
                <w:rPr>
                  <w:rFonts w:ascii="Calibri" w:eastAsia="Times New Roman" w:hAnsi="Calibri" w:cs="Calibri"/>
                  <w:color w:val="000000"/>
                  <w:sz w:val="20"/>
                  <w:szCs w:val="20"/>
                  <w:lang w:val="en-US"/>
                </w:rPr>
                <w:t>{Name}</w:t>
              </w:r>
            </w:ins>
          </w:p>
        </w:tc>
        <w:tc>
          <w:tcPr>
            <w:tcW w:w="856" w:type="pct"/>
            <w:tcBorders>
              <w:top w:val="nil"/>
              <w:left w:val="nil"/>
              <w:bottom w:val="single" w:sz="4" w:space="0" w:color="auto"/>
              <w:right w:val="single" w:sz="4" w:space="0" w:color="auto"/>
            </w:tcBorders>
            <w:shd w:val="clear" w:color="auto" w:fill="auto"/>
            <w:vAlign w:val="center"/>
            <w:hideMark/>
          </w:tcPr>
          <w:p w14:paraId="7E92C815" w14:textId="77777777" w:rsidR="009C63FC" w:rsidRPr="000F5CDE" w:rsidRDefault="009C63FC" w:rsidP="00FF0CB1">
            <w:pPr>
              <w:rPr>
                <w:ins w:id="2670" w:author="Shiv Mangal Rahi" w:date="2020-01-02T14:49:00Z"/>
                <w:rFonts w:ascii="Calibri" w:eastAsia="Times New Roman" w:hAnsi="Calibri" w:cs="Calibri"/>
                <w:color w:val="000000"/>
                <w:sz w:val="20"/>
                <w:szCs w:val="20"/>
                <w:lang w:val="en-US"/>
              </w:rPr>
            </w:pPr>
            <w:ins w:id="2671" w:author="Shiv Mangal Rahi" w:date="2020-01-02T14:49:00Z">
              <w:r w:rsidRPr="000F5CDE">
                <w:rPr>
                  <w:rFonts w:ascii="Calibri" w:eastAsia="Times New Roman" w:hAnsi="Calibri" w:cs="Calibri"/>
                  <w:color w:val="000000"/>
                  <w:sz w:val="20"/>
                  <w:szCs w:val="20"/>
                  <w:lang w:val="en-US"/>
                </w:rPr>
                <w:t>N/A</w:t>
              </w:r>
            </w:ins>
          </w:p>
        </w:tc>
      </w:tr>
      <w:tr w:rsidR="009C63FC" w:rsidRPr="000F5CDE" w14:paraId="270771F6" w14:textId="77777777" w:rsidTr="00FF0CB1">
        <w:trPr>
          <w:trHeight w:val="20"/>
          <w:ins w:id="2672"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4D0D4F16" w14:textId="77777777" w:rsidR="009C63FC" w:rsidRPr="000F5CDE" w:rsidRDefault="009C63FC" w:rsidP="00FF0CB1">
            <w:pPr>
              <w:rPr>
                <w:ins w:id="2673" w:author="Shiv Mangal Rahi" w:date="2020-01-02T14:49:00Z"/>
                <w:rFonts w:ascii="Calibri" w:eastAsia="Times New Roman" w:hAnsi="Calibri" w:cs="Calibri"/>
                <w:color w:val="000000"/>
                <w:sz w:val="20"/>
                <w:szCs w:val="20"/>
                <w:lang w:val="en-US"/>
              </w:rPr>
            </w:pPr>
            <w:ins w:id="2674" w:author="Shiv Mangal Rahi" w:date="2020-01-02T14:49:00Z">
              <w:r w:rsidRPr="000F5CDE">
                <w:rPr>
                  <w:rFonts w:ascii="Calibri" w:eastAsia="Times New Roman" w:hAnsi="Calibri" w:cs="Calibri"/>
                  <w:color w:val="000000"/>
                  <w:sz w:val="20"/>
                  <w:szCs w:val="20"/>
                  <w:lang w:val="en-US"/>
                </w:rPr>
                <w:t>Show In Detail Tile</w:t>
              </w:r>
            </w:ins>
          </w:p>
        </w:tc>
        <w:tc>
          <w:tcPr>
            <w:tcW w:w="927" w:type="pct"/>
            <w:tcBorders>
              <w:top w:val="nil"/>
              <w:left w:val="nil"/>
              <w:bottom w:val="single" w:sz="4" w:space="0" w:color="auto"/>
              <w:right w:val="single" w:sz="4" w:space="0" w:color="auto"/>
            </w:tcBorders>
            <w:shd w:val="clear" w:color="auto" w:fill="auto"/>
            <w:vAlign w:val="center"/>
            <w:hideMark/>
          </w:tcPr>
          <w:p w14:paraId="129FE9D8" w14:textId="77777777" w:rsidR="009C63FC" w:rsidRPr="000F5CDE" w:rsidRDefault="009C63FC" w:rsidP="00FF0CB1">
            <w:pPr>
              <w:rPr>
                <w:ins w:id="2675" w:author="Shiv Mangal Rahi" w:date="2020-01-02T14:49:00Z"/>
                <w:rFonts w:ascii="Calibri" w:eastAsia="Times New Roman" w:hAnsi="Calibri" w:cs="Calibri"/>
                <w:color w:val="000000"/>
                <w:sz w:val="20"/>
                <w:szCs w:val="20"/>
                <w:lang w:val="en-US"/>
              </w:rPr>
            </w:pPr>
            <w:ins w:id="2676" w:author="Shiv Mangal Rahi" w:date="2020-01-02T14:49:00Z">
              <w:r w:rsidRPr="000F5CDE">
                <w:rPr>
                  <w:rFonts w:ascii="Calibri" w:eastAsia="Times New Roman" w:hAnsi="Calibri" w:cs="Calibri"/>
                  <w:color w:val="000000"/>
                  <w:sz w:val="20"/>
                  <w:szCs w:val="20"/>
                  <w:lang w:val="en-US"/>
                </w:rPr>
                <w:t>TRUE</w:t>
              </w:r>
            </w:ins>
          </w:p>
        </w:tc>
        <w:tc>
          <w:tcPr>
            <w:tcW w:w="838" w:type="pct"/>
            <w:tcBorders>
              <w:top w:val="nil"/>
              <w:left w:val="nil"/>
              <w:bottom w:val="single" w:sz="4" w:space="0" w:color="auto"/>
              <w:right w:val="single" w:sz="4" w:space="0" w:color="auto"/>
            </w:tcBorders>
            <w:shd w:val="clear" w:color="auto" w:fill="auto"/>
            <w:vAlign w:val="center"/>
            <w:hideMark/>
          </w:tcPr>
          <w:p w14:paraId="1BDAB7B2" w14:textId="77777777" w:rsidR="009C63FC" w:rsidRPr="000F5CDE" w:rsidRDefault="009C63FC" w:rsidP="00FF0CB1">
            <w:pPr>
              <w:rPr>
                <w:ins w:id="2677" w:author="Shiv Mangal Rahi" w:date="2020-01-02T14:49:00Z"/>
                <w:rFonts w:ascii="Calibri" w:eastAsia="Times New Roman" w:hAnsi="Calibri" w:cs="Calibri"/>
                <w:color w:val="000000"/>
                <w:sz w:val="20"/>
                <w:szCs w:val="20"/>
                <w:lang w:val="en-US"/>
              </w:rPr>
            </w:pPr>
            <w:ins w:id="2678" w:author="Shiv Mangal Rahi" w:date="2020-01-02T14:49:00Z">
              <w:r w:rsidRPr="000F5CDE">
                <w:rPr>
                  <w:rFonts w:ascii="Calibri" w:eastAsia="Times New Roman" w:hAnsi="Calibri" w:cs="Calibri"/>
                  <w:color w:val="000000"/>
                  <w:sz w:val="20"/>
                  <w:szCs w:val="20"/>
                  <w:lang w:val="en-US"/>
                </w:rPr>
                <w:t>TRUE</w:t>
              </w:r>
            </w:ins>
          </w:p>
        </w:tc>
        <w:tc>
          <w:tcPr>
            <w:tcW w:w="809" w:type="pct"/>
            <w:tcBorders>
              <w:top w:val="nil"/>
              <w:left w:val="nil"/>
              <w:bottom w:val="single" w:sz="4" w:space="0" w:color="auto"/>
              <w:right w:val="single" w:sz="4" w:space="0" w:color="auto"/>
            </w:tcBorders>
            <w:shd w:val="clear" w:color="auto" w:fill="auto"/>
            <w:vAlign w:val="center"/>
            <w:hideMark/>
          </w:tcPr>
          <w:p w14:paraId="30C5F24B" w14:textId="77777777" w:rsidR="009C63FC" w:rsidRPr="000F5CDE" w:rsidRDefault="009C63FC" w:rsidP="00FF0CB1">
            <w:pPr>
              <w:rPr>
                <w:ins w:id="2679" w:author="Shiv Mangal Rahi" w:date="2020-01-02T14:49:00Z"/>
                <w:rFonts w:ascii="Calibri" w:eastAsia="Times New Roman" w:hAnsi="Calibri" w:cs="Calibri"/>
                <w:color w:val="000000"/>
                <w:sz w:val="20"/>
                <w:szCs w:val="20"/>
                <w:lang w:val="en-US"/>
              </w:rPr>
            </w:pPr>
            <w:ins w:id="2680" w:author="Shiv Mangal Rahi" w:date="2020-01-02T14:49:00Z">
              <w:r w:rsidRPr="000F5CDE">
                <w:rPr>
                  <w:rFonts w:ascii="Calibri" w:eastAsia="Times New Roman" w:hAnsi="Calibri" w:cs="Calibri"/>
                  <w:color w:val="000000"/>
                  <w:sz w:val="20"/>
                  <w:szCs w:val="20"/>
                  <w:lang w:val="en-US"/>
                </w:rPr>
                <w:t>TRUE</w:t>
              </w:r>
            </w:ins>
          </w:p>
        </w:tc>
        <w:tc>
          <w:tcPr>
            <w:tcW w:w="858" w:type="pct"/>
            <w:tcBorders>
              <w:top w:val="nil"/>
              <w:left w:val="nil"/>
              <w:bottom w:val="single" w:sz="4" w:space="0" w:color="auto"/>
              <w:right w:val="single" w:sz="4" w:space="0" w:color="auto"/>
            </w:tcBorders>
            <w:shd w:val="clear" w:color="auto" w:fill="auto"/>
            <w:vAlign w:val="center"/>
            <w:hideMark/>
          </w:tcPr>
          <w:p w14:paraId="34ECFDCA" w14:textId="77777777" w:rsidR="009C63FC" w:rsidRPr="000F5CDE" w:rsidRDefault="009C63FC" w:rsidP="00FF0CB1">
            <w:pPr>
              <w:rPr>
                <w:ins w:id="2681" w:author="Shiv Mangal Rahi" w:date="2020-01-02T14:49:00Z"/>
                <w:rFonts w:ascii="Calibri" w:eastAsia="Times New Roman" w:hAnsi="Calibri" w:cs="Calibri"/>
                <w:color w:val="000000"/>
                <w:sz w:val="20"/>
                <w:szCs w:val="20"/>
                <w:lang w:val="en-US"/>
              </w:rPr>
            </w:pPr>
            <w:ins w:id="2682" w:author="Shiv Mangal Rahi" w:date="2020-01-02T14:49:00Z">
              <w:r w:rsidRPr="000F5CDE">
                <w:rPr>
                  <w:rFonts w:ascii="Calibri" w:eastAsia="Times New Roman" w:hAnsi="Calibri" w:cs="Calibri"/>
                  <w:color w:val="000000"/>
                  <w:sz w:val="20"/>
                  <w:szCs w:val="20"/>
                  <w:lang w:val="en-US"/>
                </w:rPr>
                <w:t>TRUE</w:t>
              </w:r>
            </w:ins>
          </w:p>
        </w:tc>
        <w:tc>
          <w:tcPr>
            <w:tcW w:w="856" w:type="pct"/>
            <w:tcBorders>
              <w:top w:val="nil"/>
              <w:left w:val="nil"/>
              <w:bottom w:val="single" w:sz="4" w:space="0" w:color="auto"/>
              <w:right w:val="single" w:sz="4" w:space="0" w:color="auto"/>
            </w:tcBorders>
            <w:shd w:val="clear" w:color="auto" w:fill="auto"/>
            <w:vAlign w:val="center"/>
            <w:hideMark/>
          </w:tcPr>
          <w:p w14:paraId="02D1005C" w14:textId="77777777" w:rsidR="009C63FC" w:rsidRPr="000F5CDE" w:rsidRDefault="009C63FC" w:rsidP="00FF0CB1">
            <w:pPr>
              <w:rPr>
                <w:ins w:id="2683" w:author="Shiv Mangal Rahi" w:date="2020-01-02T14:49:00Z"/>
                <w:rFonts w:ascii="Calibri" w:eastAsia="Times New Roman" w:hAnsi="Calibri" w:cs="Calibri"/>
                <w:color w:val="000000"/>
                <w:sz w:val="20"/>
                <w:szCs w:val="20"/>
                <w:lang w:val="en-US"/>
              </w:rPr>
            </w:pPr>
            <w:ins w:id="2684" w:author="Shiv Mangal Rahi" w:date="2020-01-02T14:49:00Z">
              <w:r w:rsidRPr="000F5CDE">
                <w:rPr>
                  <w:rFonts w:ascii="Calibri" w:eastAsia="Times New Roman" w:hAnsi="Calibri" w:cs="Calibri"/>
                  <w:color w:val="000000"/>
                  <w:sz w:val="20"/>
                  <w:szCs w:val="20"/>
                  <w:lang w:val="en-US"/>
                </w:rPr>
                <w:t>TRUE</w:t>
              </w:r>
            </w:ins>
          </w:p>
        </w:tc>
      </w:tr>
      <w:tr w:rsidR="009C63FC" w:rsidRPr="000F5CDE" w14:paraId="29CA03EE" w14:textId="77777777" w:rsidTr="00FF0CB1">
        <w:trPr>
          <w:trHeight w:val="20"/>
          <w:ins w:id="2685"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63ABA81C" w14:textId="77777777" w:rsidR="009C63FC" w:rsidRPr="000F5CDE" w:rsidRDefault="009C63FC" w:rsidP="00FF0CB1">
            <w:pPr>
              <w:rPr>
                <w:ins w:id="2686" w:author="Shiv Mangal Rahi" w:date="2020-01-02T14:49:00Z"/>
                <w:rFonts w:ascii="Calibri" w:eastAsia="Times New Roman" w:hAnsi="Calibri" w:cs="Calibri"/>
                <w:color w:val="000000"/>
                <w:sz w:val="20"/>
                <w:szCs w:val="20"/>
                <w:lang w:val="en-US"/>
              </w:rPr>
            </w:pPr>
            <w:ins w:id="2687" w:author="Shiv Mangal Rahi" w:date="2020-01-02T14:49:00Z">
              <w:r w:rsidRPr="000F5CDE">
                <w:rPr>
                  <w:rFonts w:ascii="Calibri" w:eastAsia="Times New Roman" w:hAnsi="Calibri" w:cs="Calibri"/>
                  <w:color w:val="000000"/>
                  <w:sz w:val="20"/>
                  <w:szCs w:val="20"/>
                  <w:lang w:val="en-US"/>
                </w:rPr>
                <w:t>Is Editable</w:t>
              </w:r>
            </w:ins>
          </w:p>
        </w:tc>
        <w:tc>
          <w:tcPr>
            <w:tcW w:w="927" w:type="pct"/>
            <w:tcBorders>
              <w:top w:val="nil"/>
              <w:left w:val="nil"/>
              <w:bottom w:val="single" w:sz="4" w:space="0" w:color="auto"/>
              <w:right w:val="single" w:sz="4" w:space="0" w:color="auto"/>
            </w:tcBorders>
            <w:shd w:val="clear" w:color="auto" w:fill="auto"/>
            <w:vAlign w:val="center"/>
            <w:hideMark/>
          </w:tcPr>
          <w:p w14:paraId="4B5D1E6D" w14:textId="77777777" w:rsidR="009C63FC" w:rsidRPr="000F5CDE" w:rsidRDefault="009C63FC" w:rsidP="00FF0CB1">
            <w:pPr>
              <w:rPr>
                <w:ins w:id="2688" w:author="Shiv Mangal Rahi" w:date="2020-01-02T14:49:00Z"/>
                <w:rFonts w:ascii="Calibri" w:eastAsia="Times New Roman" w:hAnsi="Calibri" w:cs="Calibri"/>
                <w:color w:val="000000"/>
                <w:sz w:val="20"/>
                <w:szCs w:val="20"/>
                <w:lang w:val="en-US"/>
              </w:rPr>
            </w:pPr>
            <w:ins w:id="2689" w:author="Shiv Mangal Rahi" w:date="2020-01-02T14:49:00Z">
              <w:r w:rsidRPr="000F5CDE">
                <w:rPr>
                  <w:rFonts w:ascii="Calibri" w:eastAsia="Times New Roman" w:hAnsi="Calibri" w:cs="Calibri"/>
                  <w:color w:val="000000"/>
                  <w:sz w:val="20"/>
                  <w:szCs w:val="20"/>
                  <w:lang w:val="en-US"/>
                </w:rPr>
                <w:t>TRUE</w:t>
              </w:r>
            </w:ins>
          </w:p>
        </w:tc>
        <w:tc>
          <w:tcPr>
            <w:tcW w:w="838" w:type="pct"/>
            <w:tcBorders>
              <w:top w:val="nil"/>
              <w:left w:val="nil"/>
              <w:bottom w:val="single" w:sz="4" w:space="0" w:color="auto"/>
              <w:right w:val="single" w:sz="4" w:space="0" w:color="auto"/>
            </w:tcBorders>
            <w:shd w:val="clear" w:color="auto" w:fill="auto"/>
            <w:vAlign w:val="center"/>
            <w:hideMark/>
          </w:tcPr>
          <w:p w14:paraId="4E6516C9" w14:textId="77777777" w:rsidR="009C63FC" w:rsidRPr="000F5CDE" w:rsidRDefault="009C63FC" w:rsidP="00FF0CB1">
            <w:pPr>
              <w:rPr>
                <w:ins w:id="2690" w:author="Shiv Mangal Rahi" w:date="2020-01-02T14:49:00Z"/>
                <w:rFonts w:ascii="Calibri" w:eastAsia="Times New Roman" w:hAnsi="Calibri" w:cs="Calibri"/>
                <w:color w:val="000000"/>
                <w:sz w:val="20"/>
                <w:szCs w:val="20"/>
                <w:lang w:val="en-US"/>
              </w:rPr>
            </w:pPr>
            <w:ins w:id="2691" w:author="Shiv Mangal Rahi" w:date="2020-01-02T14:49:00Z">
              <w:r w:rsidRPr="000F5CDE">
                <w:rPr>
                  <w:rFonts w:ascii="Calibri" w:eastAsia="Times New Roman" w:hAnsi="Calibri" w:cs="Calibri"/>
                  <w:color w:val="000000"/>
                  <w:sz w:val="20"/>
                  <w:szCs w:val="20"/>
                  <w:lang w:val="en-US"/>
                </w:rPr>
                <w:t>TRUE</w:t>
              </w:r>
            </w:ins>
          </w:p>
        </w:tc>
        <w:tc>
          <w:tcPr>
            <w:tcW w:w="809" w:type="pct"/>
            <w:tcBorders>
              <w:top w:val="nil"/>
              <w:left w:val="nil"/>
              <w:bottom w:val="single" w:sz="4" w:space="0" w:color="auto"/>
              <w:right w:val="single" w:sz="4" w:space="0" w:color="auto"/>
            </w:tcBorders>
            <w:shd w:val="clear" w:color="auto" w:fill="auto"/>
            <w:vAlign w:val="center"/>
            <w:hideMark/>
          </w:tcPr>
          <w:p w14:paraId="1727F909" w14:textId="77777777" w:rsidR="009C63FC" w:rsidRPr="000F5CDE" w:rsidRDefault="009C63FC" w:rsidP="00FF0CB1">
            <w:pPr>
              <w:rPr>
                <w:ins w:id="2692" w:author="Shiv Mangal Rahi" w:date="2020-01-02T14:49:00Z"/>
                <w:rFonts w:ascii="Calibri" w:eastAsia="Times New Roman" w:hAnsi="Calibri" w:cs="Calibri"/>
                <w:color w:val="000000"/>
                <w:sz w:val="20"/>
                <w:szCs w:val="20"/>
                <w:lang w:val="en-US"/>
              </w:rPr>
            </w:pPr>
            <w:ins w:id="2693" w:author="Shiv Mangal Rahi" w:date="2020-01-02T14:49:00Z">
              <w:r w:rsidRPr="000F5CDE">
                <w:rPr>
                  <w:rFonts w:ascii="Calibri" w:eastAsia="Times New Roman" w:hAnsi="Calibri" w:cs="Calibri"/>
                  <w:color w:val="000000"/>
                  <w:sz w:val="20"/>
                  <w:szCs w:val="20"/>
                  <w:lang w:val="en-US"/>
                </w:rPr>
                <w:t>TRUE</w:t>
              </w:r>
            </w:ins>
          </w:p>
        </w:tc>
        <w:tc>
          <w:tcPr>
            <w:tcW w:w="858" w:type="pct"/>
            <w:tcBorders>
              <w:top w:val="nil"/>
              <w:left w:val="nil"/>
              <w:bottom w:val="single" w:sz="4" w:space="0" w:color="auto"/>
              <w:right w:val="single" w:sz="4" w:space="0" w:color="auto"/>
            </w:tcBorders>
            <w:shd w:val="clear" w:color="auto" w:fill="auto"/>
            <w:vAlign w:val="center"/>
            <w:hideMark/>
          </w:tcPr>
          <w:p w14:paraId="738983D7" w14:textId="77777777" w:rsidR="009C63FC" w:rsidRPr="000F5CDE" w:rsidRDefault="009C63FC" w:rsidP="00FF0CB1">
            <w:pPr>
              <w:rPr>
                <w:ins w:id="2694" w:author="Shiv Mangal Rahi" w:date="2020-01-02T14:49:00Z"/>
                <w:rFonts w:ascii="Calibri" w:eastAsia="Times New Roman" w:hAnsi="Calibri" w:cs="Calibri"/>
                <w:color w:val="000000"/>
                <w:sz w:val="20"/>
                <w:szCs w:val="20"/>
                <w:lang w:val="en-US"/>
              </w:rPr>
            </w:pPr>
            <w:ins w:id="2695" w:author="Shiv Mangal Rahi" w:date="2020-01-02T14:49:00Z">
              <w:r w:rsidRPr="000F5CDE">
                <w:rPr>
                  <w:rFonts w:ascii="Calibri" w:eastAsia="Times New Roman" w:hAnsi="Calibri" w:cs="Calibri"/>
                  <w:color w:val="000000"/>
                  <w:sz w:val="20"/>
                  <w:szCs w:val="20"/>
                  <w:lang w:val="en-US"/>
                </w:rPr>
                <w:t>TRUE</w:t>
              </w:r>
            </w:ins>
          </w:p>
        </w:tc>
        <w:tc>
          <w:tcPr>
            <w:tcW w:w="856" w:type="pct"/>
            <w:tcBorders>
              <w:top w:val="nil"/>
              <w:left w:val="nil"/>
              <w:bottom w:val="single" w:sz="4" w:space="0" w:color="auto"/>
              <w:right w:val="single" w:sz="4" w:space="0" w:color="auto"/>
            </w:tcBorders>
            <w:shd w:val="clear" w:color="auto" w:fill="auto"/>
            <w:vAlign w:val="center"/>
            <w:hideMark/>
          </w:tcPr>
          <w:p w14:paraId="7D93CA6F" w14:textId="77777777" w:rsidR="009C63FC" w:rsidRPr="000F5CDE" w:rsidRDefault="009C63FC" w:rsidP="00FF0CB1">
            <w:pPr>
              <w:rPr>
                <w:ins w:id="2696" w:author="Shiv Mangal Rahi" w:date="2020-01-02T14:49:00Z"/>
                <w:rFonts w:ascii="Calibri" w:eastAsia="Times New Roman" w:hAnsi="Calibri" w:cs="Calibri"/>
                <w:color w:val="000000"/>
                <w:sz w:val="20"/>
                <w:szCs w:val="20"/>
                <w:lang w:val="en-US"/>
              </w:rPr>
            </w:pPr>
            <w:ins w:id="2697" w:author="Shiv Mangal Rahi" w:date="2020-01-02T14:49:00Z">
              <w:r w:rsidRPr="000F5CDE">
                <w:rPr>
                  <w:rFonts w:ascii="Calibri" w:eastAsia="Times New Roman" w:hAnsi="Calibri" w:cs="Calibri"/>
                  <w:color w:val="000000"/>
                  <w:sz w:val="20"/>
                  <w:szCs w:val="20"/>
                  <w:lang w:val="en-US"/>
                </w:rPr>
                <w:t>TRUE</w:t>
              </w:r>
            </w:ins>
          </w:p>
        </w:tc>
      </w:tr>
      <w:tr w:rsidR="009C63FC" w:rsidRPr="000F5CDE" w14:paraId="23FF8E40" w14:textId="77777777" w:rsidTr="00FF0CB1">
        <w:trPr>
          <w:trHeight w:val="20"/>
          <w:ins w:id="2698"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460581D3" w14:textId="77777777" w:rsidR="009C63FC" w:rsidRPr="000F5CDE" w:rsidRDefault="009C63FC" w:rsidP="00FF0CB1">
            <w:pPr>
              <w:rPr>
                <w:ins w:id="2699" w:author="Shiv Mangal Rahi" w:date="2020-01-02T14:49:00Z"/>
                <w:rFonts w:ascii="Calibri" w:eastAsia="Times New Roman" w:hAnsi="Calibri" w:cs="Calibri"/>
                <w:color w:val="000000"/>
                <w:sz w:val="20"/>
                <w:szCs w:val="20"/>
                <w:lang w:val="en-US"/>
              </w:rPr>
            </w:pPr>
            <w:ins w:id="2700" w:author="Shiv Mangal Rahi" w:date="2020-01-02T14:49:00Z">
              <w:r w:rsidRPr="000F5CDE">
                <w:rPr>
                  <w:rFonts w:ascii="Calibri" w:eastAsia="Times New Roman" w:hAnsi="Calibri" w:cs="Calibri"/>
                  <w:color w:val="000000"/>
                  <w:sz w:val="20"/>
                  <w:szCs w:val="20"/>
                  <w:lang w:val="en-US"/>
                </w:rPr>
                <w:t>Is Listable</w:t>
              </w:r>
            </w:ins>
          </w:p>
        </w:tc>
        <w:tc>
          <w:tcPr>
            <w:tcW w:w="927" w:type="pct"/>
            <w:tcBorders>
              <w:top w:val="nil"/>
              <w:left w:val="nil"/>
              <w:bottom w:val="single" w:sz="4" w:space="0" w:color="auto"/>
              <w:right w:val="single" w:sz="4" w:space="0" w:color="auto"/>
            </w:tcBorders>
            <w:shd w:val="clear" w:color="auto" w:fill="auto"/>
            <w:vAlign w:val="center"/>
            <w:hideMark/>
          </w:tcPr>
          <w:p w14:paraId="5C52569D" w14:textId="77777777" w:rsidR="009C63FC" w:rsidRPr="000F5CDE" w:rsidRDefault="009C63FC" w:rsidP="00FF0CB1">
            <w:pPr>
              <w:rPr>
                <w:ins w:id="2701" w:author="Shiv Mangal Rahi" w:date="2020-01-02T14:49:00Z"/>
                <w:rFonts w:ascii="Calibri" w:eastAsia="Times New Roman" w:hAnsi="Calibri" w:cs="Calibri"/>
                <w:color w:val="000000"/>
                <w:sz w:val="20"/>
                <w:szCs w:val="20"/>
                <w:lang w:val="en-US"/>
              </w:rPr>
            </w:pPr>
            <w:ins w:id="2702" w:author="Shiv Mangal Rahi" w:date="2020-01-02T14:49:00Z">
              <w:r w:rsidRPr="000F5CDE">
                <w:rPr>
                  <w:rFonts w:ascii="Calibri" w:eastAsia="Times New Roman" w:hAnsi="Calibri" w:cs="Calibri"/>
                  <w:color w:val="000000"/>
                  <w:sz w:val="20"/>
                  <w:szCs w:val="20"/>
                  <w:lang w:val="en-US"/>
                </w:rPr>
                <w:t>TRUE</w:t>
              </w:r>
            </w:ins>
          </w:p>
        </w:tc>
        <w:tc>
          <w:tcPr>
            <w:tcW w:w="838" w:type="pct"/>
            <w:tcBorders>
              <w:top w:val="nil"/>
              <w:left w:val="nil"/>
              <w:bottom w:val="single" w:sz="4" w:space="0" w:color="auto"/>
              <w:right w:val="single" w:sz="4" w:space="0" w:color="auto"/>
            </w:tcBorders>
            <w:shd w:val="clear" w:color="auto" w:fill="auto"/>
            <w:vAlign w:val="center"/>
            <w:hideMark/>
          </w:tcPr>
          <w:p w14:paraId="5DD1B281" w14:textId="77777777" w:rsidR="009C63FC" w:rsidRPr="000F5CDE" w:rsidRDefault="009C63FC" w:rsidP="00FF0CB1">
            <w:pPr>
              <w:rPr>
                <w:ins w:id="2703" w:author="Shiv Mangal Rahi" w:date="2020-01-02T14:49:00Z"/>
                <w:rFonts w:ascii="Calibri" w:eastAsia="Times New Roman" w:hAnsi="Calibri" w:cs="Calibri"/>
                <w:color w:val="000000"/>
                <w:sz w:val="20"/>
                <w:szCs w:val="20"/>
                <w:lang w:val="en-US"/>
              </w:rPr>
            </w:pPr>
            <w:ins w:id="2704" w:author="Shiv Mangal Rahi" w:date="2020-01-02T14:49:00Z">
              <w:r w:rsidRPr="000F5CDE">
                <w:rPr>
                  <w:rFonts w:ascii="Calibri" w:eastAsia="Times New Roman" w:hAnsi="Calibri" w:cs="Calibri"/>
                  <w:color w:val="000000"/>
                  <w:sz w:val="20"/>
                  <w:szCs w:val="20"/>
                  <w:lang w:val="en-US"/>
                </w:rPr>
                <w:t>TRUE</w:t>
              </w:r>
            </w:ins>
          </w:p>
        </w:tc>
        <w:tc>
          <w:tcPr>
            <w:tcW w:w="809" w:type="pct"/>
            <w:tcBorders>
              <w:top w:val="nil"/>
              <w:left w:val="nil"/>
              <w:bottom w:val="single" w:sz="4" w:space="0" w:color="auto"/>
              <w:right w:val="single" w:sz="4" w:space="0" w:color="auto"/>
            </w:tcBorders>
            <w:shd w:val="clear" w:color="auto" w:fill="auto"/>
            <w:vAlign w:val="center"/>
            <w:hideMark/>
          </w:tcPr>
          <w:p w14:paraId="50B9E72A" w14:textId="77777777" w:rsidR="009C63FC" w:rsidRPr="000F5CDE" w:rsidRDefault="009C63FC" w:rsidP="00FF0CB1">
            <w:pPr>
              <w:rPr>
                <w:ins w:id="2705" w:author="Shiv Mangal Rahi" w:date="2020-01-02T14:49:00Z"/>
                <w:rFonts w:ascii="Calibri" w:eastAsia="Times New Roman" w:hAnsi="Calibri" w:cs="Calibri"/>
                <w:color w:val="000000"/>
                <w:sz w:val="20"/>
                <w:szCs w:val="20"/>
                <w:lang w:val="en-US"/>
              </w:rPr>
            </w:pPr>
            <w:ins w:id="2706" w:author="Shiv Mangal Rahi" w:date="2020-01-02T14:49:00Z">
              <w:r w:rsidRPr="000F5CDE">
                <w:rPr>
                  <w:rFonts w:ascii="Calibri" w:eastAsia="Times New Roman" w:hAnsi="Calibri" w:cs="Calibri"/>
                  <w:color w:val="000000"/>
                  <w:sz w:val="20"/>
                  <w:szCs w:val="20"/>
                  <w:lang w:val="en-US"/>
                </w:rPr>
                <w:t>TRUE</w:t>
              </w:r>
            </w:ins>
          </w:p>
        </w:tc>
        <w:tc>
          <w:tcPr>
            <w:tcW w:w="858" w:type="pct"/>
            <w:tcBorders>
              <w:top w:val="nil"/>
              <w:left w:val="nil"/>
              <w:bottom w:val="single" w:sz="4" w:space="0" w:color="auto"/>
              <w:right w:val="single" w:sz="4" w:space="0" w:color="auto"/>
            </w:tcBorders>
            <w:shd w:val="clear" w:color="auto" w:fill="auto"/>
            <w:vAlign w:val="center"/>
            <w:hideMark/>
          </w:tcPr>
          <w:p w14:paraId="06E60A1B" w14:textId="77777777" w:rsidR="009C63FC" w:rsidRPr="000F5CDE" w:rsidRDefault="009C63FC" w:rsidP="00FF0CB1">
            <w:pPr>
              <w:rPr>
                <w:ins w:id="2707" w:author="Shiv Mangal Rahi" w:date="2020-01-02T14:49:00Z"/>
                <w:rFonts w:ascii="Calibri" w:eastAsia="Times New Roman" w:hAnsi="Calibri" w:cs="Calibri"/>
                <w:color w:val="000000"/>
                <w:sz w:val="20"/>
                <w:szCs w:val="20"/>
                <w:lang w:val="en-US"/>
              </w:rPr>
            </w:pPr>
            <w:ins w:id="2708" w:author="Shiv Mangal Rahi" w:date="2020-01-02T14:49:00Z">
              <w:r w:rsidRPr="000F5CDE">
                <w:rPr>
                  <w:rFonts w:ascii="Calibri" w:eastAsia="Times New Roman" w:hAnsi="Calibri" w:cs="Calibri"/>
                  <w:color w:val="000000"/>
                  <w:sz w:val="20"/>
                  <w:szCs w:val="20"/>
                  <w:lang w:val="en-US"/>
                </w:rPr>
                <w:t>TRUE</w:t>
              </w:r>
            </w:ins>
          </w:p>
        </w:tc>
        <w:tc>
          <w:tcPr>
            <w:tcW w:w="856" w:type="pct"/>
            <w:tcBorders>
              <w:top w:val="nil"/>
              <w:left w:val="nil"/>
              <w:bottom w:val="single" w:sz="4" w:space="0" w:color="auto"/>
              <w:right w:val="single" w:sz="4" w:space="0" w:color="auto"/>
            </w:tcBorders>
            <w:shd w:val="clear" w:color="auto" w:fill="auto"/>
            <w:vAlign w:val="center"/>
            <w:hideMark/>
          </w:tcPr>
          <w:p w14:paraId="421E6B1A" w14:textId="77777777" w:rsidR="009C63FC" w:rsidRPr="000F5CDE" w:rsidRDefault="009C63FC" w:rsidP="00FF0CB1">
            <w:pPr>
              <w:rPr>
                <w:ins w:id="2709" w:author="Shiv Mangal Rahi" w:date="2020-01-02T14:49:00Z"/>
                <w:rFonts w:ascii="Calibri" w:eastAsia="Times New Roman" w:hAnsi="Calibri" w:cs="Calibri"/>
                <w:color w:val="000000"/>
                <w:sz w:val="20"/>
                <w:szCs w:val="20"/>
                <w:lang w:val="en-US"/>
              </w:rPr>
            </w:pPr>
            <w:ins w:id="2710" w:author="Shiv Mangal Rahi" w:date="2020-01-02T14:49:00Z">
              <w:r w:rsidRPr="000F5CDE">
                <w:rPr>
                  <w:rFonts w:ascii="Calibri" w:eastAsia="Times New Roman" w:hAnsi="Calibri" w:cs="Calibri"/>
                  <w:color w:val="000000"/>
                  <w:sz w:val="20"/>
                  <w:szCs w:val="20"/>
                  <w:lang w:val="en-US"/>
                </w:rPr>
                <w:t>TRUE</w:t>
              </w:r>
            </w:ins>
          </w:p>
        </w:tc>
      </w:tr>
      <w:tr w:rsidR="009C63FC" w:rsidRPr="000F5CDE" w14:paraId="462622DA" w14:textId="77777777" w:rsidTr="00FF0CB1">
        <w:trPr>
          <w:trHeight w:val="20"/>
          <w:ins w:id="2711"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1E0103DF" w14:textId="77777777" w:rsidR="009C63FC" w:rsidRPr="000F5CDE" w:rsidRDefault="009C63FC" w:rsidP="00FF0CB1">
            <w:pPr>
              <w:rPr>
                <w:ins w:id="2712" w:author="Shiv Mangal Rahi" w:date="2020-01-02T14:49:00Z"/>
                <w:rFonts w:ascii="Calibri" w:eastAsia="Times New Roman" w:hAnsi="Calibri" w:cs="Calibri"/>
                <w:color w:val="000000"/>
                <w:sz w:val="20"/>
                <w:szCs w:val="20"/>
                <w:lang w:val="en-US"/>
              </w:rPr>
            </w:pPr>
            <w:ins w:id="2713" w:author="Shiv Mangal Rahi" w:date="2020-01-02T14:49:00Z">
              <w:r w:rsidRPr="000F5CDE">
                <w:rPr>
                  <w:rFonts w:ascii="Calibri" w:eastAsia="Times New Roman" w:hAnsi="Calibri" w:cs="Calibri"/>
                  <w:color w:val="000000"/>
                  <w:sz w:val="20"/>
                  <w:szCs w:val="20"/>
                  <w:lang w:val="en-US"/>
                </w:rPr>
                <w:t>Is Required</w:t>
              </w:r>
            </w:ins>
          </w:p>
        </w:tc>
        <w:tc>
          <w:tcPr>
            <w:tcW w:w="927" w:type="pct"/>
            <w:tcBorders>
              <w:top w:val="nil"/>
              <w:left w:val="nil"/>
              <w:bottom w:val="single" w:sz="4" w:space="0" w:color="auto"/>
              <w:right w:val="single" w:sz="4" w:space="0" w:color="auto"/>
            </w:tcBorders>
            <w:shd w:val="clear" w:color="auto" w:fill="auto"/>
            <w:vAlign w:val="center"/>
            <w:hideMark/>
          </w:tcPr>
          <w:p w14:paraId="27FE3497" w14:textId="77777777" w:rsidR="009C63FC" w:rsidRPr="000F5CDE" w:rsidRDefault="009C63FC" w:rsidP="00FF0CB1">
            <w:pPr>
              <w:rPr>
                <w:ins w:id="2714" w:author="Shiv Mangal Rahi" w:date="2020-01-02T14:49:00Z"/>
                <w:rFonts w:ascii="Calibri" w:eastAsia="Times New Roman" w:hAnsi="Calibri" w:cs="Calibri"/>
                <w:color w:val="000000"/>
                <w:sz w:val="20"/>
                <w:szCs w:val="20"/>
                <w:lang w:val="en-US"/>
              </w:rPr>
            </w:pPr>
            <w:ins w:id="2715" w:author="Shiv Mangal Rahi" w:date="2020-01-02T14:49:00Z">
              <w:r w:rsidRPr="000F5CDE">
                <w:rPr>
                  <w:rFonts w:ascii="Calibri" w:eastAsia="Times New Roman" w:hAnsi="Calibri" w:cs="Calibri"/>
                  <w:color w:val="000000"/>
                  <w:sz w:val="20"/>
                  <w:szCs w:val="20"/>
                  <w:lang w:val="en-US"/>
                </w:rPr>
                <w:t>TRUE</w:t>
              </w:r>
            </w:ins>
          </w:p>
        </w:tc>
        <w:tc>
          <w:tcPr>
            <w:tcW w:w="838" w:type="pct"/>
            <w:tcBorders>
              <w:top w:val="nil"/>
              <w:left w:val="nil"/>
              <w:bottom w:val="single" w:sz="4" w:space="0" w:color="auto"/>
              <w:right w:val="single" w:sz="4" w:space="0" w:color="auto"/>
            </w:tcBorders>
            <w:shd w:val="clear" w:color="auto" w:fill="auto"/>
            <w:vAlign w:val="center"/>
            <w:hideMark/>
          </w:tcPr>
          <w:p w14:paraId="5E344FA2" w14:textId="77777777" w:rsidR="009C63FC" w:rsidRPr="000F5CDE" w:rsidRDefault="009C63FC" w:rsidP="00FF0CB1">
            <w:pPr>
              <w:rPr>
                <w:ins w:id="2716" w:author="Shiv Mangal Rahi" w:date="2020-01-02T14:49:00Z"/>
                <w:rFonts w:ascii="Calibri" w:eastAsia="Times New Roman" w:hAnsi="Calibri" w:cs="Calibri"/>
                <w:color w:val="000000"/>
                <w:sz w:val="20"/>
                <w:szCs w:val="20"/>
                <w:lang w:val="en-US"/>
              </w:rPr>
            </w:pPr>
            <w:ins w:id="2717" w:author="Shiv Mangal Rahi" w:date="2020-01-02T14:49:00Z">
              <w:r>
                <w:rPr>
                  <w:rFonts w:ascii="Calibri" w:eastAsia="Times New Roman" w:hAnsi="Calibri" w:cs="Calibri"/>
                  <w:color w:val="000000"/>
                  <w:sz w:val="20"/>
                  <w:szCs w:val="20"/>
                  <w:lang w:val="en-US"/>
                </w:rPr>
                <w:t>FALSE</w:t>
              </w:r>
            </w:ins>
          </w:p>
        </w:tc>
        <w:tc>
          <w:tcPr>
            <w:tcW w:w="809" w:type="pct"/>
            <w:tcBorders>
              <w:top w:val="nil"/>
              <w:left w:val="nil"/>
              <w:bottom w:val="single" w:sz="4" w:space="0" w:color="auto"/>
              <w:right w:val="single" w:sz="4" w:space="0" w:color="auto"/>
            </w:tcBorders>
            <w:shd w:val="clear" w:color="auto" w:fill="auto"/>
            <w:vAlign w:val="center"/>
            <w:hideMark/>
          </w:tcPr>
          <w:p w14:paraId="17DFDE55" w14:textId="77777777" w:rsidR="009C63FC" w:rsidRPr="000F5CDE" w:rsidRDefault="009C63FC" w:rsidP="00FF0CB1">
            <w:pPr>
              <w:rPr>
                <w:ins w:id="2718" w:author="Shiv Mangal Rahi" w:date="2020-01-02T14:49:00Z"/>
                <w:rFonts w:ascii="Calibri" w:eastAsia="Times New Roman" w:hAnsi="Calibri" w:cs="Calibri"/>
                <w:color w:val="000000"/>
                <w:sz w:val="20"/>
                <w:szCs w:val="20"/>
                <w:lang w:val="en-US"/>
              </w:rPr>
            </w:pPr>
            <w:ins w:id="2719" w:author="Shiv Mangal Rahi" w:date="2020-01-02T14:49:00Z">
              <w:r w:rsidRPr="000F5CDE">
                <w:rPr>
                  <w:rFonts w:ascii="Calibri" w:eastAsia="Times New Roman" w:hAnsi="Calibri" w:cs="Calibri"/>
                  <w:color w:val="000000"/>
                  <w:sz w:val="20"/>
                  <w:szCs w:val="20"/>
                  <w:lang w:val="en-US"/>
                </w:rPr>
                <w:t>TRUE</w:t>
              </w:r>
            </w:ins>
          </w:p>
        </w:tc>
        <w:tc>
          <w:tcPr>
            <w:tcW w:w="858" w:type="pct"/>
            <w:tcBorders>
              <w:top w:val="nil"/>
              <w:left w:val="nil"/>
              <w:bottom w:val="single" w:sz="4" w:space="0" w:color="auto"/>
              <w:right w:val="single" w:sz="4" w:space="0" w:color="auto"/>
            </w:tcBorders>
            <w:shd w:val="clear" w:color="auto" w:fill="auto"/>
            <w:vAlign w:val="center"/>
            <w:hideMark/>
          </w:tcPr>
          <w:p w14:paraId="02612C9D" w14:textId="77777777" w:rsidR="009C63FC" w:rsidRPr="000F5CDE" w:rsidRDefault="009C63FC" w:rsidP="00FF0CB1">
            <w:pPr>
              <w:rPr>
                <w:ins w:id="2720" w:author="Shiv Mangal Rahi" w:date="2020-01-02T14:49:00Z"/>
                <w:rFonts w:ascii="Calibri" w:eastAsia="Times New Roman" w:hAnsi="Calibri" w:cs="Calibri"/>
                <w:color w:val="000000"/>
                <w:sz w:val="20"/>
                <w:szCs w:val="20"/>
                <w:lang w:val="en-US"/>
              </w:rPr>
            </w:pPr>
            <w:ins w:id="2721" w:author="Shiv Mangal Rahi" w:date="2020-01-02T14:49:00Z">
              <w:r w:rsidRPr="000F5CDE">
                <w:rPr>
                  <w:rFonts w:ascii="Calibri" w:eastAsia="Times New Roman" w:hAnsi="Calibri" w:cs="Calibri"/>
                  <w:color w:val="000000"/>
                  <w:sz w:val="20"/>
                  <w:szCs w:val="20"/>
                  <w:lang w:val="en-US"/>
                </w:rPr>
                <w:t>TRUE</w:t>
              </w:r>
            </w:ins>
          </w:p>
        </w:tc>
        <w:tc>
          <w:tcPr>
            <w:tcW w:w="856" w:type="pct"/>
            <w:tcBorders>
              <w:top w:val="nil"/>
              <w:left w:val="nil"/>
              <w:bottom w:val="single" w:sz="4" w:space="0" w:color="auto"/>
              <w:right w:val="single" w:sz="4" w:space="0" w:color="auto"/>
            </w:tcBorders>
            <w:shd w:val="clear" w:color="auto" w:fill="auto"/>
            <w:vAlign w:val="center"/>
            <w:hideMark/>
          </w:tcPr>
          <w:p w14:paraId="64F92C52" w14:textId="77777777" w:rsidR="009C63FC" w:rsidRPr="000F5CDE" w:rsidRDefault="009C63FC" w:rsidP="00FF0CB1">
            <w:pPr>
              <w:rPr>
                <w:ins w:id="2722" w:author="Shiv Mangal Rahi" w:date="2020-01-02T14:49:00Z"/>
                <w:rFonts w:ascii="Calibri" w:eastAsia="Times New Roman" w:hAnsi="Calibri" w:cs="Calibri"/>
                <w:color w:val="000000"/>
                <w:sz w:val="20"/>
                <w:szCs w:val="20"/>
                <w:lang w:val="en-US"/>
              </w:rPr>
            </w:pPr>
            <w:ins w:id="2723" w:author="Shiv Mangal Rahi" w:date="2020-01-02T14:49:00Z">
              <w:r>
                <w:rPr>
                  <w:rFonts w:ascii="Calibri" w:eastAsia="Times New Roman" w:hAnsi="Calibri" w:cs="Calibri"/>
                  <w:color w:val="000000"/>
                  <w:sz w:val="20"/>
                  <w:szCs w:val="20"/>
                  <w:lang w:val="en-US"/>
                </w:rPr>
                <w:t>FALSE</w:t>
              </w:r>
            </w:ins>
          </w:p>
        </w:tc>
      </w:tr>
      <w:tr w:rsidR="009C63FC" w:rsidRPr="000F5CDE" w14:paraId="2DD7EFBA" w14:textId="77777777" w:rsidTr="00FF0CB1">
        <w:trPr>
          <w:trHeight w:val="20"/>
          <w:ins w:id="2724"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4013E69A" w14:textId="77777777" w:rsidR="009C63FC" w:rsidRPr="000F5CDE" w:rsidRDefault="009C63FC" w:rsidP="00FF0CB1">
            <w:pPr>
              <w:rPr>
                <w:ins w:id="2725" w:author="Shiv Mangal Rahi" w:date="2020-01-02T14:49:00Z"/>
                <w:rFonts w:ascii="Calibri" w:eastAsia="Times New Roman" w:hAnsi="Calibri" w:cs="Calibri"/>
                <w:color w:val="000000"/>
                <w:sz w:val="20"/>
                <w:szCs w:val="20"/>
                <w:lang w:val="en-US"/>
              </w:rPr>
            </w:pPr>
            <w:ins w:id="2726" w:author="Shiv Mangal Rahi" w:date="2020-01-02T14:49:00Z">
              <w:r w:rsidRPr="000F5CDE">
                <w:rPr>
                  <w:rFonts w:ascii="Calibri" w:eastAsia="Times New Roman" w:hAnsi="Calibri" w:cs="Calibri"/>
                  <w:color w:val="000000"/>
                  <w:sz w:val="20"/>
                  <w:szCs w:val="20"/>
                  <w:lang w:val="en-US"/>
                </w:rPr>
                <w:t>Part of Key</w:t>
              </w:r>
            </w:ins>
          </w:p>
        </w:tc>
        <w:tc>
          <w:tcPr>
            <w:tcW w:w="927" w:type="pct"/>
            <w:tcBorders>
              <w:top w:val="nil"/>
              <w:left w:val="nil"/>
              <w:bottom w:val="single" w:sz="4" w:space="0" w:color="auto"/>
              <w:right w:val="single" w:sz="4" w:space="0" w:color="auto"/>
            </w:tcBorders>
            <w:shd w:val="clear" w:color="auto" w:fill="auto"/>
            <w:vAlign w:val="center"/>
            <w:hideMark/>
          </w:tcPr>
          <w:p w14:paraId="568280E1" w14:textId="77777777" w:rsidR="009C63FC" w:rsidRPr="000F5CDE" w:rsidRDefault="009C63FC" w:rsidP="00FF0CB1">
            <w:pPr>
              <w:rPr>
                <w:ins w:id="2727" w:author="Shiv Mangal Rahi" w:date="2020-01-02T14:49:00Z"/>
                <w:rFonts w:ascii="Calibri" w:eastAsia="Times New Roman" w:hAnsi="Calibri" w:cs="Calibri"/>
                <w:color w:val="000000"/>
                <w:sz w:val="20"/>
                <w:szCs w:val="20"/>
                <w:lang w:val="en-US"/>
              </w:rPr>
            </w:pPr>
            <w:ins w:id="2728" w:author="Shiv Mangal Rahi" w:date="2020-01-02T14:49:00Z">
              <w:r w:rsidRPr="000F5CDE">
                <w:rPr>
                  <w:rFonts w:ascii="Calibri" w:eastAsia="Times New Roman" w:hAnsi="Calibri" w:cs="Calibri"/>
                  <w:color w:val="000000"/>
                  <w:sz w:val="20"/>
                  <w:szCs w:val="20"/>
                  <w:lang w:val="en-US"/>
                </w:rPr>
                <w:t>FALSE</w:t>
              </w:r>
            </w:ins>
          </w:p>
        </w:tc>
        <w:tc>
          <w:tcPr>
            <w:tcW w:w="838" w:type="pct"/>
            <w:tcBorders>
              <w:top w:val="nil"/>
              <w:left w:val="nil"/>
              <w:bottom w:val="single" w:sz="4" w:space="0" w:color="auto"/>
              <w:right w:val="single" w:sz="4" w:space="0" w:color="auto"/>
            </w:tcBorders>
            <w:shd w:val="clear" w:color="auto" w:fill="auto"/>
            <w:vAlign w:val="center"/>
            <w:hideMark/>
          </w:tcPr>
          <w:p w14:paraId="679716E5" w14:textId="77777777" w:rsidR="009C63FC" w:rsidRPr="000F5CDE" w:rsidRDefault="009C63FC" w:rsidP="00FF0CB1">
            <w:pPr>
              <w:rPr>
                <w:ins w:id="2729" w:author="Shiv Mangal Rahi" w:date="2020-01-02T14:49:00Z"/>
                <w:rFonts w:ascii="Calibri" w:eastAsia="Times New Roman" w:hAnsi="Calibri" w:cs="Calibri"/>
                <w:color w:val="000000"/>
                <w:sz w:val="20"/>
                <w:szCs w:val="20"/>
                <w:lang w:val="en-US"/>
              </w:rPr>
            </w:pPr>
            <w:ins w:id="2730" w:author="Shiv Mangal Rahi" w:date="2020-01-02T14:49:00Z">
              <w:r w:rsidRPr="000F5CDE">
                <w:rPr>
                  <w:rFonts w:ascii="Calibri" w:eastAsia="Times New Roman" w:hAnsi="Calibri" w:cs="Calibri"/>
                  <w:color w:val="000000"/>
                  <w:sz w:val="20"/>
                  <w:szCs w:val="20"/>
                  <w:lang w:val="en-US"/>
                </w:rPr>
                <w:t>FALSE</w:t>
              </w:r>
            </w:ins>
          </w:p>
        </w:tc>
        <w:tc>
          <w:tcPr>
            <w:tcW w:w="809" w:type="pct"/>
            <w:tcBorders>
              <w:top w:val="nil"/>
              <w:left w:val="nil"/>
              <w:bottom w:val="single" w:sz="4" w:space="0" w:color="auto"/>
              <w:right w:val="single" w:sz="4" w:space="0" w:color="auto"/>
            </w:tcBorders>
            <w:shd w:val="clear" w:color="auto" w:fill="auto"/>
            <w:vAlign w:val="center"/>
            <w:hideMark/>
          </w:tcPr>
          <w:p w14:paraId="2A564342" w14:textId="77777777" w:rsidR="009C63FC" w:rsidRPr="000F5CDE" w:rsidRDefault="009C63FC" w:rsidP="00FF0CB1">
            <w:pPr>
              <w:rPr>
                <w:ins w:id="2731" w:author="Shiv Mangal Rahi" w:date="2020-01-02T14:49:00Z"/>
                <w:rFonts w:ascii="Calibri" w:eastAsia="Times New Roman" w:hAnsi="Calibri" w:cs="Calibri"/>
                <w:color w:val="000000"/>
                <w:sz w:val="20"/>
                <w:szCs w:val="20"/>
                <w:lang w:val="en-US"/>
              </w:rPr>
            </w:pPr>
            <w:ins w:id="2732" w:author="Shiv Mangal Rahi" w:date="2020-01-02T14:49:00Z">
              <w:r w:rsidRPr="000F5CDE">
                <w:rPr>
                  <w:rFonts w:ascii="Calibri" w:eastAsia="Times New Roman" w:hAnsi="Calibri" w:cs="Calibri"/>
                  <w:color w:val="000000"/>
                  <w:sz w:val="20"/>
                  <w:szCs w:val="20"/>
                  <w:lang w:val="en-US"/>
                </w:rPr>
                <w:t>FALSE</w:t>
              </w:r>
            </w:ins>
          </w:p>
        </w:tc>
        <w:tc>
          <w:tcPr>
            <w:tcW w:w="858" w:type="pct"/>
            <w:tcBorders>
              <w:top w:val="nil"/>
              <w:left w:val="nil"/>
              <w:bottom w:val="single" w:sz="4" w:space="0" w:color="auto"/>
              <w:right w:val="single" w:sz="4" w:space="0" w:color="auto"/>
            </w:tcBorders>
            <w:shd w:val="clear" w:color="auto" w:fill="auto"/>
            <w:vAlign w:val="center"/>
            <w:hideMark/>
          </w:tcPr>
          <w:p w14:paraId="4A5EFC50" w14:textId="77777777" w:rsidR="009C63FC" w:rsidRPr="000F5CDE" w:rsidRDefault="009C63FC" w:rsidP="00FF0CB1">
            <w:pPr>
              <w:rPr>
                <w:ins w:id="2733" w:author="Shiv Mangal Rahi" w:date="2020-01-02T14:49:00Z"/>
                <w:rFonts w:ascii="Calibri" w:eastAsia="Times New Roman" w:hAnsi="Calibri" w:cs="Calibri"/>
                <w:color w:val="000000"/>
                <w:sz w:val="20"/>
                <w:szCs w:val="20"/>
                <w:lang w:val="en-US"/>
              </w:rPr>
            </w:pPr>
            <w:ins w:id="2734" w:author="Shiv Mangal Rahi" w:date="2020-01-02T14:49:00Z">
              <w:r w:rsidRPr="000F5CDE">
                <w:rPr>
                  <w:rFonts w:ascii="Calibri" w:eastAsia="Times New Roman" w:hAnsi="Calibri" w:cs="Calibri"/>
                  <w:color w:val="000000"/>
                  <w:sz w:val="20"/>
                  <w:szCs w:val="20"/>
                  <w:lang w:val="en-US"/>
                </w:rPr>
                <w:t>FALSE</w:t>
              </w:r>
            </w:ins>
          </w:p>
        </w:tc>
        <w:tc>
          <w:tcPr>
            <w:tcW w:w="856" w:type="pct"/>
            <w:tcBorders>
              <w:top w:val="nil"/>
              <w:left w:val="nil"/>
              <w:bottom w:val="single" w:sz="4" w:space="0" w:color="auto"/>
              <w:right w:val="single" w:sz="4" w:space="0" w:color="auto"/>
            </w:tcBorders>
            <w:shd w:val="clear" w:color="auto" w:fill="auto"/>
            <w:vAlign w:val="center"/>
            <w:hideMark/>
          </w:tcPr>
          <w:p w14:paraId="390271E3" w14:textId="77777777" w:rsidR="009C63FC" w:rsidRPr="000F5CDE" w:rsidRDefault="009C63FC" w:rsidP="00FF0CB1">
            <w:pPr>
              <w:rPr>
                <w:ins w:id="2735" w:author="Shiv Mangal Rahi" w:date="2020-01-02T14:49:00Z"/>
                <w:rFonts w:ascii="Calibri" w:eastAsia="Times New Roman" w:hAnsi="Calibri" w:cs="Calibri"/>
                <w:color w:val="000000"/>
                <w:sz w:val="20"/>
                <w:szCs w:val="20"/>
                <w:lang w:val="en-US"/>
              </w:rPr>
            </w:pPr>
            <w:ins w:id="2736" w:author="Shiv Mangal Rahi" w:date="2020-01-02T14:49:00Z">
              <w:r w:rsidRPr="000F5CDE">
                <w:rPr>
                  <w:rFonts w:ascii="Calibri" w:eastAsia="Times New Roman" w:hAnsi="Calibri" w:cs="Calibri"/>
                  <w:color w:val="000000"/>
                  <w:sz w:val="20"/>
                  <w:szCs w:val="20"/>
                  <w:lang w:val="en-US"/>
                </w:rPr>
                <w:t>FALSE</w:t>
              </w:r>
            </w:ins>
          </w:p>
        </w:tc>
      </w:tr>
      <w:tr w:rsidR="009C63FC" w:rsidRPr="000F5CDE" w14:paraId="2FE06745" w14:textId="77777777" w:rsidTr="00FF0CB1">
        <w:trPr>
          <w:trHeight w:val="20"/>
          <w:ins w:id="2737"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50147960" w14:textId="77777777" w:rsidR="009C63FC" w:rsidRPr="000F5CDE" w:rsidRDefault="009C63FC" w:rsidP="00FF0CB1">
            <w:pPr>
              <w:rPr>
                <w:ins w:id="2738" w:author="Shiv Mangal Rahi" w:date="2020-01-02T14:49:00Z"/>
                <w:rFonts w:ascii="Calibri" w:eastAsia="Times New Roman" w:hAnsi="Calibri" w:cs="Calibri"/>
                <w:color w:val="000000"/>
                <w:sz w:val="20"/>
                <w:szCs w:val="20"/>
                <w:lang w:val="en-US"/>
              </w:rPr>
            </w:pPr>
            <w:ins w:id="2739" w:author="Shiv Mangal Rahi" w:date="2020-01-02T14:49:00Z">
              <w:r w:rsidRPr="000F5CDE">
                <w:rPr>
                  <w:rFonts w:ascii="Calibri" w:eastAsia="Times New Roman" w:hAnsi="Calibri" w:cs="Calibri"/>
                  <w:color w:val="000000"/>
                  <w:sz w:val="20"/>
                  <w:szCs w:val="20"/>
                  <w:lang w:val="en-US"/>
                </w:rPr>
                <w:t>Show As Top Level Filter</w:t>
              </w:r>
            </w:ins>
          </w:p>
        </w:tc>
        <w:tc>
          <w:tcPr>
            <w:tcW w:w="927" w:type="pct"/>
            <w:tcBorders>
              <w:top w:val="nil"/>
              <w:left w:val="nil"/>
              <w:bottom w:val="single" w:sz="4" w:space="0" w:color="auto"/>
              <w:right w:val="single" w:sz="4" w:space="0" w:color="auto"/>
            </w:tcBorders>
            <w:shd w:val="clear" w:color="auto" w:fill="auto"/>
            <w:vAlign w:val="center"/>
            <w:hideMark/>
          </w:tcPr>
          <w:p w14:paraId="3C814AAA" w14:textId="77777777" w:rsidR="009C63FC" w:rsidRPr="000F5CDE" w:rsidRDefault="009C63FC" w:rsidP="00FF0CB1">
            <w:pPr>
              <w:rPr>
                <w:ins w:id="2740" w:author="Shiv Mangal Rahi" w:date="2020-01-02T14:49:00Z"/>
                <w:rFonts w:ascii="Calibri" w:eastAsia="Times New Roman" w:hAnsi="Calibri" w:cs="Calibri"/>
                <w:color w:val="000000"/>
                <w:sz w:val="20"/>
                <w:szCs w:val="20"/>
                <w:lang w:val="en-US"/>
              </w:rPr>
            </w:pPr>
            <w:ins w:id="2741"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471A4016" w14:textId="77777777" w:rsidR="009C63FC" w:rsidRPr="000F5CDE" w:rsidRDefault="009C63FC" w:rsidP="00FF0CB1">
            <w:pPr>
              <w:rPr>
                <w:ins w:id="2742" w:author="Shiv Mangal Rahi" w:date="2020-01-02T14:49:00Z"/>
                <w:rFonts w:ascii="Calibri" w:eastAsia="Times New Roman" w:hAnsi="Calibri" w:cs="Calibri"/>
                <w:color w:val="000000"/>
                <w:sz w:val="20"/>
                <w:szCs w:val="20"/>
                <w:lang w:val="en-US"/>
              </w:rPr>
            </w:pPr>
            <w:ins w:id="2743"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55196E26" w14:textId="77777777" w:rsidR="009C63FC" w:rsidRPr="000F5CDE" w:rsidRDefault="009C63FC" w:rsidP="00FF0CB1">
            <w:pPr>
              <w:rPr>
                <w:ins w:id="2744" w:author="Shiv Mangal Rahi" w:date="2020-01-02T14:49:00Z"/>
                <w:rFonts w:ascii="Calibri" w:eastAsia="Times New Roman" w:hAnsi="Calibri" w:cs="Calibri"/>
                <w:color w:val="000000"/>
                <w:sz w:val="20"/>
                <w:szCs w:val="20"/>
                <w:lang w:val="en-US"/>
              </w:rPr>
            </w:pPr>
            <w:ins w:id="2745"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4BA37FB2" w14:textId="77777777" w:rsidR="009C63FC" w:rsidRPr="000F5CDE" w:rsidRDefault="009C63FC" w:rsidP="00FF0CB1">
            <w:pPr>
              <w:rPr>
                <w:ins w:id="2746" w:author="Shiv Mangal Rahi" w:date="2020-01-02T14:49:00Z"/>
                <w:rFonts w:ascii="Calibri" w:eastAsia="Times New Roman" w:hAnsi="Calibri" w:cs="Calibri"/>
                <w:color w:val="000000"/>
                <w:sz w:val="20"/>
                <w:szCs w:val="20"/>
                <w:lang w:val="en-US"/>
              </w:rPr>
            </w:pPr>
            <w:ins w:id="2747"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5A66ABF9" w14:textId="77777777" w:rsidR="009C63FC" w:rsidRPr="000F5CDE" w:rsidRDefault="009C63FC" w:rsidP="00FF0CB1">
            <w:pPr>
              <w:rPr>
                <w:ins w:id="2748" w:author="Shiv Mangal Rahi" w:date="2020-01-02T14:49:00Z"/>
                <w:rFonts w:ascii="Calibri" w:eastAsia="Times New Roman" w:hAnsi="Calibri" w:cs="Calibri"/>
                <w:color w:val="000000"/>
                <w:sz w:val="20"/>
                <w:szCs w:val="20"/>
                <w:lang w:val="en-US"/>
              </w:rPr>
            </w:pPr>
            <w:ins w:id="2749" w:author="Shiv Mangal Rahi" w:date="2020-01-02T14:49:00Z">
              <w:r w:rsidRPr="000F5CDE">
                <w:rPr>
                  <w:rFonts w:ascii="Calibri" w:eastAsia="Times New Roman" w:hAnsi="Calibri" w:cs="Calibri"/>
                  <w:color w:val="000000"/>
                  <w:sz w:val="20"/>
                  <w:szCs w:val="20"/>
                  <w:lang w:val="en-US"/>
                </w:rPr>
                <w:t>NA</w:t>
              </w:r>
            </w:ins>
          </w:p>
        </w:tc>
      </w:tr>
      <w:tr w:rsidR="009C63FC" w:rsidRPr="000F5CDE" w14:paraId="1872D5E2" w14:textId="77777777" w:rsidTr="00FF0CB1">
        <w:trPr>
          <w:trHeight w:val="20"/>
          <w:ins w:id="2750"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4EE6868D" w14:textId="77777777" w:rsidR="009C63FC" w:rsidRPr="000F5CDE" w:rsidRDefault="009C63FC" w:rsidP="00FF0CB1">
            <w:pPr>
              <w:rPr>
                <w:ins w:id="2751" w:author="Shiv Mangal Rahi" w:date="2020-01-02T14:49:00Z"/>
                <w:rFonts w:ascii="Calibri" w:eastAsia="Times New Roman" w:hAnsi="Calibri" w:cs="Calibri"/>
                <w:color w:val="000000"/>
                <w:sz w:val="20"/>
                <w:szCs w:val="20"/>
                <w:lang w:val="en-US"/>
              </w:rPr>
            </w:pPr>
            <w:ins w:id="2752" w:author="Shiv Mangal Rahi" w:date="2020-01-02T14:49:00Z">
              <w:r w:rsidRPr="000F5CDE">
                <w:rPr>
                  <w:rFonts w:ascii="Calibri" w:eastAsia="Times New Roman" w:hAnsi="Calibri" w:cs="Calibri"/>
                  <w:color w:val="000000"/>
                  <w:sz w:val="20"/>
                  <w:szCs w:val="20"/>
                  <w:lang w:val="en-US"/>
                </w:rPr>
                <w:t>Allow Multiple Items</w:t>
              </w:r>
            </w:ins>
          </w:p>
        </w:tc>
        <w:tc>
          <w:tcPr>
            <w:tcW w:w="927" w:type="pct"/>
            <w:tcBorders>
              <w:top w:val="nil"/>
              <w:left w:val="nil"/>
              <w:bottom w:val="single" w:sz="4" w:space="0" w:color="auto"/>
              <w:right w:val="single" w:sz="4" w:space="0" w:color="auto"/>
            </w:tcBorders>
            <w:shd w:val="clear" w:color="auto" w:fill="auto"/>
            <w:vAlign w:val="center"/>
            <w:hideMark/>
          </w:tcPr>
          <w:p w14:paraId="7CC4A9CF" w14:textId="77777777" w:rsidR="009C63FC" w:rsidRPr="000F5CDE" w:rsidRDefault="009C63FC" w:rsidP="00FF0CB1">
            <w:pPr>
              <w:rPr>
                <w:ins w:id="2753" w:author="Shiv Mangal Rahi" w:date="2020-01-02T14:49:00Z"/>
                <w:rFonts w:ascii="Calibri" w:eastAsia="Times New Roman" w:hAnsi="Calibri" w:cs="Calibri"/>
                <w:color w:val="000000"/>
                <w:sz w:val="20"/>
                <w:szCs w:val="20"/>
                <w:lang w:val="en-US"/>
              </w:rPr>
            </w:pPr>
            <w:ins w:id="2754"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1FB35B32" w14:textId="77777777" w:rsidR="009C63FC" w:rsidRPr="000F5CDE" w:rsidRDefault="009C63FC" w:rsidP="00FF0CB1">
            <w:pPr>
              <w:rPr>
                <w:ins w:id="2755" w:author="Shiv Mangal Rahi" w:date="2020-01-02T14:49:00Z"/>
                <w:rFonts w:ascii="Calibri" w:eastAsia="Times New Roman" w:hAnsi="Calibri" w:cs="Calibri"/>
                <w:color w:val="000000"/>
                <w:sz w:val="20"/>
                <w:szCs w:val="20"/>
                <w:lang w:val="en-US"/>
              </w:rPr>
            </w:pPr>
            <w:ins w:id="2756"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3EBE3D58" w14:textId="77777777" w:rsidR="009C63FC" w:rsidRPr="000F5CDE" w:rsidRDefault="009C63FC" w:rsidP="00FF0CB1">
            <w:pPr>
              <w:rPr>
                <w:ins w:id="2757" w:author="Shiv Mangal Rahi" w:date="2020-01-02T14:49:00Z"/>
                <w:rFonts w:ascii="Calibri" w:eastAsia="Times New Roman" w:hAnsi="Calibri" w:cs="Calibri"/>
                <w:color w:val="000000"/>
                <w:sz w:val="20"/>
                <w:szCs w:val="20"/>
                <w:lang w:val="en-US"/>
              </w:rPr>
            </w:pPr>
            <w:ins w:id="2758" w:author="Shiv Mangal Rahi" w:date="2020-01-02T14:49:00Z">
              <w:r w:rsidRPr="000F5CDE">
                <w:rPr>
                  <w:rFonts w:ascii="Calibri" w:eastAsia="Times New Roman" w:hAnsi="Calibri" w:cs="Calibri"/>
                  <w:color w:val="000000"/>
                  <w:sz w:val="20"/>
                  <w:szCs w:val="20"/>
                  <w:lang w:val="en-US"/>
                </w:rPr>
                <w:t>FALSE</w:t>
              </w:r>
            </w:ins>
          </w:p>
        </w:tc>
        <w:tc>
          <w:tcPr>
            <w:tcW w:w="858" w:type="pct"/>
            <w:tcBorders>
              <w:top w:val="nil"/>
              <w:left w:val="nil"/>
              <w:bottom w:val="single" w:sz="4" w:space="0" w:color="auto"/>
              <w:right w:val="single" w:sz="4" w:space="0" w:color="auto"/>
            </w:tcBorders>
            <w:shd w:val="clear" w:color="auto" w:fill="auto"/>
            <w:vAlign w:val="center"/>
            <w:hideMark/>
          </w:tcPr>
          <w:p w14:paraId="23442AF1" w14:textId="77777777" w:rsidR="009C63FC" w:rsidRPr="000F5CDE" w:rsidRDefault="009C63FC" w:rsidP="00FF0CB1">
            <w:pPr>
              <w:rPr>
                <w:ins w:id="2759" w:author="Shiv Mangal Rahi" w:date="2020-01-02T14:49:00Z"/>
                <w:rFonts w:ascii="Calibri" w:eastAsia="Times New Roman" w:hAnsi="Calibri" w:cs="Calibri"/>
                <w:color w:val="000000"/>
                <w:sz w:val="20"/>
                <w:szCs w:val="20"/>
                <w:lang w:val="en-US"/>
              </w:rPr>
            </w:pPr>
            <w:ins w:id="2760" w:author="Shiv Mangal Rahi" w:date="2020-01-02T14:49:00Z">
              <w:r w:rsidRPr="000F5CDE">
                <w:rPr>
                  <w:rFonts w:ascii="Calibri" w:eastAsia="Times New Roman" w:hAnsi="Calibri" w:cs="Calibri"/>
                  <w:color w:val="000000"/>
                  <w:sz w:val="20"/>
                  <w:szCs w:val="20"/>
                  <w:lang w:val="en-US"/>
                </w:rPr>
                <w:t>FALSE</w:t>
              </w:r>
            </w:ins>
          </w:p>
        </w:tc>
        <w:tc>
          <w:tcPr>
            <w:tcW w:w="856" w:type="pct"/>
            <w:tcBorders>
              <w:top w:val="nil"/>
              <w:left w:val="nil"/>
              <w:bottom w:val="single" w:sz="4" w:space="0" w:color="auto"/>
              <w:right w:val="single" w:sz="4" w:space="0" w:color="auto"/>
            </w:tcBorders>
            <w:shd w:val="clear" w:color="auto" w:fill="auto"/>
            <w:vAlign w:val="center"/>
            <w:hideMark/>
          </w:tcPr>
          <w:p w14:paraId="09302E74" w14:textId="77777777" w:rsidR="009C63FC" w:rsidRPr="000F5CDE" w:rsidRDefault="009C63FC" w:rsidP="00FF0CB1">
            <w:pPr>
              <w:rPr>
                <w:ins w:id="2761" w:author="Shiv Mangal Rahi" w:date="2020-01-02T14:49:00Z"/>
                <w:rFonts w:ascii="Calibri" w:eastAsia="Times New Roman" w:hAnsi="Calibri" w:cs="Calibri"/>
                <w:color w:val="000000"/>
                <w:sz w:val="20"/>
                <w:szCs w:val="20"/>
                <w:lang w:val="en-US"/>
              </w:rPr>
            </w:pPr>
            <w:ins w:id="2762" w:author="Shiv Mangal Rahi" w:date="2020-01-02T14:49:00Z">
              <w:r w:rsidRPr="000F5CDE">
                <w:rPr>
                  <w:rFonts w:ascii="Calibri" w:eastAsia="Times New Roman" w:hAnsi="Calibri" w:cs="Calibri"/>
                  <w:color w:val="000000"/>
                  <w:sz w:val="20"/>
                  <w:szCs w:val="20"/>
                  <w:lang w:val="en-US"/>
                </w:rPr>
                <w:t>NA</w:t>
              </w:r>
            </w:ins>
          </w:p>
        </w:tc>
      </w:tr>
      <w:tr w:rsidR="009C63FC" w:rsidRPr="000F5CDE" w14:paraId="10942DD6" w14:textId="77777777" w:rsidTr="00FF0CB1">
        <w:trPr>
          <w:trHeight w:val="20"/>
          <w:ins w:id="2763"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08840C5B" w14:textId="77777777" w:rsidR="009C63FC" w:rsidRPr="000F5CDE" w:rsidRDefault="009C63FC" w:rsidP="00FF0CB1">
            <w:pPr>
              <w:rPr>
                <w:ins w:id="2764" w:author="Shiv Mangal Rahi" w:date="2020-01-02T14:49:00Z"/>
                <w:rFonts w:ascii="Calibri" w:eastAsia="Times New Roman" w:hAnsi="Calibri" w:cs="Calibri"/>
                <w:color w:val="000000"/>
                <w:sz w:val="20"/>
                <w:szCs w:val="20"/>
                <w:lang w:val="en-US"/>
              </w:rPr>
            </w:pPr>
            <w:ins w:id="2765" w:author="Shiv Mangal Rahi" w:date="2020-01-02T14:49:00Z">
              <w:r w:rsidRPr="000F5CDE">
                <w:rPr>
                  <w:rFonts w:ascii="Calibri" w:eastAsia="Times New Roman" w:hAnsi="Calibri" w:cs="Calibri"/>
                  <w:color w:val="000000"/>
                  <w:sz w:val="20"/>
                  <w:szCs w:val="20"/>
                  <w:lang w:val="en-US"/>
                </w:rPr>
                <w:t>Show if Empty</w:t>
              </w:r>
            </w:ins>
          </w:p>
        </w:tc>
        <w:tc>
          <w:tcPr>
            <w:tcW w:w="927" w:type="pct"/>
            <w:tcBorders>
              <w:top w:val="nil"/>
              <w:left w:val="nil"/>
              <w:bottom w:val="single" w:sz="4" w:space="0" w:color="auto"/>
              <w:right w:val="single" w:sz="4" w:space="0" w:color="auto"/>
            </w:tcBorders>
            <w:shd w:val="clear" w:color="auto" w:fill="auto"/>
            <w:vAlign w:val="center"/>
            <w:hideMark/>
          </w:tcPr>
          <w:p w14:paraId="4CDABCF3" w14:textId="77777777" w:rsidR="009C63FC" w:rsidRPr="000F5CDE" w:rsidRDefault="009C63FC" w:rsidP="00FF0CB1">
            <w:pPr>
              <w:rPr>
                <w:ins w:id="2766" w:author="Shiv Mangal Rahi" w:date="2020-01-02T14:49:00Z"/>
                <w:rFonts w:ascii="Calibri" w:eastAsia="Times New Roman" w:hAnsi="Calibri" w:cs="Calibri"/>
                <w:color w:val="000000"/>
                <w:sz w:val="20"/>
                <w:szCs w:val="20"/>
                <w:lang w:val="en-US"/>
              </w:rPr>
            </w:pPr>
            <w:ins w:id="2767" w:author="Shiv Mangal Rahi" w:date="2020-01-02T14:49:00Z">
              <w:r w:rsidRPr="000F5CDE">
                <w:rPr>
                  <w:rFonts w:ascii="Calibri" w:eastAsia="Times New Roman" w:hAnsi="Calibri" w:cs="Calibri"/>
                  <w:color w:val="000000"/>
                  <w:sz w:val="20"/>
                  <w:szCs w:val="20"/>
                  <w:lang w:val="en-US"/>
                </w:rPr>
                <w:t>FALSE</w:t>
              </w:r>
            </w:ins>
          </w:p>
        </w:tc>
        <w:tc>
          <w:tcPr>
            <w:tcW w:w="838" w:type="pct"/>
            <w:tcBorders>
              <w:top w:val="nil"/>
              <w:left w:val="nil"/>
              <w:bottom w:val="single" w:sz="4" w:space="0" w:color="auto"/>
              <w:right w:val="single" w:sz="4" w:space="0" w:color="auto"/>
            </w:tcBorders>
            <w:shd w:val="clear" w:color="auto" w:fill="auto"/>
            <w:vAlign w:val="center"/>
            <w:hideMark/>
          </w:tcPr>
          <w:p w14:paraId="7E8F9176" w14:textId="77777777" w:rsidR="009C63FC" w:rsidRPr="000F5CDE" w:rsidRDefault="009C63FC" w:rsidP="00FF0CB1">
            <w:pPr>
              <w:rPr>
                <w:ins w:id="2768" w:author="Shiv Mangal Rahi" w:date="2020-01-02T14:49:00Z"/>
                <w:rFonts w:ascii="Calibri" w:eastAsia="Times New Roman" w:hAnsi="Calibri" w:cs="Calibri"/>
                <w:color w:val="000000"/>
                <w:sz w:val="20"/>
                <w:szCs w:val="20"/>
                <w:lang w:val="en-US"/>
              </w:rPr>
            </w:pPr>
            <w:ins w:id="2769" w:author="Shiv Mangal Rahi" w:date="2020-01-02T14:49:00Z">
              <w:r w:rsidRPr="000F5CDE">
                <w:rPr>
                  <w:rFonts w:ascii="Calibri" w:eastAsia="Times New Roman" w:hAnsi="Calibri" w:cs="Calibri"/>
                  <w:color w:val="000000"/>
                  <w:sz w:val="20"/>
                  <w:szCs w:val="20"/>
                  <w:lang w:val="en-US"/>
                </w:rPr>
                <w:t>FALSE</w:t>
              </w:r>
            </w:ins>
          </w:p>
        </w:tc>
        <w:tc>
          <w:tcPr>
            <w:tcW w:w="809" w:type="pct"/>
            <w:tcBorders>
              <w:top w:val="nil"/>
              <w:left w:val="nil"/>
              <w:bottom w:val="single" w:sz="4" w:space="0" w:color="auto"/>
              <w:right w:val="single" w:sz="4" w:space="0" w:color="auto"/>
            </w:tcBorders>
            <w:shd w:val="clear" w:color="auto" w:fill="auto"/>
            <w:vAlign w:val="center"/>
            <w:hideMark/>
          </w:tcPr>
          <w:p w14:paraId="64CC5E3E" w14:textId="77777777" w:rsidR="009C63FC" w:rsidRPr="000F5CDE" w:rsidRDefault="009C63FC" w:rsidP="00FF0CB1">
            <w:pPr>
              <w:rPr>
                <w:ins w:id="2770" w:author="Shiv Mangal Rahi" w:date="2020-01-02T14:49:00Z"/>
                <w:rFonts w:ascii="Calibri" w:eastAsia="Times New Roman" w:hAnsi="Calibri" w:cs="Calibri"/>
                <w:color w:val="000000"/>
                <w:sz w:val="20"/>
                <w:szCs w:val="20"/>
                <w:lang w:val="en-US"/>
              </w:rPr>
            </w:pPr>
            <w:ins w:id="2771" w:author="Shiv Mangal Rahi" w:date="2020-01-02T14:49:00Z">
              <w:r w:rsidRPr="000F5CDE">
                <w:rPr>
                  <w:rFonts w:ascii="Calibri" w:eastAsia="Times New Roman" w:hAnsi="Calibri" w:cs="Calibri"/>
                  <w:color w:val="000000"/>
                  <w:sz w:val="20"/>
                  <w:szCs w:val="20"/>
                  <w:lang w:val="en-US"/>
                </w:rPr>
                <w:t>FALSE</w:t>
              </w:r>
            </w:ins>
          </w:p>
        </w:tc>
        <w:tc>
          <w:tcPr>
            <w:tcW w:w="858" w:type="pct"/>
            <w:tcBorders>
              <w:top w:val="nil"/>
              <w:left w:val="nil"/>
              <w:bottom w:val="single" w:sz="4" w:space="0" w:color="auto"/>
              <w:right w:val="single" w:sz="4" w:space="0" w:color="auto"/>
            </w:tcBorders>
            <w:shd w:val="clear" w:color="auto" w:fill="auto"/>
            <w:vAlign w:val="center"/>
            <w:hideMark/>
          </w:tcPr>
          <w:p w14:paraId="0F484C77" w14:textId="77777777" w:rsidR="009C63FC" w:rsidRPr="000F5CDE" w:rsidRDefault="009C63FC" w:rsidP="00FF0CB1">
            <w:pPr>
              <w:rPr>
                <w:ins w:id="2772" w:author="Shiv Mangal Rahi" w:date="2020-01-02T14:49:00Z"/>
                <w:rFonts w:ascii="Calibri" w:eastAsia="Times New Roman" w:hAnsi="Calibri" w:cs="Calibri"/>
                <w:color w:val="000000"/>
                <w:sz w:val="20"/>
                <w:szCs w:val="20"/>
                <w:lang w:val="en-US"/>
              </w:rPr>
            </w:pPr>
            <w:ins w:id="2773" w:author="Shiv Mangal Rahi" w:date="2020-01-02T14:49:00Z">
              <w:r w:rsidRPr="000F5CDE">
                <w:rPr>
                  <w:rFonts w:ascii="Calibri" w:eastAsia="Times New Roman" w:hAnsi="Calibri" w:cs="Calibri"/>
                  <w:color w:val="000000"/>
                  <w:sz w:val="20"/>
                  <w:szCs w:val="20"/>
                  <w:lang w:val="en-US"/>
                </w:rPr>
                <w:t>FALSE</w:t>
              </w:r>
            </w:ins>
          </w:p>
        </w:tc>
        <w:tc>
          <w:tcPr>
            <w:tcW w:w="856" w:type="pct"/>
            <w:tcBorders>
              <w:top w:val="nil"/>
              <w:left w:val="nil"/>
              <w:bottom w:val="single" w:sz="4" w:space="0" w:color="auto"/>
              <w:right w:val="single" w:sz="4" w:space="0" w:color="auto"/>
            </w:tcBorders>
            <w:shd w:val="clear" w:color="auto" w:fill="auto"/>
            <w:vAlign w:val="center"/>
            <w:hideMark/>
          </w:tcPr>
          <w:p w14:paraId="63AA1FD6" w14:textId="77777777" w:rsidR="009C63FC" w:rsidRPr="000F5CDE" w:rsidRDefault="009C63FC" w:rsidP="00FF0CB1">
            <w:pPr>
              <w:rPr>
                <w:ins w:id="2774" w:author="Shiv Mangal Rahi" w:date="2020-01-02T14:49:00Z"/>
                <w:rFonts w:ascii="Calibri" w:eastAsia="Times New Roman" w:hAnsi="Calibri" w:cs="Calibri"/>
                <w:color w:val="000000"/>
                <w:sz w:val="20"/>
                <w:szCs w:val="20"/>
                <w:lang w:val="en-US"/>
              </w:rPr>
            </w:pPr>
            <w:ins w:id="2775" w:author="Shiv Mangal Rahi" w:date="2020-01-02T14:49:00Z">
              <w:r w:rsidRPr="000F5CDE">
                <w:rPr>
                  <w:rFonts w:ascii="Calibri" w:eastAsia="Times New Roman" w:hAnsi="Calibri" w:cs="Calibri"/>
                  <w:color w:val="000000"/>
                  <w:sz w:val="20"/>
                  <w:szCs w:val="20"/>
                  <w:lang w:val="en-US"/>
                </w:rPr>
                <w:t>FALSE</w:t>
              </w:r>
            </w:ins>
          </w:p>
        </w:tc>
      </w:tr>
      <w:tr w:rsidR="009C63FC" w:rsidRPr="000F5CDE" w14:paraId="295B3966" w14:textId="77777777" w:rsidTr="00FF0CB1">
        <w:trPr>
          <w:trHeight w:val="20"/>
          <w:ins w:id="2776"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1FAF1D19" w14:textId="77777777" w:rsidR="009C63FC" w:rsidRPr="000F5CDE" w:rsidRDefault="009C63FC" w:rsidP="00FF0CB1">
            <w:pPr>
              <w:rPr>
                <w:ins w:id="2777" w:author="Shiv Mangal Rahi" w:date="2020-01-02T14:49:00Z"/>
                <w:rFonts w:ascii="Calibri" w:eastAsia="Times New Roman" w:hAnsi="Calibri" w:cs="Calibri"/>
                <w:color w:val="000000"/>
                <w:sz w:val="20"/>
                <w:szCs w:val="20"/>
                <w:lang w:val="en-US"/>
              </w:rPr>
            </w:pPr>
            <w:ins w:id="2778" w:author="Shiv Mangal Rahi" w:date="2020-01-02T14:49:00Z">
              <w:r w:rsidRPr="000F5CDE">
                <w:rPr>
                  <w:rFonts w:ascii="Calibri" w:eastAsia="Times New Roman" w:hAnsi="Calibri" w:cs="Calibri"/>
                  <w:color w:val="000000"/>
                  <w:sz w:val="20"/>
                  <w:szCs w:val="20"/>
                  <w:lang w:val="en-US"/>
                </w:rPr>
                <w:t>Lookup Type</w:t>
              </w:r>
            </w:ins>
          </w:p>
        </w:tc>
        <w:tc>
          <w:tcPr>
            <w:tcW w:w="927" w:type="pct"/>
            <w:tcBorders>
              <w:top w:val="nil"/>
              <w:left w:val="nil"/>
              <w:bottom w:val="single" w:sz="4" w:space="0" w:color="auto"/>
              <w:right w:val="single" w:sz="4" w:space="0" w:color="auto"/>
            </w:tcBorders>
            <w:shd w:val="clear" w:color="auto" w:fill="auto"/>
            <w:vAlign w:val="center"/>
            <w:hideMark/>
          </w:tcPr>
          <w:p w14:paraId="1BFBFDF5" w14:textId="77777777" w:rsidR="009C63FC" w:rsidRPr="000F5CDE" w:rsidRDefault="009C63FC" w:rsidP="00FF0CB1">
            <w:pPr>
              <w:rPr>
                <w:ins w:id="2779" w:author="Shiv Mangal Rahi" w:date="2020-01-02T14:49:00Z"/>
                <w:rFonts w:ascii="Calibri" w:eastAsia="Times New Roman" w:hAnsi="Calibri" w:cs="Calibri"/>
                <w:color w:val="000000"/>
                <w:sz w:val="20"/>
                <w:szCs w:val="20"/>
                <w:lang w:val="en-US"/>
              </w:rPr>
            </w:pPr>
            <w:ins w:id="2780"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2D4A6A7C" w14:textId="77777777" w:rsidR="009C63FC" w:rsidRPr="000F5CDE" w:rsidRDefault="009C63FC" w:rsidP="00FF0CB1">
            <w:pPr>
              <w:rPr>
                <w:ins w:id="2781" w:author="Shiv Mangal Rahi" w:date="2020-01-02T14:49:00Z"/>
                <w:rFonts w:ascii="Calibri" w:eastAsia="Times New Roman" w:hAnsi="Calibri" w:cs="Calibri"/>
                <w:color w:val="000000"/>
                <w:sz w:val="20"/>
                <w:szCs w:val="20"/>
                <w:lang w:val="en-US"/>
              </w:rPr>
            </w:pPr>
            <w:ins w:id="2782"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1AE3DFA8" w14:textId="77777777" w:rsidR="009C63FC" w:rsidRPr="000F5CDE" w:rsidRDefault="009C63FC" w:rsidP="00FF0CB1">
            <w:pPr>
              <w:rPr>
                <w:ins w:id="2783" w:author="Shiv Mangal Rahi" w:date="2020-01-02T14:49:00Z"/>
                <w:rFonts w:ascii="Calibri" w:eastAsia="Times New Roman" w:hAnsi="Calibri" w:cs="Calibri"/>
                <w:color w:val="000000"/>
                <w:sz w:val="20"/>
                <w:szCs w:val="20"/>
                <w:lang w:val="en-US"/>
              </w:rPr>
            </w:pPr>
            <w:ins w:id="2784"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3307E3E2" w14:textId="77777777" w:rsidR="009C63FC" w:rsidRPr="000F5CDE" w:rsidRDefault="009C63FC" w:rsidP="00FF0CB1">
            <w:pPr>
              <w:rPr>
                <w:ins w:id="2785" w:author="Shiv Mangal Rahi" w:date="2020-01-02T14:49:00Z"/>
                <w:rFonts w:ascii="Calibri" w:eastAsia="Times New Roman" w:hAnsi="Calibri" w:cs="Calibri"/>
                <w:color w:val="000000"/>
                <w:sz w:val="20"/>
                <w:szCs w:val="20"/>
                <w:lang w:val="en-US"/>
              </w:rPr>
            </w:pPr>
            <w:ins w:id="2786"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50BE2340" w14:textId="77777777" w:rsidR="009C63FC" w:rsidRPr="000F5CDE" w:rsidRDefault="009C63FC" w:rsidP="00FF0CB1">
            <w:pPr>
              <w:rPr>
                <w:ins w:id="2787" w:author="Shiv Mangal Rahi" w:date="2020-01-02T14:49:00Z"/>
                <w:rFonts w:ascii="Calibri" w:eastAsia="Times New Roman" w:hAnsi="Calibri" w:cs="Calibri"/>
                <w:color w:val="000000"/>
                <w:sz w:val="20"/>
                <w:szCs w:val="20"/>
                <w:lang w:val="en-US"/>
              </w:rPr>
            </w:pPr>
            <w:ins w:id="2788" w:author="Shiv Mangal Rahi" w:date="2020-01-02T14:49:00Z">
              <w:r w:rsidRPr="000F5CDE">
                <w:rPr>
                  <w:rFonts w:ascii="Calibri" w:eastAsia="Times New Roman" w:hAnsi="Calibri" w:cs="Calibri"/>
                  <w:color w:val="000000"/>
                  <w:sz w:val="20"/>
                  <w:szCs w:val="20"/>
                  <w:lang w:val="en-US"/>
                </w:rPr>
                <w:t>N/A</w:t>
              </w:r>
            </w:ins>
          </w:p>
        </w:tc>
      </w:tr>
      <w:tr w:rsidR="009C63FC" w:rsidRPr="000F5CDE" w14:paraId="470153A0" w14:textId="77777777" w:rsidTr="00FF0CB1">
        <w:trPr>
          <w:trHeight w:val="20"/>
          <w:ins w:id="2789"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2BB5CE28" w14:textId="77777777" w:rsidR="009C63FC" w:rsidRPr="000F5CDE" w:rsidRDefault="009C63FC" w:rsidP="00FF0CB1">
            <w:pPr>
              <w:rPr>
                <w:ins w:id="2790" w:author="Shiv Mangal Rahi" w:date="2020-01-02T14:49:00Z"/>
                <w:rFonts w:ascii="Calibri" w:eastAsia="Times New Roman" w:hAnsi="Calibri" w:cs="Calibri"/>
                <w:color w:val="000000"/>
                <w:sz w:val="20"/>
                <w:szCs w:val="20"/>
                <w:lang w:val="en-US"/>
              </w:rPr>
            </w:pPr>
            <w:ins w:id="2791" w:author="Shiv Mangal Rahi" w:date="2020-01-02T14:49:00Z">
              <w:r w:rsidRPr="000F5CDE">
                <w:rPr>
                  <w:rFonts w:ascii="Calibri" w:eastAsia="Times New Roman" w:hAnsi="Calibri" w:cs="Calibri"/>
                  <w:color w:val="000000"/>
                  <w:sz w:val="20"/>
                  <w:szCs w:val="20"/>
                  <w:lang w:val="en-US"/>
                </w:rPr>
                <w:t>Relationship Type</w:t>
              </w:r>
            </w:ins>
          </w:p>
        </w:tc>
        <w:tc>
          <w:tcPr>
            <w:tcW w:w="927" w:type="pct"/>
            <w:tcBorders>
              <w:top w:val="nil"/>
              <w:left w:val="nil"/>
              <w:bottom w:val="single" w:sz="4" w:space="0" w:color="auto"/>
              <w:right w:val="single" w:sz="4" w:space="0" w:color="auto"/>
            </w:tcBorders>
            <w:shd w:val="clear" w:color="auto" w:fill="auto"/>
            <w:vAlign w:val="center"/>
            <w:hideMark/>
          </w:tcPr>
          <w:p w14:paraId="78B28EAC" w14:textId="77777777" w:rsidR="009C63FC" w:rsidRPr="000F5CDE" w:rsidRDefault="009C63FC" w:rsidP="00FF0CB1">
            <w:pPr>
              <w:rPr>
                <w:ins w:id="2792" w:author="Shiv Mangal Rahi" w:date="2020-01-02T14:49:00Z"/>
                <w:rFonts w:ascii="Calibri" w:eastAsia="Times New Roman" w:hAnsi="Calibri" w:cs="Calibri"/>
                <w:color w:val="000000"/>
                <w:sz w:val="20"/>
                <w:szCs w:val="20"/>
                <w:lang w:val="en-US"/>
              </w:rPr>
            </w:pPr>
            <w:ins w:id="2793"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75185AE3" w14:textId="77777777" w:rsidR="009C63FC" w:rsidRPr="000F5CDE" w:rsidRDefault="009C63FC" w:rsidP="00FF0CB1">
            <w:pPr>
              <w:rPr>
                <w:ins w:id="2794" w:author="Shiv Mangal Rahi" w:date="2020-01-02T14:49:00Z"/>
                <w:rFonts w:ascii="Calibri" w:eastAsia="Times New Roman" w:hAnsi="Calibri" w:cs="Calibri"/>
                <w:color w:val="000000"/>
                <w:sz w:val="20"/>
                <w:szCs w:val="20"/>
                <w:lang w:val="en-US"/>
              </w:rPr>
            </w:pPr>
            <w:ins w:id="2795"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4263A0CA" w14:textId="77777777" w:rsidR="009C63FC" w:rsidRPr="000F5CDE" w:rsidRDefault="009C63FC" w:rsidP="00FF0CB1">
            <w:pPr>
              <w:rPr>
                <w:ins w:id="2796" w:author="Shiv Mangal Rahi" w:date="2020-01-02T14:49:00Z"/>
                <w:rFonts w:ascii="Calibri" w:eastAsia="Times New Roman" w:hAnsi="Calibri" w:cs="Calibri"/>
                <w:color w:val="000000"/>
                <w:sz w:val="20"/>
                <w:szCs w:val="20"/>
                <w:lang w:val="en-US"/>
              </w:rPr>
            </w:pPr>
            <w:ins w:id="2797"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031C35A3" w14:textId="77777777" w:rsidR="009C63FC" w:rsidRPr="000F5CDE" w:rsidRDefault="009C63FC" w:rsidP="00FF0CB1">
            <w:pPr>
              <w:rPr>
                <w:ins w:id="2798" w:author="Shiv Mangal Rahi" w:date="2020-01-02T14:49:00Z"/>
                <w:rFonts w:ascii="Calibri" w:eastAsia="Times New Roman" w:hAnsi="Calibri" w:cs="Calibri"/>
                <w:color w:val="000000"/>
                <w:sz w:val="20"/>
                <w:szCs w:val="20"/>
                <w:lang w:val="en-US"/>
              </w:rPr>
            </w:pPr>
            <w:ins w:id="2799"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6C424FEE" w14:textId="77777777" w:rsidR="009C63FC" w:rsidRPr="000F5CDE" w:rsidRDefault="009C63FC" w:rsidP="00FF0CB1">
            <w:pPr>
              <w:rPr>
                <w:ins w:id="2800" w:author="Shiv Mangal Rahi" w:date="2020-01-02T14:49:00Z"/>
                <w:rFonts w:ascii="Calibri" w:eastAsia="Times New Roman" w:hAnsi="Calibri" w:cs="Calibri"/>
                <w:color w:val="000000"/>
                <w:sz w:val="20"/>
                <w:szCs w:val="20"/>
                <w:lang w:val="en-US"/>
              </w:rPr>
            </w:pPr>
            <w:ins w:id="2801" w:author="Shiv Mangal Rahi" w:date="2020-01-02T14:49:00Z">
              <w:r w:rsidRPr="000F5CDE">
                <w:rPr>
                  <w:rFonts w:ascii="Calibri" w:eastAsia="Times New Roman" w:hAnsi="Calibri" w:cs="Calibri"/>
                  <w:color w:val="000000"/>
                  <w:sz w:val="20"/>
                  <w:szCs w:val="20"/>
                  <w:lang w:val="en-US"/>
                </w:rPr>
                <w:t>N/A</w:t>
              </w:r>
            </w:ins>
          </w:p>
        </w:tc>
      </w:tr>
      <w:tr w:rsidR="009C63FC" w:rsidRPr="000F5CDE" w14:paraId="77A23E38" w14:textId="77777777" w:rsidTr="00FF0CB1">
        <w:trPr>
          <w:trHeight w:val="20"/>
          <w:ins w:id="2802" w:author="Shiv Mangal Rahi" w:date="2020-01-02T14:49:00Z"/>
        </w:trPr>
        <w:tc>
          <w:tcPr>
            <w:tcW w:w="712" w:type="pct"/>
            <w:tcBorders>
              <w:top w:val="nil"/>
              <w:left w:val="single" w:sz="4" w:space="0" w:color="auto"/>
              <w:bottom w:val="single" w:sz="4" w:space="0" w:color="auto"/>
              <w:right w:val="single" w:sz="4" w:space="0" w:color="auto"/>
            </w:tcBorders>
            <w:shd w:val="clear" w:color="000000" w:fill="D9D9D9"/>
            <w:vAlign w:val="center"/>
            <w:hideMark/>
          </w:tcPr>
          <w:p w14:paraId="18F1FCC4" w14:textId="77777777" w:rsidR="009C63FC" w:rsidRPr="000F5CDE" w:rsidRDefault="009C63FC" w:rsidP="00FF0CB1">
            <w:pPr>
              <w:rPr>
                <w:ins w:id="2803" w:author="Shiv Mangal Rahi" w:date="2020-01-02T14:49:00Z"/>
                <w:rFonts w:ascii="Calibri" w:eastAsia="Times New Roman" w:hAnsi="Calibri" w:cs="Calibri"/>
                <w:color w:val="000000"/>
                <w:sz w:val="20"/>
                <w:szCs w:val="20"/>
                <w:lang w:val="en-US"/>
              </w:rPr>
            </w:pPr>
            <w:ins w:id="2804" w:author="Shiv Mangal Rahi" w:date="2020-01-02T14:49:00Z">
              <w:r w:rsidRPr="000F5CDE">
                <w:rPr>
                  <w:rFonts w:ascii="Calibri" w:eastAsia="Times New Roman" w:hAnsi="Calibri" w:cs="Calibri"/>
                  <w:color w:val="000000"/>
                  <w:sz w:val="20"/>
                  <w:szCs w:val="20"/>
                  <w:lang w:val="en-US"/>
                </w:rPr>
                <w:t>Table Settings</w:t>
              </w:r>
            </w:ins>
          </w:p>
        </w:tc>
        <w:tc>
          <w:tcPr>
            <w:tcW w:w="927" w:type="pct"/>
            <w:tcBorders>
              <w:top w:val="nil"/>
              <w:left w:val="nil"/>
              <w:bottom w:val="single" w:sz="4" w:space="0" w:color="auto"/>
              <w:right w:val="single" w:sz="4" w:space="0" w:color="auto"/>
            </w:tcBorders>
            <w:shd w:val="clear" w:color="auto" w:fill="auto"/>
            <w:vAlign w:val="center"/>
            <w:hideMark/>
          </w:tcPr>
          <w:p w14:paraId="167AA44D" w14:textId="77777777" w:rsidR="009C63FC" w:rsidRPr="000F5CDE" w:rsidRDefault="009C63FC" w:rsidP="00FF0CB1">
            <w:pPr>
              <w:rPr>
                <w:ins w:id="2805" w:author="Shiv Mangal Rahi" w:date="2020-01-02T14:49:00Z"/>
                <w:rFonts w:ascii="Calibri" w:eastAsia="Times New Roman" w:hAnsi="Calibri" w:cs="Calibri"/>
                <w:color w:val="000000"/>
                <w:sz w:val="20"/>
                <w:szCs w:val="20"/>
                <w:lang w:val="en-US"/>
              </w:rPr>
            </w:pPr>
            <w:ins w:id="2806" w:author="Shiv Mangal Rahi" w:date="2020-01-02T14:49:00Z">
              <w:r w:rsidRPr="000F5CDE">
                <w:rPr>
                  <w:rFonts w:ascii="Calibri" w:eastAsia="Times New Roman" w:hAnsi="Calibri" w:cs="Calibri"/>
                  <w:color w:val="000000"/>
                  <w:sz w:val="20"/>
                  <w:szCs w:val="20"/>
                  <w:lang w:val="en-US"/>
                </w:rPr>
                <w:t>N/A</w:t>
              </w:r>
            </w:ins>
          </w:p>
        </w:tc>
        <w:tc>
          <w:tcPr>
            <w:tcW w:w="838" w:type="pct"/>
            <w:tcBorders>
              <w:top w:val="nil"/>
              <w:left w:val="nil"/>
              <w:bottom w:val="single" w:sz="4" w:space="0" w:color="auto"/>
              <w:right w:val="single" w:sz="4" w:space="0" w:color="auto"/>
            </w:tcBorders>
            <w:shd w:val="clear" w:color="auto" w:fill="auto"/>
            <w:vAlign w:val="center"/>
            <w:hideMark/>
          </w:tcPr>
          <w:p w14:paraId="79FDE12E" w14:textId="77777777" w:rsidR="009C63FC" w:rsidRPr="000F5CDE" w:rsidRDefault="009C63FC" w:rsidP="00FF0CB1">
            <w:pPr>
              <w:rPr>
                <w:ins w:id="2807" w:author="Shiv Mangal Rahi" w:date="2020-01-02T14:49:00Z"/>
                <w:rFonts w:ascii="Calibri" w:eastAsia="Times New Roman" w:hAnsi="Calibri" w:cs="Calibri"/>
                <w:color w:val="000000"/>
                <w:sz w:val="20"/>
                <w:szCs w:val="20"/>
                <w:lang w:val="en-US"/>
              </w:rPr>
            </w:pPr>
            <w:ins w:id="2808" w:author="Shiv Mangal Rahi" w:date="2020-01-02T14:49:00Z">
              <w:r w:rsidRPr="000F5CDE">
                <w:rPr>
                  <w:rFonts w:ascii="Calibri" w:eastAsia="Times New Roman" w:hAnsi="Calibri" w:cs="Calibri"/>
                  <w:color w:val="000000"/>
                  <w:sz w:val="20"/>
                  <w:szCs w:val="20"/>
                  <w:lang w:val="en-US"/>
                </w:rPr>
                <w:t>N/A</w:t>
              </w:r>
            </w:ins>
          </w:p>
        </w:tc>
        <w:tc>
          <w:tcPr>
            <w:tcW w:w="809" w:type="pct"/>
            <w:tcBorders>
              <w:top w:val="nil"/>
              <w:left w:val="nil"/>
              <w:bottom w:val="single" w:sz="4" w:space="0" w:color="auto"/>
              <w:right w:val="single" w:sz="4" w:space="0" w:color="auto"/>
            </w:tcBorders>
            <w:shd w:val="clear" w:color="auto" w:fill="auto"/>
            <w:vAlign w:val="center"/>
            <w:hideMark/>
          </w:tcPr>
          <w:p w14:paraId="1BB49F4B" w14:textId="77777777" w:rsidR="009C63FC" w:rsidRPr="000F5CDE" w:rsidRDefault="009C63FC" w:rsidP="00FF0CB1">
            <w:pPr>
              <w:rPr>
                <w:ins w:id="2809" w:author="Shiv Mangal Rahi" w:date="2020-01-02T14:49:00Z"/>
                <w:rFonts w:ascii="Calibri" w:eastAsia="Times New Roman" w:hAnsi="Calibri" w:cs="Calibri"/>
                <w:color w:val="000000"/>
                <w:sz w:val="20"/>
                <w:szCs w:val="20"/>
                <w:lang w:val="en-US"/>
              </w:rPr>
            </w:pPr>
            <w:ins w:id="2810" w:author="Shiv Mangal Rahi" w:date="2020-01-02T14:49:00Z">
              <w:r w:rsidRPr="000F5CDE">
                <w:rPr>
                  <w:rFonts w:ascii="Calibri" w:eastAsia="Times New Roman" w:hAnsi="Calibri" w:cs="Calibri"/>
                  <w:color w:val="000000"/>
                  <w:sz w:val="20"/>
                  <w:szCs w:val="20"/>
                  <w:lang w:val="en-US"/>
                </w:rPr>
                <w:t>N/A</w:t>
              </w:r>
            </w:ins>
          </w:p>
        </w:tc>
        <w:tc>
          <w:tcPr>
            <w:tcW w:w="858" w:type="pct"/>
            <w:tcBorders>
              <w:top w:val="nil"/>
              <w:left w:val="nil"/>
              <w:bottom w:val="single" w:sz="4" w:space="0" w:color="auto"/>
              <w:right w:val="single" w:sz="4" w:space="0" w:color="auto"/>
            </w:tcBorders>
            <w:shd w:val="clear" w:color="auto" w:fill="auto"/>
            <w:vAlign w:val="center"/>
            <w:hideMark/>
          </w:tcPr>
          <w:p w14:paraId="7B4FC434" w14:textId="77777777" w:rsidR="009C63FC" w:rsidRPr="000F5CDE" w:rsidRDefault="009C63FC" w:rsidP="00FF0CB1">
            <w:pPr>
              <w:rPr>
                <w:ins w:id="2811" w:author="Shiv Mangal Rahi" w:date="2020-01-02T14:49:00Z"/>
                <w:rFonts w:ascii="Calibri" w:eastAsia="Times New Roman" w:hAnsi="Calibri" w:cs="Calibri"/>
                <w:color w:val="000000"/>
                <w:sz w:val="20"/>
                <w:szCs w:val="20"/>
                <w:lang w:val="en-US"/>
              </w:rPr>
            </w:pPr>
            <w:ins w:id="2812" w:author="Shiv Mangal Rahi" w:date="2020-01-02T14:49:00Z">
              <w:r w:rsidRPr="000F5CDE">
                <w:rPr>
                  <w:rFonts w:ascii="Calibri" w:eastAsia="Times New Roman" w:hAnsi="Calibri" w:cs="Calibri"/>
                  <w:color w:val="000000"/>
                  <w:sz w:val="20"/>
                  <w:szCs w:val="20"/>
                  <w:lang w:val="en-US"/>
                </w:rPr>
                <w:t>N/A</w:t>
              </w:r>
            </w:ins>
          </w:p>
        </w:tc>
        <w:tc>
          <w:tcPr>
            <w:tcW w:w="856" w:type="pct"/>
            <w:tcBorders>
              <w:top w:val="nil"/>
              <w:left w:val="nil"/>
              <w:bottom w:val="single" w:sz="4" w:space="0" w:color="auto"/>
              <w:right w:val="single" w:sz="4" w:space="0" w:color="auto"/>
            </w:tcBorders>
            <w:shd w:val="clear" w:color="auto" w:fill="auto"/>
            <w:vAlign w:val="center"/>
            <w:hideMark/>
          </w:tcPr>
          <w:p w14:paraId="3E26F56D" w14:textId="77777777" w:rsidR="009C63FC" w:rsidRPr="000F5CDE" w:rsidRDefault="009C63FC" w:rsidP="00FF0CB1">
            <w:pPr>
              <w:rPr>
                <w:ins w:id="2813" w:author="Shiv Mangal Rahi" w:date="2020-01-02T14:49:00Z"/>
                <w:rFonts w:ascii="Calibri" w:eastAsia="Times New Roman" w:hAnsi="Calibri" w:cs="Calibri"/>
                <w:color w:val="000000"/>
                <w:sz w:val="20"/>
                <w:szCs w:val="20"/>
                <w:lang w:val="en-US"/>
              </w:rPr>
            </w:pPr>
            <w:ins w:id="2814" w:author="Shiv Mangal Rahi" w:date="2020-01-02T14:49:00Z">
              <w:r w:rsidRPr="000F5CDE">
                <w:rPr>
                  <w:rFonts w:ascii="Calibri" w:eastAsia="Times New Roman" w:hAnsi="Calibri" w:cs="Calibri"/>
                  <w:color w:val="000000"/>
                  <w:sz w:val="20"/>
                  <w:szCs w:val="20"/>
                  <w:lang w:val="en-US"/>
                </w:rPr>
                <w:t>N/A</w:t>
              </w:r>
            </w:ins>
          </w:p>
        </w:tc>
      </w:tr>
    </w:tbl>
    <w:p w14:paraId="7422797F" w14:textId="77777777" w:rsidR="009C63FC" w:rsidRDefault="009C63FC" w:rsidP="008D2191">
      <w:pPr>
        <w:ind w:left="720"/>
        <w:rPr>
          <w:rFonts w:asciiTheme="majorHAnsi" w:hAnsiTheme="majorHAnsi" w:cstheme="majorHAnsi"/>
          <w:sz w:val="22"/>
          <w:szCs w:val="22"/>
        </w:rPr>
      </w:pPr>
    </w:p>
    <w:p w14:paraId="01D4B34B" w14:textId="77777777" w:rsidR="00101421" w:rsidRPr="007A3CF8" w:rsidRDefault="00284FD1" w:rsidP="00B327BA">
      <w:pPr>
        <w:pStyle w:val="Heading3"/>
        <w:numPr>
          <w:ilvl w:val="2"/>
          <w:numId w:val="28"/>
        </w:numPr>
        <w:rPr>
          <w:b/>
        </w:rPr>
      </w:pPr>
      <w:bookmarkStart w:id="2815" w:name="_Toc23404943"/>
      <w:r w:rsidRPr="007A3CF8">
        <w:rPr>
          <w:b/>
        </w:rPr>
        <w:t>IGX</w:t>
      </w:r>
      <w:r w:rsidR="00101421" w:rsidRPr="007A3CF8">
        <w:rPr>
          <w:b/>
        </w:rPr>
        <w:t xml:space="preserve"> Duplicate</w:t>
      </w:r>
      <w:r w:rsidRPr="007A3CF8">
        <w:rPr>
          <w:b/>
        </w:rPr>
        <w:t xml:space="preserve"> </w:t>
      </w:r>
      <w:r w:rsidR="00101421" w:rsidRPr="007A3CF8">
        <w:rPr>
          <w:b/>
        </w:rPr>
        <w:t>Check</w:t>
      </w:r>
      <w:bookmarkEnd w:id="2815"/>
    </w:p>
    <w:p w14:paraId="57EEF9D2" w14:textId="77777777" w:rsidR="00101421" w:rsidRDefault="00101421" w:rsidP="00101421">
      <w:pPr>
        <w:rPr>
          <w:rFonts w:asciiTheme="majorHAnsi" w:hAnsiTheme="majorHAnsi" w:cstheme="majorHAnsi"/>
          <w:b/>
          <w:sz w:val="22"/>
          <w:szCs w:val="22"/>
        </w:rPr>
      </w:pPr>
    </w:p>
    <w:p w14:paraId="05F2C244" w14:textId="3231B60C" w:rsidR="00101421" w:rsidRDefault="00101421" w:rsidP="00101421">
      <w:pPr>
        <w:ind w:left="720"/>
        <w:rPr>
          <w:noProof/>
          <w:lang w:val="en-US"/>
        </w:rPr>
      </w:pPr>
      <w:del w:id="2816" w:author="Shiv Mangal Rahi" w:date="2020-01-02T14:49:00Z">
        <w:r w:rsidDel="00070547">
          <w:rPr>
            <w:noProof/>
            <w:lang w:val="en-US"/>
          </w:rPr>
          <w:lastRenderedPageBreak/>
          <w:drawing>
            <wp:inline distT="0" distB="0" distL="0" distR="0" wp14:anchorId="313D8DC8" wp14:editId="6FF8ADD5">
              <wp:extent cx="5365750" cy="22929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5750" cy="2292985"/>
                      </a:xfrm>
                      <a:prstGeom prst="rect">
                        <a:avLst/>
                      </a:prstGeom>
                    </pic:spPr>
                  </pic:pic>
                </a:graphicData>
              </a:graphic>
            </wp:inline>
          </w:drawing>
        </w:r>
      </w:del>
      <w:r w:rsidRPr="00602455">
        <w:rPr>
          <w:noProof/>
          <w:lang w:val="en-US"/>
        </w:rPr>
        <w:t xml:space="preserve"> </w:t>
      </w:r>
      <w:del w:id="2817" w:author="Shiv Mangal Rahi" w:date="2020-01-02T14:49:00Z">
        <w:r w:rsidDel="00070547">
          <w:rPr>
            <w:noProof/>
            <w:lang w:val="en-US"/>
          </w:rPr>
          <w:drawing>
            <wp:inline distT="0" distB="0" distL="0" distR="0" wp14:anchorId="1E72A4E9" wp14:editId="3821B2F7">
              <wp:extent cx="5365750" cy="4425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5750" cy="442595"/>
                      </a:xfrm>
                      <a:prstGeom prst="rect">
                        <a:avLst/>
                      </a:prstGeom>
                    </pic:spPr>
                  </pic:pic>
                </a:graphicData>
              </a:graphic>
            </wp:inline>
          </w:drawing>
        </w:r>
      </w:del>
    </w:p>
    <w:p w14:paraId="4D134E12" w14:textId="755C0833" w:rsidR="00101421" w:rsidDel="00070547" w:rsidRDefault="007D6BFD" w:rsidP="00101421">
      <w:pPr>
        <w:ind w:left="720"/>
        <w:rPr>
          <w:del w:id="2818" w:author="Shiv Mangal Rahi" w:date="2020-01-02T14:49:00Z"/>
          <w:rFonts w:asciiTheme="majorHAnsi" w:hAnsiTheme="majorHAnsi" w:cstheme="majorHAnsi"/>
          <w:sz w:val="22"/>
          <w:szCs w:val="22"/>
        </w:rPr>
      </w:pPr>
      <w:del w:id="2819" w:author="Shiv Mangal Rahi" w:date="2020-01-02T14:49:00Z">
        <w:r w:rsidDel="00070547">
          <w:rPr>
            <w:rFonts w:asciiTheme="majorHAnsi" w:hAnsiTheme="majorHAnsi" w:cstheme="majorHAnsi"/>
            <w:sz w:val="22"/>
            <w:szCs w:val="22"/>
          </w:rPr>
          <w:delText xml:space="preserve">Rename field – “Pass if Blank or Null” as “Treat Blank or Null As” </w:delText>
        </w:r>
        <w:r w:rsidR="000B2326" w:rsidDel="00070547">
          <w:rPr>
            <w:rFonts w:asciiTheme="majorHAnsi" w:hAnsiTheme="majorHAnsi" w:cstheme="majorHAnsi"/>
            <w:sz w:val="22"/>
            <w:szCs w:val="22"/>
          </w:rPr>
          <w:delText>of List type having Reference List Item as “</w:delText>
        </w:r>
        <w:r w:rsidR="000B2326" w:rsidRPr="00FF569E" w:rsidDel="00070547">
          <w:rPr>
            <w:rFonts w:asciiTheme="majorHAnsi" w:hAnsiTheme="majorHAnsi" w:cstheme="majorHAnsi"/>
            <w:sz w:val="22"/>
            <w:szCs w:val="22"/>
          </w:rPr>
          <w:delText xml:space="preserve">IGX </w:delText>
        </w:r>
        <w:r w:rsidR="000B2326" w:rsidDel="00070547">
          <w:rPr>
            <w:rFonts w:asciiTheme="majorHAnsi" w:hAnsiTheme="majorHAnsi" w:cstheme="majorHAnsi"/>
            <w:sz w:val="22"/>
            <w:szCs w:val="22"/>
          </w:rPr>
          <w:delText>Pass Skip</w:delText>
        </w:r>
        <w:r w:rsidR="000B2326" w:rsidRPr="00FF569E" w:rsidDel="00070547">
          <w:rPr>
            <w:rFonts w:asciiTheme="majorHAnsi" w:hAnsiTheme="majorHAnsi" w:cstheme="majorHAnsi"/>
            <w:sz w:val="22"/>
            <w:szCs w:val="22"/>
          </w:rPr>
          <w:delText xml:space="preserve"> List</w:delText>
        </w:r>
        <w:r w:rsidR="000B2326" w:rsidDel="00070547">
          <w:rPr>
            <w:rFonts w:asciiTheme="majorHAnsi" w:hAnsiTheme="majorHAnsi" w:cstheme="majorHAnsi"/>
            <w:sz w:val="22"/>
            <w:szCs w:val="22"/>
          </w:rPr>
          <w:delText>”.</w:delText>
        </w:r>
      </w:del>
    </w:p>
    <w:p w14:paraId="66B37354" w14:textId="77777777" w:rsidR="00070547" w:rsidRDefault="00070547" w:rsidP="00101421">
      <w:pPr>
        <w:ind w:left="720"/>
        <w:rPr>
          <w:ins w:id="2820" w:author="Shiv Mangal Rahi" w:date="2020-01-02T14:49:00Z"/>
          <w:rFonts w:asciiTheme="majorHAnsi" w:hAnsiTheme="majorHAnsi" w:cstheme="majorHAnsi"/>
          <w:sz w:val="22"/>
          <w:szCs w:val="22"/>
        </w:rPr>
      </w:pPr>
    </w:p>
    <w:tbl>
      <w:tblPr>
        <w:tblW w:w="9072" w:type="dxa"/>
        <w:tblInd w:w="108" w:type="dxa"/>
        <w:tblLayout w:type="fixed"/>
        <w:tblLook w:val="04A0" w:firstRow="1" w:lastRow="0" w:firstColumn="1" w:lastColumn="0" w:noHBand="0" w:noVBand="1"/>
      </w:tblPr>
      <w:tblGrid>
        <w:gridCol w:w="1728"/>
        <w:gridCol w:w="1224"/>
        <w:gridCol w:w="1224"/>
        <w:gridCol w:w="1224"/>
        <w:gridCol w:w="1224"/>
        <w:gridCol w:w="1224"/>
        <w:gridCol w:w="1224"/>
      </w:tblGrid>
      <w:tr w:rsidR="00070547" w:rsidRPr="00F97E3B" w14:paraId="3F702550" w14:textId="77777777" w:rsidTr="00FF0CB1">
        <w:trPr>
          <w:trHeight w:val="20"/>
          <w:ins w:id="2821" w:author="Shiv Mangal Rahi" w:date="2020-01-02T14:50:00Z"/>
        </w:trPr>
        <w:tc>
          <w:tcPr>
            <w:tcW w:w="1728"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00F5FFD" w14:textId="77777777" w:rsidR="00070547" w:rsidRPr="00F97E3B" w:rsidRDefault="00070547" w:rsidP="00FF0CB1">
            <w:pPr>
              <w:jc w:val="center"/>
              <w:rPr>
                <w:ins w:id="2822" w:author="Shiv Mangal Rahi" w:date="2020-01-02T14:50:00Z"/>
                <w:rFonts w:ascii="Calibri" w:eastAsia="Times New Roman" w:hAnsi="Calibri" w:cs="Calibri"/>
                <w:b/>
                <w:bCs/>
                <w:color w:val="000000"/>
                <w:sz w:val="20"/>
                <w:szCs w:val="20"/>
                <w:lang w:val="en-US"/>
              </w:rPr>
            </w:pPr>
            <w:ins w:id="2823" w:author="Shiv Mangal Rahi" w:date="2020-01-02T14:50:00Z">
              <w:r w:rsidRPr="00F97E3B">
                <w:rPr>
                  <w:rFonts w:ascii="Calibri" w:eastAsia="Times New Roman" w:hAnsi="Calibri" w:cs="Calibri"/>
                  <w:b/>
                  <w:bCs/>
                  <w:color w:val="000000"/>
                  <w:sz w:val="20"/>
                  <w:szCs w:val="20"/>
                  <w:lang w:val="en-US"/>
                </w:rPr>
                <w:t>Field Attribute</w:t>
              </w:r>
            </w:ins>
          </w:p>
        </w:tc>
        <w:tc>
          <w:tcPr>
            <w:tcW w:w="1224" w:type="dxa"/>
            <w:tcBorders>
              <w:top w:val="single" w:sz="4" w:space="0" w:color="auto"/>
              <w:left w:val="nil"/>
              <w:bottom w:val="single" w:sz="4" w:space="0" w:color="auto"/>
              <w:right w:val="single" w:sz="4" w:space="0" w:color="auto"/>
            </w:tcBorders>
            <w:shd w:val="clear" w:color="000000" w:fill="BFBFBF"/>
            <w:noWrap/>
            <w:vAlign w:val="center"/>
            <w:hideMark/>
          </w:tcPr>
          <w:p w14:paraId="38E22209" w14:textId="77777777" w:rsidR="00070547" w:rsidRPr="00F97E3B" w:rsidRDefault="00070547" w:rsidP="00FF0CB1">
            <w:pPr>
              <w:rPr>
                <w:ins w:id="2824" w:author="Shiv Mangal Rahi" w:date="2020-01-02T14:50:00Z"/>
                <w:rFonts w:ascii="Calibri" w:eastAsia="Times New Roman" w:hAnsi="Calibri" w:cs="Calibri"/>
                <w:b/>
                <w:bCs/>
                <w:color w:val="000000"/>
                <w:sz w:val="20"/>
                <w:szCs w:val="20"/>
                <w:lang w:val="en-US"/>
              </w:rPr>
            </w:pPr>
            <w:ins w:id="2825" w:author="Shiv Mangal Rahi" w:date="2020-01-02T14:50:00Z">
              <w:r w:rsidRPr="00F97E3B">
                <w:rPr>
                  <w:rFonts w:ascii="Calibri" w:eastAsia="Times New Roman" w:hAnsi="Calibri" w:cs="Calibri"/>
                  <w:b/>
                  <w:bCs/>
                  <w:color w:val="000000"/>
                  <w:sz w:val="20"/>
                  <w:szCs w:val="20"/>
                  <w:lang w:val="en-US"/>
                </w:rPr>
                <w:t>Field-1</w:t>
              </w:r>
            </w:ins>
          </w:p>
        </w:tc>
        <w:tc>
          <w:tcPr>
            <w:tcW w:w="1224" w:type="dxa"/>
            <w:tcBorders>
              <w:top w:val="single" w:sz="4" w:space="0" w:color="auto"/>
              <w:left w:val="nil"/>
              <w:bottom w:val="single" w:sz="4" w:space="0" w:color="auto"/>
              <w:right w:val="single" w:sz="4" w:space="0" w:color="auto"/>
            </w:tcBorders>
            <w:shd w:val="clear" w:color="000000" w:fill="BFBFBF"/>
            <w:noWrap/>
            <w:vAlign w:val="center"/>
            <w:hideMark/>
          </w:tcPr>
          <w:p w14:paraId="564084CA" w14:textId="77777777" w:rsidR="00070547" w:rsidRPr="00F97E3B" w:rsidRDefault="00070547" w:rsidP="00FF0CB1">
            <w:pPr>
              <w:rPr>
                <w:ins w:id="2826" w:author="Shiv Mangal Rahi" w:date="2020-01-02T14:50:00Z"/>
                <w:rFonts w:ascii="Calibri" w:eastAsia="Times New Roman" w:hAnsi="Calibri" w:cs="Calibri"/>
                <w:b/>
                <w:bCs/>
                <w:color w:val="000000"/>
                <w:sz w:val="20"/>
                <w:szCs w:val="20"/>
                <w:lang w:val="en-US"/>
              </w:rPr>
            </w:pPr>
            <w:ins w:id="2827" w:author="Shiv Mangal Rahi" w:date="2020-01-02T14:50:00Z">
              <w:r w:rsidRPr="00F97E3B">
                <w:rPr>
                  <w:rFonts w:ascii="Calibri" w:eastAsia="Times New Roman" w:hAnsi="Calibri" w:cs="Calibri"/>
                  <w:b/>
                  <w:bCs/>
                  <w:color w:val="000000"/>
                  <w:sz w:val="20"/>
                  <w:szCs w:val="20"/>
                  <w:lang w:val="en-US"/>
                </w:rPr>
                <w:t>Field-2</w:t>
              </w:r>
            </w:ins>
          </w:p>
        </w:tc>
        <w:tc>
          <w:tcPr>
            <w:tcW w:w="1224" w:type="dxa"/>
            <w:tcBorders>
              <w:top w:val="single" w:sz="4" w:space="0" w:color="auto"/>
              <w:left w:val="nil"/>
              <w:bottom w:val="single" w:sz="4" w:space="0" w:color="auto"/>
              <w:right w:val="single" w:sz="4" w:space="0" w:color="auto"/>
            </w:tcBorders>
            <w:shd w:val="clear" w:color="000000" w:fill="BFBFBF"/>
            <w:noWrap/>
            <w:vAlign w:val="center"/>
            <w:hideMark/>
          </w:tcPr>
          <w:p w14:paraId="04332B34" w14:textId="77777777" w:rsidR="00070547" w:rsidRPr="00F97E3B" w:rsidRDefault="00070547" w:rsidP="00FF0CB1">
            <w:pPr>
              <w:rPr>
                <w:ins w:id="2828" w:author="Shiv Mangal Rahi" w:date="2020-01-02T14:50:00Z"/>
                <w:rFonts w:ascii="Calibri" w:eastAsia="Times New Roman" w:hAnsi="Calibri" w:cs="Calibri"/>
                <w:b/>
                <w:bCs/>
                <w:color w:val="000000"/>
                <w:sz w:val="20"/>
                <w:szCs w:val="20"/>
                <w:lang w:val="en-US"/>
              </w:rPr>
            </w:pPr>
            <w:ins w:id="2829" w:author="Shiv Mangal Rahi" w:date="2020-01-02T14:50:00Z">
              <w:r w:rsidRPr="00F97E3B">
                <w:rPr>
                  <w:rFonts w:ascii="Calibri" w:eastAsia="Times New Roman" w:hAnsi="Calibri" w:cs="Calibri"/>
                  <w:b/>
                  <w:bCs/>
                  <w:color w:val="000000"/>
                  <w:sz w:val="20"/>
                  <w:szCs w:val="20"/>
                  <w:lang w:val="en-US"/>
                </w:rPr>
                <w:t>Field-3</w:t>
              </w:r>
            </w:ins>
          </w:p>
        </w:tc>
        <w:tc>
          <w:tcPr>
            <w:tcW w:w="1224" w:type="dxa"/>
            <w:tcBorders>
              <w:top w:val="single" w:sz="4" w:space="0" w:color="auto"/>
              <w:left w:val="nil"/>
              <w:bottom w:val="single" w:sz="4" w:space="0" w:color="auto"/>
              <w:right w:val="single" w:sz="4" w:space="0" w:color="auto"/>
            </w:tcBorders>
            <w:shd w:val="clear" w:color="000000" w:fill="BFBFBF"/>
            <w:noWrap/>
            <w:vAlign w:val="center"/>
            <w:hideMark/>
          </w:tcPr>
          <w:p w14:paraId="3A0D19FF" w14:textId="77777777" w:rsidR="00070547" w:rsidRPr="00F97E3B" w:rsidRDefault="00070547" w:rsidP="00FF0CB1">
            <w:pPr>
              <w:rPr>
                <w:ins w:id="2830" w:author="Shiv Mangal Rahi" w:date="2020-01-02T14:50:00Z"/>
                <w:rFonts w:ascii="Calibri" w:eastAsia="Times New Roman" w:hAnsi="Calibri" w:cs="Calibri"/>
                <w:b/>
                <w:bCs/>
                <w:color w:val="000000"/>
                <w:sz w:val="20"/>
                <w:szCs w:val="20"/>
                <w:lang w:val="en-US"/>
              </w:rPr>
            </w:pPr>
            <w:ins w:id="2831" w:author="Shiv Mangal Rahi" w:date="2020-01-02T14:50:00Z">
              <w:r w:rsidRPr="00F97E3B">
                <w:rPr>
                  <w:rFonts w:ascii="Calibri" w:eastAsia="Times New Roman" w:hAnsi="Calibri" w:cs="Calibri"/>
                  <w:b/>
                  <w:bCs/>
                  <w:color w:val="000000"/>
                  <w:sz w:val="20"/>
                  <w:szCs w:val="20"/>
                  <w:lang w:val="en-US"/>
                </w:rPr>
                <w:t>Field-4</w:t>
              </w:r>
            </w:ins>
          </w:p>
        </w:tc>
        <w:tc>
          <w:tcPr>
            <w:tcW w:w="1224" w:type="dxa"/>
            <w:tcBorders>
              <w:top w:val="single" w:sz="4" w:space="0" w:color="auto"/>
              <w:left w:val="nil"/>
              <w:bottom w:val="single" w:sz="4" w:space="0" w:color="auto"/>
              <w:right w:val="single" w:sz="4" w:space="0" w:color="auto"/>
            </w:tcBorders>
            <w:shd w:val="clear" w:color="000000" w:fill="BFBFBF"/>
            <w:noWrap/>
            <w:vAlign w:val="center"/>
            <w:hideMark/>
          </w:tcPr>
          <w:p w14:paraId="23AB16A4" w14:textId="77777777" w:rsidR="00070547" w:rsidRPr="00F97E3B" w:rsidRDefault="00070547" w:rsidP="00FF0CB1">
            <w:pPr>
              <w:rPr>
                <w:ins w:id="2832" w:author="Shiv Mangal Rahi" w:date="2020-01-02T14:50:00Z"/>
                <w:rFonts w:ascii="Calibri" w:eastAsia="Times New Roman" w:hAnsi="Calibri" w:cs="Calibri"/>
                <w:b/>
                <w:bCs/>
                <w:color w:val="000000"/>
                <w:sz w:val="20"/>
                <w:szCs w:val="20"/>
                <w:lang w:val="en-US"/>
              </w:rPr>
            </w:pPr>
            <w:ins w:id="2833" w:author="Shiv Mangal Rahi" w:date="2020-01-02T14:50:00Z">
              <w:r w:rsidRPr="00F97E3B">
                <w:rPr>
                  <w:rFonts w:ascii="Calibri" w:eastAsia="Times New Roman" w:hAnsi="Calibri" w:cs="Calibri"/>
                  <w:b/>
                  <w:bCs/>
                  <w:color w:val="000000"/>
                  <w:sz w:val="20"/>
                  <w:szCs w:val="20"/>
                  <w:lang w:val="en-US"/>
                </w:rPr>
                <w:t>Field-5</w:t>
              </w:r>
            </w:ins>
          </w:p>
        </w:tc>
        <w:tc>
          <w:tcPr>
            <w:tcW w:w="1224" w:type="dxa"/>
            <w:tcBorders>
              <w:top w:val="single" w:sz="4" w:space="0" w:color="auto"/>
              <w:left w:val="nil"/>
              <w:bottom w:val="single" w:sz="4" w:space="0" w:color="auto"/>
              <w:right w:val="single" w:sz="4" w:space="0" w:color="auto"/>
            </w:tcBorders>
            <w:shd w:val="clear" w:color="000000" w:fill="BFBFBF"/>
            <w:noWrap/>
            <w:vAlign w:val="center"/>
            <w:hideMark/>
          </w:tcPr>
          <w:p w14:paraId="75906499" w14:textId="77777777" w:rsidR="00070547" w:rsidRPr="00F97E3B" w:rsidRDefault="00070547" w:rsidP="00FF0CB1">
            <w:pPr>
              <w:rPr>
                <w:ins w:id="2834" w:author="Shiv Mangal Rahi" w:date="2020-01-02T14:50:00Z"/>
                <w:rFonts w:ascii="Calibri" w:eastAsia="Times New Roman" w:hAnsi="Calibri" w:cs="Calibri"/>
                <w:b/>
                <w:bCs/>
                <w:color w:val="000000"/>
                <w:sz w:val="20"/>
                <w:szCs w:val="20"/>
                <w:lang w:val="en-US"/>
              </w:rPr>
            </w:pPr>
            <w:ins w:id="2835" w:author="Shiv Mangal Rahi" w:date="2020-01-02T14:50:00Z">
              <w:r w:rsidRPr="00F97E3B">
                <w:rPr>
                  <w:rFonts w:ascii="Calibri" w:eastAsia="Times New Roman" w:hAnsi="Calibri" w:cs="Calibri"/>
                  <w:b/>
                  <w:bCs/>
                  <w:color w:val="000000"/>
                  <w:sz w:val="20"/>
                  <w:szCs w:val="20"/>
                  <w:lang w:val="en-US"/>
                </w:rPr>
                <w:t>Field-6</w:t>
              </w:r>
            </w:ins>
          </w:p>
        </w:tc>
      </w:tr>
      <w:tr w:rsidR="00070547" w:rsidRPr="00F97E3B" w14:paraId="62314D95" w14:textId="77777777" w:rsidTr="00FF0CB1">
        <w:trPr>
          <w:trHeight w:val="20"/>
          <w:ins w:id="2836"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4C543EE9" w14:textId="77777777" w:rsidR="00070547" w:rsidRPr="00F97E3B" w:rsidRDefault="00070547" w:rsidP="00FF0CB1">
            <w:pPr>
              <w:rPr>
                <w:ins w:id="2837" w:author="Shiv Mangal Rahi" w:date="2020-01-02T14:50:00Z"/>
                <w:rFonts w:ascii="Calibri" w:eastAsia="Times New Roman" w:hAnsi="Calibri" w:cs="Calibri"/>
                <w:color w:val="000000"/>
                <w:sz w:val="20"/>
                <w:szCs w:val="20"/>
                <w:lang w:val="en-US"/>
              </w:rPr>
            </w:pPr>
            <w:ins w:id="2838" w:author="Shiv Mangal Rahi" w:date="2020-01-02T14:50:00Z">
              <w:r w:rsidRPr="00F97E3B">
                <w:rPr>
                  <w:rFonts w:ascii="Calibri" w:eastAsia="Times New Roman" w:hAnsi="Calibri" w:cs="Calibri"/>
                  <w:color w:val="000000"/>
                  <w:sz w:val="20"/>
                  <w:szCs w:val="20"/>
                  <w:lang w:val="en-US"/>
                </w:rPr>
                <w:t>Name</w:t>
              </w:r>
            </w:ins>
          </w:p>
        </w:tc>
        <w:tc>
          <w:tcPr>
            <w:tcW w:w="1224" w:type="dxa"/>
            <w:tcBorders>
              <w:top w:val="nil"/>
              <w:left w:val="nil"/>
              <w:bottom w:val="single" w:sz="4" w:space="0" w:color="auto"/>
              <w:right w:val="single" w:sz="4" w:space="0" w:color="auto"/>
            </w:tcBorders>
            <w:shd w:val="clear" w:color="auto" w:fill="auto"/>
            <w:vAlign w:val="center"/>
            <w:hideMark/>
          </w:tcPr>
          <w:p w14:paraId="56FE4A1C" w14:textId="77777777" w:rsidR="00070547" w:rsidRPr="00F97E3B" w:rsidRDefault="00070547" w:rsidP="00FF0CB1">
            <w:pPr>
              <w:rPr>
                <w:ins w:id="2839" w:author="Shiv Mangal Rahi" w:date="2020-01-02T14:50:00Z"/>
                <w:rFonts w:ascii="Calibri" w:eastAsia="Times New Roman" w:hAnsi="Calibri" w:cs="Calibri"/>
                <w:color w:val="000000"/>
                <w:sz w:val="20"/>
                <w:szCs w:val="20"/>
                <w:lang w:val="en-US"/>
              </w:rPr>
            </w:pPr>
            <w:ins w:id="2840" w:author="Shiv Mangal Rahi" w:date="2020-01-02T14:50:00Z">
              <w:r w:rsidRPr="00F97E3B">
                <w:rPr>
                  <w:rFonts w:ascii="Calibri" w:eastAsia="Times New Roman" w:hAnsi="Calibri" w:cs="Calibri"/>
                  <w:color w:val="000000"/>
                  <w:sz w:val="20"/>
                  <w:szCs w:val="20"/>
                  <w:lang w:val="en-US"/>
                </w:rPr>
                <w:t>Name</w:t>
              </w:r>
            </w:ins>
          </w:p>
        </w:tc>
        <w:tc>
          <w:tcPr>
            <w:tcW w:w="1224" w:type="dxa"/>
            <w:tcBorders>
              <w:top w:val="nil"/>
              <w:left w:val="nil"/>
              <w:bottom w:val="single" w:sz="4" w:space="0" w:color="auto"/>
              <w:right w:val="single" w:sz="4" w:space="0" w:color="auto"/>
            </w:tcBorders>
            <w:shd w:val="clear" w:color="auto" w:fill="auto"/>
            <w:vAlign w:val="center"/>
            <w:hideMark/>
          </w:tcPr>
          <w:p w14:paraId="746DE95D" w14:textId="77777777" w:rsidR="00070547" w:rsidRPr="00F97E3B" w:rsidRDefault="00070547" w:rsidP="00FF0CB1">
            <w:pPr>
              <w:rPr>
                <w:ins w:id="2841" w:author="Shiv Mangal Rahi" w:date="2020-01-02T14:50:00Z"/>
                <w:rFonts w:ascii="Calibri" w:eastAsia="Times New Roman" w:hAnsi="Calibri" w:cs="Calibri"/>
                <w:color w:val="000000"/>
                <w:sz w:val="20"/>
                <w:szCs w:val="20"/>
                <w:lang w:val="en-US"/>
              </w:rPr>
            </w:pPr>
            <w:ins w:id="2842" w:author="Shiv Mangal Rahi" w:date="2020-01-02T14:50:00Z">
              <w:r w:rsidRPr="00F97E3B">
                <w:rPr>
                  <w:rFonts w:ascii="Calibri" w:eastAsia="Times New Roman" w:hAnsi="Calibri" w:cs="Calibri"/>
                  <w:color w:val="000000"/>
                  <w:sz w:val="20"/>
                  <w:szCs w:val="20"/>
                  <w:lang w:val="en-US"/>
                </w:rPr>
                <w:t>Dimension</w:t>
              </w:r>
            </w:ins>
          </w:p>
        </w:tc>
        <w:tc>
          <w:tcPr>
            <w:tcW w:w="1224" w:type="dxa"/>
            <w:tcBorders>
              <w:top w:val="nil"/>
              <w:left w:val="nil"/>
              <w:bottom w:val="single" w:sz="4" w:space="0" w:color="auto"/>
              <w:right w:val="single" w:sz="4" w:space="0" w:color="auto"/>
            </w:tcBorders>
            <w:shd w:val="clear" w:color="auto" w:fill="auto"/>
            <w:vAlign w:val="center"/>
            <w:hideMark/>
          </w:tcPr>
          <w:p w14:paraId="379E82C8" w14:textId="77777777" w:rsidR="00070547" w:rsidRPr="00F97E3B" w:rsidRDefault="00070547" w:rsidP="00FF0CB1">
            <w:pPr>
              <w:rPr>
                <w:ins w:id="2843" w:author="Shiv Mangal Rahi" w:date="2020-01-02T14:50:00Z"/>
                <w:rFonts w:ascii="Calibri" w:eastAsia="Times New Roman" w:hAnsi="Calibri" w:cs="Calibri"/>
                <w:color w:val="000000"/>
                <w:sz w:val="20"/>
                <w:szCs w:val="20"/>
                <w:lang w:val="en-US"/>
              </w:rPr>
            </w:pPr>
            <w:ins w:id="2844" w:author="Shiv Mangal Rahi" w:date="2020-01-02T14:50:00Z">
              <w:r w:rsidRPr="00F97E3B">
                <w:rPr>
                  <w:rFonts w:ascii="Calibri" w:eastAsia="Times New Roman" w:hAnsi="Calibri" w:cs="Calibri"/>
                  <w:color w:val="000000"/>
                  <w:sz w:val="20"/>
                  <w:szCs w:val="20"/>
                  <w:lang w:val="en-US"/>
                </w:rPr>
                <w:t>Rule Description</w:t>
              </w:r>
            </w:ins>
          </w:p>
        </w:tc>
        <w:tc>
          <w:tcPr>
            <w:tcW w:w="1224" w:type="dxa"/>
            <w:tcBorders>
              <w:top w:val="nil"/>
              <w:left w:val="nil"/>
              <w:bottom w:val="single" w:sz="4" w:space="0" w:color="auto"/>
              <w:right w:val="single" w:sz="4" w:space="0" w:color="auto"/>
            </w:tcBorders>
            <w:shd w:val="clear" w:color="auto" w:fill="auto"/>
            <w:vAlign w:val="center"/>
            <w:hideMark/>
          </w:tcPr>
          <w:p w14:paraId="570BFF02" w14:textId="77777777" w:rsidR="00070547" w:rsidRPr="00F97E3B" w:rsidRDefault="00070547" w:rsidP="00FF0CB1">
            <w:pPr>
              <w:rPr>
                <w:ins w:id="2845" w:author="Shiv Mangal Rahi" w:date="2020-01-02T14:50:00Z"/>
                <w:rFonts w:ascii="Calibri" w:eastAsia="Times New Roman" w:hAnsi="Calibri" w:cs="Calibri"/>
                <w:color w:val="000000"/>
                <w:sz w:val="20"/>
                <w:szCs w:val="20"/>
                <w:lang w:val="en-US"/>
              </w:rPr>
            </w:pPr>
            <w:ins w:id="2846" w:author="Shiv Mangal Rahi" w:date="2020-01-02T14:50:00Z">
              <w:r w:rsidRPr="00F97E3B">
                <w:rPr>
                  <w:rFonts w:ascii="Calibri" w:eastAsia="Times New Roman" w:hAnsi="Calibri" w:cs="Calibri"/>
                  <w:color w:val="000000"/>
                  <w:sz w:val="20"/>
                  <w:szCs w:val="20"/>
                  <w:lang w:val="en-US"/>
                </w:rPr>
                <w:t>Status</w:t>
              </w:r>
            </w:ins>
          </w:p>
        </w:tc>
        <w:tc>
          <w:tcPr>
            <w:tcW w:w="1224" w:type="dxa"/>
            <w:tcBorders>
              <w:top w:val="nil"/>
              <w:left w:val="nil"/>
              <w:bottom w:val="single" w:sz="4" w:space="0" w:color="auto"/>
              <w:right w:val="single" w:sz="4" w:space="0" w:color="auto"/>
            </w:tcBorders>
            <w:shd w:val="clear" w:color="auto" w:fill="auto"/>
            <w:vAlign w:val="center"/>
            <w:hideMark/>
          </w:tcPr>
          <w:p w14:paraId="0242CD17" w14:textId="77777777" w:rsidR="00070547" w:rsidRPr="00F97E3B" w:rsidRDefault="00070547" w:rsidP="00FF0CB1">
            <w:pPr>
              <w:rPr>
                <w:ins w:id="2847" w:author="Shiv Mangal Rahi" w:date="2020-01-02T14:50:00Z"/>
                <w:rFonts w:ascii="Calibri" w:eastAsia="Times New Roman" w:hAnsi="Calibri" w:cs="Calibri"/>
                <w:color w:val="000000"/>
                <w:sz w:val="20"/>
                <w:szCs w:val="20"/>
                <w:lang w:val="en-US"/>
              </w:rPr>
            </w:pPr>
            <w:ins w:id="2848" w:author="Shiv Mangal Rahi" w:date="2020-01-02T14:50:00Z">
              <w:r w:rsidRPr="00F97E3B">
                <w:rPr>
                  <w:rFonts w:ascii="Calibri" w:eastAsia="Times New Roman" w:hAnsi="Calibri" w:cs="Calibri"/>
                  <w:color w:val="000000"/>
                  <w:sz w:val="20"/>
                  <w:szCs w:val="20"/>
                  <w:lang w:val="en-US"/>
                </w:rPr>
                <w:t>Treat Blank or Null As</w:t>
              </w:r>
            </w:ins>
          </w:p>
        </w:tc>
        <w:tc>
          <w:tcPr>
            <w:tcW w:w="1224" w:type="dxa"/>
            <w:tcBorders>
              <w:top w:val="nil"/>
              <w:left w:val="nil"/>
              <w:bottom w:val="single" w:sz="4" w:space="0" w:color="auto"/>
              <w:right w:val="single" w:sz="4" w:space="0" w:color="auto"/>
            </w:tcBorders>
            <w:shd w:val="clear" w:color="auto" w:fill="auto"/>
            <w:vAlign w:val="center"/>
            <w:hideMark/>
          </w:tcPr>
          <w:p w14:paraId="57C2AB45" w14:textId="77777777" w:rsidR="00070547" w:rsidRPr="00F97E3B" w:rsidRDefault="00070547" w:rsidP="00FF0CB1">
            <w:pPr>
              <w:rPr>
                <w:ins w:id="2849" w:author="Shiv Mangal Rahi" w:date="2020-01-02T14:50:00Z"/>
                <w:rFonts w:ascii="Calibri" w:eastAsia="Times New Roman" w:hAnsi="Calibri" w:cs="Calibri"/>
                <w:color w:val="000000"/>
                <w:sz w:val="20"/>
                <w:szCs w:val="20"/>
                <w:lang w:val="en-US"/>
              </w:rPr>
            </w:pPr>
            <w:ins w:id="2850" w:author="Shiv Mangal Rahi" w:date="2020-01-02T14:50:00Z">
              <w:r w:rsidRPr="00F97E3B">
                <w:rPr>
                  <w:rFonts w:ascii="Calibri" w:eastAsia="Times New Roman" w:hAnsi="Calibri" w:cs="Calibri"/>
                  <w:color w:val="000000"/>
                  <w:sz w:val="20"/>
                  <w:szCs w:val="20"/>
                  <w:lang w:val="en-US"/>
                </w:rPr>
                <w:t>DQ Results</w:t>
              </w:r>
            </w:ins>
          </w:p>
        </w:tc>
      </w:tr>
      <w:tr w:rsidR="00070547" w:rsidRPr="00F97E3B" w14:paraId="173B24C6" w14:textId="77777777" w:rsidTr="00FF0CB1">
        <w:trPr>
          <w:trHeight w:val="20"/>
          <w:ins w:id="2851"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187A43F8" w14:textId="77777777" w:rsidR="00070547" w:rsidRPr="00F97E3B" w:rsidRDefault="00070547" w:rsidP="00FF0CB1">
            <w:pPr>
              <w:rPr>
                <w:ins w:id="2852" w:author="Shiv Mangal Rahi" w:date="2020-01-02T14:50:00Z"/>
                <w:rFonts w:ascii="Calibri" w:eastAsia="Times New Roman" w:hAnsi="Calibri" w:cs="Calibri"/>
                <w:color w:val="000000"/>
                <w:sz w:val="20"/>
                <w:szCs w:val="20"/>
                <w:lang w:val="en-US"/>
              </w:rPr>
            </w:pPr>
            <w:ins w:id="2853" w:author="Shiv Mangal Rahi" w:date="2020-01-02T14:50:00Z">
              <w:r w:rsidRPr="00F97E3B">
                <w:rPr>
                  <w:rFonts w:ascii="Calibri" w:eastAsia="Times New Roman" w:hAnsi="Calibri" w:cs="Calibri"/>
                  <w:color w:val="000000"/>
                  <w:sz w:val="20"/>
                  <w:szCs w:val="20"/>
                  <w:lang w:val="en-US"/>
                </w:rPr>
                <w:t>API Name</w:t>
              </w:r>
            </w:ins>
          </w:p>
        </w:tc>
        <w:tc>
          <w:tcPr>
            <w:tcW w:w="1224" w:type="dxa"/>
            <w:tcBorders>
              <w:top w:val="nil"/>
              <w:left w:val="nil"/>
              <w:bottom w:val="single" w:sz="4" w:space="0" w:color="auto"/>
              <w:right w:val="single" w:sz="4" w:space="0" w:color="auto"/>
            </w:tcBorders>
            <w:shd w:val="clear" w:color="auto" w:fill="auto"/>
            <w:vAlign w:val="center"/>
            <w:hideMark/>
          </w:tcPr>
          <w:p w14:paraId="258E37B8" w14:textId="77777777" w:rsidR="00070547" w:rsidRPr="00F97E3B" w:rsidRDefault="00070547" w:rsidP="00FF0CB1">
            <w:pPr>
              <w:rPr>
                <w:ins w:id="2854" w:author="Shiv Mangal Rahi" w:date="2020-01-02T14:50:00Z"/>
                <w:rFonts w:ascii="Calibri" w:eastAsia="Times New Roman" w:hAnsi="Calibri" w:cs="Calibri"/>
                <w:color w:val="000000"/>
                <w:sz w:val="20"/>
                <w:szCs w:val="20"/>
                <w:lang w:val="en-US"/>
              </w:rPr>
            </w:pPr>
            <w:ins w:id="2855" w:author="Shiv Mangal Rahi" w:date="2020-01-02T14:50:00Z">
              <w:r w:rsidRPr="00F97E3B">
                <w:rPr>
                  <w:rFonts w:ascii="Calibri" w:eastAsia="Times New Roman" w:hAnsi="Calibri" w:cs="Calibri"/>
                  <w:color w:val="000000"/>
                  <w:sz w:val="20"/>
                  <w:szCs w:val="20"/>
                  <w:lang w:val="en-US"/>
                </w:rPr>
                <w:t>Name</w:t>
              </w:r>
            </w:ins>
          </w:p>
        </w:tc>
        <w:tc>
          <w:tcPr>
            <w:tcW w:w="1224" w:type="dxa"/>
            <w:tcBorders>
              <w:top w:val="nil"/>
              <w:left w:val="nil"/>
              <w:bottom w:val="single" w:sz="4" w:space="0" w:color="auto"/>
              <w:right w:val="single" w:sz="4" w:space="0" w:color="auto"/>
            </w:tcBorders>
            <w:shd w:val="clear" w:color="auto" w:fill="auto"/>
            <w:vAlign w:val="center"/>
            <w:hideMark/>
          </w:tcPr>
          <w:p w14:paraId="5BFC5147" w14:textId="77777777" w:rsidR="00070547" w:rsidRPr="00F97E3B" w:rsidRDefault="00070547" w:rsidP="00FF0CB1">
            <w:pPr>
              <w:rPr>
                <w:ins w:id="2856" w:author="Shiv Mangal Rahi" w:date="2020-01-02T14:50:00Z"/>
                <w:rFonts w:ascii="Calibri" w:eastAsia="Times New Roman" w:hAnsi="Calibri" w:cs="Calibri"/>
                <w:color w:val="000000"/>
                <w:sz w:val="20"/>
                <w:szCs w:val="20"/>
                <w:lang w:val="en-US"/>
              </w:rPr>
            </w:pPr>
            <w:ins w:id="2857" w:author="Shiv Mangal Rahi" w:date="2020-01-02T14:50:00Z">
              <w:r w:rsidRPr="00F97E3B">
                <w:rPr>
                  <w:rFonts w:ascii="Calibri" w:eastAsia="Times New Roman" w:hAnsi="Calibri" w:cs="Calibri"/>
                  <w:color w:val="000000"/>
                  <w:sz w:val="20"/>
                  <w:szCs w:val="20"/>
                  <w:lang w:val="en-US"/>
                </w:rPr>
                <w:t>Dimension</w:t>
              </w:r>
            </w:ins>
          </w:p>
        </w:tc>
        <w:tc>
          <w:tcPr>
            <w:tcW w:w="1224" w:type="dxa"/>
            <w:tcBorders>
              <w:top w:val="nil"/>
              <w:left w:val="nil"/>
              <w:bottom w:val="single" w:sz="4" w:space="0" w:color="auto"/>
              <w:right w:val="single" w:sz="4" w:space="0" w:color="auto"/>
            </w:tcBorders>
            <w:shd w:val="clear" w:color="auto" w:fill="auto"/>
            <w:vAlign w:val="center"/>
            <w:hideMark/>
          </w:tcPr>
          <w:p w14:paraId="79C6FCE9" w14:textId="77777777" w:rsidR="00070547" w:rsidRPr="00F97E3B" w:rsidRDefault="00070547" w:rsidP="00FF0CB1">
            <w:pPr>
              <w:rPr>
                <w:ins w:id="2858" w:author="Shiv Mangal Rahi" w:date="2020-01-02T14:50:00Z"/>
                <w:rFonts w:ascii="Calibri" w:eastAsia="Times New Roman" w:hAnsi="Calibri" w:cs="Calibri"/>
                <w:color w:val="000000"/>
                <w:sz w:val="20"/>
                <w:szCs w:val="20"/>
                <w:lang w:val="en-US"/>
              </w:rPr>
            </w:pPr>
            <w:ins w:id="2859" w:author="Shiv Mangal Rahi" w:date="2020-01-02T14:50:00Z">
              <w:r w:rsidRPr="00F97E3B">
                <w:rPr>
                  <w:rFonts w:ascii="Calibri" w:eastAsia="Times New Roman" w:hAnsi="Calibri" w:cs="Calibri"/>
                  <w:color w:val="000000"/>
                  <w:sz w:val="20"/>
                  <w:szCs w:val="20"/>
                  <w:lang w:val="en-US"/>
                </w:rPr>
                <w:t>RuleDesciption</w:t>
              </w:r>
            </w:ins>
          </w:p>
        </w:tc>
        <w:tc>
          <w:tcPr>
            <w:tcW w:w="1224" w:type="dxa"/>
            <w:tcBorders>
              <w:top w:val="nil"/>
              <w:left w:val="nil"/>
              <w:bottom w:val="single" w:sz="4" w:space="0" w:color="auto"/>
              <w:right w:val="single" w:sz="4" w:space="0" w:color="auto"/>
            </w:tcBorders>
            <w:shd w:val="clear" w:color="auto" w:fill="auto"/>
            <w:vAlign w:val="center"/>
            <w:hideMark/>
          </w:tcPr>
          <w:p w14:paraId="61E17AF7" w14:textId="77777777" w:rsidR="00070547" w:rsidRPr="00F97E3B" w:rsidRDefault="00070547" w:rsidP="00FF0CB1">
            <w:pPr>
              <w:rPr>
                <w:ins w:id="2860" w:author="Shiv Mangal Rahi" w:date="2020-01-02T14:50:00Z"/>
                <w:rFonts w:ascii="Calibri" w:eastAsia="Times New Roman" w:hAnsi="Calibri" w:cs="Calibri"/>
                <w:color w:val="000000"/>
                <w:sz w:val="20"/>
                <w:szCs w:val="20"/>
                <w:lang w:val="en-US"/>
              </w:rPr>
            </w:pPr>
            <w:ins w:id="2861" w:author="Shiv Mangal Rahi" w:date="2020-01-02T14:50:00Z">
              <w:r w:rsidRPr="00F97E3B">
                <w:rPr>
                  <w:rFonts w:ascii="Calibri" w:eastAsia="Times New Roman" w:hAnsi="Calibri" w:cs="Calibri"/>
                  <w:color w:val="000000"/>
                  <w:sz w:val="20"/>
                  <w:szCs w:val="20"/>
                  <w:lang w:val="en-US"/>
                </w:rPr>
                <w:t>Status</w:t>
              </w:r>
            </w:ins>
          </w:p>
        </w:tc>
        <w:tc>
          <w:tcPr>
            <w:tcW w:w="1224" w:type="dxa"/>
            <w:tcBorders>
              <w:top w:val="nil"/>
              <w:left w:val="nil"/>
              <w:bottom w:val="single" w:sz="4" w:space="0" w:color="auto"/>
              <w:right w:val="single" w:sz="4" w:space="0" w:color="auto"/>
            </w:tcBorders>
            <w:shd w:val="clear" w:color="auto" w:fill="auto"/>
            <w:vAlign w:val="center"/>
            <w:hideMark/>
          </w:tcPr>
          <w:p w14:paraId="22374D8B" w14:textId="77777777" w:rsidR="00070547" w:rsidRPr="00F97E3B" w:rsidRDefault="00070547" w:rsidP="00FF0CB1">
            <w:pPr>
              <w:rPr>
                <w:ins w:id="2862" w:author="Shiv Mangal Rahi" w:date="2020-01-02T14:50:00Z"/>
                <w:rFonts w:ascii="Calibri" w:eastAsia="Times New Roman" w:hAnsi="Calibri" w:cs="Calibri"/>
                <w:color w:val="000000"/>
                <w:sz w:val="20"/>
                <w:szCs w:val="20"/>
                <w:lang w:val="en-US"/>
              </w:rPr>
            </w:pPr>
            <w:ins w:id="2863" w:author="Shiv Mangal Rahi" w:date="2020-01-02T14:50:00Z">
              <w:r w:rsidRPr="00F97E3B">
                <w:rPr>
                  <w:rFonts w:ascii="Calibri" w:eastAsia="Times New Roman" w:hAnsi="Calibri" w:cs="Calibri"/>
                  <w:color w:val="000000"/>
                  <w:sz w:val="20"/>
                  <w:szCs w:val="20"/>
                  <w:lang w:val="en-US"/>
                </w:rPr>
                <w:t>TreatBlankorNullAs</w:t>
              </w:r>
            </w:ins>
          </w:p>
        </w:tc>
        <w:tc>
          <w:tcPr>
            <w:tcW w:w="1224" w:type="dxa"/>
            <w:tcBorders>
              <w:top w:val="nil"/>
              <w:left w:val="nil"/>
              <w:bottom w:val="single" w:sz="4" w:space="0" w:color="auto"/>
              <w:right w:val="single" w:sz="4" w:space="0" w:color="auto"/>
            </w:tcBorders>
            <w:shd w:val="clear" w:color="auto" w:fill="auto"/>
            <w:vAlign w:val="center"/>
            <w:hideMark/>
          </w:tcPr>
          <w:p w14:paraId="3EA691FB" w14:textId="77777777" w:rsidR="00070547" w:rsidRPr="00F97E3B" w:rsidRDefault="00070547" w:rsidP="00FF0CB1">
            <w:pPr>
              <w:rPr>
                <w:ins w:id="2864" w:author="Shiv Mangal Rahi" w:date="2020-01-02T14:50:00Z"/>
                <w:rFonts w:ascii="Calibri" w:eastAsia="Times New Roman" w:hAnsi="Calibri" w:cs="Calibri"/>
                <w:color w:val="000000"/>
                <w:sz w:val="20"/>
                <w:szCs w:val="20"/>
                <w:lang w:val="en-US"/>
              </w:rPr>
            </w:pPr>
            <w:ins w:id="2865" w:author="Shiv Mangal Rahi" w:date="2020-01-02T14:50:00Z">
              <w:r w:rsidRPr="00F97E3B">
                <w:rPr>
                  <w:rFonts w:ascii="Calibri" w:eastAsia="Times New Roman" w:hAnsi="Calibri" w:cs="Calibri"/>
                  <w:color w:val="000000"/>
                  <w:sz w:val="20"/>
                  <w:szCs w:val="20"/>
                  <w:lang w:val="en-US"/>
                </w:rPr>
                <w:t>DQ Results</w:t>
              </w:r>
            </w:ins>
          </w:p>
        </w:tc>
      </w:tr>
      <w:tr w:rsidR="00070547" w:rsidRPr="00F97E3B" w14:paraId="2458762E" w14:textId="77777777" w:rsidTr="00FF0CB1">
        <w:trPr>
          <w:trHeight w:val="20"/>
          <w:ins w:id="2866"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52FE8A8F" w14:textId="77777777" w:rsidR="00070547" w:rsidRPr="00F97E3B" w:rsidRDefault="00070547" w:rsidP="00FF0CB1">
            <w:pPr>
              <w:rPr>
                <w:ins w:id="2867" w:author="Shiv Mangal Rahi" w:date="2020-01-02T14:50:00Z"/>
                <w:rFonts w:ascii="Calibri" w:eastAsia="Times New Roman" w:hAnsi="Calibri" w:cs="Calibri"/>
                <w:color w:val="000000"/>
                <w:sz w:val="20"/>
                <w:szCs w:val="20"/>
                <w:lang w:val="en-US"/>
              </w:rPr>
            </w:pPr>
            <w:ins w:id="2868" w:author="Shiv Mangal Rahi" w:date="2020-01-02T14:50:00Z">
              <w:r w:rsidRPr="00F97E3B">
                <w:rPr>
                  <w:rFonts w:ascii="Calibri" w:eastAsia="Times New Roman" w:hAnsi="Calibri" w:cs="Calibri"/>
                  <w:color w:val="000000"/>
                  <w:sz w:val="20"/>
                  <w:szCs w:val="20"/>
                  <w:lang w:val="en-US"/>
                </w:rPr>
                <w:t>Input Type</w:t>
              </w:r>
            </w:ins>
          </w:p>
        </w:tc>
        <w:tc>
          <w:tcPr>
            <w:tcW w:w="1224" w:type="dxa"/>
            <w:tcBorders>
              <w:top w:val="nil"/>
              <w:left w:val="nil"/>
              <w:bottom w:val="single" w:sz="4" w:space="0" w:color="auto"/>
              <w:right w:val="single" w:sz="4" w:space="0" w:color="auto"/>
            </w:tcBorders>
            <w:shd w:val="clear" w:color="auto" w:fill="auto"/>
            <w:vAlign w:val="center"/>
            <w:hideMark/>
          </w:tcPr>
          <w:p w14:paraId="0A16667F" w14:textId="77777777" w:rsidR="00070547" w:rsidRPr="00F97E3B" w:rsidRDefault="00070547" w:rsidP="00FF0CB1">
            <w:pPr>
              <w:rPr>
                <w:ins w:id="2869" w:author="Shiv Mangal Rahi" w:date="2020-01-02T14:50:00Z"/>
                <w:rFonts w:ascii="Calibri" w:eastAsia="Times New Roman" w:hAnsi="Calibri" w:cs="Calibri"/>
                <w:color w:val="000000"/>
                <w:sz w:val="20"/>
                <w:szCs w:val="20"/>
                <w:lang w:val="en-US"/>
              </w:rPr>
            </w:pPr>
            <w:ins w:id="2870" w:author="Shiv Mangal Rahi" w:date="2020-01-02T14:50:00Z">
              <w:r w:rsidRPr="00F97E3B">
                <w:rPr>
                  <w:rFonts w:ascii="Calibri" w:eastAsia="Times New Roman" w:hAnsi="Calibri" w:cs="Calibri"/>
                  <w:color w:val="000000"/>
                  <w:sz w:val="20"/>
                  <w:szCs w:val="20"/>
                  <w:lang w:val="en-US"/>
                </w:rPr>
                <w:t>Simple Text</w:t>
              </w:r>
            </w:ins>
          </w:p>
        </w:tc>
        <w:tc>
          <w:tcPr>
            <w:tcW w:w="1224" w:type="dxa"/>
            <w:tcBorders>
              <w:top w:val="nil"/>
              <w:left w:val="nil"/>
              <w:bottom w:val="single" w:sz="4" w:space="0" w:color="auto"/>
              <w:right w:val="single" w:sz="4" w:space="0" w:color="auto"/>
            </w:tcBorders>
            <w:shd w:val="clear" w:color="auto" w:fill="auto"/>
            <w:vAlign w:val="center"/>
            <w:hideMark/>
          </w:tcPr>
          <w:p w14:paraId="1866C1BF" w14:textId="77777777" w:rsidR="00070547" w:rsidRPr="00F97E3B" w:rsidRDefault="00070547" w:rsidP="00FF0CB1">
            <w:pPr>
              <w:rPr>
                <w:ins w:id="2871" w:author="Shiv Mangal Rahi" w:date="2020-01-02T14:50:00Z"/>
                <w:rFonts w:ascii="Calibri" w:eastAsia="Times New Roman" w:hAnsi="Calibri" w:cs="Calibri"/>
                <w:color w:val="000000"/>
                <w:sz w:val="20"/>
                <w:szCs w:val="20"/>
                <w:lang w:val="en-US"/>
              </w:rPr>
            </w:pPr>
            <w:ins w:id="2872" w:author="Shiv Mangal Rahi" w:date="2020-01-02T14:50:00Z">
              <w:r w:rsidRPr="00F97E3B">
                <w:rPr>
                  <w:rFonts w:ascii="Calibri" w:eastAsia="Times New Roman" w:hAnsi="Calibri" w:cs="Calibri"/>
                  <w:color w:val="000000"/>
                  <w:sz w:val="20"/>
                  <w:szCs w:val="20"/>
                  <w:lang w:val="en-US"/>
                </w:rPr>
                <w:t>List</w:t>
              </w:r>
            </w:ins>
          </w:p>
        </w:tc>
        <w:tc>
          <w:tcPr>
            <w:tcW w:w="1224" w:type="dxa"/>
            <w:tcBorders>
              <w:top w:val="nil"/>
              <w:left w:val="nil"/>
              <w:bottom w:val="single" w:sz="4" w:space="0" w:color="auto"/>
              <w:right w:val="single" w:sz="4" w:space="0" w:color="auto"/>
            </w:tcBorders>
            <w:shd w:val="clear" w:color="auto" w:fill="auto"/>
            <w:vAlign w:val="center"/>
            <w:hideMark/>
          </w:tcPr>
          <w:p w14:paraId="39238B49" w14:textId="77777777" w:rsidR="00070547" w:rsidRPr="00F97E3B" w:rsidRDefault="00070547" w:rsidP="00FF0CB1">
            <w:pPr>
              <w:rPr>
                <w:ins w:id="2873" w:author="Shiv Mangal Rahi" w:date="2020-01-02T14:50:00Z"/>
                <w:rFonts w:ascii="Calibri" w:eastAsia="Times New Roman" w:hAnsi="Calibri" w:cs="Calibri"/>
                <w:color w:val="000000"/>
                <w:sz w:val="20"/>
                <w:szCs w:val="20"/>
                <w:lang w:val="en-US"/>
              </w:rPr>
            </w:pPr>
            <w:ins w:id="2874" w:author="Shiv Mangal Rahi" w:date="2020-01-02T14:50:00Z">
              <w:r w:rsidRPr="00F97E3B">
                <w:rPr>
                  <w:rFonts w:ascii="Calibri" w:eastAsia="Times New Roman" w:hAnsi="Calibri" w:cs="Calibri"/>
                  <w:color w:val="000000"/>
                  <w:sz w:val="20"/>
                  <w:szCs w:val="20"/>
                  <w:lang w:val="en-US"/>
                </w:rPr>
                <w:t>Simple Text</w:t>
              </w:r>
            </w:ins>
          </w:p>
        </w:tc>
        <w:tc>
          <w:tcPr>
            <w:tcW w:w="1224" w:type="dxa"/>
            <w:tcBorders>
              <w:top w:val="nil"/>
              <w:left w:val="nil"/>
              <w:bottom w:val="single" w:sz="4" w:space="0" w:color="auto"/>
              <w:right w:val="single" w:sz="4" w:space="0" w:color="auto"/>
            </w:tcBorders>
            <w:shd w:val="clear" w:color="auto" w:fill="auto"/>
            <w:vAlign w:val="center"/>
            <w:hideMark/>
          </w:tcPr>
          <w:p w14:paraId="23A353A0" w14:textId="77777777" w:rsidR="00070547" w:rsidRPr="00F97E3B" w:rsidRDefault="00070547" w:rsidP="00FF0CB1">
            <w:pPr>
              <w:rPr>
                <w:ins w:id="2875" w:author="Shiv Mangal Rahi" w:date="2020-01-02T14:50:00Z"/>
                <w:rFonts w:ascii="Calibri" w:eastAsia="Times New Roman" w:hAnsi="Calibri" w:cs="Calibri"/>
                <w:color w:val="000000"/>
                <w:sz w:val="20"/>
                <w:szCs w:val="20"/>
                <w:lang w:val="en-US"/>
              </w:rPr>
            </w:pPr>
            <w:ins w:id="2876" w:author="Shiv Mangal Rahi" w:date="2020-01-02T14:50:00Z">
              <w:r w:rsidRPr="00F97E3B">
                <w:rPr>
                  <w:rFonts w:ascii="Calibri" w:eastAsia="Times New Roman" w:hAnsi="Calibri" w:cs="Calibri"/>
                  <w:color w:val="000000"/>
                  <w:sz w:val="20"/>
                  <w:szCs w:val="20"/>
                  <w:lang w:val="en-US"/>
                </w:rPr>
                <w:t>List</w:t>
              </w:r>
            </w:ins>
          </w:p>
        </w:tc>
        <w:tc>
          <w:tcPr>
            <w:tcW w:w="1224" w:type="dxa"/>
            <w:tcBorders>
              <w:top w:val="nil"/>
              <w:left w:val="nil"/>
              <w:bottom w:val="single" w:sz="4" w:space="0" w:color="auto"/>
              <w:right w:val="single" w:sz="4" w:space="0" w:color="auto"/>
            </w:tcBorders>
            <w:shd w:val="clear" w:color="auto" w:fill="auto"/>
            <w:vAlign w:val="center"/>
            <w:hideMark/>
          </w:tcPr>
          <w:p w14:paraId="4BCBEE60" w14:textId="77777777" w:rsidR="00070547" w:rsidRPr="00F97E3B" w:rsidRDefault="00070547" w:rsidP="00FF0CB1">
            <w:pPr>
              <w:rPr>
                <w:ins w:id="2877" w:author="Shiv Mangal Rahi" w:date="2020-01-02T14:50:00Z"/>
                <w:rFonts w:ascii="Calibri" w:eastAsia="Times New Roman" w:hAnsi="Calibri" w:cs="Calibri"/>
                <w:color w:val="000000"/>
                <w:sz w:val="20"/>
                <w:szCs w:val="20"/>
                <w:lang w:val="en-US"/>
              </w:rPr>
            </w:pPr>
            <w:ins w:id="2878" w:author="Shiv Mangal Rahi" w:date="2020-01-02T14:50:00Z">
              <w:r w:rsidRPr="00F97E3B">
                <w:rPr>
                  <w:rFonts w:ascii="Calibri" w:eastAsia="Times New Roman" w:hAnsi="Calibri" w:cs="Calibri"/>
                  <w:color w:val="000000"/>
                  <w:sz w:val="20"/>
                  <w:szCs w:val="20"/>
                  <w:lang w:val="en-US"/>
                </w:rPr>
                <w:t>List</w:t>
              </w:r>
            </w:ins>
          </w:p>
        </w:tc>
        <w:tc>
          <w:tcPr>
            <w:tcW w:w="1224" w:type="dxa"/>
            <w:tcBorders>
              <w:top w:val="nil"/>
              <w:left w:val="nil"/>
              <w:bottom w:val="single" w:sz="4" w:space="0" w:color="auto"/>
              <w:right w:val="single" w:sz="4" w:space="0" w:color="auto"/>
            </w:tcBorders>
            <w:shd w:val="clear" w:color="auto" w:fill="auto"/>
            <w:vAlign w:val="center"/>
            <w:hideMark/>
          </w:tcPr>
          <w:p w14:paraId="6984BD20" w14:textId="77777777" w:rsidR="00070547" w:rsidRPr="00F97E3B" w:rsidRDefault="00070547" w:rsidP="00FF0CB1">
            <w:pPr>
              <w:rPr>
                <w:ins w:id="2879" w:author="Shiv Mangal Rahi" w:date="2020-01-02T14:50:00Z"/>
                <w:rFonts w:ascii="Calibri" w:eastAsia="Times New Roman" w:hAnsi="Calibri" w:cs="Calibri"/>
                <w:color w:val="000000"/>
                <w:sz w:val="20"/>
                <w:szCs w:val="20"/>
                <w:lang w:val="en-US"/>
              </w:rPr>
            </w:pPr>
            <w:ins w:id="2880" w:author="Shiv Mangal Rahi" w:date="2020-01-02T14:50:00Z">
              <w:r w:rsidRPr="00F97E3B">
                <w:rPr>
                  <w:rFonts w:ascii="Calibri" w:eastAsia="Times New Roman" w:hAnsi="Calibri" w:cs="Calibri"/>
                  <w:color w:val="000000"/>
                  <w:sz w:val="20"/>
                  <w:szCs w:val="20"/>
                  <w:lang w:val="en-US"/>
                </w:rPr>
                <w:t>Html/Richtext</w:t>
              </w:r>
            </w:ins>
          </w:p>
        </w:tc>
      </w:tr>
      <w:tr w:rsidR="00070547" w:rsidRPr="00F97E3B" w14:paraId="34E18905" w14:textId="77777777" w:rsidTr="00FF0CB1">
        <w:trPr>
          <w:trHeight w:val="20"/>
          <w:ins w:id="2881"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70BA785B" w14:textId="77777777" w:rsidR="00070547" w:rsidRPr="00F97E3B" w:rsidRDefault="00070547" w:rsidP="00FF0CB1">
            <w:pPr>
              <w:rPr>
                <w:ins w:id="2882" w:author="Shiv Mangal Rahi" w:date="2020-01-02T14:50:00Z"/>
                <w:rFonts w:ascii="Calibri" w:eastAsia="Times New Roman" w:hAnsi="Calibri" w:cs="Calibri"/>
                <w:color w:val="000000"/>
                <w:sz w:val="20"/>
                <w:szCs w:val="20"/>
                <w:lang w:val="en-US"/>
              </w:rPr>
            </w:pPr>
            <w:ins w:id="2883" w:author="Shiv Mangal Rahi" w:date="2020-01-02T14:50:00Z">
              <w:r w:rsidRPr="00F97E3B">
                <w:rPr>
                  <w:rFonts w:ascii="Calibri" w:eastAsia="Times New Roman" w:hAnsi="Calibri" w:cs="Calibri"/>
                  <w:color w:val="000000"/>
                  <w:sz w:val="20"/>
                  <w:szCs w:val="20"/>
                  <w:lang w:val="en-US"/>
                </w:rPr>
                <w:t>Category</w:t>
              </w:r>
            </w:ins>
          </w:p>
        </w:tc>
        <w:tc>
          <w:tcPr>
            <w:tcW w:w="1224" w:type="dxa"/>
            <w:tcBorders>
              <w:top w:val="nil"/>
              <w:left w:val="nil"/>
              <w:bottom w:val="single" w:sz="4" w:space="0" w:color="auto"/>
              <w:right w:val="single" w:sz="4" w:space="0" w:color="auto"/>
            </w:tcBorders>
            <w:shd w:val="clear" w:color="auto" w:fill="auto"/>
            <w:vAlign w:val="center"/>
            <w:hideMark/>
          </w:tcPr>
          <w:p w14:paraId="3CA83D5C" w14:textId="77777777" w:rsidR="00070547" w:rsidRPr="00F97E3B" w:rsidRDefault="00070547" w:rsidP="00FF0CB1">
            <w:pPr>
              <w:rPr>
                <w:ins w:id="2884" w:author="Shiv Mangal Rahi" w:date="2020-01-02T14:50:00Z"/>
                <w:rFonts w:ascii="Calibri" w:eastAsia="Times New Roman" w:hAnsi="Calibri" w:cs="Calibri"/>
                <w:color w:val="000000"/>
                <w:sz w:val="20"/>
                <w:szCs w:val="20"/>
                <w:lang w:val="en-US"/>
              </w:rPr>
            </w:pPr>
            <w:ins w:id="2885"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1D46C778" w14:textId="77777777" w:rsidR="00070547" w:rsidRPr="00F97E3B" w:rsidRDefault="00070547" w:rsidP="00FF0CB1">
            <w:pPr>
              <w:rPr>
                <w:ins w:id="2886" w:author="Shiv Mangal Rahi" w:date="2020-01-02T14:50:00Z"/>
                <w:rFonts w:ascii="Calibri" w:eastAsia="Times New Roman" w:hAnsi="Calibri" w:cs="Calibri"/>
                <w:color w:val="000000"/>
                <w:sz w:val="20"/>
                <w:szCs w:val="20"/>
                <w:lang w:val="en-US"/>
              </w:rPr>
            </w:pPr>
            <w:ins w:id="2887"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3F5F004A" w14:textId="77777777" w:rsidR="00070547" w:rsidRPr="00F97E3B" w:rsidRDefault="00070547" w:rsidP="00FF0CB1">
            <w:pPr>
              <w:rPr>
                <w:ins w:id="2888" w:author="Shiv Mangal Rahi" w:date="2020-01-02T14:50:00Z"/>
                <w:rFonts w:ascii="Calibri" w:eastAsia="Times New Roman" w:hAnsi="Calibri" w:cs="Calibri"/>
                <w:color w:val="000000"/>
                <w:sz w:val="20"/>
                <w:szCs w:val="20"/>
                <w:lang w:val="en-US"/>
              </w:rPr>
            </w:pPr>
            <w:ins w:id="2889"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3A9AEB7A" w14:textId="77777777" w:rsidR="00070547" w:rsidRPr="00F97E3B" w:rsidRDefault="00070547" w:rsidP="00FF0CB1">
            <w:pPr>
              <w:rPr>
                <w:ins w:id="2890" w:author="Shiv Mangal Rahi" w:date="2020-01-02T14:50:00Z"/>
                <w:rFonts w:ascii="Calibri" w:eastAsia="Times New Roman" w:hAnsi="Calibri" w:cs="Calibri"/>
                <w:color w:val="000000"/>
                <w:sz w:val="20"/>
                <w:szCs w:val="20"/>
                <w:lang w:val="en-US"/>
              </w:rPr>
            </w:pPr>
            <w:ins w:id="2891"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644883EE" w14:textId="77777777" w:rsidR="00070547" w:rsidRPr="00F97E3B" w:rsidRDefault="00070547" w:rsidP="00FF0CB1">
            <w:pPr>
              <w:rPr>
                <w:ins w:id="2892" w:author="Shiv Mangal Rahi" w:date="2020-01-02T14:50:00Z"/>
                <w:rFonts w:ascii="Calibri" w:eastAsia="Times New Roman" w:hAnsi="Calibri" w:cs="Calibri"/>
                <w:color w:val="000000"/>
                <w:sz w:val="20"/>
                <w:szCs w:val="20"/>
                <w:lang w:val="en-US"/>
              </w:rPr>
            </w:pPr>
            <w:ins w:id="2893"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4CFA2EC8" w14:textId="77777777" w:rsidR="00070547" w:rsidRPr="00F97E3B" w:rsidRDefault="00070547" w:rsidP="00FF0CB1">
            <w:pPr>
              <w:rPr>
                <w:ins w:id="2894" w:author="Shiv Mangal Rahi" w:date="2020-01-02T14:50:00Z"/>
                <w:rFonts w:ascii="Calibri" w:eastAsia="Times New Roman" w:hAnsi="Calibri" w:cs="Calibri"/>
                <w:color w:val="000000"/>
                <w:sz w:val="20"/>
                <w:szCs w:val="20"/>
                <w:lang w:val="en-US"/>
              </w:rPr>
            </w:pPr>
            <w:ins w:id="2895" w:author="Shiv Mangal Rahi" w:date="2020-01-02T14:50:00Z">
              <w:r w:rsidRPr="00F97E3B">
                <w:rPr>
                  <w:rFonts w:ascii="Calibri" w:eastAsia="Times New Roman" w:hAnsi="Calibri" w:cs="Calibri"/>
                  <w:color w:val="000000"/>
                  <w:sz w:val="20"/>
                  <w:szCs w:val="20"/>
                  <w:lang w:val="en-US"/>
                </w:rPr>
                <w:t>N/A</w:t>
              </w:r>
            </w:ins>
          </w:p>
        </w:tc>
      </w:tr>
      <w:tr w:rsidR="00070547" w:rsidRPr="00F97E3B" w14:paraId="690756A4" w14:textId="77777777" w:rsidTr="00FF0CB1">
        <w:trPr>
          <w:trHeight w:val="20"/>
          <w:ins w:id="2896"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4B5260E7" w14:textId="77777777" w:rsidR="00070547" w:rsidRPr="00F97E3B" w:rsidRDefault="00070547" w:rsidP="00FF0CB1">
            <w:pPr>
              <w:rPr>
                <w:ins w:id="2897" w:author="Shiv Mangal Rahi" w:date="2020-01-02T14:50:00Z"/>
                <w:rFonts w:ascii="Calibri" w:eastAsia="Times New Roman" w:hAnsi="Calibri" w:cs="Calibri"/>
                <w:color w:val="000000"/>
                <w:sz w:val="20"/>
                <w:szCs w:val="20"/>
                <w:lang w:val="en-US"/>
              </w:rPr>
            </w:pPr>
            <w:ins w:id="2898" w:author="Shiv Mangal Rahi" w:date="2020-01-02T14:50:00Z">
              <w:r w:rsidRPr="00F97E3B">
                <w:rPr>
                  <w:rFonts w:ascii="Calibri" w:eastAsia="Times New Roman" w:hAnsi="Calibri" w:cs="Calibri"/>
                  <w:color w:val="000000"/>
                  <w:sz w:val="20"/>
                  <w:szCs w:val="20"/>
                  <w:lang w:val="en-US"/>
                </w:rPr>
                <w:t>Minimum Value</w:t>
              </w:r>
            </w:ins>
          </w:p>
        </w:tc>
        <w:tc>
          <w:tcPr>
            <w:tcW w:w="1224" w:type="dxa"/>
            <w:tcBorders>
              <w:top w:val="nil"/>
              <w:left w:val="nil"/>
              <w:bottom w:val="single" w:sz="4" w:space="0" w:color="auto"/>
              <w:right w:val="single" w:sz="4" w:space="0" w:color="auto"/>
            </w:tcBorders>
            <w:shd w:val="clear" w:color="auto" w:fill="auto"/>
            <w:vAlign w:val="center"/>
            <w:hideMark/>
          </w:tcPr>
          <w:p w14:paraId="325C60D3" w14:textId="77777777" w:rsidR="00070547" w:rsidRPr="00F97E3B" w:rsidRDefault="00070547" w:rsidP="00FF0CB1">
            <w:pPr>
              <w:rPr>
                <w:ins w:id="2899" w:author="Shiv Mangal Rahi" w:date="2020-01-02T14:50:00Z"/>
                <w:rFonts w:ascii="Calibri" w:eastAsia="Times New Roman" w:hAnsi="Calibri" w:cs="Calibri"/>
                <w:color w:val="000000"/>
                <w:sz w:val="20"/>
                <w:szCs w:val="20"/>
                <w:lang w:val="en-US"/>
              </w:rPr>
            </w:pPr>
            <w:ins w:id="2900"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1CFB4F81" w14:textId="77777777" w:rsidR="00070547" w:rsidRPr="00F97E3B" w:rsidRDefault="00070547" w:rsidP="00FF0CB1">
            <w:pPr>
              <w:rPr>
                <w:ins w:id="2901" w:author="Shiv Mangal Rahi" w:date="2020-01-02T14:50:00Z"/>
                <w:rFonts w:ascii="Calibri" w:eastAsia="Times New Roman" w:hAnsi="Calibri" w:cs="Calibri"/>
                <w:color w:val="000000"/>
                <w:sz w:val="20"/>
                <w:szCs w:val="20"/>
                <w:lang w:val="en-US"/>
              </w:rPr>
            </w:pPr>
            <w:ins w:id="2902"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7025BAF6" w14:textId="77777777" w:rsidR="00070547" w:rsidRPr="00F97E3B" w:rsidRDefault="00070547" w:rsidP="00FF0CB1">
            <w:pPr>
              <w:rPr>
                <w:ins w:id="2903" w:author="Shiv Mangal Rahi" w:date="2020-01-02T14:50:00Z"/>
                <w:rFonts w:ascii="Calibri" w:eastAsia="Times New Roman" w:hAnsi="Calibri" w:cs="Calibri"/>
                <w:color w:val="000000"/>
                <w:sz w:val="20"/>
                <w:szCs w:val="20"/>
                <w:lang w:val="en-US"/>
              </w:rPr>
            </w:pPr>
            <w:ins w:id="2904"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72826AEC" w14:textId="77777777" w:rsidR="00070547" w:rsidRPr="00F97E3B" w:rsidRDefault="00070547" w:rsidP="00FF0CB1">
            <w:pPr>
              <w:rPr>
                <w:ins w:id="2905" w:author="Shiv Mangal Rahi" w:date="2020-01-02T14:50:00Z"/>
                <w:rFonts w:ascii="Calibri" w:eastAsia="Times New Roman" w:hAnsi="Calibri" w:cs="Calibri"/>
                <w:color w:val="000000"/>
                <w:sz w:val="20"/>
                <w:szCs w:val="20"/>
                <w:lang w:val="en-US"/>
              </w:rPr>
            </w:pPr>
            <w:ins w:id="2906"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104CCDCF" w14:textId="77777777" w:rsidR="00070547" w:rsidRPr="00F97E3B" w:rsidRDefault="00070547" w:rsidP="00FF0CB1">
            <w:pPr>
              <w:rPr>
                <w:ins w:id="2907" w:author="Shiv Mangal Rahi" w:date="2020-01-02T14:50:00Z"/>
                <w:rFonts w:ascii="Calibri" w:eastAsia="Times New Roman" w:hAnsi="Calibri" w:cs="Calibri"/>
                <w:color w:val="000000"/>
                <w:sz w:val="20"/>
                <w:szCs w:val="20"/>
                <w:lang w:val="en-US"/>
              </w:rPr>
            </w:pPr>
            <w:ins w:id="2908"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6D802B3B" w14:textId="77777777" w:rsidR="00070547" w:rsidRPr="00F97E3B" w:rsidRDefault="00070547" w:rsidP="00FF0CB1">
            <w:pPr>
              <w:rPr>
                <w:ins w:id="2909" w:author="Shiv Mangal Rahi" w:date="2020-01-02T14:50:00Z"/>
                <w:rFonts w:ascii="Calibri" w:eastAsia="Times New Roman" w:hAnsi="Calibri" w:cs="Calibri"/>
                <w:color w:val="000000"/>
                <w:sz w:val="20"/>
                <w:szCs w:val="20"/>
                <w:lang w:val="en-US"/>
              </w:rPr>
            </w:pPr>
            <w:ins w:id="2910" w:author="Shiv Mangal Rahi" w:date="2020-01-02T14:50:00Z">
              <w:r w:rsidRPr="00F97E3B">
                <w:rPr>
                  <w:rFonts w:ascii="Calibri" w:eastAsia="Times New Roman" w:hAnsi="Calibri" w:cs="Calibri"/>
                  <w:color w:val="000000"/>
                  <w:sz w:val="20"/>
                  <w:szCs w:val="20"/>
                  <w:lang w:val="en-US"/>
                </w:rPr>
                <w:t>N/A</w:t>
              </w:r>
            </w:ins>
          </w:p>
        </w:tc>
      </w:tr>
      <w:tr w:rsidR="00070547" w:rsidRPr="00F97E3B" w14:paraId="208D9D44" w14:textId="77777777" w:rsidTr="00FF0CB1">
        <w:trPr>
          <w:trHeight w:val="20"/>
          <w:ins w:id="2911"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5993B41C" w14:textId="77777777" w:rsidR="00070547" w:rsidRPr="00F97E3B" w:rsidRDefault="00070547" w:rsidP="00FF0CB1">
            <w:pPr>
              <w:rPr>
                <w:ins w:id="2912" w:author="Shiv Mangal Rahi" w:date="2020-01-02T14:50:00Z"/>
                <w:rFonts w:ascii="Calibri" w:eastAsia="Times New Roman" w:hAnsi="Calibri" w:cs="Calibri"/>
                <w:color w:val="000000"/>
                <w:sz w:val="20"/>
                <w:szCs w:val="20"/>
                <w:lang w:val="en-US"/>
              </w:rPr>
            </w:pPr>
            <w:ins w:id="2913" w:author="Shiv Mangal Rahi" w:date="2020-01-02T14:50:00Z">
              <w:r w:rsidRPr="00F97E3B">
                <w:rPr>
                  <w:rFonts w:ascii="Calibri" w:eastAsia="Times New Roman" w:hAnsi="Calibri" w:cs="Calibri"/>
                  <w:color w:val="000000"/>
                  <w:sz w:val="20"/>
                  <w:szCs w:val="20"/>
                  <w:lang w:val="en-US"/>
                </w:rPr>
                <w:t>Maximum Value</w:t>
              </w:r>
            </w:ins>
          </w:p>
        </w:tc>
        <w:tc>
          <w:tcPr>
            <w:tcW w:w="1224" w:type="dxa"/>
            <w:tcBorders>
              <w:top w:val="nil"/>
              <w:left w:val="nil"/>
              <w:bottom w:val="single" w:sz="4" w:space="0" w:color="auto"/>
              <w:right w:val="single" w:sz="4" w:space="0" w:color="auto"/>
            </w:tcBorders>
            <w:shd w:val="clear" w:color="auto" w:fill="auto"/>
            <w:vAlign w:val="center"/>
            <w:hideMark/>
          </w:tcPr>
          <w:p w14:paraId="12716A8B" w14:textId="77777777" w:rsidR="00070547" w:rsidRPr="00F97E3B" w:rsidRDefault="00070547" w:rsidP="00FF0CB1">
            <w:pPr>
              <w:rPr>
                <w:ins w:id="2914" w:author="Shiv Mangal Rahi" w:date="2020-01-02T14:50:00Z"/>
                <w:rFonts w:ascii="Calibri" w:eastAsia="Times New Roman" w:hAnsi="Calibri" w:cs="Calibri"/>
                <w:color w:val="000000"/>
                <w:sz w:val="20"/>
                <w:szCs w:val="20"/>
                <w:lang w:val="en-US"/>
              </w:rPr>
            </w:pPr>
            <w:ins w:id="2915"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24111E34" w14:textId="77777777" w:rsidR="00070547" w:rsidRPr="00F97E3B" w:rsidRDefault="00070547" w:rsidP="00FF0CB1">
            <w:pPr>
              <w:rPr>
                <w:ins w:id="2916" w:author="Shiv Mangal Rahi" w:date="2020-01-02T14:50:00Z"/>
                <w:rFonts w:ascii="Calibri" w:eastAsia="Times New Roman" w:hAnsi="Calibri" w:cs="Calibri"/>
                <w:color w:val="000000"/>
                <w:sz w:val="20"/>
                <w:szCs w:val="20"/>
                <w:lang w:val="en-US"/>
              </w:rPr>
            </w:pPr>
            <w:ins w:id="2917"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3FC08436" w14:textId="77777777" w:rsidR="00070547" w:rsidRPr="00F97E3B" w:rsidRDefault="00070547" w:rsidP="00FF0CB1">
            <w:pPr>
              <w:rPr>
                <w:ins w:id="2918" w:author="Shiv Mangal Rahi" w:date="2020-01-02T14:50:00Z"/>
                <w:rFonts w:ascii="Calibri" w:eastAsia="Times New Roman" w:hAnsi="Calibri" w:cs="Calibri"/>
                <w:color w:val="000000"/>
                <w:sz w:val="20"/>
                <w:szCs w:val="20"/>
                <w:lang w:val="en-US"/>
              </w:rPr>
            </w:pPr>
            <w:ins w:id="2919"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579CE4DB" w14:textId="77777777" w:rsidR="00070547" w:rsidRPr="00F97E3B" w:rsidRDefault="00070547" w:rsidP="00FF0CB1">
            <w:pPr>
              <w:rPr>
                <w:ins w:id="2920" w:author="Shiv Mangal Rahi" w:date="2020-01-02T14:50:00Z"/>
                <w:rFonts w:ascii="Calibri" w:eastAsia="Times New Roman" w:hAnsi="Calibri" w:cs="Calibri"/>
                <w:color w:val="000000"/>
                <w:sz w:val="20"/>
                <w:szCs w:val="20"/>
                <w:lang w:val="en-US"/>
              </w:rPr>
            </w:pPr>
            <w:ins w:id="2921"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39048C36" w14:textId="77777777" w:rsidR="00070547" w:rsidRPr="00F97E3B" w:rsidRDefault="00070547" w:rsidP="00FF0CB1">
            <w:pPr>
              <w:rPr>
                <w:ins w:id="2922" w:author="Shiv Mangal Rahi" w:date="2020-01-02T14:50:00Z"/>
                <w:rFonts w:ascii="Calibri" w:eastAsia="Times New Roman" w:hAnsi="Calibri" w:cs="Calibri"/>
                <w:color w:val="000000"/>
                <w:sz w:val="20"/>
                <w:szCs w:val="20"/>
                <w:lang w:val="en-US"/>
              </w:rPr>
            </w:pPr>
            <w:ins w:id="2923"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7E83C79C" w14:textId="77777777" w:rsidR="00070547" w:rsidRPr="00F97E3B" w:rsidRDefault="00070547" w:rsidP="00FF0CB1">
            <w:pPr>
              <w:rPr>
                <w:ins w:id="2924" w:author="Shiv Mangal Rahi" w:date="2020-01-02T14:50:00Z"/>
                <w:rFonts w:ascii="Calibri" w:eastAsia="Times New Roman" w:hAnsi="Calibri" w:cs="Calibri"/>
                <w:color w:val="000000"/>
                <w:sz w:val="20"/>
                <w:szCs w:val="20"/>
                <w:lang w:val="en-US"/>
              </w:rPr>
            </w:pPr>
            <w:ins w:id="2925" w:author="Shiv Mangal Rahi" w:date="2020-01-02T14:50:00Z">
              <w:r w:rsidRPr="00F97E3B">
                <w:rPr>
                  <w:rFonts w:ascii="Calibri" w:eastAsia="Times New Roman" w:hAnsi="Calibri" w:cs="Calibri"/>
                  <w:color w:val="000000"/>
                  <w:sz w:val="20"/>
                  <w:szCs w:val="20"/>
                  <w:lang w:val="en-US"/>
                </w:rPr>
                <w:t>N/A</w:t>
              </w:r>
            </w:ins>
          </w:p>
        </w:tc>
      </w:tr>
      <w:tr w:rsidR="00070547" w:rsidRPr="00F97E3B" w14:paraId="53125789" w14:textId="77777777" w:rsidTr="00FF0CB1">
        <w:trPr>
          <w:trHeight w:val="20"/>
          <w:ins w:id="2926" w:author="Shiv Mangal Rahi" w:date="2020-01-02T14:50:00Z"/>
        </w:trPr>
        <w:tc>
          <w:tcPr>
            <w:tcW w:w="1728" w:type="dxa"/>
            <w:tcBorders>
              <w:top w:val="nil"/>
              <w:left w:val="single" w:sz="4" w:space="0" w:color="auto"/>
              <w:bottom w:val="single" w:sz="4" w:space="0" w:color="auto"/>
              <w:right w:val="single" w:sz="4" w:space="0" w:color="auto"/>
            </w:tcBorders>
            <w:shd w:val="clear" w:color="000000" w:fill="D6DCE4"/>
            <w:vAlign w:val="center"/>
            <w:hideMark/>
          </w:tcPr>
          <w:p w14:paraId="73D6FB43" w14:textId="77777777" w:rsidR="00070547" w:rsidRPr="00F97E3B" w:rsidRDefault="00070547" w:rsidP="00FF0CB1">
            <w:pPr>
              <w:rPr>
                <w:ins w:id="2927" w:author="Shiv Mangal Rahi" w:date="2020-01-02T14:50:00Z"/>
                <w:rFonts w:ascii="Calibri" w:eastAsia="Times New Roman" w:hAnsi="Calibri" w:cs="Calibri"/>
                <w:color w:val="000000"/>
                <w:sz w:val="20"/>
                <w:szCs w:val="20"/>
                <w:lang w:val="en-US"/>
              </w:rPr>
            </w:pPr>
            <w:ins w:id="2928" w:author="Shiv Mangal Rahi" w:date="2020-01-02T14:50:00Z">
              <w:r w:rsidRPr="00F97E3B">
                <w:rPr>
                  <w:rFonts w:ascii="Calibri" w:eastAsia="Times New Roman" w:hAnsi="Calibri" w:cs="Calibri"/>
                  <w:color w:val="000000"/>
                  <w:sz w:val="20"/>
                  <w:szCs w:val="20"/>
                  <w:lang w:val="en-US"/>
                </w:rPr>
                <w:t>Type of List</w:t>
              </w:r>
            </w:ins>
          </w:p>
        </w:tc>
        <w:tc>
          <w:tcPr>
            <w:tcW w:w="1224" w:type="dxa"/>
            <w:tcBorders>
              <w:top w:val="nil"/>
              <w:left w:val="nil"/>
              <w:bottom w:val="single" w:sz="4" w:space="0" w:color="auto"/>
              <w:right w:val="single" w:sz="4" w:space="0" w:color="auto"/>
            </w:tcBorders>
            <w:shd w:val="clear" w:color="000000" w:fill="D6DCE4"/>
            <w:vAlign w:val="center"/>
            <w:hideMark/>
          </w:tcPr>
          <w:p w14:paraId="19723712" w14:textId="77777777" w:rsidR="00070547" w:rsidRPr="00F97E3B" w:rsidRDefault="00070547" w:rsidP="00FF0CB1">
            <w:pPr>
              <w:rPr>
                <w:ins w:id="2929" w:author="Shiv Mangal Rahi" w:date="2020-01-02T14:50:00Z"/>
                <w:rFonts w:ascii="Calibri" w:eastAsia="Times New Roman" w:hAnsi="Calibri" w:cs="Calibri"/>
                <w:color w:val="000000"/>
                <w:sz w:val="20"/>
                <w:szCs w:val="20"/>
                <w:lang w:val="en-US"/>
              </w:rPr>
            </w:pPr>
            <w:ins w:id="2930"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6DCE4"/>
            <w:vAlign w:val="center"/>
            <w:hideMark/>
          </w:tcPr>
          <w:p w14:paraId="4DB77F96" w14:textId="77777777" w:rsidR="00070547" w:rsidRPr="00F97E3B" w:rsidRDefault="00070547" w:rsidP="00FF0CB1">
            <w:pPr>
              <w:rPr>
                <w:ins w:id="2931" w:author="Shiv Mangal Rahi" w:date="2020-01-02T14:50:00Z"/>
                <w:rFonts w:ascii="Calibri" w:eastAsia="Times New Roman" w:hAnsi="Calibri" w:cs="Calibri"/>
                <w:color w:val="000000"/>
                <w:sz w:val="20"/>
                <w:szCs w:val="20"/>
                <w:lang w:val="en-US"/>
              </w:rPr>
            </w:pPr>
            <w:ins w:id="2932" w:author="Shiv Mangal Rahi" w:date="2020-01-02T14:50:00Z">
              <w:r w:rsidRPr="00F97E3B">
                <w:rPr>
                  <w:rFonts w:ascii="Calibri" w:eastAsia="Times New Roman" w:hAnsi="Calibri" w:cs="Calibri"/>
                  <w:color w:val="000000"/>
                  <w:sz w:val="20"/>
                  <w:szCs w:val="20"/>
                  <w:lang w:val="en-US"/>
                </w:rPr>
                <w:t>Reference List Item : Rule Dimension</w:t>
              </w:r>
            </w:ins>
          </w:p>
        </w:tc>
        <w:tc>
          <w:tcPr>
            <w:tcW w:w="1224" w:type="dxa"/>
            <w:tcBorders>
              <w:top w:val="nil"/>
              <w:left w:val="nil"/>
              <w:bottom w:val="single" w:sz="4" w:space="0" w:color="auto"/>
              <w:right w:val="single" w:sz="4" w:space="0" w:color="auto"/>
            </w:tcBorders>
            <w:shd w:val="clear" w:color="000000" w:fill="D6DCE4"/>
            <w:vAlign w:val="center"/>
            <w:hideMark/>
          </w:tcPr>
          <w:p w14:paraId="13A6735D" w14:textId="77777777" w:rsidR="00070547" w:rsidRPr="00F97E3B" w:rsidRDefault="00070547" w:rsidP="00FF0CB1">
            <w:pPr>
              <w:rPr>
                <w:ins w:id="2933" w:author="Shiv Mangal Rahi" w:date="2020-01-02T14:50:00Z"/>
                <w:rFonts w:ascii="Calibri" w:eastAsia="Times New Roman" w:hAnsi="Calibri" w:cs="Calibri"/>
                <w:color w:val="000000"/>
                <w:sz w:val="20"/>
                <w:szCs w:val="20"/>
                <w:lang w:val="en-US"/>
              </w:rPr>
            </w:pPr>
            <w:ins w:id="2934"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6DCE4"/>
            <w:vAlign w:val="center"/>
            <w:hideMark/>
          </w:tcPr>
          <w:p w14:paraId="73A47067" w14:textId="77777777" w:rsidR="00070547" w:rsidRPr="00F97E3B" w:rsidRDefault="00070547" w:rsidP="00FF0CB1">
            <w:pPr>
              <w:rPr>
                <w:ins w:id="2935" w:author="Shiv Mangal Rahi" w:date="2020-01-02T14:50:00Z"/>
                <w:rFonts w:ascii="Calibri" w:eastAsia="Times New Roman" w:hAnsi="Calibri" w:cs="Calibri"/>
                <w:color w:val="000000"/>
                <w:sz w:val="20"/>
                <w:szCs w:val="20"/>
                <w:lang w:val="en-US"/>
              </w:rPr>
            </w:pPr>
            <w:ins w:id="2936" w:author="Shiv Mangal Rahi" w:date="2020-01-02T14:50:00Z">
              <w:r w:rsidRPr="00F97E3B">
                <w:rPr>
                  <w:rFonts w:ascii="Calibri" w:eastAsia="Times New Roman" w:hAnsi="Calibri" w:cs="Calibri"/>
                  <w:color w:val="000000"/>
                  <w:sz w:val="20"/>
                  <w:szCs w:val="20"/>
                  <w:lang w:val="en-US"/>
                </w:rPr>
                <w:t>Reference List Item : Rule Status</w:t>
              </w:r>
            </w:ins>
          </w:p>
        </w:tc>
        <w:tc>
          <w:tcPr>
            <w:tcW w:w="1224" w:type="dxa"/>
            <w:tcBorders>
              <w:top w:val="nil"/>
              <w:left w:val="nil"/>
              <w:bottom w:val="single" w:sz="4" w:space="0" w:color="auto"/>
              <w:right w:val="single" w:sz="4" w:space="0" w:color="auto"/>
            </w:tcBorders>
            <w:shd w:val="clear" w:color="000000" w:fill="D6DCE4"/>
            <w:vAlign w:val="center"/>
            <w:hideMark/>
          </w:tcPr>
          <w:p w14:paraId="06791369" w14:textId="77777777" w:rsidR="00070547" w:rsidRPr="00F97E3B" w:rsidRDefault="00070547" w:rsidP="00FF0CB1">
            <w:pPr>
              <w:rPr>
                <w:ins w:id="2937" w:author="Shiv Mangal Rahi" w:date="2020-01-02T14:50:00Z"/>
                <w:rFonts w:ascii="Calibri" w:eastAsia="Times New Roman" w:hAnsi="Calibri" w:cs="Calibri"/>
                <w:color w:val="000000"/>
                <w:sz w:val="20"/>
                <w:szCs w:val="20"/>
                <w:lang w:val="en-US"/>
              </w:rPr>
            </w:pPr>
            <w:ins w:id="2938" w:author="Shiv Mangal Rahi" w:date="2020-01-02T14:50:00Z">
              <w:r w:rsidRPr="00F97E3B">
                <w:rPr>
                  <w:rFonts w:ascii="Calibri" w:eastAsia="Times New Roman" w:hAnsi="Calibri" w:cs="Calibri"/>
                  <w:color w:val="000000"/>
                  <w:sz w:val="20"/>
                  <w:szCs w:val="20"/>
                  <w:lang w:val="en-US"/>
                </w:rPr>
                <w:t>Reference List Item : IGX Pass Skip List</w:t>
              </w:r>
            </w:ins>
          </w:p>
        </w:tc>
        <w:tc>
          <w:tcPr>
            <w:tcW w:w="1224" w:type="dxa"/>
            <w:tcBorders>
              <w:top w:val="nil"/>
              <w:left w:val="nil"/>
              <w:bottom w:val="single" w:sz="4" w:space="0" w:color="auto"/>
              <w:right w:val="single" w:sz="4" w:space="0" w:color="auto"/>
            </w:tcBorders>
            <w:shd w:val="clear" w:color="000000" w:fill="D6DCE4"/>
            <w:vAlign w:val="center"/>
            <w:hideMark/>
          </w:tcPr>
          <w:p w14:paraId="6DEA5D83" w14:textId="77777777" w:rsidR="00070547" w:rsidRPr="00F97E3B" w:rsidRDefault="00070547" w:rsidP="00FF0CB1">
            <w:pPr>
              <w:rPr>
                <w:ins w:id="2939" w:author="Shiv Mangal Rahi" w:date="2020-01-02T14:50:00Z"/>
                <w:rFonts w:ascii="Calibri" w:eastAsia="Times New Roman" w:hAnsi="Calibri" w:cs="Calibri"/>
                <w:color w:val="000000"/>
                <w:sz w:val="20"/>
                <w:szCs w:val="20"/>
                <w:lang w:val="en-US"/>
              </w:rPr>
            </w:pPr>
            <w:ins w:id="2940" w:author="Shiv Mangal Rahi" w:date="2020-01-02T14:50:00Z">
              <w:r w:rsidRPr="00F97E3B">
                <w:rPr>
                  <w:rFonts w:ascii="Calibri" w:eastAsia="Times New Roman" w:hAnsi="Calibri" w:cs="Calibri"/>
                  <w:color w:val="000000"/>
                  <w:sz w:val="20"/>
                  <w:szCs w:val="20"/>
                  <w:lang w:val="en-US"/>
                </w:rPr>
                <w:t>N/A</w:t>
              </w:r>
            </w:ins>
          </w:p>
        </w:tc>
      </w:tr>
      <w:tr w:rsidR="00070547" w:rsidRPr="00F97E3B" w14:paraId="05114099" w14:textId="77777777" w:rsidTr="00FF0CB1">
        <w:trPr>
          <w:trHeight w:val="20"/>
          <w:ins w:id="2941" w:author="Shiv Mangal Rahi" w:date="2020-01-02T14:50:00Z"/>
        </w:trPr>
        <w:tc>
          <w:tcPr>
            <w:tcW w:w="1728" w:type="dxa"/>
            <w:tcBorders>
              <w:top w:val="nil"/>
              <w:left w:val="single" w:sz="4" w:space="0" w:color="auto"/>
              <w:bottom w:val="single" w:sz="4" w:space="0" w:color="auto"/>
              <w:right w:val="single" w:sz="4" w:space="0" w:color="auto"/>
            </w:tcBorders>
            <w:shd w:val="clear" w:color="000000" w:fill="D6DCE4"/>
            <w:vAlign w:val="center"/>
            <w:hideMark/>
          </w:tcPr>
          <w:p w14:paraId="01B500CF" w14:textId="77777777" w:rsidR="00070547" w:rsidRPr="00F97E3B" w:rsidRDefault="00070547" w:rsidP="00FF0CB1">
            <w:pPr>
              <w:rPr>
                <w:ins w:id="2942" w:author="Shiv Mangal Rahi" w:date="2020-01-02T14:50:00Z"/>
                <w:rFonts w:ascii="Calibri" w:eastAsia="Times New Roman" w:hAnsi="Calibri" w:cs="Calibri"/>
                <w:color w:val="000000"/>
                <w:sz w:val="20"/>
                <w:szCs w:val="20"/>
                <w:lang w:val="en-US"/>
              </w:rPr>
            </w:pPr>
            <w:ins w:id="2943" w:author="Shiv Mangal Rahi" w:date="2020-01-02T14:50:00Z">
              <w:r w:rsidRPr="00F97E3B">
                <w:rPr>
                  <w:rFonts w:ascii="Calibri" w:eastAsia="Times New Roman" w:hAnsi="Calibri" w:cs="Calibri"/>
                  <w:color w:val="000000"/>
                  <w:sz w:val="20"/>
                  <w:szCs w:val="20"/>
                  <w:lang w:val="en-US"/>
                </w:rPr>
                <w:t>List Display Format</w:t>
              </w:r>
            </w:ins>
          </w:p>
        </w:tc>
        <w:tc>
          <w:tcPr>
            <w:tcW w:w="1224" w:type="dxa"/>
            <w:tcBorders>
              <w:top w:val="nil"/>
              <w:left w:val="nil"/>
              <w:bottom w:val="single" w:sz="4" w:space="0" w:color="auto"/>
              <w:right w:val="single" w:sz="4" w:space="0" w:color="auto"/>
            </w:tcBorders>
            <w:shd w:val="clear" w:color="000000" w:fill="D6DCE4"/>
            <w:vAlign w:val="center"/>
            <w:hideMark/>
          </w:tcPr>
          <w:p w14:paraId="17ECB71B" w14:textId="77777777" w:rsidR="00070547" w:rsidRPr="00F97E3B" w:rsidRDefault="00070547" w:rsidP="00FF0CB1">
            <w:pPr>
              <w:rPr>
                <w:ins w:id="2944" w:author="Shiv Mangal Rahi" w:date="2020-01-02T14:50:00Z"/>
                <w:rFonts w:ascii="Calibri" w:eastAsia="Times New Roman" w:hAnsi="Calibri" w:cs="Calibri"/>
                <w:color w:val="000000"/>
                <w:sz w:val="20"/>
                <w:szCs w:val="20"/>
                <w:lang w:val="en-US"/>
              </w:rPr>
            </w:pPr>
            <w:ins w:id="2945"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6DCE4"/>
            <w:vAlign w:val="center"/>
            <w:hideMark/>
          </w:tcPr>
          <w:p w14:paraId="6F39393C" w14:textId="77777777" w:rsidR="00070547" w:rsidRPr="00F97E3B" w:rsidRDefault="00070547" w:rsidP="00FF0CB1">
            <w:pPr>
              <w:rPr>
                <w:ins w:id="2946" w:author="Shiv Mangal Rahi" w:date="2020-01-02T14:50:00Z"/>
                <w:rFonts w:ascii="Calibri" w:eastAsia="Times New Roman" w:hAnsi="Calibri" w:cs="Calibri"/>
                <w:color w:val="000000"/>
                <w:sz w:val="20"/>
                <w:szCs w:val="20"/>
                <w:lang w:val="en-US"/>
              </w:rPr>
            </w:pPr>
            <w:ins w:id="2947" w:author="Shiv Mangal Rahi" w:date="2020-01-02T14:50:00Z">
              <w:r w:rsidRPr="00F97E3B">
                <w:rPr>
                  <w:rFonts w:ascii="Calibri" w:eastAsia="Times New Roman" w:hAnsi="Calibri" w:cs="Calibri"/>
                  <w:color w:val="000000"/>
                  <w:sz w:val="20"/>
                  <w:szCs w:val="20"/>
                  <w:lang w:val="en-US"/>
                </w:rPr>
                <w:t>{Code}</w:t>
              </w:r>
            </w:ins>
          </w:p>
        </w:tc>
        <w:tc>
          <w:tcPr>
            <w:tcW w:w="1224" w:type="dxa"/>
            <w:tcBorders>
              <w:top w:val="nil"/>
              <w:left w:val="nil"/>
              <w:bottom w:val="single" w:sz="4" w:space="0" w:color="auto"/>
              <w:right w:val="single" w:sz="4" w:space="0" w:color="auto"/>
            </w:tcBorders>
            <w:shd w:val="clear" w:color="000000" w:fill="D6DCE4"/>
            <w:vAlign w:val="center"/>
            <w:hideMark/>
          </w:tcPr>
          <w:p w14:paraId="0155AD02" w14:textId="77777777" w:rsidR="00070547" w:rsidRPr="00F97E3B" w:rsidRDefault="00070547" w:rsidP="00FF0CB1">
            <w:pPr>
              <w:rPr>
                <w:ins w:id="2948" w:author="Shiv Mangal Rahi" w:date="2020-01-02T14:50:00Z"/>
                <w:rFonts w:ascii="Calibri" w:eastAsia="Times New Roman" w:hAnsi="Calibri" w:cs="Calibri"/>
                <w:color w:val="000000"/>
                <w:sz w:val="20"/>
                <w:szCs w:val="20"/>
                <w:lang w:val="en-US"/>
              </w:rPr>
            </w:pPr>
            <w:ins w:id="2949"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6DCE4"/>
            <w:vAlign w:val="center"/>
            <w:hideMark/>
          </w:tcPr>
          <w:p w14:paraId="4EDAE318" w14:textId="77777777" w:rsidR="00070547" w:rsidRPr="00F97E3B" w:rsidRDefault="00070547" w:rsidP="00FF0CB1">
            <w:pPr>
              <w:rPr>
                <w:ins w:id="2950" w:author="Shiv Mangal Rahi" w:date="2020-01-02T14:50:00Z"/>
                <w:rFonts w:ascii="Calibri" w:eastAsia="Times New Roman" w:hAnsi="Calibri" w:cs="Calibri"/>
                <w:color w:val="000000"/>
                <w:sz w:val="20"/>
                <w:szCs w:val="20"/>
                <w:lang w:val="en-US"/>
              </w:rPr>
            </w:pPr>
            <w:ins w:id="2951" w:author="Shiv Mangal Rahi" w:date="2020-01-02T14:50:00Z">
              <w:r w:rsidRPr="00F97E3B">
                <w:rPr>
                  <w:rFonts w:ascii="Calibri" w:eastAsia="Times New Roman" w:hAnsi="Calibri" w:cs="Calibri"/>
                  <w:color w:val="000000"/>
                  <w:sz w:val="20"/>
                  <w:szCs w:val="20"/>
                  <w:lang w:val="en-US"/>
                </w:rPr>
                <w:t>{Code}</w:t>
              </w:r>
            </w:ins>
          </w:p>
        </w:tc>
        <w:tc>
          <w:tcPr>
            <w:tcW w:w="1224" w:type="dxa"/>
            <w:tcBorders>
              <w:top w:val="nil"/>
              <w:left w:val="nil"/>
              <w:bottom w:val="single" w:sz="4" w:space="0" w:color="auto"/>
              <w:right w:val="single" w:sz="4" w:space="0" w:color="auto"/>
            </w:tcBorders>
            <w:shd w:val="clear" w:color="000000" w:fill="D6DCE4"/>
            <w:vAlign w:val="center"/>
            <w:hideMark/>
          </w:tcPr>
          <w:p w14:paraId="3E46E07E" w14:textId="77777777" w:rsidR="00070547" w:rsidRPr="00F97E3B" w:rsidRDefault="00070547" w:rsidP="00FF0CB1">
            <w:pPr>
              <w:rPr>
                <w:ins w:id="2952" w:author="Shiv Mangal Rahi" w:date="2020-01-02T14:50:00Z"/>
                <w:rFonts w:ascii="Calibri" w:eastAsia="Times New Roman" w:hAnsi="Calibri" w:cs="Calibri"/>
                <w:color w:val="000000"/>
                <w:sz w:val="20"/>
                <w:szCs w:val="20"/>
                <w:lang w:val="en-US"/>
              </w:rPr>
            </w:pPr>
            <w:ins w:id="2953" w:author="Shiv Mangal Rahi" w:date="2020-01-02T14:50:00Z">
              <w:r w:rsidRPr="00F97E3B">
                <w:rPr>
                  <w:rFonts w:ascii="Calibri" w:eastAsia="Times New Roman" w:hAnsi="Calibri" w:cs="Calibri"/>
                  <w:color w:val="000000"/>
                  <w:sz w:val="20"/>
                  <w:szCs w:val="20"/>
                  <w:lang w:val="en-US"/>
                </w:rPr>
                <w:t>{Description}</w:t>
              </w:r>
            </w:ins>
          </w:p>
        </w:tc>
        <w:tc>
          <w:tcPr>
            <w:tcW w:w="1224" w:type="dxa"/>
            <w:tcBorders>
              <w:top w:val="nil"/>
              <w:left w:val="nil"/>
              <w:bottom w:val="single" w:sz="4" w:space="0" w:color="auto"/>
              <w:right w:val="single" w:sz="4" w:space="0" w:color="auto"/>
            </w:tcBorders>
            <w:shd w:val="clear" w:color="000000" w:fill="D6DCE4"/>
            <w:vAlign w:val="center"/>
            <w:hideMark/>
          </w:tcPr>
          <w:p w14:paraId="401F1FBC" w14:textId="77777777" w:rsidR="00070547" w:rsidRPr="00F97E3B" w:rsidRDefault="00070547" w:rsidP="00FF0CB1">
            <w:pPr>
              <w:rPr>
                <w:ins w:id="2954" w:author="Shiv Mangal Rahi" w:date="2020-01-02T14:50:00Z"/>
                <w:rFonts w:ascii="Calibri" w:eastAsia="Times New Roman" w:hAnsi="Calibri" w:cs="Calibri"/>
                <w:color w:val="000000"/>
                <w:sz w:val="20"/>
                <w:szCs w:val="20"/>
                <w:lang w:val="en-US"/>
              </w:rPr>
            </w:pPr>
            <w:ins w:id="2955" w:author="Shiv Mangal Rahi" w:date="2020-01-02T14:50:00Z">
              <w:r w:rsidRPr="00F97E3B">
                <w:rPr>
                  <w:rFonts w:ascii="Calibri" w:eastAsia="Times New Roman" w:hAnsi="Calibri" w:cs="Calibri"/>
                  <w:color w:val="000000"/>
                  <w:sz w:val="20"/>
                  <w:szCs w:val="20"/>
                  <w:lang w:val="en-US"/>
                </w:rPr>
                <w:t>N/A</w:t>
              </w:r>
            </w:ins>
          </w:p>
        </w:tc>
      </w:tr>
      <w:tr w:rsidR="00070547" w:rsidRPr="00F97E3B" w14:paraId="774E3CC3" w14:textId="77777777" w:rsidTr="00FF0CB1">
        <w:trPr>
          <w:trHeight w:val="20"/>
          <w:ins w:id="2956"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01E7E422" w14:textId="77777777" w:rsidR="00070547" w:rsidRPr="00F97E3B" w:rsidRDefault="00070547" w:rsidP="00FF0CB1">
            <w:pPr>
              <w:rPr>
                <w:ins w:id="2957" w:author="Shiv Mangal Rahi" w:date="2020-01-02T14:50:00Z"/>
                <w:rFonts w:ascii="Calibri" w:eastAsia="Times New Roman" w:hAnsi="Calibri" w:cs="Calibri"/>
                <w:color w:val="000000"/>
                <w:sz w:val="20"/>
                <w:szCs w:val="20"/>
                <w:lang w:val="en-US"/>
              </w:rPr>
            </w:pPr>
            <w:ins w:id="2958" w:author="Shiv Mangal Rahi" w:date="2020-01-02T14:50:00Z">
              <w:r w:rsidRPr="00F97E3B">
                <w:rPr>
                  <w:rFonts w:ascii="Calibri" w:eastAsia="Times New Roman" w:hAnsi="Calibri" w:cs="Calibri"/>
                  <w:color w:val="000000"/>
                  <w:sz w:val="20"/>
                  <w:szCs w:val="20"/>
                  <w:lang w:val="en-US"/>
                </w:rPr>
                <w:t>Show In Detail Tile</w:t>
              </w:r>
            </w:ins>
          </w:p>
        </w:tc>
        <w:tc>
          <w:tcPr>
            <w:tcW w:w="1224" w:type="dxa"/>
            <w:tcBorders>
              <w:top w:val="nil"/>
              <w:left w:val="nil"/>
              <w:bottom w:val="single" w:sz="4" w:space="0" w:color="auto"/>
              <w:right w:val="single" w:sz="4" w:space="0" w:color="auto"/>
            </w:tcBorders>
            <w:shd w:val="clear" w:color="000000" w:fill="D9D9D9"/>
            <w:vAlign w:val="center"/>
            <w:hideMark/>
          </w:tcPr>
          <w:p w14:paraId="3827A8D2" w14:textId="77777777" w:rsidR="00070547" w:rsidRPr="00F97E3B" w:rsidRDefault="00070547" w:rsidP="00FF0CB1">
            <w:pPr>
              <w:rPr>
                <w:ins w:id="2959" w:author="Shiv Mangal Rahi" w:date="2020-01-02T14:50:00Z"/>
                <w:rFonts w:ascii="Calibri" w:eastAsia="Times New Roman" w:hAnsi="Calibri" w:cs="Calibri"/>
                <w:color w:val="000000"/>
                <w:sz w:val="20"/>
                <w:szCs w:val="20"/>
                <w:lang w:val="en-US"/>
              </w:rPr>
            </w:pPr>
            <w:ins w:id="2960"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64844A2B" w14:textId="77777777" w:rsidR="00070547" w:rsidRPr="00F97E3B" w:rsidRDefault="00070547" w:rsidP="00FF0CB1">
            <w:pPr>
              <w:rPr>
                <w:ins w:id="2961" w:author="Shiv Mangal Rahi" w:date="2020-01-02T14:50:00Z"/>
                <w:rFonts w:ascii="Calibri" w:eastAsia="Times New Roman" w:hAnsi="Calibri" w:cs="Calibri"/>
                <w:color w:val="000000"/>
                <w:sz w:val="20"/>
                <w:szCs w:val="20"/>
                <w:lang w:val="en-US"/>
              </w:rPr>
            </w:pPr>
            <w:ins w:id="2962"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421E4836" w14:textId="77777777" w:rsidR="00070547" w:rsidRPr="00F97E3B" w:rsidRDefault="00070547" w:rsidP="00FF0CB1">
            <w:pPr>
              <w:rPr>
                <w:ins w:id="2963" w:author="Shiv Mangal Rahi" w:date="2020-01-02T14:50:00Z"/>
                <w:rFonts w:ascii="Calibri" w:eastAsia="Times New Roman" w:hAnsi="Calibri" w:cs="Calibri"/>
                <w:color w:val="000000"/>
                <w:sz w:val="20"/>
                <w:szCs w:val="20"/>
                <w:lang w:val="en-US"/>
              </w:rPr>
            </w:pPr>
            <w:ins w:id="2964"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1EC50B5F" w14:textId="77777777" w:rsidR="00070547" w:rsidRPr="00F97E3B" w:rsidRDefault="00070547" w:rsidP="00FF0CB1">
            <w:pPr>
              <w:rPr>
                <w:ins w:id="2965" w:author="Shiv Mangal Rahi" w:date="2020-01-02T14:50:00Z"/>
                <w:rFonts w:ascii="Calibri" w:eastAsia="Times New Roman" w:hAnsi="Calibri" w:cs="Calibri"/>
                <w:color w:val="000000"/>
                <w:sz w:val="20"/>
                <w:szCs w:val="20"/>
                <w:lang w:val="en-US"/>
              </w:rPr>
            </w:pPr>
            <w:ins w:id="2966"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0852077E" w14:textId="77777777" w:rsidR="00070547" w:rsidRPr="00F97E3B" w:rsidRDefault="00070547" w:rsidP="00FF0CB1">
            <w:pPr>
              <w:rPr>
                <w:ins w:id="2967" w:author="Shiv Mangal Rahi" w:date="2020-01-02T14:50:00Z"/>
                <w:rFonts w:ascii="Calibri" w:eastAsia="Times New Roman" w:hAnsi="Calibri" w:cs="Calibri"/>
                <w:color w:val="000000"/>
                <w:sz w:val="20"/>
                <w:szCs w:val="20"/>
                <w:lang w:val="en-US"/>
              </w:rPr>
            </w:pPr>
            <w:ins w:id="2968"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4DF6274B" w14:textId="77777777" w:rsidR="00070547" w:rsidRPr="00F97E3B" w:rsidRDefault="00070547" w:rsidP="00FF0CB1">
            <w:pPr>
              <w:rPr>
                <w:ins w:id="2969" w:author="Shiv Mangal Rahi" w:date="2020-01-02T14:50:00Z"/>
                <w:rFonts w:ascii="Calibri" w:eastAsia="Times New Roman" w:hAnsi="Calibri" w:cs="Calibri"/>
                <w:color w:val="000000"/>
                <w:sz w:val="20"/>
                <w:szCs w:val="20"/>
                <w:lang w:val="en-US"/>
              </w:rPr>
            </w:pPr>
            <w:ins w:id="2970" w:author="Shiv Mangal Rahi" w:date="2020-01-02T14:50:00Z">
              <w:r w:rsidRPr="00F97E3B">
                <w:rPr>
                  <w:rFonts w:ascii="Calibri" w:eastAsia="Times New Roman" w:hAnsi="Calibri" w:cs="Calibri"/>
                  <w:color w:val="000000"/>
                  <w:sz w:val="20"/>
                  <w:szCs w:val="20"/>
                  <w:lang w:val="en-US"/>
                </w:rPr>
                <w:t>TRUE</w:t>
              </w:r>
            </w:ins>
          </w:p>
        </w:tc>
      </w:tr>
      <w:tr w:rsidR="00070547" w:rsidRPr="00F97E3B" w14:paraId="44CA6B4A" w14:textId="77777777" w:rsidTr="00FF0CB1">
        <w:trPr>
          <w:trHeight w:val="20"/>
          <w:ins w:id="2971"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0F7E00D9" w14:textId="77777777" w:rsidR="00070547" w:rsidRPr="00F97E3B" w:rsidRDefault="00070547" w:rsidP="00FF0CB1">
            <w:pPr>
              <w:rPr>
                <w:ins w:id="2972" w:author="Shiv Mangal Rahi" w:date="2020-01-02T14:50:00Z"/>
                <w:rFonts w:ascii="Calibri" w:eastAsia="Times New Roman" w:hAnsi="Calibri" w:cs="Calibri"/>
                <w:color w:val="000000"/>
                <w:sz w:val="20"/>
                <w:szCs w:val="20"/>
                <w:lang w:val="en-US"/>
              </w:rPr>
            </w:pPr>
            <w:ins w:id="2973" w:author="Shiv Mangal Rahi" w:date="2020-01-02T14:50:00Z">
              <w:r w:rsidRPr="00F97E3B">
                <w:rPr>
                  <w:rFonts w:ascii="Calibri" w:eastAsia="Times New Roman" w:hAnsi="Calibri" w:cs="Calibri"/>
                  <w:color w:val="000000"/>
                  <w:sz w:val="20"/>
                  <w:szCs w:val="20"/>
                  <w:lang w:val="en-US"/>
                </w:rPr>
                <w:t>Is Editable</w:t>
              </w:r>
            </w:ins>
          </w:p>
        </w:tc>
        <w:tc>
          <w:tcPr>
            <w:tcW w:w="1224" w:type="dxa"/>
            <w:tcBorders>
              <w:top w:val="nil"/>
              <w:left w:val="nil"/>
              <w:bottom w:val="single" w:sz="4" w:space="0" w:color="auto"/>
              <w:right w:val="single" w:sz="4" w:space="0" w:color="auto"/>
            </w:tcBorders>
            <w:shd w:val="clear" w:color="000000" w:fill="D9D9D9"/>
            <w:vAlign w:val="center"/>
            <w:hideMark/>
          </w:tcPr>
          <w:p w14:paraId="6FF34FFC" w14:textId="77777777" w:rsidR="00070547" w:rsidRPr="00F97E3B" w:rsidRDefault="00070547" w:rsidP="00FF0CB1">
            <w:pPr>
              <w:rPr>
                <w:ins w:id="2974" w:author="Shiv Mangal Rahi" w:date="2020-01-02T14:50:00Z"/>
                <w:rFonts w:ascii="Calibri" w:eastAsia="Times New Roman" w:hAnsi="Calibri" w:cs="Calibri"/>
                <w:color w:val="000000"/>
                <w:sz w:val="20"/>
                <w:szCs w:val="20"/>
                <w:lang w:val="en-US"/>
              </w:rPr>
            </w:pPr>
            <w:ins w:id="2975"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64505781" w14:textId="77777777" w:rsidR="00070547" w:rsidRPr="00F97E3B" w:rsidRDefault="00070547" w:rsidP="00FF0CB1">
            <w:pPr>
              <w:rPr>
                <w:ins w:id="2976" w:author="Shiv Mangal Rahi" w:date="2020-01-02T14:50:00Z"/>
                <w:rFonts w:ascii="Calibri" w:eastAsia="Times New Roman" w:hAnsi="Calibri" w:cs="Calibri"/>
                <w:color w:val="000000"/>
                <w:sz w:val="20"/>
                <w:szCs w:val="20"/>
                <w:lang w:val="en-US"/>
              </w:rPr>
            </w:pPr>
            <w:ins w:id="2977"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7939CB7F" w14:textId="77777777" w:rsidR="00070547" w:rsidRPr="00F97E3B" w:rsidRDefault="00070547" w:rsidP="00FF0CB1">
            <w:pPr>
              <w:rPr>
                <w:ins w:id="2978" w:author="Shiv Mangal Rahi" w:date="2020-01-02T14:50:00Z"/>
                <w:rFonts w:ascii="Calibri" w:eastAsia="Times New Roman" w:hAnsi="Calibri" w:cs="Calibri"/>
                <w:color w:val="000000"/>
                <w:sz w:val="20"/>
                <w:szCs w:val="20"/>
                <w:lang w:val="en-US"/>
              </w:rPr>
            </w:pPr>
            <w:ins w:id="2979"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3940CCF6" w14:textId="77777777" w:rsidR="00070547" w:rsidRPr="00F97E3B" w:rsidRDefault="00070547" w:rsidP="00FF0CB1">
            <w:pPr>
              <w:rPr>
                <w:ins w:id="2980" w:author="Shiv Mangal Rahi" w:date="2020-01-02T14:50:00Z"/>
                <w:rFonts w:ascii="Calibri" w:eastAsia="Times New Roman" w:hAnsi="Calibri" w:cs="Calibri"/>
                <w:color w:val="000000"/>
                <w:sz w:val="20"/>
                <w:szCs w:val="20"/>
                <w:lang w:val="en-US"/>
              </w:rPr>
            </w:pPr>
            <w:ins w:id="2981"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0603BCBB" w14:textId="77777777" w:rsidR="00070547" w:rsidRPr="00F97E3B" w:rsidRDefault="00070547" w:rsidP="00FF0CB1">
            <w:pPr>
              <w:rPr>
                <w:ins w:id="2982" w:author="Shiv Mangal Rahi" w:date="2020-01-02T14:50:00Z"/>
                <w:rFonts w:ascii="Calibri" w:eastAsia="Times New Roman" w:hAnsi="Calibri" w:cs="Calibri"/>
                <w:color w:val="000000"/>
                <w:sz w:val="20"/>
                <w:szCs w:val="20"/>
                <w:lang w:val="en-US"/>
              </w:rPr>
            </w:pPr>
            <w:ins w:id="2983"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586C10B9" w14:textId="77777777" w:rsidR="00070547" w:rsidRPr="00F97E3B" w:rsidRDefault="00070547" w:rsidP="00FF0CB1">
            <w:pPr>
              <w:rPr>
                <w:ins w:id="2984" w:author="Shiv Mangal Rahi" w:date="2020-01-02T14:50:00Z"/>
                <w:rFonts w:ascii="Calibri" w:eastAsia="Times New Roman" w:hAnsi="Calibri" w:cs="Calibri"/>
                <w:color w:val="000000"/>
                <w:sz w:val="20"/>
                <w:szCs w:val="20"/>
                <w:lang w:val="en-US"/>
              </w:rPr>
            </w:pPr>
            <w:ins w:id="2985" w:author="Shiv Mangal Rahi" w:date="2020-01-02T14:50:00Z">
              <w:r w:rsidRPr="00F97E3B">
                <w:rPr>
                  <w:rFonts w:ascii="Calibri" w:eastAsia="Times New Roman" w:hAnsi="Calibri" w:cs="Calibri"/>
                  <w:color w:val="000000"/>
                  <w:sz w:val="20"/>
                  <w:szCs w:val="20"/>
                  <w:lang w:val="en-US"/>
                </w:rPr>
                <w:t>FALSE</w:t>
              </w:r>
            </w:ins>
          </w:p>
        </w:tc>
      </w:tr>
      <w:tr w:rsidR="00070547" w:rsidRPr="00F97E3B" w14:paraId="4FFBECBB" w14:textId="77777777" w:rsidTr="00FF0CB1">
        <w:trPr>
          <w:trHeight w:val="20"/>
          <w:ins w:id="2986"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2482C6CF" w14:textId="77777777" w:rsidR="00070547" w:rsidRPr="00F97E3B" w:rsidRDefault="00070547" w:rsidP="00FF0CB1">
            <w:pPr>
              <w:rPr>
                <w:ins w:id="2987" w:author="Shiv Mangal Rahi" w:date="2020-01-02T14:50:00Z"/>
                <w:rFonts w:ascii="Calibri" w:eastAsia="Times New Roman" w:hAnsi="Calibri" w:cs="Calibri"/>
                <w:color w:val="000000"/>
                <w:sz w:val="20"/>
                <w:szCs w:val="20"/>
                <w:lang w:val="en-US"/>
              </w:rPr>
            </w:pPr>
            <w:ins w:id="2988" w:author="Shiv Mangal Rahi" w:date="2020-01-02T14:50:00Z">
              <w:r w:rsidRPr="00F97E3B">
                <w:rPr>
                  <w:rFonts w:ascii="Calibri" w:eastAsia="Times New Roman" w:hAnsi="Calibri" w:cs="Calibri"/>
                  <w:color w:val="000000"/>
                  <w:sz w:val="20"/>
                  <w:szCs w:val="20"/>
                  <w:lang w:val="en-US"/>
                </w:rPr>
                <w:t>Is Listable</w:t>
              </w:r>
            </w:ins>
          </w:p>
        </w:tc>
        <w:tc>
          <w:tcPr>
            <w:tcW w:w="1224" w:type="dxa"/>
            <w:tcBorders>
              <w:top w:val="nil"/>
              <w:left w:val="nil"/>
              <w:bottom w:val="single" w:sz="4" w:space="0" w:color="auto"/>
              <w:right w:val="single" w:sz="4" w:space="0" w:color="auto"/>
            </w:tcBorders>
            <w:shd w:val="clear" w:color="000000" w:fill="D9D9D9"/>
            <w:vAlign w:val="center"/>
            <w:hideMark/>
          </w:tcPr>
          <w:p w14:paraId="4811AD45" w14:textId="77777777" w:rsidR="00070547" w:rsidRPr="00F97E3B" w:rsidRDefault="00070547" w:rsidP="00FF0CB1">
            <w:pPr>
              <w:rPr>
                <w:ins w:id="2989" w:author="Shiv Mangal Rahi" w:date="2020-01-02T14:50:00Z"/>
                <w:rFonts w:ascii="Calibri" w:eastAsia="Times New Roman" w:hAnsi="Calibri" w:cs="Calibri"/>
                <w:color w:val="000000"/>
                <w:sz w:val="20"/>
                <w:szCs w:val="20"/>
                <w:lang w:val="en-US"/>
              </w:rPr>
            </w:pPr>
            <w:ins w:id="2990"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69310123" w14:textId="77777777" w:rsidR="00070547" w:rsidRPr="00F97E3B" w:rsidRDefault="00070547" w:rsidP="00FF0CB1">
            <w:pPr>
              <w:rPr>
                <w:ins w:id="2991" w:author="Shiv Mangal Rahi" w:date="2020-01-02T14:50:00Z"/>
                <w:rFonts w:ascii="Calibri" w:eastAsia="Times New Roman" w:hAnsi="Calibri" w:cs="Calibri"/>
                <w:color w:val="000000"/>
                <w:sz w:val="20"/>
                <w:szCs w:val="20"/>
                <w:lang w:val="en-US"/>
              </w:rPr>
            </w:pPr>
            <w:ins w:id="2992"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18058A16" w14:textId="77777777" w:rsidR="00070547" w:rsidRPr="00F97E3B" w:rsidRDefault="00070547" w:rsidP="00FF0CB1">
            <w:pPr>
              <w:rPr>
                <w:ins w:id="2993" w:author="Shiv Mangal Rahi" w:date="2020-01-02T14:50:00Z"/>
                <w:rFonts w:ascii="Calibri" w:eastAsia="Times New Roman" w:hAnsi="Calibri" w:cs="Calibri"/>
                <w:color w:val="000000"/>
                <w:sz w:val="20"/>
                <w:szCs w:val="20"/>
                <w:lang w:val="en-US"/>
              </w:rPr>
            </w:pPr>
            <w:ins w:id="2994"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278F36D3" w14:textId="77777777" w:rsidR="00070547" w:rsidRPr="00F97E3B" w:rsidRDefault="00070547" w:rsidP="00FF0CB1">
            <w:pPr>
              <w:rPr>
                <w:ins w:id="2995" w:author="Shiv Mangal Rahi" w:date="2020-01-02T14:50:00Z"/>
                <w:rFonts w:ascii="Calibri" w:eastAsia="Times New Roman" w:hAnsi="Calibri" w:cs="Calibri"/>
                <w:color w:val="000000"/>
                <w:sz w:val="20"/>
                <w:szCs w:val="20"/>
                <w:lang w:val="en-US"/>
              </w:rPr>
            </w:pPr>
            <w:ins w:id="2996"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3C370569" w14:textId="77777777" w:rsidR="00070547" w:rsidRPr="00F97E3B" w:rsidRDefault="00070547" w:rsidP="00FF0CB1">
            <w:pPr>
              <w:rPr>
                <w:ins w:id="2997" w:author="Shiv Mangal Rahi" w:date="2020-01-02T14:50:00Z"/>
                <w:rFonts w:ascii="Calibri" w:eastAsia="Times New Roman" w:hAnsi="Calibri" w:cs="Calibri"/>
                <w:color w:val="000000"/>
                <w:sz w:val="20"/>
                <w:szCs w:val="20"/>
                <w:lang w:val="en-US"/>
              </w:rPr>
            </w:pPr>
            <w:ins w:id="2998"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25D74EEF" w14:textId="77777777" w:rsidR="00070547" w:rsidRPr="00F97E3B" w:rsidRDefault="00070547" w:rsidP="00FF0CB1">
            <w:pPr>
              <w:rPr>
                <w:ins w:id="2999" w:author="Shiv Mangal Rahi" w:date="2020-01-02T14:50:00Z"/>
                <w:rFonts w:ascii="Calibri" w:eastAsia="Times New Roman" w:hAnsi="Calibri" w:cs="Calibri"/>
                <w:color w:val="000000"/>
                <w:sz w:val="20"/>
                <w:szCs w:val="20"/>
                <w:lang w:val="en-US"/>
              </w:rPr>
            </w:pPr>
            <w:ins w:id="3000" w:author="Shiv Mangal Rahi" w:date="2020-01-02T14:50:00Z">
              <w:r w:rsidRPr="00F97E3B">
                <w:rPr>
                  <w:rFonts w:ascii="Calibri" w:eastAsia="Times New Roman" w:hAnsi="Calibri" w:cs="Calibri"/>
                  <w:color w:val="000000"/>
                  <w:sz w:val="20"/>
                  <w:szCs w:val="20"/>
                  <w:lang w:val="en-US"/>
                </w:rPr>
                <w:t>FALSE</w:t>
              </w:r>
            </w:ins>
          </w:p>
        </w:tc>
      </w:tr>
      <w:tr w:rsidR="00070547" w:rsidRPr="00F97E3B" w14:paraId="69EB87DA" w14:textId="77777777" w:rsidTr="00FF0CB1">
        <w:trPr>
          <w:trHeight w:val="20"/>
          <w:ins w:id="3001"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0EB5ADD5" w14:textId="77777777" w:rsidR="00070547" w:rsidRPr="00F97E3B" w:rsidRDefault="00070547" w:rsidP="00FF0CB1">
            <w:pPr>
              <w:rPr>
                <w:ins w:id="3002" w:author="Shiv Mangal Rahi" w:date="2020-01-02T14:50:00Z"/>
                <w:rFonts w:ascii="Calibri" w:eastAsia="Times New Roman" w:hAnsi="Calibri" w:cs="Calibri"/>
                <w:color w:val="000000"/>
                <w:sz w:val="20"/>
                <w:szCs w:val="20"/>
                <w:lang w:val="en-US"/>
              </w:rPr>
            </w:pPr>
            <w:ins w:id="3003" w:author="Shiv Mangal Rahi" w:date="2020-01-02T14:50:00Z">
              <w:r w:rsidRPr="00F97E3B">
                <w:rPr>
                  <w:rFonts w:ascii="Calibri" w:eastAsia="Times New Roman" w:hAnsi="Calibri" w:cs="Calibri"/>
                  <w:color w:val="000000"/>
                  <w:sz w:val="20"/>
                  <w:szCs w:val="20"/>
                  <w:lang w:val="en-US"/>
                </w:rPr>
                <w:t>Is Required</w:t>
              </w:r>
            </w:ins>
          </w:p>
        </w:tc>
        <w:tc>
          <w:tcPr>
            <w:tcW w:w="1224" w:type="dxa"/>
            <w:tcBorders>
              <w:top w:val="nil"/>
              <w:left w:val="nil"/>
              <w:bottom w:val="single" w:sz="4" w:space="0" w:color="auto"/>
              <w:right w:val="single" w:sz="4" w:space="0" w:color="auto"/>
            </w:tcBorders>
            <w:shd w:val="clear" w:color="000000" w:fill="D9D9D9"/>
            <w:vAlign w:val="center"/>
            <w:hideMark/>
          </w:tcPr>
          <w:p w14:paraId="6ADA8D6F" w14:textId="77777777" w:rsidR="00070547" w:rsidRPr="00F97E3B" w:rsidRDefault="00070547" w:rsidP="00FF0CB1">
            <w:pPr>
              <w:rPr>
                <w:ins w:id="3004" w:author="Shiv Mangal Rahi" w:date="2020-01-02T14:50:00Z"/>
                <w:rFonts w:ascii="Calibri" w:eastAsia="Times New Roman" w:hAnsi="Calibri" w:cs="Calibri"/>
                <w:color w:val="000000"/>
                <w:sz w:val="20"/>
                <w:szCs w:val="20"/>
                <w:lang w:val="en-US"/>
              </w:rPr>
            </w:pPr>
            <w:ins w:id="3005"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5D70B8FC" w14:textId="77777777" w:rsidR="00070547" w:rsidRPr="00F97E3B" w:rsidRDefault="00070547" w:rsidP="00FF0CB1">
            <w:pPr>
              <w:rPr>
                <w:ins w:id="3006" w:author="Shiv Mangal Rahi" w:date="2020-01-02T14:50:00Z"/>
                <w:rFonts w:ascii="Calibri" w:eastAsia="Times New Roman" w:hAnsi="Calibri" w:cs="Calibri"/>
                <w:color w:val="000000"/>
                <w:sz w:val="20"/>
                <w:szCs w:val="20"/>
                <w:lang w:val="en-US"/>
              </w:rPr>
            </w:pPr>
            <w:ins w:id="3007" w:author="Shiv Mangal Rahi" w:date="2020-01-02T14:50:00Z">
              <w:r>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4875777C" w14:textId="77777777" w:rsidR="00070547" w:rsidRPr="00F97E3B" w:rsidRDefault="00070547" w:rsidP="00FF0CB1">
            <w:pPr>
              <w:rPr>
                <w:ins w:id="3008" w:author="Shiv Mangal Rahi" w:date="2020-01-02T14:50:00Z"/>
                <w:rFonts w:ascii="Calibri" w:eastAsia="Times New Roman" w:hAnsi="Calibri" w:cs="Calibri"/>
                <w:color w:val="000000"/>
                <w:sz w:val="20"/>
                <w:szCs w:val="20"/>
                <w:lang w:val="en-US"/>
              </w:rPr>
            </w:pPr>
            <w:ins w:id="3009" w:author="Shiv Mangal Rahi" w:date="2020-01-02T14:50:00Z">
              <w:r>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5D75A504" w14:textId="77777777" w:rsidR="00070547" w:rsidRPr="00F97E3B" w:rsidRDefault="00070547" w:rsidP="00FF0CB1">
            <w:pPr>
              <w:rPr>
                <w:ins w:id="3010" w:author="Shiv Mangal Rahi" w:date="2020-01-02T14:50:00Z"/>
                <w:rFonts w:ascii="Calibri" w:eastAsia="Times New Roman" w:hAnsi="Calibri" w:cs="Calibri"/>
                <w:color w:val="000000"/>
                <w:sz w:val="20"/>
                <w:szCs w:val="20"/>
                <w:lang w:val="en-US"/>
              </w:rPr>
            </w:pPr>
            <w:ins w:id="3011"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0548638C" w14:textId="77777777" w:rsidR="00070547" w:rsidRPr="00F97E3B" w:rsidRDefault="00070547" w:rsidP="00FF0CB1">
            <w:pPr>
              <w:rPr>
                <w:ins w:id="3012" w:author="Shiv Mangal Rahi" w:date="2020-01-02T14:50:00Z"/>
                <w:rFonts w:ascii="Calibri" w:eastAsia="Times New Roman" w:hAnsi="Calibri" w:cs="Calibri"/>
                <w:color w:val="000000"/>
                <w:sz w:val="20"/>
                <w:szCs w:val="20"/>
                <w:lang w:val="en-US"/>
              </w:rPr>
            </w:pPr>
            <w:ins w:id="3013"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451FA436" w14:textId="77777777" w:rsidR="00070547" w:rsidRPr="00F97E3B" w:rsidRDefault="00070547" w:rsidP="00FF0CB1">
            <w:pPr>
              <w:rPr>
                <w:ins w:id="3014" w:author="Shiv Mangal Rahi" w:date="2020-01-02T14:50:00Z"/>
                <w:rFonts w:ascii="Calibri" w:eastAsia="Times New Roman" w:hAnsi="Calibri" w:cs="Calibri"/>
                <w:color w:val="000000"/>
                <w:sz w:val="20"/>
                <w:szCs w:val="20"/>
                <w:lang w:val="en-US"/>
              </w:rPr>
            </w:pPr>
            <w:ins w:id="3015" w:author="Shiv Mangal Rahi" w:date="2020-01-02T14:50:00Z">
              <w:r w:rsidRPr="00F97E3B">
                <w:rPr>
                  <w:rFonts w:ascii="Calibri" w:eastAsia="Times New Roman" w:hAnsi="Calibri" w:cs="Calibri"/>
                  <w:color w:val="000000"/>
                  <w:sz w:val="20"/>
                  <w:szCs w:val="20"/>
                  <w:lang w:val="en-US"/>
                </w:rPr>
                <w:t>FALSE</w:t>
              </w:r>
            </w:ins>
          </w:p>
        </w:tc>
      </w:tr>
      <w:tr w:rsidR="00070547" w:rsidRPr="00F97E3B" w14:paraId="600E2489" w14:textId="77777777" w:rsidTr="00FF0CB1">
        <w:trPr>
          <w:trHeight w:val="20"/>
          <w:ins w:id="3016"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0BC7A70A" w14:textId="77777777" w:rsidR="00070547" w:rsidRPr="00F97E3B" w:rsidRDefault="00070547" w:rsidP="00FF0CB1">
            <w:pPr>
              <w:rPr>
                <w:ins w:id="3017" w:author="Shiv Mangal Rahi" w:date="2020-01-02T14:50:00Z"/>
                <w:rFonts w:ascii="Calibri" w:eastAsia="Times New Roman" w:hAnsi="Calibri" w:cs="Calibri"/>
                <w:color w:val="000000"/>
                <w:sz w:val="20"/>
                <w:szCs w:val="20"/>
                <w:lang w:val="en-US"/>
              </w:rPr>
            </w:pPr>
            <w:ins w:id="3018" w:author="Shiv Mangal Rahi" w:date="2020-01-02T14:50:00Z">
              <w:r w:rsidRPr="00F97E3B">
                <w:rPr>
                  <w:rFonts w:ascii="Calibri" w:eastAsia="Times New Roman" w:hAnsi="Calibri" w:cs="Calibri"/>
                  <w:color w:val="000000"/>
                  <w:sz w:val="20"/>
                  <w:szCs w:val="20"/>
                  <w:lang w:val="en-US"/>
                </w:rPr>
                <w:t>Part of Key</w:t>
              </w:r>
            </w:ins>
          </w:p>
        </w:tc>
        <w:tc>
          <w:tcPr>
            <w:tcW w:w="1224" w:type="dxa"/>
            <w:tcBorders>
              <w:top w:val="nil"/>
              <w:left w:val="nil"/>
              <w:bottom w:val="single" w:sz="4" w:space="0" w:color="auto"/>
              <w:right w:val="single" w:sz="4" w:space="0" w:color="auto"/>
            </w:tcBorders>
            <w:shd w:val="clear" w:color="000000" w:fill="D9D9D9"/>
            <w:vAlign w:val="center"/>
            <w:hideMark/>
          </w:tcPr>
          <w:p w14:paraId="055FF33E" w14:textId="77777777" w:rsidR="00070547" w:rsidRPr="00F97E3B" w:rsidRDefault="00070547" w:rsidP="00FF0CB1">
            <w:pPr>
              <w:rPr>
                <w:ins w:id="3019" w:author="Shiv Mangal Rahi" w:date="2020-01-02T14:50:00Z"/>
                <w:rFonts w:ascii="Calibri" w:eastAsia="Times New Roman" w:hAnsi="Calibri" w:cs="Calibri"/>
                <w:color w:val="000000"/>
                <w:sz w:val="20"/>
                <w:szCs w:val="20"/>
                <w:lang w:val="en-US"/>
              </w:rPr>
            </w:pPr>
            <w:ins w:id="3020" w:author="Shiv Mangal Rahi" w:date="2020-01-02T14:50:00Z">
              <w:r w:rsidRPr="00F97E3B">
                <w:rPr>
                  <w:rFonts w:ascii="Calibri" w:eastAsia="Times New Roman" w:hAnsi="Calibri" w:cs="Calibri"/>
                  <w:color w:val="000000"/>
                  <w:sz w:val="20"/>
                  <w:szCs w:val="20"/>
                  <w:lang w:val="en-US"/>
                </w:rPr>
                <w:t>TRUE</w:t>
              </w:r>
            </w:ins>
          </w:p>
        </w:tc>
        <w:tc>
          <w:tcPr>
            <w:tcW w:w="1224" w:type="dxa"/>
            <w:tcBorders>
              <w:top w:val="nil"/>
              <w:left w:val="nil"/>
              <w:bottom w:val="single" w:sz="4" w:space="0" w:color="auto"/>
              <w:right w:val="single" w:sz="4" w:space="0" w:color="auto"/>
            </w:tcBorders>
            <w:shd w:val="clear" w:color="000000" w:fill="D9D9D9"/>
            <w:vAlign w:val="center"/>
            <w:hideMark/>
          </w:tcPr>
          <w:p w14:paraId="4D034560" w14:textId="77777777" w:rsidR="00070547" w:rsidRPr="00F97E3B" w:rsidRDefault="00070547" w:rsidP="00FF0CB1">
            <w:pPr>
              <w:rPr>
                <w:ins w:id="3021" w:author="Shiv Mangal Rahi" w:date="2020-01-02T14:50:00Z"/>
                <w:rFonts w:ascii="Calibri" w:eastAsia="Times New Roman" w:hAnsi="Calibri" w:cs="Calibri"/>
                <w:color w:val="000000"/>
                <w:sz w:val="20"/>
                <w:szCs w:val="20"/>
                <w:lang w:val="en-US"/>
              </w:rPr>
            </w:pPr>
            <w:ins w:id="3022"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11894207" w14:textId="77777777" w:rsidR="00070547" w:rsidRPr="00F97E3B" w:rsidRDefault="00070547" w:rsidP="00FF0CB1">
            <w:pPr>
              <w:rPr>
                <w:ins w:id="3023" w:author="Shiv Mangal Rahi" w:date="2020-01-02T14:50:00Z"/>
                <w:rFonts w:ascii="Calibri" w:eastAsia="Times New Roman" w:hAnsi="Calibri" w:cs="Calibri"/>
                <w:color w:val="000000"/>
                <w:sz w:val="20"/>
                <w:szCs w:val="20"/>
                <w:lang w:val="en-US"/>
              </w:rPr>
            </w:pPr>
            <w:ins w:id="3024"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59B6CB53" w14:textId="77777777" w:rsidR="00070547" w:rsidRPr="00F97E3B" w:rsidRDefault="00070547" w:rsidP="00FF0CB1">
            <w:pPr>
              <w:rPr>
                <w:ins w:id="3025" w:author="Shiv Mangal Rahi" w:date="2020-01-02T14:50:00Z"/>
                <w:rFonts w:ascii="Calibri" w:eastAsia="Times New Roman" w:hAnsi="Calibri" w:cs="Calibri"/>
                <w:color w:val="000000"/>
                <w:sz w:val="20"/>
                <w:szCs w:val="20"/>
                <w:lang w:val="en-US"/>
              </w:rPr>
            </w:pPr>
            <w:ins w:id="3026"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54A3259D" w14:textId="77777777" w:rsidR="00070547" w:rsidRPr="00F97E3B" w:rsidRDefault="00070547" w:rsidP="00FF0CB1">
            <w:pPr>
              <w:rPr>
                <w:ins w:id="3027" w:author="Shiv Mangal Rahi" w:date="2020-01-02T14:50:00Z"/>
                <w:rFonts w:ascii="Calibri" w:eastAsia="Times New Roman" w:hAnsi="Calibri" w:cs="Calibri"/>
                <w:color w:val="000000"/>
                <w:sz w:val="20"/>
                <w:szCs w:val="20"/>
                <w:lang w:val="en-US"/>
              </w:rPr>
            </w:pPr>
            <w:ins w:id="3028"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11E6D88C" w14:textId="77777777" w:rsidR="00070547" w:rsidRPr="00F97E3B" w:rsidRDefault="00070547" w:rsidP="00FF0CB1">
            <w:pPr>
              <w:rPr>
                <w:ins w:id="3029" w:author="Shiv Mangal Rahi" w:date="2020-01-02T14:50:00Z"/>
                <w:rFonts w:ascii="Calibri" w:eastAsia="Times New Roman" w:hAnsi="Calibri" w:cs="Calibri"/>
                <w:color w:val="000000"/>
                <w:sz w:val="20"/>
                <w:szCs w:val="20"/>
                <w:lang w:val="en-US"/>
              </w:rPr>
            </w:pPr>
            <w:ins w:id="3030" w:author="Shiv Mangal Rahi" w:date="2020-01-02T14:50:00Z">
              <w:r w:rsidRPr="00F97E3B">
                <w:rPr>
                  <w:rFonts w:ascii="Calibri" w:eastAsia="Times New Roman" w:hAnsi="Calibri" w:cs="Calibri"/>
                  <w:color w:val="000000"/>
                  <w:sz w:val="20"/>
                  <w:szCs w:val="20"/>
                  <w:lang w:val="en-US"/>
                </w:rPr>
                <w:t>FALSE</w:t>
              </w:r>
            </w:ins>
          </w:p>
        </w:tc>
      </w:tr>
      <w:tr w:rsidR="00070547" w:rsidRPr="00F97E3B" w14:paraId="3C79E55D" w14:textId="77777777" w:rsidTr="00FF0CB1">
        <w:trPr>
          <w:trHeight w:val="20"/>
          <w:ins w:id="3031"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199C8605" w14:textId="77777777" w:rsidR="00070547" w:rsidRPr="00F97E3B" w:rsidRDefault="00070547" w:rsidP="00FF0CB1">
            <w:pPr>
              <w:rPr>
                <w:ins w:id="3032" w:author="Shiv Mangal Rahi" w:date="2020-01-02T14:50:00Z"/>
                <w:rFonts w:ascii="Calibri" w:eastAsia="Times New Roman" w:hAnsi="Calibri" w:cs="Calibri"/>
                <w:color w:val="000000"/>
                <w:sz w:val="20"/>
                <w:szCs w:val="20"/>
                <w:lang w:val="en-US"/>
              </w:rPr>
            </w:pPr>
            <w:ins w:id="3033" w:author="Shiv Mangal Rahi" w:date="2020-01-02T14:50:00Z">
              <w:r w:rsidRPr="00F97E3B">
                <w:rPr>
                  <w:rFonts w:ascii="Calibri" w:eastAsia="Times New Roman" w:hAnsi="Calibri" w:cs="Calibri"/>
                  <w:color w:val="000000"/>
                  <w:sz w:val="20"/>
                  <w:szCs w:val="20"/>
                  <w:lang w:val="en-US"/>
                </w:rPr>
                <w:t>Show As Top Level Filter</w:t>
              </w:r>
            </w:ins>
          </w:p>
        </w:tc>
        <w:tc>
          <w:tcPr>
            <w:tcW w:w="1224" w:type="dxa"/>
            <w:tcBorders>
              <w:top w:val="nil"/>
              <w:left w:val="nil"/>
              <w:bottom w:val="single" w:sz="4" w:space="0" w:color="auto"/>
              <w:right w:val="single" w:sz="4" w:space="0" w:color="auto"/>
            </w:tcBorders>
            <w:shd w:val="clear" w:color="000000" w:fill="D9D9D9"/>
            <w:vAlign w:val="center"/>
            <w:hideMark/>
          </w:tcPr>
          <w:p w14:paraId="24CE3706" w14:textId="77777777" w:rsidR="00070547" w:rsidRPr="00F97E3B" w:rsidRDefault="00070547" w:rsidP="00FF0CB1">
            <w:pPr>
              <w:rPr>
                <w:ins w:id="3034" w:author="Shiv Mangal Rahi" w:date="2020-01-02T14:50:00Z"/>
                <w:rFonts w:ascii="Calibri" w:eastAsia="Times New Roman" w:hAnsi="Calibri" w:cs="Calibri"/>
                <w:color w:val="000000"/>
                <w:sz w:val="20"/>
                <w:szCs w:val="20"/>
                <w:lang w:val="en-US"/>
              </w:rPr>
            </w:pPr>
            <w:ins w:id="3035"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1621A66B" w14:textId="77777777" w:rsidR="00070547" w:rsidRPr="00F97E3B" w:rsidRDefault="00070547" w:rsidP="00FF0CB1">
            <w:pPr>
              <w:rPr>
                <w:ins w:id="3036" w:author="Shiv Mangal Rahi" w:date="2020-01-02T14:50:00Z"/>
                <w:rFonts w:ascii="Calibri" w:eastAsia="Times New Roman" w:hAnsi="Calibri" w:cs="Calibri"/>
                <w:color w:val="000000"/>
                <w:sz w:val="20"/>
                <w:szCs w:val="20"/>
                <w:lang w:val="en-US"/>
              </w:rPr>
            </w:pPr>
            <w:ins w:id="3037"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23FA040E" w14:textId="77777777" w:rsidR="00070547" w:rsidRPr="00F97E3B" w:rsidRDefault="00070547" w:rsidP="00FF0CB1">
            <w:pPr>
              <w:rPr>
                <w:ins w:id="3038" w:author="Shiv Mangal Rahi" w:date="2020-01-02T14:50:00Z"/>
                <w:rFonts w:ascii="Calibri" w:eastAsia="Times New Roman" w:hAnsi="Calibri" w:cs="Calibri"/>
                <w:color w:val="000000"/>
                <w:sz w:val="20"/>
                <w:szCs w:val="20"/>
                <w:lang w:val="en-US"/>
              </w:rPr>
            </w:pPr>
            <w:ins w:id="3039"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497A54DE" w14:textId="77777777" w:rsidR="00070547" w:rsidRPr="00F97E3B" w:rsidRDefault="00070547" w:rsidP="00FF0CB1">
            <w:pPr>
              <w:rPr>
                <w:ins w:id="3040" w:author="Shiv Mangal Rahi" w:date="2020-01-02T14:50:00Z"/>
                <w:rFonts w:ascii="Calibri" w:eastAsia="Times New Roman" w:hAnsi="Calibri" w:cs="Calibri"/>
                <w:color w:val="000000"/>
                <w:sz w:val="20"/>
                <w:szCs w:val="20"/>
                <w:lang w:val="en-US"/>
              </w:rPr>
            </w:pPr>
            <w:ins w:id="3041"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7516A2EF" w14:textId="77777777" w:rsidR="00070547" w:rsidRPr="00F97E3B" w:rsidRDefault="00070547" w:rsidP="00FF0CB1">
            <w:pPr>
              <w:rPr>
                <w:ins w:id="3042" w:author="Shiv Mangal Rahi" w:date="2020-01-02T14:50:00Z"/>
                <w:rFonts w:ascii="Calibri" w:eastAsia="Times New Roman" w:hAnsi="Calibri" w:cs="Calibri"/>
                <w:color w:val="000000"/>
                <w:sz w:val="20"/>
                <w:szCs w:val="20"/>
                <w:lang w:val="en-US"/>
              </w:rPr>
            </w:pPr>
            <w:ins w:id="3043"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0075A64F" w14:textId="77777777" w:rsidR="00070547" w:rsidRPr="00F97E3B" w:rsidRDefault="00070547" w:rsidP="00FF0CB1">
            <w:pPr>
              <w:rPr>
                <w:ins w:id="3044" w:author="Shiv Mangal Rahi" w:date="2020-01-02T14:50:00Z"/>
                <w:rFonts w:ascii="Calibri" w:eastAsia="Times New Roman" w:hAnsi="Calibri" w:cs="Calibri"/>
                <w:color w:val="000000"/>
                <w:sz w:val="20"/>
                <w:szCs w:val="20"/>
                <w:lang w:val="en-US"/>
              </w:rPr>
            </w:pPr>
            <w:ins w:id="3045" w:author="Shiv Mangal Rahi" w:date="2020-01-02T14:50:00Z">
              <w:r w:rsidRPr="00F97E3B">
                <w:rPr>
                  <w:rFonts w:ascii="Calibri" w:eastAsia="Times New Roman" w:hAnsi="Calibri" w:cs="Calibri"/>
                  <w:color w:val="000000"/>
                  <w:sz w:val="20"/>
                  <w:szCs w:val="20"/>
                  <w:lang w:val="en-US"/>
                </w:rPr>
                <w:t>N/A</w:t>
              </w:r>
            </w:ins>
          </w:p>
        </w:tc>
      </w:tr>
      <w:tr w:rsidR="00070547" w:rsidRPr="00F97E3B" w14:paraId="2F014484" w14:textId="77777777" w:rsidTr="00FF0CB1">
        <w:trPr>
          <w:trHeight w:val="20"/>
          <w:ins w:id="3046"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2B60F143" w14:textId="77777777" w:rsidR="00070547" w:rsidRPr="00F97E3B" w:rsidRDefault="00070547" w:rsidP="00FF0CB1">
            <w:pPr>
              <w:rPr>
                <w:ins w:id="3047" w:author="Shiv Mangal Rahi" w:date="2020-01-02T14:50:00Z"/>
                <w:rFonts w:ascii="Calibri" w:eastAsia="Times New Roman" w:hAnsi="Calibri" w:cs="Calibri"/>
                <w:color w:val="000000"/>
                <w:sz w:val="20"/>
                <w:szCs w:val="20"/>
                <w:lang w:val="en-US"/>
              </w:rPr>
            </w:pPr>
            <w:ins w:id="3048" w:author="Shiv Mangal Rahi" w:date="2020-01-02T14:50:00Z">
              <w:r w:rsidRPr="00F97E3B">
                <w:rPr>
                  <w:rFonts w:ascii="Calibri" w:eastAsia="Times New Roman" w:hAnsi="Calibri" w:cs="Calibri"/>
                  <w:color w:val="000000"/>
                  <w:sz w:val="20"/>
                  <w:szCs w:val="20"/>
                  <w:lang w:val="en-US"/>
                </w:rPr>
                <w:t>Allow Multiple Items</w:t>
              </w:r>
            </w:ins>
          </w:p>
        </w:tc>
        <w:tc>
          <w:tcPr>
            <w:tcW w:w="1224" w:type="dxa"/>
            <w:tcBorders>
              <w:top w:val="nil"/>
              <w:left w:val="nil"/>
              <w:bottom w:val="single" w:sz="4" w:space="0" w:color="auto"/>
              <w:right w:val="single" w:sz="4" w:space="0" w:color="auto"/>
            </w:tcBorders>
            <w:shd w:val="clear" w:color="000000" w:fill="D9D9D9"/>
            <w:vAlign w:val="center"/>
            <w:hideMark/>
          </w:tcPr>
          <w:p w14:paraId="4114596D" w14:textId="77777777" w:rsidR="00070547" w:rsidRPr="00F97E3B" w:rsidRDefault="00070547" w:rsidP="00FF0CB1">
            <w:pPr>
              <w:rPr>
                <w:ins w:id="3049" w:author="Shiv Mangal Rahi" w:date="2020-01-02T14:50:00Z"/>
                <w:rFonts w:ascii="Calibri" w:eastAsia="Times New Roman" w:hAnsi="Calibri" w:cs="Calibri"/>
                <w:color w:val="000000"/>
                <w:sz w:val="20"/>
                <w:szCs w:val="20"/>
                <w:lang w:val="en-US"/>
              </w:rPr>
            </w:pPr>
            <w:ins w:id="3050"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44B78C61" w14:textId="77777777" w:rsidR="00070547" w:rsidRPr="00F97E3B" w:rsidRDefault="00070547" w:rsidP="00FF0CB1">
            <w:pPr>
              <w:rPr>
                <w:ins w:id="3051" w:author="Shiv Mangal Rahi" w:date="2020-01-02T14:50:00Z"/>
                <w:rFonts w:ascii="Calibri" w:eastAsia="Times New Roman" w:hAnsi="Calibri" w:cs="Calibri"/>
                <w:color w:val="000000"/>
                <w:sz w:val="20"/>
                <w:szCs w:val="20"/>
                <w:lang w:val="en-US"/>
              </w:rPr>
            </w:pPr>
            <w:ins w:id="3052"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509140A6" w14:textId="77777777" w:rsidR="00070547" w:rsidRPr="00F97E3B" w:rsidRDefault="00070547" w:rsidP="00FF0CB1">
            <w:pPr>
              <w:rPr>
                <w:ins w:id="3053" w:author="Shiv Mangal Rahi" w:date="2020-01-02T14:50:00Z"/>
                <w:rFonts w:ascii="Calibri" w:eastAsia="Times New Roman" w:hAnsi="Calibri" w:cs="Calibri"/>
                <w:color w:val="000000"/>
                <w:sz w:val="20"/>
                <w:szCs w:val="20"/>
                <w:lang w:val="en-US"/>
              </w:rPr>
            </w:pPr>
            <w:ins w:id="3054"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000000" w:fill="D9D9D9"/>
            <w:vAlign w:val="center"/>
            <w:hideMark/>
          </w:tcPr>
          <w:p w14:paraId="6F6A1138" w14:textId="77777777" w:rsidR="00070547" w:rsidRPr="00F97E3B" w:rsidRDefault="00070547" w:rsidP="00FF0CB1">
            <w:pPr>
              <w:rPr>
                <w:ins w:id="3055" w:author="Shiv Mangal Rahi" w:date="2020-01-02T14:50:00Z"/>
                <w:rFonts w:ascii="Calibri" w:eastAsia="Times New Roman" w:hAnsi="Calibri" w:cs="Calibri"/>
                <w:color w:val="000000"/>
                <w:sz w:val="20"/>
                <w:szCs w:val="20"/>
                <w:lang w:val="en-US"/>
              </w:rPr>
            </w:pPr>
            <w:ins w:id="3056"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53238748" w14:textId="77777777" w:rsidR="00070547" w:rsidRPr="00F97E3B" w:rsidRDefault="00070547" w:rsidP="00FF0CB1">
            <w:pPr>
              <w:rPr>
                <w:ins w:id="3057" w:author="Shiv Mangal Rahi" w:date="2020-01-02T14:50:00Z"/>
                <w:rFonts w:ascii="Calibri" w:eastAsia="Times New Roman" w:hAnsi="Calibri" w:cs="Calibri"/>
                <w:color w:val="000000"/>
                <w:sz w:val="20"/>
                <w:szCs w:val="20"/>
                <w:lang w:val="en-US"/>
              </w:rPr>
            </w:pPr>
            <w:ins w:id="3058"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1509AB67" w14:textId="77777777" w:rsidR="00070547" w:rsidRPr="00F97E3B" w:rsidRDefault="00070547" w:rsidP="00FF0CB1">
            <w:pPr>
              <w:rPr>
                <w:ins w:id="3059" w:author="Shiv Mangal Rahi" w:date="2020-01-02T14:50:00Z"/>
                <w:rFonts w:ascii="Calibri" w:eastAsia="Times New Roman" w:hAnsi="Calibri" w:cs="Calibri"/>
                <w:color w:val="000000"/>
                <w:sz w:val="20"/>
                <w:szCs w:val="20"/>
                <w:lang w:val="en-US"/>
              </w:rPr>
            </w:pPr>
            <w:ins w:id="3060" w:author="Shiv Mangal Rahi" w:date="2020-01-02T14:50:00Z">
              <w:r w:rsidRPr="00F97E3B">
                <w:rPr>
                  <w:rFonts w:ascii="Calibri" w:eastAsia="Times New Roman" w:hAnsi="Calibri" w:cs="Calibri"/>
                  <w:color w:val="000000"/>
                  <w:sz w:val="20"/>
                  <w:szCs w:val="20"/>
                  <w:lang w:val="en-US"/>
                </w:rPr>
                <w:t>N/A</w:t>
              </w:r>
            </w:ins>
          </w:p>
        </w:tc>
      </w:tr>
      <w:tr w:rsidR="00070547" w:rsidRPr="00F97E3B" w14:paraId="05BED85F" w14:textId="77777777" w:rsidTr="00FF0CB1">
        <w:trPr>
          <w:trHeight w:val="20"/>
          <w:ins w:id="3061" w:author="Shiv Mangal Rahi" w:date="2020-01-02T14:50:00Z"/>
        </w:trPr>
        <w:tc>
          <w:tcPr>
            <w:tcW w:w="1728" w:type="dxa"/>
            <w:tcBorders>
              <w:top w:val="nil"/>
              <w:left w:val="single" w:sz="4" w:space="0" w:color="auto"/>
              <w:bottom w:val="single" w:sz="4" w:space="0" w:color="auto"/>
              <w:right w:val="single" w:sz="4" w:space="0" w:color="auto"/>
            </w:tcBorders>
            <w:shd w:val="clear" w:color="000000" w:fill="D9D9D9"/>
            <w:vAlign w:val="center"/>
            <w:hideMark/>
          </w:tcPr>
          <w:p w14:paraId="5EAE5B56" w14:textId="77777777" w:rsidR="00070547" w:rsidRPr="00F97E3B" w:rsidRDefault="00070547" w:rsidP="00FF0CB1">
            <w:pPr>
              <w:rPr>
                <w:ins w:id="3062" w:author="Shiv Mangal Rahi" w:date="2020-01-02T14:50:00Z"/>
                <w:rFonts w:ascii="Calibri" w:eastAsia="Times New Roman" w:hAnsi="Calibri" w:cs="Calibri"/>
                <w:color w:val="000000"/>
                <w:sz w:val="20"/>
                <w:szCs w:val="20"/>
                <w:lang w:val="en-US"/>
              </w:rPr>
            </w:pPr>
            <w:ins w:id="3063" w:author="Shiv Mangal Rahi" w:date="2020-01-02T14:50:00Z">
              <w:r w:rsidRPr="00F97E3B">
                <w:rPr>
                  <w:rFonts w:ascii="Calibri" w:eastAsia="Times New Roman" w:hAnsi="Calibri" w:cs="Calibri"/>
                  <w:color w:val="000000"/>
                  <w:sz w:val="20"/>
                  <w:szCs w:val="20"/>
                  <w:lang w:val="en-US"/>
                </w:rPr>
                <w:t>Show if Empty</w:t>
              </w:r>
            </w:ins>
          </w:p>
        </w:tc>
        <w:tc>
          <w:tcPr>
            <w:tcW w:w="1224" w:type="dxa"/>
            <w:tcBorders>
              <w:top w:val="nil"/>
              <w:left w:val="nil"/>
              <w:bottom w:val="single" w:sz="4" w:space="0" w:color="auto"/>
              <w:right w:val="single" w:sz="4" w:space="0" w:color="auto"/>
            </w:tcBorders>
            <w:shd w:val="clear" w:color="000000" w:fill="D9D9D9"/>
            <w:vAlign w:val="center"/>
            <w:hideMark/>
          </w:tcPr>
          <w:p w14:paraId="61F2D4D9" w14:textId="77777777" w:rsidR="00070547" w:rsidRPr="00F97E3B" w:rsidRDefault="00070547" w:rsidP="00FF0CB1">
            <w:pPr>
              <w:rPr>
                <w:ins w:id="3064" w:author="Shiv Mangal Rahi" w:date="2020-01-02T14:50:00Z"/>
                <w:rFonts w:ascii="Calibri" w:eastAsia="Times New Roman" w:hAnsi="Calibri" w:cs="Calibri"/>
                <w:color w:val="000000"/>
                <w:sz w:val="20"/>
                <w:szCs w:val="20"/>
                <w:lang w:val="en-US"/>
              </w:rPr>
            </w:pPr>
            <w:ins w:id="3065"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3BDC642C" w14:textId="77777777" w:rsidR="00070547" w:rsidRPr="00F97E3B" w:rsidRDefault="00070547" w:rsidP="00FF0CB1">
            <w:pPr>
              <w:rPr>
                <w:ins w:id="3066" w:author="Shiv Mangal Rahi" w:date="2020-01-02T14:50:00Z"/>
                <w:rFonts w:ascii="Calibri" w:eastAsia="Times New Roman" w:hAnsi="Calibri" w:cs="Calibri"/>
                <w:color w:val="000000"/>
                <w:sz w:val="20"/>
                <w:szCs w:val="20"/>
                <w:lang w:val="en-US"/>
              </w:rPr>
            </w:pPr>
            <w:ins w:id="3067"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10FBAF93" w14:textId="77777777" w:rsidR="00070547" w:rsidRPr="00F97E3B" w:rsidRDefault="00070547" w:rsidP="00FF0CB1">
            <w:pPr>
              <w:rPr>
                <w:ins w:id="3068" w:author="Shiv Mangal Rahi" w:date="2020-01-02T14:50:00Z"/>
                <w:rFonts w:ascii="Calibri" w:eastAsia="Times New Roman" w:hAnsi="Calibri" w:cs="Calibri"/>
                <w:color w:val="000000"/>
                <w:sz w:val="20"/>
                <w:szCs w:val="20"/>
                <w:lang w:val="en-US"/>
              </w:rPr>
            </w:pPr>
            <w:ins w:id="3069"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228B47BC" w14:textId="77777777" w:rsidR="00070547" w:rsidRPr="00F97E3B" w:rsidRDefault="00070547" w:rsidP="00FF0CB1">
            <w:pPr>
              <w:rPr>
                <w:ins w:id="3070" w:author="Shiv Mangal Rahi" w:date="2020-01-02T14:50:00Z"/>
                <w:rFonts w:ascii="Calibri" w:eastAsia="Times New Roman" w:hAnsi="Calibri" w:cs="Calibri"/>
                <w:color w:val="000000"/>
                <w:sz w:val="20"/>
                <w:szCs w:val="20"/>
                <w:lang w:val="en-US"/>
              </w:rPr>
            </w:pPr>
            <w:ins w:id="3071"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544BCD04" w14:textId="77777777" w:rsidR="00070547" w:rsidRPr="00F97E3B" w:rsidRDefault="00070547" w:rsidP="00FF0CB1">
            <w:pPr>
              <w:rPr>
                <w:ins w:id="3072" w:author="Shiv Mangal Rahi" w:date="2020-01-02T14:50:00Z"/>
                <w:rFonts w:ascii="Calibri" w:eastAsia="Times New Roman" w:hAnsi="Calibri" w:cs="Calibri"/>
                <w:color w:val="000000"/>
                <w:sz w:val="20"/>
                <w:szCs w:val="20"/>
                <w:lang w:val="en-US"/>
              </w:rPr>
            </w:pPr>
            <w:ins w:id="3073" w:author="Shiv Mangal Rahi" w:date="2020-01-02T14:50:00Z">
              <w:r w:rsidRPr="00F97E3B">
                <w:rPr>
                  <w:rFonts w:ascii="Calibri" w:eastAsia="Times New Roman" w:hAnsi="Calibri" w:cs="Calibri"/>
                  <w:color w:val="000000"/>
                  <w:sz w:val="20"/>
                  <w:szCs w:val="20"/>
                  <w:lang w:val="en-US"/>
                </w:rPr>
                <w:t>FALSE</w:t>
              </w:r>
            </w:ins>
          </w:p>
        </w:tc>
        <w:tc>
          <w:tcPr>
            <w:tcW w:w="1224" w:type="dxa"/>
            <w:tcBorders>
              <w:top w:val="nil"/>
              <w:left w:val="nil"/>
              <w:bottom w:val="single" w:sz="4" w:space="0" w:color="auto"/>
              <w:right w:val="single" w:sz="4" w:space="0" w:color="auto"/>
            </w:tcBorders>
            <w:shd w:val="clear" w:color="000000" w:fill="D9D9D9"/>
            <w:vAlign w:val="center"/>
            <w:hideMark/>
          </w:tcPr>
          <w:p w14:paraId="7B04E47F" w14:textId="77777777" w:rsidR="00070547" w:rsidRPr="00F97E3B" w:rsidRDefault="00070547" w:rsidP="00FF0CB1">
            <w:pPr>
              <w:rPr>
                <w:ins w:id="3074" w:author="Shiv Mangal Rahi" w:date="2020-01-02T14:50:00Z"/>
                <w:rFonts w:ascii="Calibri" w:eastAsia="Times New Roman" w:hAnsi="Calibri" w:cs="Calibri"/>
                <w:color w:val="000000"/>
                <w:sz w:val="20"/>
                <w:szCs w:val="20"/>
                <w:lang w:val="en-US"/>
              </w:rPr>
            </w:pPr>
            <w:ins w:id="3075" w:author="Shiv Mangal Rahi" w:date="2020-01-02T14:50:00Z">
              <w:r w:rsidRPr="00F97E3B">
                <w:rPr>
                  <w:rFonts w:ascii="Calibri" w:eastAsia="Times New Roman" w:hAnsi="Calibri" w:cs="Calibri"/>
                  <w:color w:val="000000"/>
                  <w:sz w:val="20"/>
                  <w:szCs w:val="20"/>
                  <w:lang w:val="en-US"/>
                </w:rPr>
                <w:t>FALSE</w:t>
              </w:r>
            </w:ins>
          </w:p>
        </w:tc>
      </w:tr>
      <w:tr w:rsidR="00070547" w:rsidRPr="00F97E3B" w14:paraId="431F85B3" w14:textId="77777777" w:rsidTr="00FF0CB1">
        <w:trPr>
          <w:trHeight w:val="20"/>
          <w:ins w:id="3076"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057F6E49" w14:textId="77777777" w:rsidR="00070547" w:rsidRPr="00F97E3B" w:rsidRDefault="00070547" w:rsidP="00FF0CB1">
            <w:pPr>
              <w:rPr>
                <w:ins w:id="3077" w:author="Shiv Mangal Rahi" w:date="2020-01-02T14:50:00Z"/>
                <w:rFonts w:ascii="Calibri" w:eastAsia="Times New Roman" w:hAnsi="Calibri" w:cs="Calibri"/>
                <w:color w:val="000000"/>
                <w:sz w:val="20"/>
                <w:szCs w:val="20"/>
                <w:lang w:val="en-US"/>
              </w:rPr>
            </w:pPr>
            <w:ins w:id="3078" w:author="Shiv Mangal Rahi" w:date="2020-01-02T14:50:00Z">
              <w:r w:rsidRPr="00F97E3B">
                <w:rPr>
                  <w:rFonts w:ascii="Calibri" w:eastAsia="Times New Roman" w:hAnsi="Calibri" w:cs="Calibri"/>
                  <w:color w:val="000000"/>
                  <w:sz w:val="20"/>
                  <w:szCs w:val="20"/>
                  <w:lang w:val="en-US"/>
                </w:rPr>
                <w:t>Lookup Type</w:t>
              </w:r>
            </w:ins>
          </w:p>
        </w:tc>
        <w:tc>
          <w:tcPr>
            <w:tcW w:w="1224" w:type="dxa"/>
            <w:tcBorders>
              <w:top w:val="nil"/>
              <w:left w:val="nil"/>
              <w:bottom w:val="single" w:sz="4" w:space="0" w:color="auto"/>
              <w:right w:val="single" w:sz="4" w:space="0" w:color="auto"/>
            </w:tcBorders>
            <w:shd w:val="clear" w:color="auto" w:fill="auto"/>
            <w:vAlign w:val="center"/>
            <w:hideMark/>
          </w:tcPr>
          <w:p w14:paraId="04B69BB9" w14:textId="77777777" w:rsidR="00070547" w:rsidRPr="00F97E3B" w:rsidRDefault="00070547" w:rsidP="00FF0CB1">
            <w:pPr>
              <w:rPr>
                <w:ins w:id="3079" w:author="Shiv Mangal Rahi" w:date="2020-01-02T14:50:00Z"/>
                <w:rFonts w:ascii="Calibri" w:eastAsia="Times New Roman" w:hAnsi="Calibri" w:cs="Calibri"/>
                <w:color w:val="000000"/>
                <w:sz w:val="20"/>
                <w:szCs w:val="20"/>
                <w:lang w:val="en-US"/>
              </w:rPr>
            </w:pPr>
            <w:ins w:id="3080"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6C80BA55" w14:textId="77777777" w:rsidR="00070547" w:rsidRPr="00F97E3B" w:rsidRDefault="00070547" w:rsidP="00FF0CB1">
            <w:pPr>
              <w:rPr>
                <w:ins w:id="3081" w:author="Shiv Mangal Rahi" w:date="2020-01-02T14:50:00Z"/>
                <w:rFonts w:ascii="Calibri" w:eastAsia="Times New Roman" w:hAnsi="Calibri" w:cs="Calibri"/>
                <w:color w:val="000000"/>
                <w:sz w:val="20"/>
                <w:szCs w:val="20"/>
                <w:lang w:val="en-US"/>
              </w:rPr>
            </w:pPr>
            <w:ins w:id="3082"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21793C93" w14:textId="77777777" w:rsidR="00070547" w:rsidRPr="00F97E3B" w:rsidRDefault="00070547" w:rsidP="00FF0CB1">
            <w:pPr>
              <w:rPr>
                <w:ins w:id="3083" w:author="Shiv Mangal Rahi" w:date="2020-01-02T14:50:00Z"/>
                <w:rFonts w:ascii="Calibri" w:eastAsia="Times New Roman" w:hAnsi="Calibri" w:cs="Calibri"/>
                <w:color w:val="000000"/>
                <w:sz w:val="20"/>
                <w:szCs w:val="20"/>
                <w:lang w:val="en-US"/>
              </w:rPr>
            </w:pPr>
            <w:ins w:id="3084"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4315AA3F" w14:textId="77777777" w:rsidR="00070547" w:rsidRPr="00F97E3B" w:rsidRDefault="00070547" w:rsidP="00FF0CB1">
            <w:pPr>
              <w:rPr>
                <w:ins w:id="3085" w:author="Shiv Mangal Rahi" w:date="2020-01-02T14:50:00Z"/>
                <w:rFonts w:ascii="Calibri" w:eastAsia="Times New Roman" w:hAnsi="Calibri" w:cs="Calibri"/>
                <w:color w:val="000000"/>
                <w:sz w:val="20"/>
                <w:szCs w:val="20"/>
                <w:lang w:val="en-US"/>
              </w:rPr>
            </w:pPr>
            <w:ins w:id="3086"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3130FA5F" w14:textId="77777777" w:rsidR="00070547" w:rsidRPr="00F97E3B" w:rsidRDefault="00070547" w:rsidP="00FF0CB1">
            <w:pPr>
              <w:rPr>
                <w:ins w:id="3087" w:author="Shiv Mangal Rahi" w:date="2020-01-02T14:50:00Z"/>
                <w:rFonts w:ascii="Calibri" w:eastAsia="Times New Roman" w:hAnsi="Calibri" w:cs="Calibri"/>
                <w:color w:val="000000"/>
                <w:sz w:val="20"/>
                <w:szCs w:val="20"/>
                <w:lang w:val="en-US"/>
              </w:rPr>
            </w:pPr>
            <w:ins w:id="3088"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3F01CCED" w14:textId="77777777" w:rsidR="00070547" w:rsidRPr="00F97E3B" w:rsidRDefault="00070547" w:rsidP="00FF0CB1">
            <w:pPr>
              <w:rPr>
                <w:ins w:id="3089" w:author="Shiv Mangal Rahi" w:date="2020-01-02T14:50:00Z"/>
                <w:rFonts w:ascii="Calibri" w:eastAsia="Times New Roman" w:hAnsi="Calibri" w:cs="Calibri"/>
                <w:color w:val="000000"/>
                <w:sz w:val="20"/>
                <w:szCs w:val="20"/>
                <w:lang w:val="en-US"/>
              </w:rPr>
            </w:pPr>
            <w:ins w:id="3090" w:author="Shiv Mangal Rahi" w:date="2020-01-02T14:50:00Z">
              <w:r w:rsidRPr="00F97E3B">
                <w:rPr>
                  <w:rFonts w:ascii="Calibri" w:eastAsia="Times New Roman" w:hAnsi="Calibri" w:cs="Calibri"/>
                  <w:color w:val="000000"/>
                  <w:sz w:val="20"/>
                  <w:szCs w:val="20"/>
                  <w:lang w:val="en-US"/>
                </w:rPr>
                <w:t>N/A</w:t>
              </w:r>
            </w:ins>
          </w:p>
        </w:tc>
      </w:tr>
      <w:tr w:rsidR="00070547" w:rsidRPr="00F97E3B" w14:paraId="1921E2A0" w14:textId="77777777" w:rsidTr="00FF0CB1">
        <w:trPr>
          <w:trHeight w:val="20"/>
          <w:ins w:id="3091"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2B59098F" w14:textId="77777777" w:rsidR="00070547" w:rsidRPr="00F97E3B" w:rsidRDefault="00070547" w:rsidP="00FF0CB1">
            <w:pPr>
              <w:rPr>
                <w:ins w:id="3092" w:author="Shiv Mangal Rahi" w:date="2020-01-02T14:50:00Z"/>
                <w:rFonts w:ascii="Calibri" w:eastAsia="Times New Roman" w:hAnsi="Calibri" w:cs="Calibri"/>
                <w:color w:val="000000"/>
                <w:sz w:val="20"/>
                <w:szCs w:val="20"/>
                <w:lang w:val="en-US"/>
              </w:rPr>
            </w:pPr>
            <w:ins w:id="3093" w:author="Shiv Mangal Rahi" w:date="2020-01-02T14:50:00Z">
              <w:r w:rsidRPr="00F97E3B">
                <w:rPr>
                  <w:rFonts w:ascii="Calibri" w:eastAsia="Times New Roman" w:hAnsi="Calibri" w:cs="Calibri"/>
                  <w:color w:val="000000"/>
                  <w:sz w:val="20"/>
                  <w:szCs w:val="20"/>
                  <w:lang w:val="en-US"/>
                </w:rPr>
                <w:t>Relationship Type</w:t>
              </w:r>
            </w:ins>
          </w:p>
        </w:tc>
        <w:tc>
          <w:tcPr>
            <w:tcW w:w="1224" w:type="dxa"/>
            <w:tcBorders>
              <w:top w:val="nil"/>
              <w:left w:val="nil"/>
              <w:bottom w:val="single" w:sz="4" w:space="0" w:color="auto"/>
              <w:right w:val="single" w:sz="4" w:space="0" w:color="auto"/>
            </w:tcBorders>
            <w:shd w:val="clear" w:color="auto" w:fill="auto"/>
            <w:vAlign w:val="center"/>
            <w:hideMark/>
          </w:tcPr>
          <w:p w14:paraId="11D06B26" w14:textId="77777777" w:rsidR="00070547" w:rsidRPr="00F97E3B" w:rsidRDefault="00070547" w:rsidP="00FF0CB1">
            <w:pPr>
              <w:rPr>
                <w:ins w:id="3094" w:author="Shiv Mangal Rahi" w:date="2020-01-02T14:50:00Z"/>
                <w:rFonts w:ascii="Calibri" w:eastAsia="Times New Roman" w:hAnsi="Calibri" w:cs="Calibri"/>
                <w:color w:val="000000"/>
                <w:sz w:val="20"/>
                <w:szCs w:val="20"/>
                <w:lang w:val="en-US"/>
              </w:rPr>
            </w:pPr>
            <w:ins w:id="3095"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03AB4D20" w14:textId="77777777" w:rsidR="00070547" w:rsidRPr="00F97E3B" w:rsidRDefault="00070547" w:rsidP="00FF0CB1">
            <w:pPr>
              <w:rPr>
                <w:ins w:id="3096" w:author="Shiv Mangal Rahi" w:date="2020-01-02T14:50:00Z"/>
                <w:rFonts w:ascii="Calibri" w:eastAsia="Times New Roman" w:hAnsi="Calibri" w:cs="Calibri"/>
                <w:color w:val="000000"/>
                <w:sz w:val="20"/>
                <w:szCs w:val="20"/>
                <w:lang w:val="en-US"/>
              </w:rPr>
            </w:pPr>
            <w:ins w:id="3097"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5DBA8091" w14:textId="77777777" w:rsidR="00070547" w:rsidRPr="00F97E3B" w:rsidRDefault="00070547" w:rsidP="00FF0CB1">
            <w:pPr>
              <w:rPr>
                <w:ins w:id="3098" w:author="Shiv Mangal Rahi" w:date="2020-01-02T14:50:00Z"/>
                <w:rFonts w:ascii="Calibri" w:eastAsia="Times New Roman" w:hAnsi="Calibri" w:cs="Calibri"/>
                <w:color w:val="000000"/>
                <w:sz w:val="20"/>
                <w:szCs w:val="20"/>
                <w:lang w:val="en-US"/>
              </w:rPr>
            </w:pPr>
            <w:ins w:id="3099"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56E32081" w14:textId="77777777" w:rsidR="00070547" w:rsidRPr="00F97E3B" w:rsidRDefault="00070547" w:rsidP="00FF0CB1">
            <w:pPr>
              <w:rPr>
                <w:ins w:id="3100" w:author="Shiv Mangal Rahi" w:date="2020-01-02T14:50:00Z"/>
                <w:rFonts w:ascii="Calibri" w:eastAsia="Times New Roman" w:hAnsi="Calibri" w:cs="Calibri"/>
                <w:color w:val="000000"/>
                <w:sz w:val="20"/>
                <w:szCs w:val="20"/>
                <w:lang w:val="en-US"/>
              </w:rPr>
            </w:pPr>
            <w:ins w:id="3101"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6262C8EE" w14:textId="77777777" w:rsidR="00070547" w:rsidRPr="00F97E3B" w:rsidRDefault="00070547" w:rsidP="00FF0CB1">
            <w:pPr>
              <w:rPr>
                <w:ins w:id="3102" w:author="Shiv Mangal Rahi" w:date="2020-01-02T14:50:00Z"/>
                <w:rFonts w:ascii="Calibri" w:eastAsia="Times New Roman" w:hAnsi="Calibri" w:cs="Calibri"/>
                <w:color w:val="000000"/>
                <w:sz w:val="20"/>
                <w:szCs w:val="20"/>
                <w:lang w:val="en-US"/>
              </w:rPr>
            </w:pPr>
            <w:ins w:id="3103"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02C34B06" w14:textId="77777777" w:rsidR="00070547" w:rsidRPr="00F97E3B" w:rsidRDefault="00070547" w:rsidP="00FF0CB1">
            <w:pPr>
              <w:rPr>
                <w:ins w:id="3104" w:author="Shiv Mangal Rahi" w:date="2020-01-02T14:50:00Z"/>
                <w:rFonts w:ascii="Calibri" w:eastAsia="Times New Roman" w:hAnsi="Calibri" w:cs="Calibri"/>
                <w:color w:val="000000"/>
                <w:sz w:val="20"/>
                <w:szCs w:val="20"/>
                <w:lang w:val="en-US"/>
              </w:rPr>
            </w:pPr>
            <w:ins w:id="3105" w:author="Shiv Mangal Rahi" w:date="2020-01-02T14:50:00Z">
              <w:r w:rsidRPr="00F97E3B">
                <w:rPr>
                  <w:rFonts w:ascii="Calibri" w:eastAsia="Times New Roman" w:hAnsi="Calibri" w:cs="Calibri"/>
                  <w:color w:val="000000"/>
                  <w:sz w:val="20"/>
                  <w:szCs w:val="20"/>
                  <w:lang w:val="en-US"/>
                </w:rPr>
                <w:t>N/A</w:t>
              </w:r>
            </w:ins>
          </w:p>
        </w:tc>
      </w:tr>
      <w:tr w:rsidR="00070547" w:rsidRPr="00F97E3B" w14:paraId="3B01A8A1" w14:textId="77777777" w:rsidTr="00FF0CB1">
        <w:trPr>
          <w:trHeight w:val="20"/>
          <w:ins w:id="3106" w:author="Shiv Mangal Rahi" w:date="2020-01-02T14:50:00Z"/>
        </w:trPr>
        <w:tc>
          <w:tcPr>
            <w:tcW w:w="1728" w:type="dxa"/>
            <w:tcBorders>
              <w:top w:val="nil"/>
              <w:left w:val="single" w:sz="4" w:space="0" w:color="auto"/>
              <w:bottom w:val="single" w:sz="4" w:space="0" w:color="auto"/>
              <w:right w:val="single" w:sz="4" w:space="0" w:color="auto"/>
            </w:tcBorders>
            <w:shd w:val="clear" w:color="000000" w:fill="BFBFBF"/>
            <w:vAlign w:val="center"/>
            <w:hideMark/>
          </w:tcPr>
          <w:p w14:paraId="43FFC581" w14:textId="77777777" w:rsidR="00070547" w:rsidRPr="00F97E3B" w:rsidRDefault="00070547" w:rsidP="00FF0CB1">
            <w:pPr>
              <w:rPr>
                <w:ins w:id="3107" w:author="Shiv Mangal Rahi" w:date="2020-01-02T14:50:00Z"/>
                <w:rFonts w:ascii="Calibri" w:eastAsia="Times New Roman" w:hAnsi="Calibri" w:cs="Calibri"/>
                <w:color w:val="000000"/>
                <w:sz w:val="20"/>
                <w:szCs w:val="20"/>
                <w:lang w:val="en-US"/>
              </w:rPr>
            </w:pPr>
            <w:ins w:id="3108" w:author="Shiv Mangal Rahi" w:date="2020-01-02T14:50:00Z">
              <w:r w:rsidRPr="00F97E3B">
                <w:rPr>
                  <w:rFonts w:ascii="Calibri" w:eastAsia="Times New Roman" w:hAnsi="Calibri" w:cs="Calibri"/>
                  <w:color w:val="000000"/>
                  <w:sz w:val="20"/>
                  <w:szCs w:val="20"/>
                  <w:lang w:val="en-US"/>
                </w:rPr>
                <w:t>Table Settings</w:t>
              </w:r>
            </w:ins>
          </w:p>
        </w:tc>
        <w:tc>
          <w:tcPr>
            <w:tcW w:w="1224" w:type="dxa"/>
            <w:tcBorders>
              <w:top w:val="nil"/>
              <w:left w:val="nil"/>
              <w:bottom w:val="single" w:sz="4" w:space="0" w:color="auto"/>
              <w:right w:val="single" w:sz="4" w:space="0" w:color="auto"/>
            </w:tcBorders>
            <w:shd w:val="clear" w:color="auto" w:fill="auto"/>
            <w:vAlign w:val="center"/>
            <w:hideMark/>
          </w:tcPr>
          <w:p w14:paraId="4648CB3E" w14:textId="77777777" w:rsidR="00070547" w:rsidRPr="00F97E3B" w:rsidRDefault="00070547" w:rsidP="00FF0CB1">
            <w:pPr>
              <w:rPr>
                <w:ins w:id="3109" w:author="Shiv Mangal Rahi" w:date="2020-01-02T14:50:00Z"/>
                <w:rFonts w:ascii="Calibri" w:eastAsia="Times New Roman" w:hAnsi="Calibri" w:cs="Calibri"/>
                <w:color w:val="000000"/>
                <w:sz w:val="20"/>
                <w:szCs w:val="20"/>
                <w:lang w:val="en-US"/>
              </w:rPr>
            </w:pPr>
            <w:ins w:id="3110"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71A9DA25" w14:textId="77777777" w:rsidR="00070547" w:rsidRPr="00F97E3B" w:rsidRDefault="00070547" w:rsidP="00FF0CB1">
            <w:pPr>
              <w:rPr>
                <w:ins w:id="3111" w:author="Shiv Mangal Rahi" w:date="2020-01-02T14:50:00Z"/>
                <w:rFonts w:ascii="Calibri" w:eastAsia="Times New Roman" w:hAnsi="Calibri" w:cs="Calibri"/>
                <w:color w:val="000000"/>
                <w:sz w:val="20"/>
                <w:szCs w:val="20"/>
                <w:lang w:val="en-US"/>
              </w:rPr>
            </w:pPr>
            <w:ins w:id="3112"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1C22A85E" w14:textId="77777777" w:rsidR="00070547" w:rsidRPr="00F97E3B" w:rsidRDefault="00070547" w:rsidP="00FF0CB1">
            <w:pPr>
              <w:rPr>
                <w:ins w:id="3113" w:author="Shiv Mangal Rahi" w:date="2020-01-02T14:50:00Z"/>
                <w:rFonts w:ascii="Calibri" w:eastAsia="Times New Roman" w:hAnsi="Calibri" w:cs="Calibri"/>
                <w:color w:val="000000"/>
                <w:sz w:val="20"/>
                <w:szCs w:val="20"/>
                <w:lang w:val="en-US"/>
              </w:rPr>
            </w:pPr>
            <w:ins w:id="3114"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78A1D96A" w14:textId="77777777" w:rsidR="00070547" w:rsidRPr="00F97E3B" w:rsidRDefault="00070547" w:rsidP="00FF0CB1">
            <w:pPr>
              <w:rPr>
                <w:ins w:id="3115" w:author="Shiv Mangal Rahi" w:date="2020-01-02T14:50:00Z"/>
                <w:rFonts w:ascii="Calibri" w:eastAsia="Times New Roman" w:hAnsi="Calibri" w:cs="Calibri"/>
                <w:color w:val="000000"/>
                <w:sz w:val="20"/>
                <w:szCs w:val="20"/>
                <w:lang w:val="en-US"/>
              </w:rPr>
            </w:pPr>
            <w:ins w:id="3116"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741EAB58" w14:textId="77777777" w:rsidR="00070547" w:rsidRPr="00F97E3B" w:rsidRDefault="00070547" w:rsidP="00FF0CB1">
            <w:pPr>
              <w:rPr>
                <w:ins w:id="3117" w:author="Shiv Mangal Rahi" w:date="2020-01-02T14:50:00Z"/>
                <w:rFonts w:ascii="Calibri" w:eastAsia="Times New Roman" w:hAnsi="Calibri" w:cs="Calibri"/>
                <w:color w:val="000000"/>
                <w:sz w:val="20"/>
                <w:szCs w:val="20"/>
                <w:lang w:val="en-US"/>
              </w:rPr>
            </w:pPr>
            <w:ins w:id="3118" w:author="Shiv Mangal Rahi" w:date="2020-01-02T14:50:00Z">
              <w:r w:rsidRPr="00F97E3B">
                <w:rPr>
                  <w:rFonts w:ascii="Calibri" w:eastAsia="Times New Roman" w:hAnsi="Calibri" w:cs="Calibri"/>
                  <w:color w:val="000000"/>
                  <w:sz w:val="20"/>
                  <w:szCs w:val="20"/>
                  <w:lang w:val="en-US"/>
                </w:rPr>
                <w:t>N/A</w:t>
              </w:r>
            </w:ins>
          </w:p>
        </w:tc>
        <w:tc>
          <w:tcPr>
            <w:tcW w:w="1224" w:type="dxa"/>
            <w:tcBorders>
              <w:top w:val="nil"/>
              <w:left w:val="nil"/>
              <w:bottom w:val="single" w:sz="4" w:space="0" w:color="auto"/>
              <w:right w:val="single" w:sz="4" w:space="0" w:color="auto"/>
            </w:tcBorders>
            <w:shd w:val="clear" w:color="auto" w:fill="auto"/>
            <w:vAlign w:val="center"/>
            <w:hideMark/>
          </w:tcPr>
          <w:p w14:paraId="57A04847" w14:textId="77777777" w:rsidR="00070547" w:rsidRPr="00F97E3B" w:rsidRDefault="00070547" w:rsidP="00FF0CB1">
            <w:pPr>
              <w:rPr>
                <w:ins w:id="3119" w:author="Shiv Mangal Rahi" w:date="2020-01-02T14:50:00Z"/>
                <w:rFonts w:ascii="Calibri" w:eastAsia="Times New Roman" w:hAnsi="Calibri" w:cs="Calibri"/>
                <w:color w:val="000000"/>
                <w:sz w:val="20"/>
                <w:szCs w:val="20"/>
                <w:lang w:val="en-US"/>
              </w:rPr>
            </w:pPr>
            <w:ins w:id="3120" w:author="Shiv Mangal Rahi" w:date="2020-01-02T14:50:00Z">
              <w:r w:rsidRPr="00F97E3B">
                <w:rPr>
                  <w:rFonts w:ascii="Calibri" w:eastAsia="Times New Roman" w:hAnsi="Calibri" w:cs="Calibri"/>
                  <w:color w:val="000000"/>
                  <w:sz w:val="20"/>
                  <w:szCs w:val="20"/>
                  <w:lang w:val="en-US"/>
                </w:rPr>
                <w:t>N/A</w:t>
              </w:r>
            </w:ins>
          </w:p>
        </w:tc>
      </w:tr>
    </w:tbl>
    <w:p w14:paraId="0D5C3F73" w14:textId="77777777" w:rsidR="00070547" w:rsidRDefault="00070547" w:rsidP="00101421">
      <w:pPr>
        <w:ind w:left="720"/>
        <w:rPr>
          <w:ins w:id="3121" w:author="Shiv Mangal Rahi" w:date="2020-01-02T14:49:00Z"/>
          <w:noProof/>
          <w:lang w:val="en-US"/>
        </w:rPr>
      </w:pPr>
    </w:p>
    <w:p w14:paraId="78A6D82F" w14:textId="77777777" w:rsidR="00101421" w:rsidRPr="007A3CF8" w:rsidRDefault="00284FD1" w:rsidP="00B327BA">
      <w:pPr>
        <w:pStyle w:val="Heading3"/>
        <w:numPr>
          <w:ilvl w:val="2"/>
          <w:numId w:val="28"/>
        </w:numPr>
        <w:rPr>
          <w:b/>
        </w:rPr>
      </w:pPr>
      <w:bookmarkStart w:id="3122" w:name="_Toc23404944"/>
      <w:r w:rsidRPr="007A3CF8">
        <w:rPr>
          <w:b/>
        </w:rPr>
        <w:lastRenderedPageBreak/>
        <w:t>IGX</w:t>
      </w:r>
      <w:r w:rsidR="00101421" w:rsidRPr="007A3CF8">
        <w:rPr>
          <w:b/>
        </w:rPr>
        <w:t xml:space="preserve"> Not</w:t>
      </w:r>
      <w:r w:rsidRPr="007A3CF8">
        <w:rPr>
          <w:b/>
        </w:rPr>
        <w:t xml:space="preserve"> </w:t>
      </w:r>
      <w:r w:rsidR="00101421" w:rsidRPr="007A3CF8">
        <w:rPr>
          <w:b/>
        </w:rPr>
        <w:t>Blank</w:t>
      </w:r>
      <w:bookmarkEnd w:id="3122"/>
    </w:p>
    <w:p w14:paraId="33C08680" w14:textId="77777777" w:rsidR="00101421" w:rsidRDefault="00101421" w:rsidP="00101421">
      <w:pPr>
        <w:rPr>
          <w:rFonts w:asciiTheme="majorHAnsi" w:hAnsiTheme="majorHAnsi" w:cstheme="majorHAnsi"/>
          <w:b/>
          <w:sz w:val="22"/>
          <w:szCs w:val="22"/>
        </w:rPr>
      </w:pPr>
    </w:p>
    <w:p w14:paraId="7BF4A70D" w14:textId="73E8596B" w:rsidR="00101421" w:rsidRPr="00602455" w:rsidRDefault="00101421" w:rsidP="00101421">
      <w:pPr>
        <w:ind w:left="720"/>
        <w:rPr>
          <w:rFonts w:asciiTheme="majorHAnsi" w:hAnsiTheme="majorHAnsi" w:cstheme="majorHAnsi"/>
          <w:b/>
          <w:sz w:val="22"/>
          <w:szCs w:val="22"/>
        </w:rPr>
      </w:pPr>
      <w:del w:id="3123" w:author="Shiv Mangal Rahi" w:date="2020-01-02T14:50:00Z">
        <w:r w:rsidDel="004F172B">
          <w:rPr>
            <w:noProof/>
            <w:lang w:val="en-US"/>
          </w:rPr>
          <w:drawing>
            <wp:inline distT="0" distB="0" distL="0" distR="0" wp14:anchorId="7777D7EF" wp14:editId="33BB5156">
              <wp:extent cx="5365750" cy="22815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5750" cy="2281555"/>
                      </a:xfrm>
                      <a:prstGeom prst="rect">
                        <a:avLst/>
                      </a:prstGeom>
                    </pic:spPr>
                  </pic:pic>
                </a:graphicData>
              </a:graphic>
            </wp:inline>
          </w:drawing>
        </w:r>
      </w:del>
    </w:p>
    <w:p w14:paraId="73B993A8" w14:textId="342C26A3" w:rsidR="00101421" w:rsidRDefault="00101421" w:rsidP="00101421">
      <w:pPr>
        <w:ind w:left="720"/>
        <w:rPr>
          <w:rFonts w:asciiTheme="majorHAnsi" w:hAnsiTheme="majorHAnsi" w:cstheme="majorHAnsi"/>
          <w:b/>
          <w:sz w:val="22"/>
          <w:szCs w:val="22"/>
        </w:rPr>
      </w:pPr>
      <w:del w:id="3124" w:author="Shiv Mangal Rahi" w:date="2020-01-02T14:50:00Z">
        <w:r w:rsidDel="004F172B">
          <w:rPr>
            <w:noProof/>
            <w:lang w:val="en-US"/>
          </w:rPr>
          <w:drawing>
            <wp:inline distT="0" distB="0" distL="0" distR="0" wp14:anchorId="6A43BEA1" wp14:editId="1CD2FF41">
              <wp:extent cx="5365750" cy="9359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5750" cy="935990"/>
                      </a:xfrm>
                      <a:prstGeom prst="rect">
                        <a:avLst/>
                      </a:prstGeom>
                    </pic:spPr>
                  </pic:pic>
                </a:graphicData>
              </a:graphic>
            </wp:inline>
          </w:drawing>
        </w:r>
      </w:del>
    </w:p>
    <w:p w14:paraId="316290A3" w14:textId="6B56C112" w:rsidR="00E2189C" w:rsidDel="004F172B" w:rsidRDefault="00E2189C" w:rsidP="009C322C">
      <w:pPr>
        <w:ind w:left="720"/>
        <w:rPr>
          <w:del w:id="3125" w:author="Shiv Mangal Rahi" w:date="2020-01-02T14:50:00Z"/>
          <w:rFonts w:asciiTheme="majorHAnsi" w:hAnsiTheme="majorHAnsi" w:cstheme="majorHAnsi"/>
          <w:sz w:val="22"/>
          <w:szCs w:val="22"/>
        </w:rPr>
      </w:pPr>
      <w:del w:id="3126" w:author="Shiv Mangal Rahi" w:date="2020-01-02T14:50:00Z">
        <w:r w:rsidDel="004F172B">
          <w:rPr>
            <w:rFonts w:asciiTheme="majorHAnsi" w:hAnsiTheme="majorHAnsi" w:cstheme="majorHAnsi"/>
            <w:sz w:val="22"/>
            <w:szCs w:val="22"/>
          </w:rPr>
          <w:delText xml:space="preserve">Rename fields </w:delText>
        </w:r>
        <w:r w:rsidR="00781CC0" w:rsidDel="004F172B">
          <w:rPr>
            <w:rFonts w:asciiTheme="majorHAnsi" w:hAnsiTheme="majorHAnsi" w:cstheme="majorHAnsi"/>
            <w:sz w:val="22"/>
            <w:szCs w:val="22"/>
          </w:rPr>
          <w:delText>–</w:delText>
        </w:r>
        <w:r w:rsidDel="004F172B">
          <w:rPr>
            <w:rFonts w:asciiTheme="majorHAnsi" w:hAnsiTheme="majorHAnsi" w:cstheme="majorHAnsi"/>
            <w:sz w:val="22"/>
            <w:szCs w:val="22"/>
          </w:rPr>
          <w:delText xml:space="preserve"> </w:delText>
        </w:r>
        <w:r w:rsidR="00781CC0" w:rsidDel="004F172B">
          <w:rPr>
            <w:rFonts w:asciiTheme="majorHAnsi" w:hAnsiTheme="majorHAnsi" w:cstheme="majorHAnsi"/>
            <w:sz w:val="22"/>
            <w:szCs w:val="22"/>
          </w:rPr>
          <w:delText xml:space="preserve">“Null Counts as Blank” as “Consider Null As Blank” and “All Spaces Count </w:delText>
        </w:r>
        <w:r w:rsidR="00284FD1" w:rsidDel="004F172B">
          <w:rPr>
            <w:rFonts w:asciiTheme="majorHAnsi" w:hAnsiTheme="majorHAnsi" w:cstheme="majorHAnsi"/>
            <w:sz w:val="22"/>
            <w:szCs w:val="22"/>
          </w:rPr>
          <w:delText>a</w:delText>
        </w:r>
        <w:r w:rsidR="00781CC0" w:rsidDel="004F172B">
          <w:rPr>
            <w:rFonts w:asciiTheme="majorHAnsi" w:hAnsiTheme="majorHAnsi" w:cstheme="majorHAnsi"/>
            <w:sz w:val="22"/>
            <w:szCs w:val="22"/>
          </w:rPr>
          <w:delText>s Blank” as “</w:delText>
        </w:r>
        <w:r w:rsidR="00781CC0" w:rsidRPr="00781CC0" w:rsidDel="004F172B">
          <w:rPr>
            <w:rFonts w:asciiTheme="majorHAnsi" w:hAnsiTheme="majorHAnsi" w:cstheme="majorHAnsi"/>
            <w:sz w:val="22"/>
            <w:szCs w:val="22"/>
          </w:rPr>
          <w:delText>Consider All Spaces As Blank</w:delText>
        </w:r>
        <w:r w:rsidR="00781CC0" w:rsidDel="004F172B">
          <w:rPr>
            <w:rFonts w:asciiTheme="majorHAnsi" w:hAnsiTheme="majorHAnsi" w:cstheme="majorHAnsi"/>
            <w:sz w:val="22"/>
            <w:szCs w:val="22"/>
          </w:rPr>
          <w:delText>”</w:delText>
        </w:r>
      </w:del>
    </w:p>
    <w:p w14:paraId="2D5399C1" w14:textId="77777777" w:rsidR="004F300E" w:rsidRDefault="004F300E" w:rsidP="00101421">
      <w:pPr>
        <w:ind w:left="720"/>
        <w:rPr>
          <w:ins w:id="3127" w:author="Shiv Mangal Rahi" w:date="2020-01-02T14:50:00Z"/>
          <w:rFonts w:asciiTheme="majorHAnsi" w:hAnsiTheme="majorHAnsi" w:cstheme="majorHAnsi"/>
          <w:b/>
          <w:sz w:val="22"/>
          <w:szCs w:val="22"/>
        </w:rPr>
      </w:pPr>
    </w:p>
    <w:tbl>
      <w:tblPr>
        <w:tblW w:w="9488" w:type="dxa"/>
        <w:tblInd w:w="113" w:type="dxa"/>
        <w:tblLayout w:type="fixed"/>
        <w:tblLook w:val="04A0" w:firstRow="1" w:lastRow="0" w:firstColumn="1" w:lastColumn="0" w:noHBand="0" w:noVBand="1"/>
      </w:tblPr>
      <w:tblGrid>
        <w:gridCol w:w="1255"/>
        <w:gridCol w:w="1372"/>
        <w:gridCol w:w="1372"/>
        <w:gridCol w:w="1372"/>
        <w:gridCol w:w="1372"/>
        <w:gridCol w:w="1372"/>
        <w:gridCol w:w="1373"/>
      </w:tblGrid>
      <w:tr w:rsidR="00A31A3F" w:rsidRPr="003C02F8" w14:paraId="6CFE2F25" w14:textId="77777777" w:rsidTr="00FF0CB1">
        <w:trPr>
          <w:trHeight w:val="20"/>
          <w:ins w:id="3128" w:author="Shiv Mangal Rahi" w:date="2020-01-02T14:51:00Z"/>
        </w:trPr>
        <w:tc>
          <w:tcPr>
            <w:tcW w:w="125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3C80EE9" w14:textId="77777777" w:rsidR="00A31A3F" w:rsidRPr="003C02F8" w:rsidRDefault="00A31A3F" w:rsidP="00FF0CB1">
            <w:pPr>
              <w:jc w:val="center"/>
              <w:rPr>
                <w:ins w:id="3129" w:author="Shiv Mangal Rahi" w:date="2020-01-02T14:51:00Z"/>
                <w:rFonts w:ascii="Calibri" w:eastAsia="Times New Roman" w:hAnsi="Calibri" w:cs="Calibri"/>
                <w:b/>
                <w:bCs/>
                <w:color w:val="000000"/>
                <w:sz w:val="20"/>
                <w:szCs w:val="20"/>
                <w:lang w:val="en-US"/>
              </w:rPr>
            </w:pPr>
            <w:ins w:id="3130" w:author="Shiv Mangal Rahi" w:date="2020-01-02T14:51:00Z">
              <w:r w:rsidRPr="003C02F8">
                <w:rPr>
                  <w:rFonts w:ascii="Calibri" w:eastAsia="Times New Roman" w:hAnsi="Calibri" w:cs="Calibri"/>
                  <w:b/>
                  <w:bCs/>
                  <w:color w:val="000000"/>
                  <w:sz w:val="20"/>
                  <w:szCs w:val="20"/>
                  <w:lang w:val="en-US"/>
                </w:rPr>
                <w:t>Field Attribute</w:t>
              </w:r>
            </w:ins>
          </w:p>
        </w:tc>
        <w:tc>
          <w:tcPr>
            <w:tcW w:w="1372" w:type="dxa"/>
            <w:tcBorders>
              <w:top w:val="single" w:sz="4" w:space="0" w:color="auto"/>
              <w:left w:val="nil"/>
              <w:bottom w:val="single" w:sz="4" w:space="0" w:color="auto"/>
              <w:right w:val="single" w:sz="4" w:space="0" w:color="auto"/>
            </w:tcBorders>
            <w:shd w:val="clear" w:color="000000" w:fill="BFBFBF"/>
            <w:noWrap/>
            <w:vAlign w:val="center"/>
            <w:hideMark/>
          </w:tcPr>
          <w:p w14:paraId="0CF0FBC1" w14:textId="77777777" w:rsidR="00A31A3F" w:rsidRPr="003C02F8" w:rsidRDefault="00A31A3F" w:rsidP="00FF0CB1">
            <w:pPr>
              <w:rPr>
                <w:ins w:id="3131" w:author="Shiv Mangal Rahi" w:date="2020-01-02T14:51:00Z"/>
                <w:rFonts w:ascii="Calibri" w:eastAsia="Times New Roman" w:hAnsi="Calibri" w:cs="Calibri"/>
                <w:b/>
                <w:bCs/>
                <w:color w:val="000000"/>
                <w:sz w:val="20"/>
                <w:szCs w:val="20"/>
                <w:lang w:val="en-US"/>
              </w:rPr>
            </w:pPr>
            <w:ins w:id="3132" w:author="Shiv Mangal Rahi" w:date="2020-01-02T14:51:00Z">
              <w:r w:rsidRPr="003C02F8">
                <w:rPr>
                  <w:rFonts w:ascii="Calibri" w:eastAsia="Times New Roman" w:hAnsi="Calibri" w:cs="Calibri"/>
                  <w:b/>
                  <w:bCs/>
                  <w:color w:val="000000"/>
                  <w:sz w:val="20"/>
                  <w:szCs w:val="20"/>
                  <w:lang w:val="en-US"/>
                </w:rPr>
                <w:t>Field-1</w:t>
              </w:r>
            </w:ins>
          </w:p>
        </w:tc>
        <w:tc>
          <w:tcPr>
            <w:tcW w:w="1372" w:type="dxa"/>
            <w:tcBorders>
              <w:top w:val="single" w:sz="4" w:space="0" w:color="auto"/>
              <w:left w:val="nil"/>
              <w:bottom w:val="single" w:sz="4" w:space="0" w:color="auto"/>
              <w:right w:val="single" w:sz="4" w:space="0" w:color="auto"/>
            </w:tcBorders>
            <w:shd w:val="clear" w:color="000000" w:fill="BFBFBF"/>
            <w:noWrap/>
            <w:vAlign w:val="center"/>
            <w:hideMark/>
          </w:tcPr>
          <w:p w14:paraId="13F6DF4D" w14:textId="77777777" w:rsidR="00A31A3F" w:rsidRPr="003C02F8" w:rsidRDefault="00A31A3F" w:rsidP="00FF0CB1">
            <w:pPr>
              <w:rPr>
                <w:ins w:id="3133" w:author="Shiv Mangal Rahi" w:date="2020-01-02T14:51:00Z"/>
                <w:rFonts w:ascii="Calibri" w:eastAsia="Times New Roman" w:hAnsi="Calibri" w:cs="Calibri"/>
                <w:b/>
                <w:bCs/>
                <w:color w:val="000000"/>
                <w:sz w:val="20"/>
                <w:szCs w:val="20"/>
                <w:lang w:val="en-US"/>
              </w:rPr>
            </w:pPr>
            <w:ins w:id="3134" w:author="Shiv Mangal Rahi" w:date="2020-01-02T14:51:00Z">
              <w:r w:rsidRPr="003C02F8">
                <w:rPr>
                  <w:rFonts w:ascii="Calibri" w:eastAsia="Times New Roman" w:hAnsi="Calibri" w:cs="Calibri"/>
                  <w:b/>
                  <w:bCs/>
                  <w:color w:val="000000"/>
                  <w:sz w:val="20"/>
                  <w:szCs w:val="20"/>
                  <w:lang w:val="en-US"/>
                </w:rPr>
                <w:t>Field-2</w:t>
              </w:r>
            </w:ins>
          </w:p>
        </w:tc>
        <w:tc>
          <w:tcPr>
            <w:tcW w:w="1372" w:type="dxa"/>
            <w:tcBorders>
              <w:top w:val="single" w:sz="4" w:space="0" w:color="auto"/>
              <w:left w:val="nil"/>
              <w:bottom w:val="single" w:sz="4" w:space="0" w:color="auto"/>
              <w:right w:val="single" w:sz="4" w:space="0" w:color="auto"/>
            </w:tcBorders>
            <w:shd w:val="clear" w:color="000000" w:fill="BFBFBF"/>
            <w:noWrap/>
            <w:vAlign w:val="center"/>
            <w:hideMark/>
          </w:tcPr>
          <w:p w14:paraId="00E14BB1" w14:textId="77777777" w:rsidR="00A31A3F" w:rsidRPr="003C02F8" w:rsidRDefault="00A31A3F" w:rsidP="00FF0CB1">
            <w:pPr>
              <w:rPr>
                <w:ins w:id="3135" w:author="Shiv Mangal Rahi" w:date="2020-01-02T14:51:00Z"/>
                <w:rFonts w:ascii="Calibri" w:eastAsia="Times New Roman" w:hAnsi="Calibri" w:cs="Calibri"/>
                <w:b/>
                <w:bCs/>
                <w:color w:val="000000"/>
                <w:sz w:val="20"/>
                <w:szCs w:val="20"/>
                <w:lang w:val="en-US"/>
              </w:rPr>
            </w:pPr>
            <w:ins w:id="3136" w:author="Shiv Mangal Rahi" w:date="2020-01-02T14:51:00Z">
              <w:r w:rsidRPr="003C02F8">
                <w:rPr>
                  <w:rFonts w:ascii="Calibri" w:eastAsia="Times New Roman" w:hAnsi="Calibri" w:cs="Calibri"/>
                  <w:b/>
                  <w:bCs/>
                  <w:color w:val="000000"/>
                  <w:sz w:val="20"/>
                  <w:szCs w:val="20"/>
                  <w:lang w:val="en-US"/>
                </w:rPr>
                <w:t>Field-3</w:t>
              </w:r>
            </w:ins>
          </w:p>
        </w:tc>
        <w:tc>
          <w:tcPr>
            <w:tcW w:w="1372" w:type="dxa"/>
            <w:tcBorders>
              <w:top w:val="single" w:sz="4" w:space="0" w:color="auto"/>
              <w:left w:val="nil"/>
              <w:bottom w:val="single" w:sz="4" w:space="0" w:color="auto"/>
              <w:right w:val="single" w:sz="4" w:space="0" w:color="auto"/>
            </w:tcBorders>
            <w:shd w:val="clear" w:color="000000" w:fill="BFBFBF"/>
            <w:noWrap/>
            <w:vAlign w:val="center"/>
            <w:hideMark/>
          </w:tcPr>
          <w:p w14:paraId="5E217A0C" w14:textId="77777777" w:rsidR="00A31A3F" w:rsidRPr="003C02F8" w:rsidRDefault="00A31A3F" w:rsidP="00FF0CB1">
            <w:pPr>
              <w:rPr>
                <w:ins w:id="3137" w:author="Shiv Mangal Rahi" w:date="2020-01-02T14:51:00Z"/>
                <w:rFonts w:ascii="Calibri" w:eastAsia="Times New Roman" w:hAnsi="Calibri" w:cs="Calibri"/>
                <w:b/>
                <w:bCs/>
                <w:color w:val="000000"/>
                <w:sz w:val="20"/>
                <w:szCs w:val="20"/>
                <w:lang w:val="en-US"/>
              </w:rPr>
            </w:pPr>
            <w:ins w:id="3138" w:author="Shiv Mangal Rahi" w:date="2020-01-02T14:51:00Z">
              <w:r w:rsidRPr="003C02F8">
                <w:rPr>
                  <w:rFonts w:ascii="Calibri" w:eastAsia="Times New Roman" w:hAnsi="Calibri" w:cs="Calibri"/>
                  <w:b/>
                  <w:bCs/>
                  <w:color w:val="000000"/>
                  <w:sz w:val="20"/>
                  <w:szCs w:val="20"/>
                  <w:lang w:val="en-US"/>
                </w:rPr>
                <w:t>Field-4</w:t>
              </w:r>
            </w:ins>
          </w:p>
        </w:tc>
        <w:tc>
          <w:tcPr>
            <w:tcW w:w="1372" w:type="dxa"/>
            <w:tcBorders>
              <w:top w:val="single" w:sz="4" w:space="0" w:color="auto"/>
              <w:left w:val="nil"/>
              <w:bottom w:val="single" w:sz="4" w:space="0" w:color="auto"/>
              <w:right w:val="single" w:sz="4" w:space="0" w:color="auto"/>
            </w:tcBorders>
            <w:shd w:val="clear" w:color="000000" w:fill="BFBFBF"/>
            <w:noWrap/>
            <w:vAlign w:val="center"/>
            <w:hideMark/>
          </w:tcPr>
          <w:p w14:paraId="455419C4" w14:textId="77777777" w:rsidR="00A31A3F" w:rsidRPr="003C02F8" w:rsidRDefault="00A31A3F" w:rsidP="00FF0CB1">
            <w:pPr>
              <w:jc w:val="center"/>
              <w:rPr>
                <w:ins w:id="3139" w:author="Shiv Mangal Rahi" w:date="2020-01-02T14:51:00Z"/>
                <w:rFonts w:ascii="Calibri" w:eastAsia="Times New Roman" w:hAnsi="Calibri" w:cs="Calibri"/>
                <w:b/>
                <w:bCs/>
                <w:color w:val="000000"/>
                <w:sz w:val="20"/>
                <w:szCs w:val="20"/>
                <w:lang w:val="en-US"/>
              </w:rPr>
            </w:pPr>
            <w:ins w:id="3140" w:author="Shiv Mangal Rahi" w:date="2020-01-02T14:51:00Z">
              <w:r w:rsidRPr="003C02F8">
                <w:rPr>
                  <w:rFonts w:ascii="Calibri" w:eastAsia="Times New Roman" w:hAnsi="Calibri" w:cs="Calibri"/>
                  <w:b/>
                  <w:bCs/>
                  <w:color w:val="000000"/>
                  <w:sz w:val="20"/>
                  <w:szCs w:val="20"/>
                  <w:lang w:val="en-US"/>
                </w:rPr>
                <w:t>Field-5</w:t>
              </w:r>
            </w:ins>
          </w:p>
        </w:tc>
        <w:tc>
          <w:tcPr>
            <w:tcW w:w="1373" w:type="dxa"/>
            <w:tcBorders>
              <w:top w:val="single" w:sz="4" w:space="0" w:color="auto"/>
              <w:left w:val="nil"/>
              <w:bottom w:val="single" w:sz="4" w:space="0" w:color="auto"/>
              <w:right w:val="single" w:sz="4" w:space="0" w:color="auto"/>
            </w:tcBorders>
            <w:shd w:val="clear" w:color="000000" w:fill="BFBFBF"/>
            <w:noWrap/>
            <w:vAlign w:val="center"/>
            <w:hideMark/>
          </w:tcPr>
          <w:p w14:paraId="466D5FBA" w14:textId="77777777" w:rsidR="00A31A3F" w:rsidRPr="003C02F8" w:rsidRDefault="00A31A3F" w:rsidP="00FF0CB1">
            <w:pPr>
              <w:jc w:val="center"/>
              <w:rPr>
                <w:ins w:id="3141" w:author="Shiv Mangal Rahi" w:date="2020-01-02T14:51:00Z"/>
                <w:rFonts w:ascii="Calibri" w:eastAsia="Times New Roman" w:hAnsi="Calibri" w:cs="Calibri"/>
                <w:b/>
                <w:bCs/>
                <w:color w:val="000000"/>
                <w:sz w:val="20"/>
                <w:szCs w:val="20"/>
                <w:lang w:val="en-US"/>
              </w:rPr>
            </w:pPr>
            <w:ins w:id="3142" w:author="Shiv Mangal Rahi" w:date="2020-01-02T14:51:00Z">
              <w:r w:rsidRPr="003C02F8">
                <w:rPr>
                  <w:rFonts w:ascii="Calibri" w:eastAsia="Times New Roman" w:hAnsi="Calibri" w:cs="Calibri"/>
                  <w:b/>
                  <w:bCs/>
                  <w:color w:val="000000"/>
                  <w:sz w:val="20"/>
                  <w:szCs w:val="20"/>
                  <w:lang w:val="en-US"/>
                </w:rPr>
                <w:t>Field-6</w:t>
              </w:r>
            </w:ins>
          </w:p>
        </w:tc>
      </w:tr>
      <w:tr w:rsidR="00A31A3F" w:rsidRPr="003C02F8" w14:paraId="264952AD" w14:textId="77777777" w:rsidTr="00FF0CB1">
        <w:trPr>
          <w:trHeight w:val="20"/>
          <w:ins w:id="314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6E6390B4" w14:textId="77777777" w:rsidR="00A31A3F" w:rsidRPr="003C02F8" w:rsidRDefault="00A31A3F" w:rsidP="00FF0CB1">
            <w:pPr>
              <w:rPr>
                <w:ins w:id="3144" w:author="Shiv Mangal Rahi" w:date="2020-01-02T14:51:00Z"/>
                <w:rFonts w:ascii="Calibri" w:eastAsia="Times New Roman" w:hAnsi="Calibri" w:cs="Calibri"/>
                <w:color w:val="000000"/>
                <w:sz w:val="20"/>
                <w:szCs w:val="20"/>
                <w:lang w:val="en-US"/>
              </w:rPr>
            </w:pPr>
            <w:ins w:id="3145" w:author="Shiv Mangal Rahi" w:date="2020-01-02T14:51:00Z">
              <w:r w:rsidRPr="003C02F8">
                <w:rPr>
                  <w:rFonts w:ascii="Calibri" w:eastAsia="Times New Roman" w:hAnsi="Calibri" w:cs="Calibri"/>
                  <w:color w:val="000000"/>
                  <w:sz w:val="20"/>
                  <w:szCs w:val="20"/>
                  <w:lang w:val="en-US"/>
                </w:rPr>
                <w:t>Name</w:t>
              </w:r>
            </w:ins>
          </w:p>
        </w:tc>
        <w:tc>
          <w:tcPr>
            <w:tcW w:w="1372" w:type="dxa"/>
            <w:tcBorders>
              <w:top w:val="nil"/>
              <w:left w:val="nil"/>
              <w:bottom w:val="single" w:sz="4" w:space="0" w:color="auto"/>
              <w:right w:val="single" w:sz="4" w:space="0" w:color="auto"/>
            </w:tcBorders>
            <w:shd w:val="clear" w:color="auto" w:fill="auto"/>
            <w:vAlign w:val="center"/>
            <w:hideMark/>
          </w:tcPr>
          <w:p w14:paraId="7CB349BD" w14:textId="77777777" w:rsidR="00A31A3F" w:rsidRPr="003C02F8" w:rsidRDefault="00A31A3F" w:rsidP="00FF0CB1">
            <w:pPr>
              <w:rPr>
                <w:ins w:id="3146" w:author="Shiv Mangal Rahi" w:date="2020-01-02T14:51:00Z"/>
                <w:rFonts w:ascii="Calibri" w:eastAsia="Times New Roman" w:hAnsi="Calibri" w:cs="Calibri"/>
                <w:color w:val="000000"/>
                <w:sz w:val="20"/>
                <w:szCs w:val="20"/>
                <w:lang w:val="en-US"/>
              </w:rPr>
            </w:pPr>
            <w:ins w:id="3147" w:author="Shiv Mangal Rahi" w:date="2020-01-02T14:51:00Z">
              <w:r w:rsidRPr="003C02F8">
                <w:rPr>
                  <w:rFonts w:ascii="Calibri" w:eastAsia="Times New Roman" w:hAnsi="Calibri" w:cs="Calibri"/>
                  <w:color w:val="000000"/>
                  <w:sz w:val="20"/>
                  <w:szCs w:val="20"/>
                  <w:lang w:val="en-US"/>
                </w:rPr>
                <w:t>Name</w:t>
              </w:r>
            </w:ins>
          </w:p>
        </w:tc>
        <w:tc>
          <w:tcPr>
            <w:tcW w:w="1372" w:type="dxa"/>
            <w:tcBorders>
              <w:top w:val="nil"/>
              <w:left w:val="nil"/>
              <w:bottom w:val="single" w:sz="4" w:space="0" w:color="auto"/>
              <w:right w:val="single" w:sz="4" w:space="0" w:color="auto"/>
            </w:tcBorders>
            <w:shd w:val="clear" w:color="auto" w:fill="auto"/>
            <w:vAlign w:val="center"/>
            <w:hideMark/>
          </w:tcPr>
          <w:p w14:paraId="0520DDB6" w14:textId="77777777" w:rsidR="00A31A3F" w:rsidRPr="003C02F8" w:rsidRDefault="00A31A3F" w:rsidP="00FF0CB1">
            <w:pPr>
              <w:rPr>
                <w:ins w:id="3148" w:author="Shiv Mangal Rahi" w:date="2020-01-02T14:51:00Z"/>
                <w:rFonts w:ascii="Calibri" w:eastAsia="Times New Roman" w:hAnsi="Calibri" w:cs="Calibri"/>
                <w:color w:val="000000"/>
                <w:sz w:val="20"/>
                <w:szCs w:val="20"/>
                <w:lang w:val="en-US"/>
              </w:rPr>
            </w:pPr>
            <w:ins w:id="3149" w:author="Shiv Mangal Rahi" w:date="2020-01-02T14:51:00Z">
              <w:r w:rsidRPr="003C02F8">
                <w:rPr>
                  <w:rFonts w:ascii="Calibri" w:eastAsia="Times New Roman" w:hAnsi="Calibri" w:cs="Calibri"/>
                  <w:color w:val="000000"/>
                  <w:sz w:val="20"/>
                  <w:szCs w:val="20"/>
                  <w:lang w:val="en-US"/>
                </w:rPr>
                <w:t>Dimension</w:t>
              </w:r>
            </w:ins>
          </w:p>
        </w:tc>
        <w:tc>
          <w:tcPr>
            <w:tcW w:w="1372" w:type="dxa"/>
            <w:tcBorders>
              <w:top w:val="nil"/>
              <w:left w:val="nil"/>
              <w:bottom w:val="single" w:sz="4" w:space="0" w:color="auto"/>
              <w:right w:val="single" w:sz="4" w:space="0" w:color="auto"/>
            </w:tcBorders>
            <w:shd w:val="clear" w:color="auto" w:fill="auto"/>
            <w:vAlign w:val="center"/>
            <w:hideMark/>
          </w:tcPr>
          <w:p w14:paraId="58E640F1" w14:textId="77777777" w:rsidR="00A31A3F" w:rsidRPr="003C02F8" w:rsidRDefault="00A31A3F" w:rsidP="00FF0CB1">
            <w:pPr>
              <w:rPr>
                <w:ins w:id="3150" w:author="Shiv Mangal Rahi" w:date="2020-01-02T14:51:00Z"/>
                <w:rFonts w:ascii="Calibri" w:eastAsia="Times New Roman" w:hAnsi="Calibri" w:cs="Calibri"/>
                <w:color w:val="000000"/>
                <w:sz w:val="20"/>
                <w:szCs w:val="20"/>
                <w:lang w:val="en-US"/>
              </w:rPr>
            </w:pPr>
            <w:ins w:id="3151" w:author="Shiv Mangal Rahi" w:date="2020-01-02T14:51:00Z">
              <w:r w:rsidRPr="003C02F8">
                <w:rPr>
                  <w:rFonts w:ascii="Calibri" w:eastAsia="Times New Roman" w:hAnsi="Calibri" w:cs="Calibri"/>
                  <w:color w:val="000000"/>
                  <w:sz w:val="20"/>
                  <w:szCs w:val="20"/>
                  <w:lang w:val="en-US"/>
                </w:rPr>
                <w:t>Rule Description</w:t>
              </w:r>
            </w:ins>
          </w:p>
        </w:tc>
        <w:tc>
          <w:tcPr>
            <w:tcW w:w="1372" w:type="dxa"/>
            <w:tcBorders>
              <w:top w:val="nil"/>
              <w:left w:val="nil"/>
              <w:bottom w:val="single" w:sz="4" w:space="0" w:color="auto"/>
              <w:right w:val="single" w:sz="4" w:space="0" w:color="auto"/>
            </w:tcBorders>
            <w:shd w:val="clear" w:color="auto" w:fill="auto"/>
            <w:vAlign w:val="center"/>
            <w:hideMark/>
          </w:tcPr>
          <w:p w14:paraId="145655BD" w14:textId="77777777" w:rsidR="00A31A3F" w:rsidRPr="003C02F8" w:rsidRDefault="00A31A3F" w:rsidP="00FF0CB1">
            <w:pPr>
              <w:rPr>
                <w:ins w:id="3152" w:author="Shiv Mangal Rahi" w:date="2020-01-02T14:51:00Z"/>
                <w:rFonts w:ascii="Calibri" w:eastAsia="Times New Roman" w:hAnsi="Calibri" w:cs="Calibri"/>
                <w:color w:val="000000"/>
                <w:sz w:val="20"/>
                <w:szCs w:val="20"/>
                <w:lang w:val="en-US"/>
              </w:rPr>
            </w:pPr>
            <w:ins w:id="3153" w:author="Shiv Mangal Rahi" w:date="2020-01-02T14:51:00Z">
              <w:r w:rsidRPr="003C02F8">
                <w:rPr>
                  <w:rFonts w:ascii="Calibri" w:eastAsia="Times New Roman" w:hAnsi="Calibri" w:cs="Calibri"/>
                  <w:color w:val="000000"/>
                  <w:sz w:val="20"/>
                  <w:szCs w:val="20"/>
                  <w:lang w:val="en-US"/>
                </w:rPr>
                <w:t>Status</w:t>
              </w:r>
            </w:ins>
          </w:p>
        </w:tc>
        <w:tc>
          <w:tcPr>
            <w:tcW w:w="1372" w:type="dxa"/>
            <w:tcBorders>
              <w:top w:val="nil"/>
              <w:left w:val="nil"/>
              <w:bottom w:val="single" w:sz="4" w:space="0" w:color="auto"/>
              <w:right w:val="single" w:sz="4" w:space="0" w:color="auto"/>
            </w:tcBorders>
            <w:shd w:val="clear" w:color="auto" w:fill="auto"/>
            <w:vAlign w:val="center"/>
            <w:hideMark/>
          </w:tcPr>
          <w:p w14:paraId="4F23F49F" w14:textId="77777777" w:rsidR="00A31A3F" w:rsidRPr="003C02F8" w:rsidRDefault="00A31A3F" w:rsidP="00FF0CB1">
            <w:pPr>
              <w:rPr>
                <w:ins w:id="3154" w:author="Shiv Mangal Rahi" w:date="2020-01-02T14:51:00Z"/>
                <w:rFonts w:ascii="Calibri" w:eastAsia="Times New Roman" w:hAnsi="Calibri" w:cs="Calibri"/>
                <w:color w:val="000000"/>
                <w:sz w:val="20"/>
                <w:szCs w:val="20"/>
                <w:lang w:val="en-US"/>
              </w:rPr>
            </w:pPr>
            <w:ins w:id="3155" w:author="Shiv Mangal Rahi" w:date="2020-01-02T14:51:00Z">
              <w:r w:rsidRPr="003C02F8">
                <w:rPr>
                  <w:rFonts w:ascii="Calibri" w:eastAsia="Times New Roman" w:hAnsi="Calibri" w:cs="Calibri"/>
                  <w:color w:val="000000"/>
                  <w:sz w:val="20"/>
                  <w:szCs w:val="20"/>
                  <w:lang w:val="en-US"/>
                </w:rPr>
                <w:t>DQ Results</w:t>
              </w:r>
            </w:ins>
          </w:p>
        </w:tc>
        <w:tc>
          <w:tcPr>
            <w:tcW w:w="1373" w:type="dxa"/>
            <w:tcBorders>
              <w:top w:val="nil"/>
              <w:left w:val="nil"/>
              <w:bottom w:val="single" w:sz="4" w:space="0" w:color="auto"/>
              <w:right w:val="single" w:sz="4" w:space="0" w:color="auto"/>
            </w:tcBorders>
            <w:shd w:val="clear" w:color="auto" w:fill="auto"/>
            <w:vAlign w:val="center"/>
            <w:hideMark/>
          </w:tcPr>
          <w:p w14:paraId="316C641C" w14:textId="77777777" w:rsidR="00A31A3F" w:rsidRPr="003C02F8" w:rsidRDefault="00A31A3F" w:rsidP="00FF0CB1">
            <w:pPr>
              <w:rPr>
                <w:ins w:id="3156" w:author="Shiv Mangal Rahi" w:date="2020-01-02T14:51:00Z"/>
                <w:rFonts w:ascii="Calibri" w:eastAsia="Times New Roman" w:hAnsi="Calibri" w:cs="Calibri"/>
                <w:color w:val="000000"/>
                <w:sz w:val="20"/>
                <w:szCs w:val="20"/>
                <w:lang w:val="en-US"/>
              </w:rPr>
            </w:pPr>
            <w:ins w:id="3157" w:author="Shiv Mangal Rahi" w:date="2020-01-02T14:51:00Z">
              <w:r w:rsidRPr="003C02F8">
                <w:rPr>
                  <w:rFonts w:ascii="Calibri" w:eastAsia="Times New Roman" w:hAnsi="Calibri" w:cs="Calibri"/>
                  <w:color w:val="000000"/>
                  <w:sz w:val="20"/>
                  <w:szCs w:val="20"/>
                  <w:lang w:val="en-US"/>
                </w:rPr>
                <w:t>Consider All Spaces As Blank</w:t>
              </w:r>
            </w:ins>
          </w:p>
        </w:tc>
      </w:tr>
      <w:tr w:rsidR="00A31A3F" w:rsidRPr="003C02F8" w14:paraId="38A5E64C" w14:textId="77777777" w:rsidTr="00FF0CB1">
        <w:trPr>
          <w:trHeight w:val="20"/>
          <w:ins w:id="315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65F57BC8" w14:textId="77777777" w:rsidR="00A31A3F" w:rsidRPr="003C02F8" w:rsidRDefault="00A31A3F" w:rsidP="00FF0CB1">
            <w:pPr>
              <w:rPr>
                <w:ins w:id="3159" w:author="Shiv Mangal Rahi" w:date="2020-01-02T14:51:00Z"/>
                <w:rFonts w:ascii="Calibri" w:eastAsia="Times New Roman" w:hAnsi="Calibri" w:cs="Calibri"/>
                <w:color w:val="000000"/>
                <w:sz w:val="20"/>
                <w:szCs w:val="20"/>
                <w:lang w:val="en-US"/>
              </w:rPr>
            </w:pPr>
            <w:ins w:id="3160" w:author="Shiv Mangal Rahi" w:date="2020-01-02T14:51:00Z">
              <w:r w:rsidRPr="003C02F8">
                <w:rPr>
                  <w:rFonts w:ascii="Calibri" w:eastAsia="Times New Roman" w:hAnsi="Calibri" w:cs="Calibri"/>
                  <w:color w:val="000000"/>
                  <w:sz w:val="20"/>
                  <w:szCs w:val="20"/>
                  <w:lang w:val="en-US"/>
                </w:rPr>
                <w:t>API Name</w:t>
              </w:r>
            </w:ins>
          </w:p>
        </w:tc>
        <w:tc>
          <w:tcPr>
            <w:tcW w:w="1372" w:type="dxa"/>
            <w:tcBorders>
              <w:top w:val="nil"/>
              <w:left w:val="nil"/>
              <w:bottom w:val="single" w:sz="4" w:space="0" w:color="auto"/>
              <w:right w:val="single" w:sz="4" w:space="0" w:color="auto"/>
            </w:tcBorders>
            <w:shd w:val="clear" w:color="auto" w:fill="auto"/>
            <w:vAlign w:val="center"/>
            <w:hideMark/>
          </w:tcPr>
          <w:p w14:paraId="159A85B2" w14:textId="77777777" w:rsidR="00A31A3F" w:rsidRPr="003C02F8" w:rsidRDefault="00A31A3F" w:rsidP="00FF0CB1">
            <w:pPr>
              <w:rPr>
                <w:ins w:id="3161" w:author="Shiv Mangal Rahi" w:date="2020-01-02T14:51:00Z"/>
                <w:rFonts w:ascii="Calibri" w:eastAsia="Times New Roman" w:hAnsi="Calibri" w:cs="Calibri"/>
                <w:color w:val="000000"/>
                <w:sz w:val="20"/>
                <w:szCs w:val="20"/>
                <w:lang w:val="en-US"/>
              </w:rPr>
            </w:pPr>
            <w:ins w:id="3162" w:author="Shiv Mangal Rahi" w:date="2020-01-02T14:51:00Z">
              <w:r w:rsidRPr="003C02F8">
                <w:rPr>
                  <w:rFonts w:ascii="Calibri" w:eastAsia="Times New Roman" w:hAnsi="Calibri" w:cs="Calibri"/>
                  <w:color w:val="000000"/>
                  <w:sz w:val="20"/>
                  <w:szCs w:val="20"/>
                  <w:lang w:val="en-US"/>
                </w:rPr>
                <w:t>Name</w:t>
              </w:r>
            </w:ins>
          </w:p>
        </w:tc>
        <w:tc>
          <w:tcPr>
            <w:tcW w:w="1372" w:type="dxa"/>
            <w:tcBorders>
              <w:top w:val="nil"/>
              <w:left w:val="nil"/>
              <w:bottom w:val="single" w:sz="4" w:space="0" w:color="auto"/>
              <w:right w:val="single" w:sz="4" w:space="0" w:color="auto"/>
            </w:tcBorders>
            <w:shd w:val="clear" w:color="auto" w:fill="auto"/>
            <w:vAlign w:val="center"/>
            <w:hideMark/>
          </w:tcPr>
          <w:p w14:paraId="6407AF90" w14:textId="77777777" w:rsidR="00A31A3F" w:rsidRPr="003C02F8" w:rsidRDefault="00A31A3F" w:rsidP="00FF0CB1">
            <w:pPr>
              <w:rPr>
                <w:ins w:id="3163" w:author="Shiv Mangal Rahi" w:date="2020-01-02T14:51:00Z"/>
                <w:rFonts w:ascii="Calibri" w:eastAsia="Times New Roman" w:hAnsi="Calibri" w:cs="Calibri"/>
                <w:color w:val="000000"/>
                <w:sz w:val="20"/>
                <w:szCs w:val="20"/>
                <w:lang w:val="en-US"/>
              </w:rPr>
            </w:pPr>
            <w:ins w:id="3164" w:author="Shiv Mangal Rahi" w:date="2020-01-02T14:51:00Z">
              <w:r w:rsidRPr="003C02F8">
                <w:rPr>
                  <w:rFonts w:ascii="Calibri" w:eastAsia="Times New Roman" w:hAnsi="Calibri" w:cs="Calibri"/>
                  <w:color w:val="000000"/>
                  <w:sz w:val="20"/>
                  <w:szCs w:val="20"/>
                  <w:lang w:val="en-US"/>
                </w:rPr>
                <w:t>Dimension</w:t>
              </w:r>
            </w:ins>
          </w:p>
        </w:tc>
        <w:tc>
          <w:tcPr>
            <w:tcW w:w="1372" w:type="dxa"/>
            <w:tcBorders>
              <w:top w:val="nil"/>
              <w:left w:val="nil"/>
              <w:bottom w:val="single" w:sz="4" w:space="0" w:color="auto"/>
              <w:right w:val="single" w:sz="4" w:space="0" w:color="auto"/>
            </w:tcBorders>
            <w:shd w:val="clear" w:color="auto" w:fill="auto"/>
            <w:vAlign w:val="center"/>
            <w:hideMark/>
          </w:tcPr>
          <w:p w14:paraId="15E72678" w14:textId="77777777" w:rsidR="00A31A3F" w:rsidRPr="003C02F8" w:rsidRDefault="00A31A3F" w:rsidP="00FF0CB1">
            <w:pPr>
              <w:rPr>
                <w:ins w:id="3165" w:author="Shiv Mangal Rahi" w:date="2020-01-02T14:51:00Z"/>
                <w:rFonts w:ascii="Calibri" w:eastAsia="Times New Roman" w:hAnsi="Calibri" w:cs="Calibri"/>
                <w:color w:val="000000"/>
                <w:sz w:val="20"/>
                <w:szCs w:val="20"/>
                <w:lang w:val="en-US"/>
              </w:rPr>
            </w:pPr>
            <w:ins w:id="3166" w:author="Shiv Mangal Rahi" w:date="2020-01-02T14:51:00Z">
              <w:r w:rsidRPr="003C02F8">
                <w:rPr>
                  <w:rFonts w:ascii="Calibri" w:eastAsia="Times New Roman" w:hAnsi="Calibri" w:cs="Calibri"/>
                  <w:color w:val="000000"/>
                  <w:sz w:val="20"/>
                  <w:szCs w:val="20"/>
                  <w:lang w:val="en-US"/>
                </w:rPr>
                <w:t>RuleDesciption</w:t>
              </w:r>
            </w:ins>
          </w:p>
        </w:tc>
        <w:tc>
          <w:tcPr>
            <w:tcW w:w="1372" w:type="dxa"/>
            <w:tcBorders>
              <w:top w:val="nil"/>
              <w:left w:val="nil"/>
              <w:bottom w:val="single" w:sz="4" w:space="0" w:color="auto"/>
              <w:right w:val="single" w:sz="4" w:space="0" w:color="auto"/>
            </w:tcBorders>
            <w:shd w:val="clear" w:color="auto" w:fill="auto"/>
            <w:vAlign w:val="center"/>
            <w:hideMark/>
          </w:tcPr>
          <w:p w14:paraId="5FBB866F" w14:textId="77777777" w:rsidR="00A31A3F" w:rsidRPr="003C02F8" w:rsidRDefault="00A31A3F" w:rsidP="00FF0CB1">
            <w:pPr>
              <w:rPr>
                <w:ins w:id="3167" w:author="Shiv Mangal Rahi" w:date="2020-01-02T14:51:00Z"/>
                <w:rFonts w:ascii="Calibri" w:eastAsia="Times New Roman" w:hAnsi="Calibri" w:cs="Calibri"/>
                <w:color w:val="000000"/>
                <w:sz w:val="20"/>
                <w:szCs w:val="20"/>
                <w:lang w:val="en-US"/>
              </w:rPr>
            </w:pPr>
            <w:ins w:id="3168" w:author="Shiv Mangal Rahi" w:date="2020-01-02T14:51:00Z">
              <w:r w:rsidRPr="003C02F8">
                <w:rPr>
                  <w:rFonts w:ascii="Calibri" w:eastAsia="Times New Roman" w:hAnsi="Calibri" w:cs="Calibri"/>
                  <w:color w:val="000000"/>
                  <w:sz w:val="20"/>
                  <w:szCs w:val="20"/>
                  <w:lang w:val="en-US"/>
                </w:rPr>
                <w:t>Status</w:t>
              </w:r>
            </w:ins>
          </w:p>
        </w:tc>
        <w:tc>
          <w:tcPr>
            <w:tcW w:w="1372" w:type="dxa"/>
            <w:tcBorders>
              <w:top w:val="nil"/>
              <w:left w:val="nil"/>
              <w:bottom w:val="single" w:sz="4" w:space="0" w:color="auto"/>
              <w:right w:val="single" w:sz="4" w:space="0" w:color="auto"/>
            </w:tcBorders>
            <w:shd w:val="clear" w:color="auto" w:fill="auto"/>
            <w:vAlign w:val="center"/>
            <w:hideMark/>
          </w:tcPr>
          <w:p w14:paraId="38213D0C" w14:textId="77777777" w:rsidR="00A31A3F" w:rsidRPr="003C02F8" w:rsidRDefault="00A31A3F" w:rsidP="00FF0CB1">
            <w:pPr>
              <w:rPr>
                <w:ins w:id="3169" w:author="Shiv Mangal Rahi" w:date="2020-01-02T14:51:00Z"/>
                <w:rFonts w:ascii="Calibri" w:eastAsia="Times New Roman" w:hAnsi="Calibri" w:cs="Calibri"/>
                <w:color w:val="000000"/>
                <w:sz w:val="20"/>
                <w:szCs w:val="20"/>
                <w:lang w:val="en-US"/>
              </w:rPr>
            </w:pPr>
            <w:ins w:id="3170" w:author="Shiv Mangal Rahi" w:date="2020-01-02T14:51:00Z">
              <w:r w:rsidRPr="003C02F8">
                <w:rPr>
                  <w:rFonts w:ascii="Calibri" w:eastAsia="Times New Roman" w:hAnsi="Calibri" w:cs="Calibri"/>
                  <w:color w:val="000000"/>
                  <w:sz w:val="20"/>
                  <w:szCs w:val="20"/>
                  <w:lang w:val="en-US"/>
                </w:rPr>
                <w:t>DQ Results</w:t>
              </w:r>
            </w:ins>
          </w:p>
        </w:tc>
        <w:tc>
          <w:tcPr>
            <w:tcW w:w="1373" w:type="dxa"/>
            <w:tcBorders>
              <w:top w:val="nil"/>
              <w:left w:val="nil"/>
              <w:bottom w:val="single" w:sz="4" w:space="0" w:color="auto"/>
              <w:right w:val="single" w:sz="4" w:space="0" w:color="auto"/>
            </w:tcBorders>
            <w:shd w:val="clear" w:color="auto" w:fill="auto"/>
            <w:vAlign w:val="center"/>
            <w:hideMark/>
          </w:tcPr>
          <w:p w14:paraId="6E2FBE56" w14:textId="77777777" w:rsidR="00A31A3F" w:rsidRPr="003C02F8" w:rsidRDefault="00A31A3F" w:rsidP="00FF0CB1">
            <w:pPr>
              <w:rPr>
                <w:ins w:id="3171" w:author="Shiv Mangal Rahi" w:date="2020-01-02T14:51:00Z"/>
                <w:rFonts w:ascii="Calibri" w:eastAsia="Times New Roman" w:hAnsi="Calibri" w:cs="Calibri"/>
                <w:color w:val="000000"/>
                <w:sz w:val="20"/>
                <w:szCs w:val="20"/>
                <w:lang w:val="en-US"/>
              </w:rPr>
            </w:pPr>
            <w:ins w:id="3172" w:author="Shiv Mangal Rahi" w:date="2020-01-02T14:51:00Z">
              <w:r w:rsidRPr="003C02F8">
                <w:rPr>
                  <w:rFonts w:ascii="Calibri" w:eastAsia="Times New Roman" w:hAnsi="Calibri" w:cs="Calibri"/>
                  <w:color w:val="000000"/>
                  <w:sz w:val="20"/>
                  <w:szCs w:val="20"/>
                  <w:lang w:val="en-US"/>
                </w:rPr>
                <w:t>ConsiderAllSpacesAsBlank</w:t>
              </w:r>
            </w:ins>
          </w:p>
        </w:tc>
      </w:tr>
      <w:tr w:rsidR="00A31A3F" w:rsidRPr="003C02F8" w14:paraId="4DCEBE89" w14:textId="77777777" w:rsidTr="00FF0CB1">
        <w:trPr>
          <w:trHeight w:val="20"/>
          <w:ins w:id="317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4F80D198" w14:textId="77777777" w:rsidR="00A31A3F" w:rsidRPr="003C02F8" w:rsidRDefault="00A31A3F" w:rsidP="00FF0CB1">
            <w:pPr>
              <w:rPr>
                <w:ins w:id="3174" w:author="Shiv Mangal Rahi" w:date="2020-01-02T14:51:00Z"/>
                <w:rFonts w:ascii="Calibri" w:eastAsia="Times New Roman" w:hAnsi="Calibri" w:cs="Calibri"/>
                <w:color w:val="000000"/>
                <w:sz w:val="20"/>
                <w:szCs w:val="20"/>
                <w:lang w:val="en-US"/>
              </w:rPr>
            </w:pPr>
            <w:ins w:id="3175" w:author="Shiv Mangal Rahi" w:date="2020-01-02T14:51:00Z">
              <w:r w:rsidRPr="003C02F8">
                <w:rPr>
                  <w:rFonts w:ascii="Calibri" w:eastAsia="Times New Roman" w:hAnsi="Calibri" w:cs="Calibri"/>
                  <w:color w:val="000000"/>
                  <w:sz w:val="20"/>
                  <w:szCs w:val="20"/>
                  <w:lang w:val="en-US"/>
                </w:rPr>
                <w:t>Input Type</w:t>
              </w:r>
            </w:ins>
          </w:p>
        </w:tc>
        <w:tc>
          <w:tcPr>
            <w:tcW w:w="1372" w:type="dxa"/>
            <w:tcBorders>
              <w:top w:val="nil"/>
              <w:left w:val="nil"/>
              <w:bottom w:val="single" w:sz="4" w:space="0" w:color="auto"/>
              <w:right w:val="single" w:sz="4" w:space="0" w:color="auto"/>
            </w:tcBorders>
            <w:shd w:val="clear" w:color="auto" w:fill="auto"/>
            <w:vAlign w:val="center"/>
            <w:hideMark/>
          </w:tcPr>
          <w:p w14:paraId="1BF581D9" w14:textId="77777777" w:rsidR="00A31A3F" w:rsidRPr="003C02F8" w:rsidRDefault="00A31A3F" w:rsidP="00FF0CB1">
            <w:pPr>
              <w:rPr>
                <w:ins w:id="3176" w:author="Shiv Mangal Rahi" w:date="2020-01-02T14:51:00Z"/>
                <w:rFonts w:ascii="Calibri" w:eastAsia="Times New Roman" w:hAnsi="Calibri" w:cs="Calibri"/>
                <w:color w:val="000000"/>
                <w:sz w:val="20"/>
                <w:szCs w:val="20"/>
                <w:lang w:val="en-US"/>
              </w:rPr>
            </w:pPr>
            <w:ins w:id="3177" w:author="Shiv Mangal Rahi" w:date="2020-01-02T14:51:00Z">
              <w:r w:rsidRPr="003C02F8">
                <w:rPr>
                  <w:rFonts w:ascii="Calibri" w:eastAsia="Times New Roman" w:hAnsi="Calibri" w:cs="Calibri"/>
                  <w:color w:val="000000"/>
                  <w:sz w:val="20"/>
                  <w:szCs w:val="20"/>
                  <w:lang w:val="en-US"/>
                </w:rPr>
                <w:t>Simple Text</w:t>
              </w:r>
            </w:ins>
          </w:p>
        </w:tc>
        <w:tc>
          <w:tcPr>
            <w:tcW w:w="1372" w:type="dxa"/>
            <w:tcBorders>
              <w:top w:val="nil"/>
              <w:left w:val="nil"/>
              <w:bottom w:val="single" w:sz="4" w:space="0" w:color="auto"/>
              <w:right w:val="single" w:sz="4" w:space="0" w:color="auto"/>
            </w:tcBorders>
            <w:shd w:val="clear" w:color="auto" w:fill="auto"/>
            <w:vAlign w:val="center"/>
            <w:hideMark/>
          </w:tcPr>
          <w:p w14:paraId="34831C34" w14:textId="77777777" w:rsidR="00A31A3F" w:rsidRPr="003C02F8" w:rsidRDefault="00A31A3F" w:rsidP="00FF0CB1">
            <w:pPr>
              <w:rPr>
                <w:ins w:id="3178" w:author="Shiv Mangal Rahi" w:date="2020-01-02T14:51:00Z"/>
                <w:rFonts w:ascii="Calibri" w:eastAsia="Times New Roman" w:hAnsi="Calibri" w:cs="Calibri"/>
                <w:color w:val="000000"/>
                <w:sz w:val="20"/>
                <w:szCs w:val="20"/>
                <w:lang w:val="en-US"/>
              </w:rPr>
            </w:pPr>
            <w:ins w:id="3179" w:author="Shiv Mangal Rahi" w:date="2020-01-02T14:51:00Z">
              <w:r w:rsidRPr="003C02F8">
                <w:rPr>
                  <w:rFonts w:ascii="Calibri" w:eastAsia="Times New Roman" w:hAnsi="Calibri" w:cs="Calibri"/>
                  <w:color w:val="000000"/>
                  <w:sz w:val="20"/>
                  <w:szCs w:val="20"/>
                  <w:lang w:val="en-US"/>
                </w:rPr>
                <w:t>List</w:t>
              </w:r>
            </w:ins>
          </w:p>
        </w:tc>
        <w:tc>
          <w:tcPr>
            <w:tcW w:w="1372" w:type="dxa"/>
            <w:tcBorders>
              <w:top w:val="nil"/>
              <w:left w:val="nil"/>
              <w:bottom w:val="single" w:sz="4" w:space="0" w:color="auto"/>
              <w:right w:val="single" w:sz="4" w:space="0" w:color="auto"/>
            </w:tcBorders>
            <w:shd w:val="clear" w:color="auto" w:fill="auto"/>
            <w:vAlign w:val="center"/>
            <w:hideMark/>
          </w:tcPr>
          <w:p w14:paraId="24DDBD7A" w14:textId="77777777" w:rsidR="00A31A3F" w:rsidRPr="003C02F8" w:rsidRDefault="00A31A3F" w:rsidP="00FF0CB1">
            <w:pPr>
              <w:rPr>
                <w:ins w:id="3180" w:author="Shiv Mangal Rahi" w:date="2020-01-02T14:51:00Z"/>
                <w:rFonts w:ascii="Calibri" w:eastAsia="Times New Roman" w:hAnsi="Calibri" w:cs="Calibri"/>
                <w:color w:val="000000"/>
                <w:sz w:val="20"/>
                <w:szCs w:val="20"/>
                <w:lang w:val="en-US"/>
              </w:rPr>
            </w:pPr>
            <w:ins w:id="3181" w:author="Shiv Mangal Rahi" w:date="2020-01-02T14:51:00Z">
              <w:r w:rsidRPr="003C02F8">
                <w:rPr>
                  <w:rFonts w:ascii="Calibri" w:eastAsia="Times New Roman" w:hAnsi="Calibri" w:cs="Calibri"/>
                  <w:color w:val="000000"/>
                  <w:sz w:val="20"/>
                  <w:szCs w:val="20"/>
                  <w:lang w:val="en-US"/>
                </w:rPr>
                <w:t>Simple Text</w:t>
              </w:r>
            </w:ins>
          </w:p>
        </w:tc>
        <w:tc>
          <w:tcPr>
            <w:tcW w:w="1372" w:type="dxa"/>
            <w:tcBorders>
              <w:top w:val="nil"/>
              <w:left w:val="nil"/>
              <w:bottom w:val="single" w:sz="4" w:space="0" w:color="auto"/>
              <w:right w:val="single" w:sz="4" w:space="0" w:color="auto"/>
            </w:tcBorders>
            <w:shd w:val="clear" w:color="auto" w:fill="auto"/>
            <w:vAlign w:val="center"/>
            <w:hideMark/>
          </w:tcPr>
          <w:p w14:paraId="69BAA8D7" w14:textId="77777777" w:rsidR="00A31A3F" w:rsidRPr="003C02F8" w:rsidRDefault="00A31A3F" w:rsidP="00FF0CB1">
            <w:pPr>
              <w:rPr>
                <w:ins w:id="3182" w:author="Shiv Mangal Rahi" w:date="2020-01-02T14:51:00Z"/>
                <w:rFonts w:ascii="Calibri" w:eastAsia="Times New Roman" w:hAnsi="Calibri" w:cs="Calibri"/>
                <w:color w:val="000000"/>
                <w:sz w:val="20"/>
                <w:szCs w:val="20"/>
                <w:lang w:val="en-US"/>
              </w:rPr>
            </w:pPr>
            <w:ins w:id="3183" w:author="Shiv Mangal Rahi" w:date="2020-01-02T14:51:00Z">
              <w:r w:rsidRPr="003C02F8">
                <w:rPr>
                  <w:rFonts w:ascii="Calibri" w:eastAsia="Times New Roman" w:hAnsi="Calibri" w:cs="Calibri"/>
                  <w:color w:val="000000"/>
                  <w:sz w:val="20"/>
                  <w:szCs w:val="20"/>
                  <w:lang w:val="en-US"/>
                </w:rPr>
                <w:t>List</w:t>
              </w:r>
            </w:ins>
          </w:p>
        </w:tc>
        <w:tc>
          <w:tcPr>
            <w:tcW w:w="1372" w:type="dxa"/>
            <w:tcBorders>
              <w:top w:val="nil"/>
              <w:left w:val="nil"/>
              <w:bottom w:val="single" w:sz="4" w:space="0" w:color="auto"/>
              <w:right w:val="single" w:sz="4" w:space="0" w:color="auto"/>
            </w:tcBorders>
            <w:shd w:val="clear" w:color="auto" w:fill="auto"/>
            <w:vAlign w:val="center"/>
            <w:hideMark/>
          </w:tcPr>
          <w:p w14:paraId="38EC30CC" w14:textId="77777777" w:rsidR="00A31A3F" w:rsidRPr="003C02F8" w:rsidRDefault="00A31A3F" w:rsidP="00FF0CB1">
            <w:pPr>
              <w:rPr>
                <w:ins w:id="3184" w:author="Shiv Mangal Rahi" w:date="2020-01-02T14:51:00Z"/>
                <w:rFonts w:ascii="Calibri" w:eastAsia="Times New Roman" w:hAnsi="Calibri" w:cs="Calibri"/>
                <w:color w:val="000000"/>
                <w:sz w:val="20"/>
                <w:szCs w:val="20"/>
                <w:lang w:val="en-US"/>
              </w:rPr>
            </w:pPr>
            <w:ins w:id="3185" w:author="Shiv Mangal Rahi" w:date="2020-01-02T14:51:00Z">
              <w:r w:rsidRPr="003C02F8">
                <w:rPr>
                  <w:rFonts w:ascii="Calibri" w:eastAsia="Times New Roman" w:hAnsi="Calibri" w:cs="Calibri"/>
                  <w:color w:val="000000"/>
                  <w:sz w:val="20"/>
                  <w:szCs w:val="20"/>
                  <w:lang w:val="en-US"/>
                </w:rPr>
                <w:t>Html/Richtext</w:t>
              </w:r>
            </w:ins>
          </w:p>
        </w:tc>
        <w:tc>
          <w:tcPr>
            <w:tcW w:w="1373" w:type="dxa"/>
            <w:tcBorders>
              <w:top w:val="nil"/>
              <w:left w:val="nil"/>
              <w:bottom w:val="single" w:sz="4" w:space="0" w:color="auto"/>
              <w:right w:val="single" w:sz="4" w:space="0" w:color="auto"/>
            </w:tcBorders>
            <w:shd w:val="clear" w:color="auto" w:fill="auto"/>
            <w:vAlign w:val="center"/>
            <w:hideMark/>
          </w:tcPr>
          <w:p w14:paraId="5818E324" w14:textId="77777777" w:rsidR="00A31A3F" w:rsidRPr="003C02F8" w:rsidRDefault="00A31A3F" w:rsidP="00FF0CB1">
            <w:pPr>
              <w:rPr>
                <w:ins w:id="3186" w:author="Shiv Mangal Rahi" w:date="2020-01-02T14:51:00Z"/>
                <w:rFonts w:ascii="Calibri" w:eastAsia="Times New Roman" w:hAnsi="Calibri" w:cs="Calibri"/>
                <w:color w:val="000000"/>
                <w:sz w:val="20"/>
                <w:szCs w:val="20"/>
                <w:lang w:val="en-US"/>
              </w:rPr>
            </w:pPr>
            <w:ins w:id="3187" w:author="Shiv Mangal Rahi" w:date="2020-01-02T14:51:00Z">
              <w:r w:rsidRPr="003C02F8">
                <w:rPr>
                  <w:rFonts w:ascii="Calibri" w:eastAsia="Times New Roman" w:hAnsi="Calibri" w:cs="Calibri"/>
                  <w:color w:val="000000"/>
                  <w:sz w:val="20"/>
                  <w:szCs w:val="20"/>
                  <w:lang w:val="en-US"/>
                </w:rPr>
                <w:t>TRUE/FALSE</w:t>
              </w:r>
            </w:ins>
          </w:p>
        </w:tc>
      </w:tr>
      <w:tr w:rsidR="00A31A3F" w:rsidRPr="003C02F8" w14:paraId="6BF7AFF7" w14:textId="77777777" w:rsidTr="00FF0CB1">
        <w:trPr>
          <w:trHeight w:val="20"/>
          <w:ins w:id="318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0F705B2C" w14:textId="77777777" w:rsidR="00A31A3F" w:rsidRPr="003C02F8" w:rsidRDefault="00A31A3F" w:rsidP="00FF0CB1">
            <w:pPr>
              <w:rPr>
                <w:ins w:id="3189" w:author="Shiv Mangal Rahi" w:date="2020-01-02T14:51:00Z"/>
                <w:rFonts w:ascii="Calibri" w:eastAsia="Times New Roman" w:hAnsi="Calibri" w:cs="Calibri"/>
                <w:color w:val="000000"/>
                <w:sz w:val="20"/>
                <w:szCs w:val="20"/>
                <w:lang w:val="en-US"/>
              </w:rPr>
            </w:pPr>
            <w:ins w:id="3190" w:author="Shiv Mangal Rahi" w:date="2020-01-02T14:51:00Z">
              <w:r w:rsidRPr="003C02F8">
                <w:rPr>
                  <w:rFonts w:ascii="Calibri" w:eastAsia="Times New Roman" w:hAnsi="Calibri" w:cs="Calibri"/>
                  <w:color w:val="000000"/>
                  <w:sz w:val="20"/>
                  <w:szCs w:val="20"/>
                  <w:lang w:val="en-US"/>
                </w:rPr>
                <w:t>Category</w:t>
              </w:r>
            </w:ins>
          </w:p>
        </w:tc>
        <w:tc>
          <w:tcPr>
            <w:tcW w:w="1372" w:type="dxa"/>
            <w:tcBorders>
              <w:top w:val="nil"/>
              <w:left w:val="nil"/>
              <w:bottom w:val="single" w:sz="4" w:space="0" w:color="auto"/>
              <w:right w:val="single" w:sz="4" w:space="0" w:color="auto"/>
            </w:tcBorders>
            <w:shd w:val="clear" w:color="auto" w:fill="auto"/>
            <w:vAlign w:val="center"/>
            <w:hideMark/>
          </w:tcPr>
          <w:p w14:paraId="646672CF" w14:textId="77777777" w:rsidR="00A31A3F" w:rsidRPr="003C02F8" w:rsidRDefault="00A31A3F" w:rsidP="00FF0CB1">
            <w:pPr>
              <w:rPr>
                <w:ins w:id="3191" w:author="Shiv Mangal Rahi" w:date="2020-01-02T14:51:00Z"/>
                <w:rFonts w:ascii="Calibri" w:eastAsia="Times New Roman" w:hAnsi="Calibri" w:cs="Calibri"/>
                <w:color w:val="000000"/>
                <w:sz w:val="20"/>
                <w:szCs w:val="20"/>
                <w:lang w:val="en-US"/>
              </w:rPr>
            </w:pPr>
            <w:ins w:id="3192"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494F6882" w14:textId="77777777" w:rsidR="00A31A3F" w:rsidRPr="003C02F8" w:rsidRDefault="00A31A3F" w:rsidP="00FF0CB1">
            <w:pPr>
              <w:rPr>
                <w:ins w:id="3193" w:author="Shiv Mangal Rahi" w:date="2020-01-02T14:51:00Z"/>
                <w:rFonts w:ascii="Calibri" w:eastAsia="Times New Roman" w:hAnsi="Calibri" w:cs="Calibri"/>
                <w:color w:val="000000"/>
                <w:sz w:val="20"/>
                <w:szCs w:val="20"/>
                <w:lang w:val="en-US"/>
              </w:rPr>
            </w:pPr>
            <w:ins w:id="3194"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6691FFE" w14:textId="77777777" w:rsidR="00A31A3F" w:rsidRPr="003C02F8" w:rsidRDefault="00A31A3F" w:rsidP="00FF0CB1">
            <w:pPr>
              <w:rPr>
                <w:ins w:id="3195" w:author="Shiv Mangal Rahi" w:date="2020-01-02T14:51:00Z"/>
                <w:rFonts w:ascii="Calibri" w:eastAsia="Times New Roman" w:hAnsi="Calibri" w:cs="Calibri"/>
                <w:color w:val="000000"/>
                <w:sz w:val="20"/>
                <w:szCs w:val="20"/>
                <w:lang w:val="en-US"/>
              </w:rPr>
            </w:pPr>
            <w:ins w:id="3196"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9FD01CF" w14:textId="77777777" w:rsidR="00A31A3F" w:rsidRPr="003C02F8" w:rsidRDefault="00A31A3F" w:rsidP="00FF0CB1">
            <w:pPr>
              <w:rPr>
                <w:ins w:id="3197" w:author="Shiv Mangal Rahi" w:date="2020-01-02T14:51:00Z"/>
                <w:rFonts w:ascii="Calibri" w:eastAsia="Times New Roman" w:hAnsi="Calibri" w:cs="Calibri"/>
                <w:color w:val="000000"/>
                <w:sz w:val="20"/>
                <w:szCs w:val="20"/>
                <w:lang w:val="en-US"/>
              </w:rPr>
            </w:pPr>
            <w:ins w:id="3198"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4A3B0DF5" w14:textId="77777777" w:rsidR="00A31A3F" w:rsidRPr="003C02F8" w:rsidRDefault="00A31A3F" w:rsidP="00FF0CB1">
            <w:pPr>
              <w:rPr>
                <w:ins w:id="3199" w:author="Shiv Mangal Rahi" w:date="2020-01-02T14:51:00Z"/>
                <w:rFonts w:ascii="Calibri" w:eastAsia="Times New Roman" w:hAnsi="Calibri" w:cs="Calibri"/>
                <w:color w:val="000000"/>
                <w:sz w:val="20"/>
                <w:szCs w:val="20"/>
                <w:lang w:val="en-US"/>
              </w:rPr>
            </w:pPr>
            <w:ins w:id="3200"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56934CD7" w14:textId="77777777" w:rsidR="00A31A3F" w:rsidRPr="003C02F8" w:rsidRDefault="00A31A3F" w:rsidP="00FF0CB1">
            <w:pPr>
              <w:rPr>
                <w:ins w:id="3201" w:author="Shiv Mangal Rahi" w:date="2020-01-02T14:51:00Z"/>
                <w:rFonts w:ascii="Calibri" w:eastAsia="Times New Roman" w:hAnsi="Calibri" w:cs="Calibri"/>
                <w:color w:val="000000"/>
                <w:sz w:val="20"/>
                <w:szCs w:val="20"/>
                <w:lang w:val="en-US"/>
              </w:rPr>
            </w:pPr>
            <w:ins w:id="3202" w:author="Shiv Mangal Rahi" w:date="2020-01-02T14:51:00Z">
              <w:r w:rsidRPr="003C02F8">
                <w:rPr>
                  <w:rFonts w:ascii="Calibri" w:eastAsia="Times New Roman" w:hAnsi="Calibri" w:cs="Calibri"/>
                  <w:color w:val="000000"/>
                  <w:sz w:val="20"/>
                  <w:szCs w:val="20"/>
                  <w:lang w:val="en-US"/>
                </w:rPr>
                <w:t>N/A</w:t>
              </w:r>
            </w:ins>
          </w:p>
        </w:tc>
      </w:tr>
      <w:tr w:rsidR="00A31A3F" w:rsidRPr="003C02F8" w14:paraId="79F20979" w14:textId="77777777" w:rsidTr="00FF0CB1">
        <w:trPr>
          <w:trHeight w:val="20"/>
          <w:ins w:id="320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18268B19" w14:textId="77777777" w:rsidR="00A31A3F" w:rsidRPr="003C02F8" w:rsidRDefault="00A31A3F" w:rsidP="00FF0CB1">
            <w:pPr>
              <w:rPr>
                <w:ins w:id="3204" w:author="Shiv Mangal Rahi" w:date="2020-01-02T14:51:00Z"/>
                <w:rFonts w:ascii="Calibri" w:eastAsia="Times New Roman" w:hAnsi="Calibri" w:cs="Calibri"/>
                <w:color w:val="000000"/>
                <w:sz w:val="20"/>
                <w:szCs w:val="20"/>
                <w:lang w:val="en-US"/>
              </w:rPr>
            </w:pPr>
            <w:ins w:id="3205" w:author="Shiv Mangal Rahi" w:date="2020-01-02T14:51:00Z">
              <w:r w:rsidRPr="003C02F8">
                <w:rPr>
                  <w:rFonts w:ascii="Calibri" w:eastAsia="Times New Roman" w:hAnsi="Calibri" w:cs="Calibri"/>
                  <w:color w:val="000000"/>
                  <w:sz w:val="20"/>
                  <w:szCs w:val="20"/>
                  <w:lang w:val="en-US"/>
                </w:rPr>
                <w:t>Minimum Value</w:t>
              </w:r>
            </w:ins>
          </w:p>
        </w:tc>
        <w:tc>
          <w:tcPr>
            <w:tcW w:w="1372" w:type="dxa"/>
            <w:tcBorders>
              <w:top w:val="nil"/>
              <w:left w:val="nil"/>
              <w:bottom w:val="single" w:sz="4" w:space="0" w:color="auto"/>
              <w:right w:val="single" w:sz="4" w:space="0" w:color="auto"/>
            </w:tcBorders>
            <w:shd w:val="clear" w:color="auto" w:fill="auto"/>
            <w:vAlign w:val="center"/>
            <w:hideMark/>
          </w:tcPr>
          <w:p w14:paraId="19B2F502" w14:textId="77777777" w:rsidR="00A31A3F" w:rsidRPr="003C02F8" w:rsidRDefault="00A31A3F" w:rsidP="00FF0CB1">
            <w:pPr>
              <w:rPr>
                <w:ins w:id="3206" w:author="Shiv Mangal Rahi" w:date="2020-01-02T14:51:00Z"/>
                <w:rFonts w:ascii="Calibri" w:eastAsia="Times New Roman" w:hAnsi="Calibri" w:cs="Calibri"/>
                <w:color w:val="000000"/>
                <w:sz w:val="20"/>
                <w:szCs w:val="20"/>
                <w:lang w:val="en-US"/>
              </w:rPr>
            </w:pPr>
            <w:ins w:id="3207"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16E06AD" w14:textId="77777777" w:rsidR="00A31A3F" w:rsidRPr="003C02F8" w:rsidRDefault="00A31A3F" w:rsidP="00FF0CB1">
            <w:pPr>
              <w:rPr>
                <w:ins w:id="3208" w:author="Shiv Mangal Rahi" w:date="2020-01-02T14:51:00Z"/>
                <w:rFonts w:ascii="Calibri" w:eastAsia="Times New Roman" w:hAnsi="Calibri" w:cs="Calibri"/>
                <w:color w:val="000000"/>
                <w:sz w:val="20"/>
                <w:szCs w:val="20"/>
                <w:lang w:val="en-US"/>
              </w:rPr>
            </w:pPr>
            <w:ins w:id="3209"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7502D01E" w14:textId="77777777" w:rsidR="00A31A3F" w:rsidRPr="003C02F8" w:rsidRDefault="00A31A3F" w:rsidP="00FF0CB1">
            <w:pPr>
              <w:rPr>
                <w:ins w:id="3210" w:author="Shiv Mangal Rahi" w:date="2020-01-02T14:51:00Z"/>
                <w:rFonts w:ascii="Calibri" w:eastAsia="Times New Roman" w:hAnsi="Calibri" w:cs="Calibri"/>
                <w:color w:val="000000"/>
                <w:sz w:val="20"/>
                <w:szCs w:val="20"/>
                <w:lang w:val="en-US"/>
              </w:rPr>
            </w:pPr>
            <w:ins w:id="3211"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7F714BA" w14:textId="77777777" w:rsidR="00A31A3F" w:rsidRPr="003C02F8" w:rsidRDefault="00A31A3F" w:rsidP="00FF0CB1">
            <w:pPr>
              <w:rPr>
                <w:ins w:id="3212" w:author="Shiv Mangal Rahi" w:date="2020-01-02T14:51:00Z"/>
                <w:rFonts w:ascii="Calibri" w:eastAsia="Times New Roman" w:hAnsi="Calibri" w:cs="Calibri"/>
                <w:color w:val="000000"/>
                <w:sz w:val="20"/>
                <w:szCs w:val="20"/>
                <w:lang w:val="en-US"/>
              </w:rPr>
            </w:pPr>
            <w:ins w:id="3213"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2CE2CBF5" w14:textId="77777777" w:rsidR="00A31A3F" w:rsidRPr="003C02F8" w:rsidRDefault="00A31A3F" w:rsidP="00FF0CB1">
            <w:pPr>
              <w:rPr>
                <w:ins w:id="3214" w:author="Shiv Mangal Rahi" w:date="2020-01-02T14:51:00Z"/>
                <w:rFonts w:ascii="Calibri" w:eastAsia="Times New Roman" w:hAnsi="Calibri" w:cs="Calibri"/>
                <w:color w:val="000000"/>
                <w:sz w:val="20"/>
                <w:szCs w:val="20"/>
                <w:lang w:val="en-US"/>
              </w:rPr>
            </w:pPr>
            <w:ins w:id="3215"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13B74C2D" w14:textId="77777777" w:rsidR="00A31A3F" w:rsidRPr="003C02F8" w:rsidRDefault="00A31A3F" w:rsidP="00FF0CB1">
            <w:pPr>
              <w:rPr>
                <w:ins w:id="3216" w:author="Shiv Mangal Rahi" w:date="2020-01-02T14:51:00Z"/>
                <w:rFonts w:ascii="Calibri" w:eastAsia="Times New Roman" w:hAnsi="Calibri" w:cs="Calibri"/>
                <w:color w:val="000000"/>
                <w:sz w:val="20"/>
                <w:szCs w:val="20"/>
                <w:lang w:val="en-US"/>
              </w:rPr>
            </w:pPr>
            <w:ins w:id="3217" w:author="Shiv Mangal Rahi" w:date="2020-01-02T14:51:00Z">
              <w:r w:rsidRPr="003C02F8">
                <w:rPr>
                  <w:rFonts w:ascii="Calibri" w:eastAsia="Times New Roman" w:hAnsi="Calibri" w:cs="Calibri"/>
                  <w:color w:val="000000"/>
                  <w:sz w:val="20"/>
                  <w:szCs w:val="20"/>
                  <w:lang w:val="en-US"/>
                </w:rPr>
                <w:t>N/A</w:t>
              </w:r>
            </w:ins>
          </w:p>
        </w:tc>
      </w:tr>
      <w:tr w:rsidR="00A31A3F" w:rsidRPr="003C02F8" w14:paraId="313E6DDA" w14:textId="77777777" w:rsidTr="00FF0CB1">
        <w:trPr>
          <w:trHeight w:val="20"/>
          <w:ins w:id="321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556270D3" w14:textId="77777777" w:rsidR="00A31A3F" w:rsidRPr="003C02F8" w:rsidRDefault="00A31A3F" w:rsidP="00FF0CB1">
            <w:pPr>
              <w:rPr>
                <w:ins w:id="3219" w:author="Shiv Mangal Rahi" w:date="2020-01-02T14:51:00Z"/>
                <w:rFonts w:ascii="Calibri" w:eastAsia="Times New Roman" w:hAnsi="Calibri" w:cs="Calibri"/>
                <w:color w:val="000000"/>
                <w:sz w:val="20"/>
                <w:szCs w:val="20"/>
                <w:lang w:val="en-US"/>
              </w:rPr>
            </w:pPr>
            <w:ins w:id="3220" w:author="Shiv Mangal Rahi" w:date="2020-01-02T14:51:00Z">
              <w:r w:rsidRPr="003C02F8">
                <w:rPr>
                  <w:rFonts w:ascii="Calibri" w:eastAsia="Times New Roman" w:hAnsi="Calibri" w:cs="Calibri"/>
                  <w:color w:val="000000"/>
                  <w:sz w:val="20"/>
                  <w:szCs w:val="20"/>
                  <w:lang w:val="en-US"/>
                </w:rPr>
                <w:t>Maximum Value</w:t>
              </w:r>
            </w:ins>
          </w:p>
        </w:tc>
        <w:tc>
          <w:tcPr>
            <w:tcW w:w="1372" w:type="dxa"/>
            <w:tcBorders>
              <w:top w:val="nil"/>
              <w:left w:val="nil"/>
              <w:bottom w:val="single" w:sz="4" w:space="0" w:color="auto"/>
              <w:right w:val="single" w:sz="4" w:space="0" w:color="auto"/>
            </w:tcBorders>
            <w:shd w:val="clear" w:color="auto" w:fill="auto"/>
            <w:vAlign w:val="center"/>
            <w:hideMark/>
          </w:tcPr>
          <w:p w14:paraId="3C8F30E2" w14:textId="77777777" w:rsidR="00A31A3F" w:rsidRPr="003C02F8" w:rsidRDefault="00A31A3F" w:rsidP="00FF0CB1">
            <w:pPr>
              <w:rPr>
                <w:ins w:id="3221" w:author="Shiv Mangal Rahi" w:date="2020-01-02T14:51:00Z"/>
                <w:rFonts w:ascii="Calibri" w:eastAsia="Times New Roman" w:hAnsi="Calibri" w:cs="Calibri"/>
                <w:color w:val="000000"/>
                <w:sz w:val="20"/>
                <w:szCs w:val="20"/>
                <w:lang w:val="en-US"/>
              </w:rPr>
            </w:pPr>
            <w:ins w:id="3222"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5C532CF6" w14:textId="77777777" w:rsidR="00A31A3F" w:rsidRPr="003C02F8" w:rsidRDefault="00A31A3F" w:rsidP="00FF0CB1">
            <w:pPr>
              <w:rPr>
                <w:ins w:id="3223" w:author="Shiv Mangal Rahi" w:date="2020-01-02T14:51:00Z"/>
                <w:rFonts w:ascii="Calibri" w:eastAsia="Times New Roman" w:hAnsi="Calibri" w:cs="Calibri"/>
                <w:color w:val="000000"/>
                <w:sz w:val="20"/>
                <w:szCs w:val="20"/>
                <w:lang w:val="en-US"/>
              </w:rPr>
            </w:pPr>
            <w:ins w:id="3224"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7DF0B18E" w14:textId="77777777" w:rsidR="00A31A3F" w:rsidRPr="003C02F8" w:rsidRDefault="00A31A3F" w:rsidP="00FF0CB1">
            <w:pPr>
              <w:rPr>
                <w:ins w:id="3225" w:author="Shiv Mangal Rahi" w:date="2020-01-02T14:51:00Z"/>
                <w:rFonts w:ascii="Calibri" w:eastAsia="Times New Roman" w:hAnsi="Calibri" w:cs="Calibri"/>
                <w:color w:val="000000"/>
                <w:sz w:val="20"/>
                <w:szCs w:val="20"/>
                <w:lang w:val="en-US"/>
              </w:rPr>
            </w:pPr>
            <w:ins w:id="3226"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15D88CC6" w14:textId="77777777" w:rsidR="00A31A3F" w:rsidRPr="003C02F8" w:rsidRDefault="00A31A3F" w:rsidP="00FF0CB1">
            <w:pPr>
              <w:rPr>
                <w:ins w:id="3227" w:author="Shiv Mangal Rahi" w:date="2020-01-02T14:51:00Z"/>
                <w:rFonts w:ascii="Calibri" w:eastAsia="Times New Roman" w:hAnsi="Calibri" w:cs="Calibri"/>
                <w:color w:val="000000"/>
                <w:sz w:val="20"/>
                <w:szCs w:val="20"/>
                <w:lang w:val="en-US"/>
              </w:rPr>
            </w:pPr>
            <w:ins w:id="3228"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2F9D48E5" w14:textId="77777777" w:rsidR="00A31A3F" w:rsidRPr="003C02F8" w:rsidRDefault="00A31A3F" w:rsidP="00FF0CB1">
            <w:pPr>
              <w:rPr>
                <w:ins w:id="3229" w:author="Shiv Mangal Rahi" w:date="2020-01-02T14:51:00Z"/>
                <w:rFonts w:ascii="Calibri" w:eastAsia="Times New Roman" w:hAnsi="Calibri" w:cs="Calibri"/>
                <w:color w:val="000000"/>
                <w:sz w:val="20"/>
                <w:szCs w:val="20"/>
                <w:lang w:val="en-US"/>
              </w:rPr>
            </w:pPr>
            <w:ins w:id="3230"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40023F2D" w14:textId="77777777" w:rsidR="00A31A3F" w:rsidRPr="003C02F8" w:rsidRDefault="00A31A3F" w:rsidP="00FF0CB1">
            <w:pPr>
              <w:rPr>
                <w:ins w:id="3231" w:author="Shiv Mangal Rahi" w:date="2020-01-02T14:51:00Z"/>
                <w:rFonts w:ascii="Calibri" w:eastAsia="Times New Roman" w:hAnsi="Calibri" w:cs="Calibri"/>
                <w:color w:val="000000"/>
                <w:sz w:val="20"/>
                <w:szCs w:val="20"/>
                <w:lang w:val="en-US"/>
              </w:rPr>
            </w:pPr>
            <w:ins w:id="3232" w:author="Shiv Mangal Rahi" w:date="2020-01-02T14:51:00Z">
              <w:r w:rsidRPr="003C02F8">
                <w:rPr>
                  <w:rFonts w:ascii="Calibri" w:eastAsia="Times New Roman" w:hAnsi="Calibri" w:cs="Calibri"/>
                  <w:color w:val="000000"/>
                  <w:sz w:val="20"/>
                  <w:szCs w:val="20"/>
                  <w:lang w:val="en-US"/>
                </w:rPr>
                <w:t>N/A</w:t>
              </w:r>
            </w:ins>
          </w:p>
        </w:tc>
      </w:tr>
      <w:tr w:rsidR="00A31A3F" w:rsidRPr="003C02F8" w14:paraId="515EF599" w14:textId="77777777" w:rsidTr="00FF0CB1">
        <w:trPr>
          <w:trHeight w:val="20"/>
          <w:ins w:id="323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43090921" w14:textId="77777777" w:rsidR="00A31A3F" w:rsidRPr="003C02F8" w:rsidRDefault="00A31A3F" w:rsidP="00FF0CB1">
            <w:pPr>
              <w:rPr>
                <w:ins w:id="3234" w:author="Shiv Mangal Rahi" w:date="2020-01-02T14:51:00Z"/>
                <w:rFonts w:ascii="Calibri" w:eastAsia="Times New Roman" w:hAnsi="Calibri" w:cs="Calibri"/>
                <w:color w:val="000000"/>
                <w:sz w:val="20"/>
                <w:szCs w:val="20"/>
                <w:lang w:val="en-US"/>
              </w:rPr>
            </w:pPr>
            <w:ins w:id="3235" w:author="Shiv Mangal Rahi" w:date="2020-01-02T14:51:00Z">
              <w:r w:rsidRPr="003C02F8">
                <w:rPr>
                  <w:rFonts w:ascii="Calibri" w:eastAsia="Times New Roman" w:hAnsi="Calibri" w:cs="Calibri"/>
                  <w:color w:val="000000"/>
                  <w:sz w:val="20"/>
                  <w:szCs w:val="20"/>
                  <w:lang w:val="en-US"/>
                </w:rPr>
                <w:t>Type of List</w:t>
              </w:r>
            </w:ins>
          </w:p>
        </w:tc>
        <w:tc>
          <w:tcPr>
            <w:tcW w:w="1372" w:type="dxa"/>
            <w:tcBorders>
              <w:top w:val="nil"/>
              <w:left w:val="nil"/>
              <w:bottom w:val="single" w:sz="4" w:space="0" w:color="auto"/>
              <w:right w:val="single" w:sz="4" w:space="0" w:color="auto"/>
            </w:tcBorders>
            <w:shd w:val="clear" w:color="auto" w:fill="auto"/>
            <w:vAlign w:val="center"/>
            <w:hideMark/>
          </w:tcPr>
          <w:p w14:paraId="4CB01506" w14:textId="77777777" w:rsidR="00A31A3F" w:rsidRPr="003C02F8" w:rsidRDefault="00A31A3F" w:rsidP="00FF0CB1">
            <w:pPr>
              <w:rPr>
                <w:ins w:id="3236" w:author="Shiv Mangal Rahi" w:date="2020-01-02T14:51:00Z"/>
                <w:rFonts w:ascii="Calibri" w:eastAsia="Times New Roman" w:hAnsi="Calibri" w:cs="Calibri"/>
                <w:color w:val="000000"/>
                <w:sz w:val="20"/>
                <w:szCs w:val="20"/>
                <w:lang w:val="en-US"/>
              </w:rPr>
            </w:pPr>
            <w:ins w:id="3237"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1A235F73" w14:textId="77777777" w:rsidR="00A31A3F" w:rsidRPr="003C02F8" w:rsidRDefault="00A31A3F" w:rsidP="00FF0CB1">
            <w:pPr>
              <w:rPr>
                <w:ins w:id="3238" w:author="Shiv Mangal Rahi" w:date="2020-01-02T14:51:00Z"/>
                <w:rFonts w:ascii="Calibri" w:eastAsia="Times New Roman" w:hAnsi="Calibri" w:cs="Calibri"/>
                <w:color w:val="000000"/>
                <w:sz w:val="20"/>
                <w:szCs w:val="20"/>
                <w:lang w:val="en-US"/>
              </w:rPr>
            </w:pPr>
            <w:ins w:id="3239" w:author="Shiv Mangal Rahi" w:date="2020-01-02T14:51:00Z">
              <w:r w:rsidRPr="003C02F8">
                <w:rPr>
                  <w:rFonts w:ascii="Calibri" w:eastAsia="Times New Roman" w:hAnsi="Calibri" w:cs="Calibri"/>
                  <w:color w:val="000000"/>
                  <w:sz w:val="20"/>
                  <w:szCs w:val="20"/>
                  <w:lang w:val="en-US"/>
                </w:rPr>
                <w:t>Reference List Item : Rule Dimension</w:t>
              </w:r>
            </w:ins>
          </w:p>
        </w:tc>
        <w:tc>
          <w:tcPr>
            <w:tcW w:w="1372" w:type="dxa"/>
            <w:tcBorders>
              <w:top w:val="nil"/>
              <w:left w:val="nil"/>
              <w:bottom w:val="single" w:sz="4" w:space="0" w:color="auto"/>
              <w:right w:val="single" w:sz="4" w:space="0" w:color="auto"/>
            </w:tcBorders>
            <w:shd w:val="clear" w:color="auto" w:fill="auto"/>
            <w:vAlign w:val="center"/>
            <w:hideMark/>
          </w:tcPr>
          <w:p w14:paraId="5A117134" w14:textId="77777777" w:rsidR="00A31A3F" w:rsidRPr="003C02F8" w:rsidRDefault="00A31A3F" w:rsidP="00FF0CB1">
            <w:pPr>
              <w:rPr>
                <w:ins w:id="3240" w:author="Shiv Mangal Rahi" w:date="2020-01-02T14:51:00Z"/>
                <w:rFonts w:ascii="Calibri" w:eastAsia="Times New Roman" w:hAnsi="Calibri" w:cs="Calibri"/>
                <w:color w:val="000000"/>
                <w:sz w:val="20"/>
                <w:szCs w:val="20"/>
                <w:lang w:val="en-US"/>
              </w:rPr>
            </w:pPr>
            <w:ins w:id="3241"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6A30BB18" w14:textId="77777777" w:rsidR="00A31A3F" w:rsidRPr="003C02F8" w:rsidRDefault="00A31A3F" w:rsidP="00FF0CB1">
            <w:pPr>
              <w:rPr>
                <w:ins w:id="3242" w:author="Shiv Mangal Rahi" w:date="2020-01-02T14:51:00Z"/>
                <w:rFonts w:ascii="Calibri" w:eastAsia="Times New Roman" w:hAnsi="Calibri" w:cs="Calibri"/>
                <w:color w:val="000000"/>
                <w:sz w:val="20"/>
                <w:szCs w:val="20"/>
                <w:lang w:val="en-US"/>
              </w:rPr>
            </w:pPr>
            <w:ins w:id="3243" w:author="Shiv Mangal Rahi" w:date="2020-01-02T14:51:00Z">
              <w:r w:rsidRPr="003C02F8">
                <w:rPr>
                  <w:rFonts w:ascii="Calibri" w:eastAsia="Times New Roman" w:hAnsi="Calibri" w:cs="Calibri"/>
                  <w:color w:val="000000"/>
                  <w:sz w:val="20"/>
                  <w:szCs w:val="20"/>
                  <w:lang w:val="en-US"/>
                </w:rPr>
                <w:t>Reference List Item : Rule Status</w:t>
              </w:r>
            </w:ins>
          </w:p>
        </w:tc>
        <w:tc>
          <w:tcPr>
            <w:tcW w:w="1372" w:type="dxa"/>
            <w:tcBorders>
              <w:top w:val="nil"/>
              <w:left w:val="nil"/>
              <w:bottom w:val="single" w:sz="4" w:space="0" w:color="auto"/>
              <w:right w:val="single" w:sz="4" w:space="0" w:color="auto"/>
            </w:tcBorders>
            <w:shd w:val="clear" w:color="auto" w:fill="auto"/>
            <w:vAlign w:val="center"/>
            <w:hideMark/>
          </w:tcPr>
          <w:p w14:paraId="6A867470" w14:textId="77777777" w:rsidR="00A31A3F" w:rsidRPr="003C02F8" w:rsidRDefault="00A31A3F" w:rsidP="00FF0CB1">
            <w:pPr>
              <w:rPr>
                <w:ins w:id="3244" w:author="Shiv Mangal Rahi" w:date="2020-01-02T14:51:00Z"/>
                <w:rFonts w:ascii="Calibri" w:eastAsia="Times New Roman" w:hAnsi="Calibri" w:cs="Calibri"/>
                <w:color w:val="000000"/>
                <w:sz w:val="20"/>
                <w:szCs w:val="20"/>
                <w:lang w:val="en-US"/>
              </w:rPr>
            </w:pPr>
            <w:ins w:id="3245"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432DDC08" w14:textId="77777777" w:rsidR="00A31A3F" w:rsidRPr="003C02F8" w:rsidRDefault="00A31A3F" w:rsidP="00FF0CB1">
            <w:pPr>
              <w:rPr>
                <w:ins w:id="3246" w:author="Shiv Mangal Rahi" w:date="2020-01-02T14:51:00Z"/>
                <w:rFonts w:ascii="Calibri" w:eastAsia="Times New Roman" w:hAnsi="Calibri" w:cs="Calibri"/>
                <w:color w:val="000000"/>
                <w:sz w:val="20"/>
                <w:szCs w:val="20"/>
                <w:lang w:val="en-US"/>
              </w:rPr>
            </w:pPr>
            <w:ins w:id="3247" w:author="Shiv Mangal Rahi" w:date="2020-01-02T14:51:00Z">
              <w:r w:rsidRPr="003C02F8">
                <w:rPr>
                  <w:rFonts w:ascii="Calibri" w:eastAsia="Times New Roman" w:hAnsi="Calibri" w:cs="Calibri"/>
                  <w:color w:val="000000"/>
                  <w:sz w:val="20"/>
                  <w:szCs w:val="20"/>
                  <w:lang w:val="en-US"/>
                </w:rPr>
                <w:t>N/A</w:t>
              </w:r>
            </w:ins>
          </w:p>
        </w:tc>
      </w:tr>
      <w:tr w:rsidR="00A31A3F" w:rsidRPr="003C02F8" w14:paraId="58CFA909" w14:textId="77777777" w:rsidTr="00FF0CB1">
        <w:trPr>
          <w:trHeight w:val="20"/>
          <w:ins w:id="324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4300CE7E" w14:textId="77777777" w:rsidR="00A31A3F" w:rsidRPr="003C02F8" w:rsidRDefault="00A31A3F" w:rsidP="00FF0CB1">
            <w:pPr>
              <w:rPr>
                <w:ins w:id="3249" w:author="Shiv Mangal Rahi" w:date="2020-01-02T14:51:00Z"/>
                <w:rFonts w:ascii="Calibri" w:eastAsia="Times New Roman" w:hAnsi="Calibri" w:cs="Calibri"/>
                <w:color w:val="000000"/>
                <w:sz w:val="20"/>
                <w:szCs w:val="20"/>
                <w:lang w:val="en-US"/>
              </w:rPr>
            </w:pPr>
            <w:ins w:id="3250" w:author="Shiv Mangal Rahi" w:date="2020-01-02T14:51:00Z">
              <w:r w:rsidRPr="003C02F8">
                <w:rPr>
                  <w:rFonts w:ascii="Calibri" w:eastAsia="Times New Roman" w:hAnsi="Calibri" w:cs="Calibri"/>
                  <w:color w:val="000000"/>
                  <w:sz w:val="20"/>
                  <w:szCs w:val="20"/>
                  <w:lang w:val="en-US"/>
                </w:rPr>
                <w:t>List Display Format</w:t>
              </w:r>
            </w:ins>
          </w:p>
        </w:tc>
        <w:tc>
          <w:tcPr>
            <w:tcW w:w="1372" w:type="dxa"/>
            <w:tcBorders>
              <w:top w:val="nil"/>
              <w:left w:val="nil"/>
              <w:bottom w:val="single" w:sz="4" w:space="0" w:color="auto"/>
              <w:right w:val="single" w:sz="4" w:space="0" w:color="auto"/>
            </w:tcBorders>
            <w:shd w:val="clear" w:color="auto" w:fill="auto"/>
            <w:vAlign w:val="center"/>
            <w:hideMark/>
          </w:tcPr>
          <w:p w14:paraId="10FE7E6F" w14:textId="77777777" w:rsidR="00A31A3F" w:rsidRPr="003C02F8" w:rsidRDefault="00A31A3F" w:rsidP="00FF0CB1">
            <w:pPr>
              <w:rPr>
                <w:ins w:id="3251" w:author="Shiv Mangal Rahi" w:date="2020-01-02T14:51:00Z"/>
                <w:rFonts w:ascii="Calibri" w:eastAsia="Times New Roman" w:hAnsi="Calibri" w:cs="Calibri"/>
                <w:color w:val="000000"/>
                <w:sz w:val="20"/>
                <w:szCs w:val="20"/>
                <w:lang w:val="en-US"/>
              </w:rPr>
            </w:pPr>
            <w:ins w:id="3252"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E4526D1" w14:textId="77777777" w:rsidR="00A31A3F" w:rsidRPr="003C02F8" w:rsidRDefault="00A31A3F" w:rsidP="00FF0CB1">
            <w:pPr>
              <w:rPr>
                <w:ins w:id="3253" w:author="Shiv Mangal Rahi" w:date="2020-01-02T14:51:00Z"/>
                <w:rFonts w:ascii="Calibri" w:eastAsia="Times New Roman" w:hAnsi="Calibri" w:cs="Calibri"/>
                <w:color w:val="000000"/>
                <w:sz w:val="20"/>
                <w:szCs w:val="20"/>
                <w:lang w:val="en-US"/>
              </w:rPr>
            </w:pPr>
            <w:ins w:id="3254" w:author="Shiv Mangal Rahi" w:date="2020-01-02T14:51:00Z">
              <w:r w:rsidRPr="003C02F8">
                <w:rPr>
                  <w:rFonts w:ascii="Calibri" w:eastAsia="Times New Roman" w:hAnsi="Calibri" w:cs="Calibri"/>
                  <w:color w:val="000000"/>
                  <w:sz w:val="20"/>
                  <w:szCs w:val="20"/>
                  <w:lang w:val="en-US"/>
                </w:rPr>
                <w:t>{Code}</w:t>
              </w:r>
            </w:ins>
          </w:p>
        </w:tc>
        <w:tc>
          <w:tcPr>
            <w:tcW w:w="1372" w:type="dxa"/>
            <w:tcBorders>
              <w:top w:val="nil"/>
              <w:left w:val="nil"/>
              <w:bottom w:val="single" w:sz="4" w:space="0" w:color="auto"/>
              <w:right w:val="single" w:sz="4" w:space="0" w:color="auto"/>
            </w:tcBorders>
            <w:shd w:val="clear" w:color="auto" w:fill="auto"/>
            <w:vAlign w:val="center"/>
            <w:hideMark/>
          </w:tcPr>
          <w:p w14:paraId="0DEEE623" w14:textId="77777777" w:rsidR="00A31A3F" w:rsidRPr="003C02F8" w:rsidRDefault="00A31A3F" w:rsidP="00FF0CB1">
            <w:pPr>
              <w:rPr>
                <w:ins w:id="3255" w:author="Shiv Mangal Rahi" w:date="2020-01-02T14:51:00Z"/>
                <w:rFonts w:ascii="Calibri" w:eastAsia="Times New Roman" w:hAnsi="Calibri" w:cs="Calibri"/>
                <w:color w:val="000000"/>
                <w:sz w:val="20"/>
                <w:szCs w:val="20"/>
                <w:lang w:val="en-US"/>
              </w:rPr>
            </w:pPr>
            <w:ins w:id="3256"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20FF87C3" w14:textId="77777777" w:rsidR="00A31A3F" w:rsidRPr="003C02F8" w:rsidRDefault="00A31A3F" w:rsidP="00FF0CB1">
            <w:pPr>
              <w:rPr>
                <w:ins w:id="3257" w:author="Shiv Mangal Rahi" w:date="2020-01-02T14:51:00Z"/>
                <w:rFonts w:ascii="Calibri" w:eastAsia="Times New Roman" w:hAnsi="Calibri" w:cs="Calibri"/>
                <w:color w:val="000000"/>
                <w:sz w:val="20"/>
                <w:szCs w:val="20"/>
                <w:lang w:val="en-US"/>
              </w:rPr>
            </w:pPr>
            <w:ins w:id="3258" w:author="Shiv Mangal Rahi" w:date="2020-01-02T14:51:00Z">
              <w:r w:rsidRPr="003C02F8">
                <w:rPr>
                  <w:rFonts w:ascii="Calibri" w:eastAsia="Times New Roman" w:hAnsi="Calibri" w:cs="Calibri"/>
                  <w:color w:val="000000"/>
                  <w:sz w:val="20"/>
                  <w:szCs w:val="20"/>
                  <w:lang w:val="en-US"/>
                </w:rPr>
                <w:t>{Code}</w:t>
              </w:r>
            </w:ins>
          </w:p>
        </w:tc>
        <w:tc>
          <w:tcPr>
            <w:tcW w:w="1372" w:type="dxa"/>
            <w:tcBorders>
              <w:top w:val="nil"/>
              <w:left w:val="nil"/>
              <w:bottom w:val="single" w:sz="4" w:space="0" w:color="auto"/>
              <w:right w:val="single" w:sz="4" w:space="0" w:color="auto"/>
            </w:tcBorders>
            <w:shd w:val="clear" w:color="auto" w:fill="auto"/>
            <w:vAlign w:val="center"/>
            <w:hideMark/>
          </w:tcPr>
          <w:p w14:paraId="0607FC6A" w14:textId="77777777" w:rsidR="00A31A3F" w:rsidRPr="003C02F8" w:rsidRDefault="00A31A3F" w:rsidP="00FF0CB1">
            <w:pPr>
              <w:rPr>
                <w:ins w:id="3259" w:author="Shiv Mangal Rahi" w:date="2020-01-02T14:51:00Z"/>
                <w:rFonts w:ascii="Calibri" w:eastAsia="Times New Roman" w:hAnsi="Calibri" w:cs="Calibri"/>
                <w:color w:val="000000"/>
                <w:sz w:val="20"/>
                <w:szCs w:val="20"/>
                <w:lang w:val="en-US"/>
              </w:rPr>
            </w:pPr>
            <w:ins w:id="3260"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7B6B274D" w14:textId="77777777" w:rsidR="00A31A3F" w:rsidRPr="003C02F8" w:rsidRDefault="00A31A3F" w:rsidP="00FF0CB1">
            <w:pPr>
              <w:rPr>
                <w:ins w:id="3261" w:author="Shiv Mangal Rahi" w:date="2020-01-02T14:51:00Z"/>
                <w:rFonts w:ascii="Calibri" w:eastAsia="Times New Roman" w:hAnsi="Calibri" w:cs="Calibri"/>
                <w:color w:val="000000"/>
                <w:sz w:val="20"/>
                <w:szCs w:val="20"/>
                <w:lang w:val="en-US"/>
              </w:rPr>
            </w:pPr>
            <w:ins w:id="3262" w:author="Shiv Mangal Rahi" w:date="2020-01-02T14:51:00Z">
              <w:r w:rsidRPr="003C02F8">
                <w:rPr>
                  <w:rFonts w:ascii="Calibri" w:eastAsia="Times New Roman" w:hAnsi="Calibri" w:cs="Calibri"/>
                  <w:color w:val="000000"/>
                  <w:sz w:val="20"/>
                  <w:szCs w:val="20"/>
                  <w:lang w:val="en-US"/>
                </w:rPr>
                <w:t>N/A</w:t>
              </w:r>
            </w:ins>
          </w:p>
        </w:tc>
      </w:tr>
      <w:tr w:rsidR="00A31A3F" w:rsidRPr="003C02F8" w14:paraId="47BB594A" w14:textId="77777777" w:rsidTr="00FF0CB1">
        <w:trPr>
          <w:trHeight w:val="20"/>
          <w:ins w:id="326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3194A60C" w14:textId="77777777" w:rsidR="00A31A3F" w:rsidRPr="003C02F8" w:rsidRDefault="00A31A3F" w:rsidP="00FF0CB1">
            <w:pPr>
              <w:rPr>
                <w:ins w:id="3264" w:author="Shiv Mangal Rahi" w:date="2020-01-02T14:51:00Z"/>
                <w:rFonts w:ascii="Calibri" w:eastAsia="Times New Roman" w:hAnsi="Calibri" w:cs="Calibri"/>
                <w:color w:val="000000"/>
                <w:sz w:val="20"/>
                <w:szCs w:val="20"/>
                <w:lang w:val="en-US"/>
              </w:rPr>
            </w:pPr>
            <w:ins w:id="3265" w:author="Shiv Mangal Rahi" w:date="2020-01-02T14:51:00Z">
              <w:r w:rsidRPr="003C02F8">
                <w:rPr>
                  <w:rFonts w:ascii="Calibri" w:eastAsia="Times New Roman" w:hAnsi="Calibri" w:cs="Calibri"/>
                  <w:color w:val="000000"/>
                  <w:sz w:val="20"/>
                  <w:szCs w:val="20"/>
                  <w:lang w:val="en-US"/>
                </w:rPr>
                <w:t>Show In Detail Tile</w:t>
              </w:r>
            </w:ins>
          </w:p>
        </w:tc>
        <w:tc>
          <w:tcPr>
            <w:tcW w:w="1372" w:type="dxa"/>
            <w:tcBorders>
              <w:top w:val="nil"/>
              <w:left w:val="nil"/>
              <w:bottom w:val="single" w:sz="4" w:space="0" w:color="auto"/>
              <w:right w:val="single" w:sz="4" w:space="0" w:color="auto"/>
            </w:tcBorders>
            <w:shd w:val="clear" w:color="auto" w:fill="auto"/>
            <w:vAlign w:val="center"/>
            <w:hideMark/>
          </w:tcPr>
          <w:p w14:paraId="2EB2E3CA" w14:textId="77777777" w:rsidR="00A31A3F" w:rsidRPr="003C02F8" w:rsidRDefault="00A31A3F" w:rsidP="00FF0CB1">
            <w:pPr>
              <w:rPr>
                <w:ins w:id="3266" w:author="Shiv Mangal Rahi" w:date="2020-01-02T14:51:00Z"/>
                <w:rFonts w:ascii="Calibri" w:eastAsia="Times New Roman" w:hAnsi="Calibri" w:cs="Calibri"/>
                <w:color w:val="000000"/>
                <w:sz w:val="20"/>
                <w:szCs w:val="20"/>
                <w:lang w:val="en-US"/>
              </w:rPr>
            </w:pPr>
            <w:ins w:id="3267"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1FD99686" w14:textId="77777777" w:rsidR="00A31A3F" w:rsidRPr="003C02F8" w:rsidRDefault="00A31A3F" w:rsidP="00FF0CB1">
            <w:pPr>
              <w:rPr>
                <w:ins w:id="3268" w:author="Shiv Mangal Rahi" w:date="2020-01-02T14:51:00Z"/>
                <w:rFonts w:ascii="Calibri" w:eastAsia="Times New Roman" w:hAnsi="Calibri" w:cs="Calibri"/>
                <w:color w:val="000000"/>
                <w:sz w:val="20"/>
                <w:szCs w:val="20"/>
                <w:lang w:val="en-US"/>
              </w:rPr>
            </w:pPr>
            <w:ins w:id="3269"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797059DC" w14:textId="77777777" w:rsidR="00A31A3F" w:rsidRPr="003C02F8" w:rsidRDefault="00A31A3F" w:rsidP="00FF0CB1">
            <w:pPr>
              <w:rPr>
                <w:ins w:id="3270" w:author="Shiv Mangal Rahi" w:date="2020-01-02T14:51:00Z"/>
                <w:rFonts w:ascii="Calibri" w:eastAsia="Times New Roman" w:hAnsi="Calibri" w:cs="Calibri"/>
                <w:color w:val="000000"/>
                <w:sz w:val="20"/>
                <w:szCs w:val="20"/>
                <w:lang w:val="en-US"/>
              </w:rPr>
            </w:pPr>
            <w:ins w:id="3271"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66343C30" w14:textId="77777777" w:rsidR="00A31A3F" w:rsidRPr="003C02F8" w:rsidRDefault="00A31A3F" w:rsidP="00FF0CB1">
            <w:pPr>
              <w:rPr>
                <w:ins w:id="3272" w:author="Shiv Mangal Rahi" w:date="2020-01-02T14:51:00Z"/>
                <w:rFonts w:ascii="Calibri" w:eastAsia="Times New Roman" w:hAnsi="Calibri" w:cs="Calibri"/>
                <w:color w:val="000000"/>
                <w:sz w:val="20"/>
                <w:szCs w:val="20"/>
                <w:lang w:val="en-US"/>
              </w:rPr>
            </w:pPr>
            <w:ins w:id="3273"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7CF5F399" w14:textId="77777777" w:rsidR="00A31A3F" w:rsidRPr="003C02F8" w:rsidRDefault="00A31A3F" w:rsidP="00FF0CB1">
            <w:pPr>
              <w:rPr>
                <w:ins w:id="3274" w:author="Shiv Mangal Rahi" w:date="2020-01-02T14:51:00Z"/>
                <w:rFonts w:ascii="Calibri" w:eastAsia="Times New Roman" w:hAnsi="Calibri" w:cs="Calibri"/>
                <w:color w:val="000000"/>
                <w:sz w:val="20"/>
                <w:szCs w:val="20"/>
                <w:lang w:val="en-US"/>
              </w:rPr>
            </w:pPr>
            <w:ins w:id="3275" w:author="Shiv Mangal Rahi" w:date="2020-01-02T14:51:00Z">
              <w:r w:rsidRPr="003C02F8">
                <w:rPr>
                  <w:rFonts w:ascii="Calibri" w:eastAsia="Times New Roman" w:hAnsi="Calibri" w:cs="Calibri"/>
                  <w:color w:val="000000"/>
                  <w:sz w:val="20"/>
                  <w:szCs w:val="20"/>
                  <w:lang w:val="en-US"/>
                </w:rPr>
                <w:t>TRUE</w:t>
              </w:r>
            </w:ins>
          </w:p>
        </w:tc>
        <w:tc>
          <w:tcPr>
            <w:tcW w:w="1373" w:type="dxa"/>
            <w:tcBorders>
              <w:top w:val="nil"/>
              <w:left w:val="nil"/>
              <w:bottom w:val="single" w:sz="4" w:space="0" w:color="auto"/>
              <w:right w:val="single" w:sz="4" w:space="0" w:color="auto"/>
            </w:tcBorders>
            <w:shd w:val="clear" w:color="auto" w:fill="auto"/>
            <w:vAlign w:val="center"/>
            <w:hideMark/>
          </w:tcPr>
          <w:p w14:paraId="028F1F95" w14:textId="77777777" w:rsidR="00A31A3F" w:rsidRPr="003C02F8" w:rsidRDefault="00A31A3F" w:rsidP="00FF0CB1">
            <w:pPr>
              <w:rPr>
                <w:ins w:id="3276" w:author="Shiv Mangal Rahi" w:date="2020-01-02T14:51:00Z"/>
                <w:rFonts w:ascii="Calibri" w:eastAsia="Times New Roman" w:hAnsi="Calibri" w:cs="Calibri"/>
                <w:color w:val="000000"/>
                <w:sz w:val="20"/>
                <w:szCs w:val="20"/>
                <w:lang w:val="en-US"/>
              </w:rPr>
            </w:pPr>
            <w:ins w:id="3277" w:author="Shiv Mangal Rahi" w:date="2020-01-02T14:51:00Z">
              <w:r w:rsidRPr="003C02F8">
                <w:rPr>
                  <w:rFonts w:ascii="Calibri" w:eastAsia="Times New Roman" w:hAnsi="Calibri" w:cs="Calibri"/>
                  <w:color w:val="000000"/>
                  <w:sz w:val="20"/>
                  <w:szCs w:val="20"/>
                  <w:lang w:val="en-US"/>
                </w:rPr>
                <w:t>TRUE</w:t>
              </w:r>
            </w:ins>
          </w:p>
        </w:tc>
      </w:tr>
      <w:tr w:rsidR="00A31A3F" w:rsidRPr="003C02F8" w14:paraId="07ACD7B4" w14:textId="77777777" w:rsidTr="00FF0CB1">
        <w:trPr>
          <w:trHeight w:val="20"/>
          <w:ins w:id="327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795D54A2" w14:textId="77777777" w:rsidR="00A31A3F" w:rsidRPr="003C02F8" w:rsidRDefault="00A31A3F" w:rsidP="00FF0CB1">
            <w:pPr>
              <w:rPr>
                <w:ins w:id="3279" w:author="Shiv Mangal Rahi" w:date="2020-01-02T14:51:00Z"/>
                <w:rFonts w:ascii="Calibri" w:eastAsia="Times New Roman" w:hAnsi="Calibri" w:cs="Calibri"/>
                <w:color w:val="000000"/>
                <w:sz w:val="20"/>
                <w:szCs w:val="20"/>
                <w:lang w:val="en-US"/>
              </w:rPr>
            </w:pPr>
            <w:ins w:id="3280" w:author="Shiv Mangal Rahi" w:date="2020-01-02T14:51:00Z">
              <w:r w:rsidRPr="003C02F8">
                <w:rPr>
                  <w:rFonts w:ascii="Calibri" w:eastAsia="Times New Roman" w:hAnsi="Calibri" w:cs="Calibri"/>
                  <w:color w:val="000000"/>
                  <w:sz w:val="20"/>
                  <w:szCs w:val="20"/>
                  <w:lang w:val="en-US"/>
                </w:rPr>
                <w:t>Is Editable</w:t>
              </w:r>
            </w:ins>
          </w:p>
        </w:tc>
        <w:tc>
          <w:tcPr>
            <w:tcW w:w="1372" w:type="dxa"/>
            <w:tcBorders>
              <w:top w:val="nil"/>
              <w:left w:val="nil"/>
              <w:bottom w:val="single" w:sz="4" w:space="0" w:color="auto"/>
              <w:right w:val="single" w:sz="4" w:space="0" w:color="auto"/>
            </w:tcBorders>
            <w:shd w:val="clear" w:color="auto" w:fill="auto"/>
            <w:vAlign w:val="center"/>
            <w:hideMark/>
          </w:tcPr>
          <w:p w14:paraId="0C84B926" w14:textId="77777777" w:rsidR="00A31A3F" w:rsidRPr="003C02F8" w:rsidRDefault="00A31A3F" w:rsidP="00FF0CB1">
            <w:pPr>
              <w:rPr>
                <w:ins w:id="3281" w:author="Shiv Mangal Rahi" w:date="2020-01-02T14:51:00Z"/>
                <w:rFonts w:ascii="Calibri" w:eastAsia="Times New Roman" w:hAnsi="Calibri" w:cs="Calibri"/>
                <w:color w:val="000000"/>
                <w:sz w:val="20"/>
                <w:szCs w:val="20"/>
                <w:lang w:val="en-US"/>
              </w:rPr>
            </w:pPr>
            <w:ins w:id="3282"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5ABFA8AA" w14:textId="77777777" w:rsidR="00A31A3F" w:rsidRPr="003C02F8" w:rsidRDefault="00A31A3F" w:rsidP="00FF0CB1">
            <w:pPr>
              <w:rPr>
                <w:ins w:id="3283" w:author="Shiv Mangal Rahi" w:date="2020-01-02T14:51:00Z"/>
                <w:rFonts w:ascii="Calibri" w:eastAsia="Times New Roman" w:hAnsi="Calibri" w:cs="Calibri"/>
                <w:color w:val="000000"/>
                <w:sz w:val="20"/>
                <w:szCs w:val="20"/>
                <w:lang w:val="en-US"/>
              </w:rPr>
            </w:pPr>
            <w:ins w:id="3284"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05B67500" w14:textId="77777777" w:rsidR="00A31A3F" w:rsidRPr="003C02F8" w:rsidRDefault="00A31A3F" w:rsidP="00FF0CB1">
            <w:pPr>
              <w:rPr>
                <w:ins w:id="3285" w:author="Shiv Mangal Rahi" w:date="2020-01-02T14:51:00Z"/>
                <w:rFonts w:ascii="Calibri" w:eastAsia="Times New Roman" w:hAnsi="Calibri" w:cs="Calibri"/>
                <w:color w:val="000000"/>
                <w:sz w:val="20"/>
                <w:szCs w:val="20"/>
                <w:lang w:val="en-US"/>
              </w:rPr>
            </w:pPr>
            <w:ins w:id="3286"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43B3426A" w14:textId="77777777" w:rsidR="00A31A3F" w:rsidRPr="003C02F8" w:rsidRDefault="00A31A3F" w:rsidP="00FF0CB1">
            <w:pPr>
              <w:rPr>
                <w:ins w:id="3287" w:author="Shiv Mangal Rahi" w:date="2020-01-02T14:51:00Z"/>
                <w:rFonts w:ascii="Calibri" w:eastAsia="Times New Roman" w:hAnsi="Calibri" w:cs="Calibri"/>
                <w:color w:val="000000"/>
                <w:sz w:val="20"/>
                <w:szCs w:val="20"/>
                <w:lang w:val="en-US"/>
              </w:rPr>
            </w:pPr>
            <w:ins w:id="3288"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4F07A5F0" w14:textId="77777777" w:rsidR="00A31A3F" w:rsidRPr="003C02F8" w:rsidRDefault="00A31A3F" w:rsidP="00FF0CB1">
            <w:pPr>
              <w:rPr>
                <w:ins w:id="3289" w:author="Shiv Mangal Rahi" w:date="2020-01-02T14:51:00Z"/>
                <w:rFonts w:ascii="Calibri" w:eastAsia="Times New Roman" w:hAnsi="Calibri" w:cs="Calibri"/>
                <w:color w:val="000000"/>
                <w:sz w:val="20"/>
                <w:szCs w:val="20"/>
                <w:lang w:val="en-US"/>
              </w:rPr>
            </w:pPr>
            <w:ins w:id="3290" w:author="Shiv Mangal Rahi" w:date="2020-01-02T14:51:00Z">
              <w:r w:rsidRPr="003C02F8">
                <w:rPr>
                  <w:rFonts w:ascii="Calibri" w:eastAsia="Times New Roman" w:hAnsi="Calibri" w:cs="Calibri"/>
                  <w:color w:val="000000"/>
                  <w:sz w:val="20"/>
                  <w:szCs w:val="20"/>
                  <w:lang w:val="en-US"/>
                </w:rPr>
                <w:t>FALSE</w:t>
              </w:r>
            </w:ins>
          </w:p>
        </w:tc>
        <w:tc>
          <w:tcPr>
            <w:tcW w:w="1373" w:type="dxa"/>
            <w:tcBorders>
              <w:top w:val="nil"/>
              <w:left w:val="nil"/>
              <w:bottom w:val="single" w:sz="4" w:space="0" w:color="auto"/>
              <w:right w:val="single" w:sz="4" w:space="0" w:color="auto"/>
            </w:tcBorders>
            <w:shd w:val="clear" w:color="auto" w:fill="auto"/>
            <w:vAlign w:val="center"/>
            <w:hideMark/>
          </w:tcPr>
          <w:p w14:paraId="7375C253" w14:textId="77777777" w:rsidR="00A31A3F" w:rsidRPr="003C02F8" w:rsidRDefault="00A31A3F" w:rsidP="00FF0CB1">
            <w:pPr>
              <w:rPr>
                <w:ins w:id="3291" w:author="Shiv Mangal Rahi" w:date="2020-01-02T14:51:00Z"/>
                <w:rFonts w:ascii="Calibri" w:eastAsia="Times New Roman" w:hAnsi="Calibri" w:cs="Calibri"/>
                <w:color w:val="000000"/>
                <w:sz w:val="20"/>
                <w:szCs w:val="20"/>
                <w:lang w:val="en-US"/>
              </w:rPr>
            </w:pPr>
            <w:ins w:id="3292" w:author="Shiv Mangal Rahi" w:date="2020-01-02T14:51:00Z">
              <w:r w:rsidRPr="003C02F8">
                <w:rPr>
                  <w:rFonts w:ascii="Calibri" w:eastAsia="Times New Roman" w:hAnsi="Calibri" w:cs="Calibri"/>
                  <w:color w:val="000000"/>
                  <w:sz w:val="20"/>
                  <w:szCs w:val="20"/>
                  <w:lang w:val="en-US"/>
                </w:rPr>
                <w:t>TRUE</w:t>
              </w:r>
            </w:ins>
          </w:p>
        </w:tc>
      </w:tr>
      <w:tr w:rsidR="00A31A3F" w:rsidRPr="003C02F8" w14:paraId="09F38596" w14:textId="77777777" w:rsidTr="00FF0CB1">
        <w:trPr>
          <w:trHeight w:val="20"/>
          <w:ins w:id="329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0CDBB716" w14:textId="77777777" w:rsidR="00A31A3F" w:rsidRPr="003C02F8" w:rsidRDefault="00A31A3F" w:rsidP="00FF0CB1">
            <w:pPr>
              <w:rPr>
                <w:ins w:id="3294" w:author="Shiv Mangal Rahi" w:date="2020-01-02T14:51:00Z"/>
                <w:rFonts w:ascii="Calibri" w:eastAsia="Times New Roman" w:hAnsi="Calibri" w:cs="Calibri"/>
                <w:color w:val="000000"/>
                <w:sz w:val="20"/>
                <w:szCs w:val="20"/>
                <w:lang w:val="en-US"/>
              </w:rPr>
            </w:pPr>
            <w:ins w:id="3295" w:author="Shiv Mangal Rahi" w:date="2020-01-02T14:51:00Z">
              <w:r w:rsidRPr="003C02F8">
                <w:rPr>
                  <w:rFonts w:ascii="Calibri" w:eastAsia="Times New Roman" w:hAnsi="Calibri" w:cs="Calibri"/>
                  <w:color w:val="000000"/>
                  <w:sz w:val="20"/>
                  <w:szCs w:val="20"/>
                  <w:lang w:val="en-US"/>
                </w:rPr>
                <w:t>Is Listable</w:t>
              </w:r>
            </w:ins>
          </w:p>
        </w:tc>
        <w:tc>
          <w:tcPr>
            <w:tcW w:w="1372" w:type="dxa"/>
            <w:tcBorders>
              <w:top w:val="nil"/>
              <w:left w:val="nil"/>
              <w:bottom w:val="single" w:sz="4" w:space="0" w:color="auto"/>
              <w:right w:val="single" w:sz="4" w:space="0" w:color="auto"/>
            </w:tcBorders>
            <w:shd w:val="clear" w:color="auto" w:fill="auto"/>
            <w:vAlign w:val="center"/>
            <w:hideMark/>
          </w:tcPr>
          <w:p w14:paraId="640B7E4A" w14:textId="77777777" w:rsidR="00A31A3F" w:rsidRPr="003C02F8" w:rsidRDefault="00A31A3F" w:rsidP="00FF0CB1">
            <w:pPr>
              <w:rPr>
                <w:ins w:id="3296" w:author="Shiv Mangal Rahi" w:date="2020-01-02T14:51:00Z"/>
                <w:rFonts w:ascii="Calibri" w:eastAsia="Times New Roman" w:hAnsi="Calibri" w:cs="Calibri"/>
                <w:color w:val="000000"/>
                <w:sz w:val="20"/>
                <w:szCs w:val="20"/>
                <w:lang w:val="en-US"/>
              </w:rPr>
            </w:pPr>
            <w:ins w:id="3297"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27F8B8AC" w14:textId="77777777" w:rsidR="00A31A3F" w:rsidRPr="003C02F8" w:rsidRDefault="00A31A3F" w:rsidP="00FF0CB1">
            <w:pPr>
              <w:rPr>
                <w:ins w:id="3298" w:author="Shiv Mangal Rahi" w:date="2020-01-02T14:51:00Z"/>
                <w:rFonts w:ascii="Calibri" w:eastAsia="Times New Roman" w:hAnsi="Calibri" w:cs="Calibri"/>
                <w:color w:val="000000"/>
                <w:sz w:val="20"/>
                <w:szCs w:val="20"/>
                <w:lang w:val="en-US"/>
              </w:rPr>
            </w:pPr>
            <w:ins w:id="3299"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0BD16585" w14:textId="77777777" w:rsidR="00A31A3F" w:rsidRPr="003C02F8" w:rsidRDefault="00A31A3F" w:rsidP="00FF0CB1">
            <w:pPr>
              <w:rPr>
                <w:ins w:id="3300" w:author="Shiv Mangal Rahi" w:date="2020-01-02T14:51:00Z"/>
                <w:rFonts w:ascii="Calibri" w:eastAsia="Times New Roman" w:hAnsi="Calibri" w:cs="Calibri"/>
                <w:color w:val="000000"/>
                <w:sz w:val="20"/>
                <w:szCs w:val="20"/>
                <w:lang w:val="en-US"/>
              </w:rPr>
            </w:pPr>
            <w:ins w:id="3301"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7B305A48" w14:textId="77777777" w:rsidR="00A31A3F" w:rsidRPr="003C02F8" w:rsidRDefault="00A31A3F" w:rsidP="00FF0CB1">
            <w:pPr>
              <w:rPr>
                <w:ins w:id="3302" w:author="Shiv Mangal Rahi" w:date="2020-01-02T14:51:00Z"/>
                <w:rFonts w:ascii="Calibri" w:eastAsia="Times New Roman" w:hAnsi="Calibri" w:cs="Calibri"/>
                <w:color w:val="000000"/>
                <w:sz w:val="20"/>
                <w:szCs w:val="20"/>
                <w:lang w:val="en-US"/>
              </w:rPr>
            </w:pPr>
            <w:ins w:id="3303"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09047A7D" w14:textId="77777777" w:rsidR="00A31A3F" w:rsidRPr="003C02F8" w:rsidRDefault="00A31A3F" w:rsidP="00FF0CB1">
            <w:pPr>
              <w:rPr>
                <w:ins w:id="3304" w:author="Shiv Mangal Rahi" w:date="2020-01-02T14:51:00Z"/>
                <w:rFonts w:ascii="Calibri" w:eastAsia="Times New Roman" w:hAnsi="Calibri" w:cs="Calibri"/>
                <w:color w:val="000000"/>
                <w:sz w:val="20"/>
                <w:szCs w:val="20"/>
                <w:lang w:val="en-US"/>
              </w:rPr>
            </w:pPr>
            <w:ins w:id="3305" w:author="Shiv Mangal Rahi" w:date="2020-01-02T14:51:00Z">
              <w:r w:rsidRPr="003C02F8">
                <w:rPr>
                  <w:rFonts w:ascii="Calibri" w:eastAsia="Times New Roman" w:hAnsi="Calibri" w:cs="Calibri"/>
                  <w:color w:val="000000"/>
                  <w:sz w:val="20"/>
                  <w:szCs w:val="20"/>
                  <w:lang w:val="en-US"/>
                </w:rPr>
                <w:t>FALSE</w:t>
              </w:r>
            </w:ins>
          </w:p>
        </w:tc>
        <w:tc>
          <w:tcPr>
            <w:tcW w:w="1373" w:type="dxa"/>
            <w:tcBorders>
              <w:top w:val="nil"/>
              <w:left w:val="nil"/>
              <w:bottom w:val="single" w:sz="4" w:space="0" w:color="auto"/>
              <w:right w:val="single" w:sz="4" w:space="0" w:color="auto"/>
            </w:tcBorders>
            <w:shd w:val="clear" w:color="auto" w:fill="auto"/>
            <w:vAlign w:val="center"/>
            <w:hideMark/>
          </w:tcPr>
          <w:p w14:paraId="0BDBCA7B" w14:textId="77777777" w:rsidR="00A31A3F" w:rsidRPr="003C02F8" w:rsidRDefault="00A31A3F" w:rsidP="00FF0CB1">
            <w:pPr>
              <w:rPr>
                <w:ins w:id="3306" w:author="Shiv Mangal Rahi" w:date="2020-01-02T14:51:00Z"/>
                <w:rFonts w:ascii="Calibri" w:eastAsia="Times New Roman" w:hAnsi="Calibri" w:cs="Calibri"/>
                <w:color w:val="000000"/>
                <w:sz w:val="20"/>
                <w:szCs w:val="20"/>
                <w:lang w:val="en-US"/>
              </w:rPr>
            </w:pPr>
            <w:ins w:id="3307" w:author="Shiv Mangal Rahi" w:date="2020-01-02T14:51:00Z">
              <w:r w:rsidRPr="003C02F8">
                <w:rPr>
                  <w:rFonts w:ascii="Calibri" w:eastAsia="Times New Roman" w:hAnsi="Calibri" w:cs="Calibri"/>
                  <w:color w:val="000000"/>
                  <w:sz w:val="20"/>
                  <w:szCs w:val="20"/>
                  <w:lang w:val="en-US"/>
                </w:rPr>
                <w:t>TRUE</w:t>
              </w:r>
            </w:ins>
          </w:p>
        </w:tc>
      </w:tr>
      <w:tr w:rsidR="00A31A3F" w:rsidRPr="003C02F8" w14:paraId="5FD98871" w14:textId="77777777" w:rsidTr="00FF0CB1">
        <w:trPr>
          <w:trHeight w:val="20"/>
          <w:ins w:id="330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5E58881C" w14:textId="77777777" w:rsidR="00A31A3F" w:rsidRPr="003C02F8" w:rsidRDefault="00A31A3F" w:rsidP="00FF0CB1">
            <w:pPr>
              <w:rPr>
                <w:ins w:id="3309" w:author="Shiv Mangal Rahi" w:date="2020-01-02T14:51:00Z"/>
                <w:rFonts w:ascii="Calibri" w:eastAsia="Times New Roman" w:hAnsi="Calibri" w:cs="Calibri"/>
                <w:color w:val="000000"/>
                <w:sz w:val="20"/>
                <w:szCs w:val="20"/>
                <w:lang w:val="en-US"/>
              </w:rPr>
            </w:pPr>
            <w:ins w:id="3310" w:author="Shiv Mangal Rahi" w:date="2020-01-02T14:51:00Z">
              <w:r w:rsidRPr="003C02F8">
                <w:rPr>
                  <w:rFonts w:ascii="Calibri" w:eastAsia="Times New Roman" w:hAnsi="Calibri" w:cs="Calibri"/>
                  <w:color w:val="000000"/>
                  <w:sz w:val="20"/>
                  <w:szCs w:val="20"/>
                  <w:lang w:val="en-US"/>
                </w:rPr>
                <w:t>Is Required</w:t>
              </w:r>
            </w:ins>
          </w:p>
        </w:tc>
        <w:tc>
          <w:tcPr>
            <w:tcW w:w="1372" w:type="dxa"/>
            <w:tcBorders>
              <w:top w:val="nil"/>
              <w:left w:val="nil"/>
              <w:bottom w:val="single" w:sz="4" w:space="0" w:color="auto"/>
              <w:right w:val="single" w:sz="4" w:space="0" w:color="auto"/>
            </w:tcBorders>
            <w:shd w:val="clear" w:color="auto" w:fill="auto"/>
            <w:vAlign w:val="center"/>
            <w:hideMark/>
          </w:tcPr>
          <w:p w14:paraId="056A71FE" w14:textId="77777777" w:rsidR="00A31A3F" w:rsidRPr="003C02F8" w:rsidRDefault="00A31A3F" w:rsidP="00FF0CB1">
            <w:pPr>
              <w:rPr>
                <w:ins w:id="3311" w:author="Shiv Mangal Rahi" w:date="2020-01-02T14:51:00Z"/>
                <w:rFonts w:ascii="Calibri" w:eastAsia="Times New Roman" w:hAnsi="Calibri" w:cs="Calibri"/>
                <w:color w:val="000000"/>
                <w:sz w:val="20"/>
                <w:szCs w:val="20"/>
                <w:lang w:val="en-US"/>
              </w:rPr>
            </w:pPr>
            <w:ins w:id="3312"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5FA3CC40" w14:textId="77777777" w:rsidR="00A31A3F" w:rsidRPr="003C02F8" w:rsidRDefault="00A31A3F" w:rsidP="00FF0CB1">
            <w:pPr>
              <w:rPr>
                <w:ins w:id="3313" w:author="Shiv Mangal Rahi" w:date="2020-01-02T14:51:00Z"/>
                <w:rFonts w:ascii="Calibri" w:eastAsia="Times New Roman" w:hAnsi="Calibri" w:cs="Calibri"/>
                <w:color w:val="000000"/>
                <w:sz w:val="20"/>
                <w:szCs w:val="20"/>
                <w:lang w:val="en-US"/>
              </w:rPr>
            </w:pPr>
            <w:ins w:id="3314" w:author="Shiv Mangal Rahi" w:date="2020-01-02T14:51:00Z">
              <w:r>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29DFAF2F" w14:textId="77777777" w:rsidR="00A31A3F" w:rsidRPr="003C02F8" w:rsidRDefault="00A31A3F" w:rsidP="00FF0CB1">
            <w:pPr>
              <w:rPr>
                <w:ins w:id="3315" w:author="Shiv Mangal Rahi" w:date="2020-01-02T14:51:00Z"/>
                <w:rFonts w:ascii="Calibri" w:eastAsia="Times New Roman" w:hAnsi="Calibri" w:cs="Calibri"/>
                <w:color w:val="000000"/>
                <w:sz w:val="20"/>
                <w:szCs w:val="20"/>
                <w:lang w:val="en-US"/>
              </w:rPr>
            </w:pPr>
            <w:ins w:id="3316" w:author="Shiv Mangal Rahi" w:date="2020-01-02T14:51:00Z">
              <w:r>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05506230" w14:textId="77777777" w:rsidR="00A31A3F" w:rsidRPr="003C02F8" w:rsidRDefault="00A31A3F" w:rsidP="00FF0CB1">
            <w:pPr>
              <w:rPr>
                <w:ins w:id="3317" w:author="Shiv Mangal Rahi" w:date="2020-01-02T14:51:00Z"/>
                <w:rFonts w:ascii="Calibri" w:eastAsia="Times New Roman" w:hAnsi="Calibri" w:cs="Calibri"/>
                <w:color w:val="000000"/>
                <w:sz w:val="20"/>
                <w:szCs w:val="20"/>
                <w:lang w:val="en-US"/>
              </w:rPr>
            </w:pPr>
            <w:ins w:id="3318"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77D3832E" w14:textId="77777777" w:rsidR="00A31A3F" w:rsidRPr="003C02F8" w:rsidRDefault="00A31A3F" w:rsidP="00FF0CB1">
            <w:pPr>
              <w:rPr>
                <w:ins w:id="3319" w:author="Shiv Mangal Rahi" w:date="2020-01-02T14:51:00Z"/>
                <w:rFonts w:ascii="Calibri" w:eastAsia="Times New Roman" w:hAnsi="Calibri" w:cs="Calibri"/>
                <w:color w:val="000000"/>
                <w:sz w:val="20"/>
                <w:szCs w:val="20"/>
                <w:lang w:val="en-US"/>
              </w:rPr>
            </w:pPr>
            <w:ins w:id="3320" w:author="Shiv Mangal Rahi" w:date="2020-01-02T14:51:00Z">
              <w:r w:rsidRPr="003C02F8">
                <w:rPr>
                  <w:rFonts w:ascii="Calibri" w:eastAsia="Times New Roman" w:hAnsi="Calibri" w:cs="Calibri"/>
                  <w:color w:val="000000"/>
                  <w:sz w:val="20"/>
                  <w:szCs w:val="20"/>
                  <w:lang w:val="en-US"/>
                </w:rPr>
                <w:t>FALSE</w:t>
              </w:r>
            </w:ins>
          </w:p>
        </w:tc>
        <w:tc>
          <w:tcPr>
            <w:tcW w:w="1373" w:type="dxa"/>
            <w:tcBorders>
              <w:top w:val="nil"/>
              <w:left w:val="nil"/>
              <w:bottom w:val="single" w:sz="4" w:space="0" w:color="auto"/>
              <w:right w:val="single" w:sz="4" w:space="0" w:color="auto"/>
            </w:tcBorders>
            <w:shd w:val="clear" w:color="auto" w:fill="auto"/>
            <w:vAlign w:val="center"/>
            <w:hideMark/>
          </w:tcPr>
          <w:p w14:paraId="085C8150" w14:textId="77777777" w:rsidR="00A31A3F" w:rsidRPr="003C02F8" w:rsidRDefault="00A31A3F" w:rsidP="00FF0CB1">
            <w:pPr>
              <w:rPr>
                <w:ins w:id="3321" w:author="Shiv Mangal Rahi" w:date="2020-01-02T14:51:00Z"/>
                <w:rFonts w:ascii="Calibri" w:eastAsia="Times New Roman" w:hAnsi="Calibri" w:cs="Calibri"/>
                <w:color w:val="000000"/>
                <w:sz w:val="20"/>
                <w:szCs w:val="20"/>
                <w:lang w:val="en-US"/>
              </w:rPr>
            </w:pPr>
            <w:ins w:id="3322" w:author="Shiv Mangal Rahi" w:date="2020-01-02T14:51:00Z">
              <w:r w:rsidRPr="003C02F8">
                <w:rPr>
                  <w:rFonts w:ascii="Calibri" w:eastAsia="Times New Roman" w:hAnsi="Calibri" w:cs="Calibri"/>
                  <w:color w:val="000000"/>
                  <w:sz w:val="20"/>
                  <w:szCs w:val="20"/>
                  <w:lang w:val="en-US"/>
                </w:rPr>
                <w:t>FALSE</w:t>
              </w:r>
            </w:ins>
          </w:p>
        </w:tc>
      </w:tr>
      <w:tr w:rsidR="00A31A3F" w:rsidRPr="003C02F8" w14:paraId="3AE27E2A" w14:textId="77777777" w:rsidTr="00FF0CB1">
        <w:trPr>
          <w:trHeight w:val="20"/>
          <w:ins w:id="332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3754419A" w14:textId="77777777" w:rsidR="00A31A3F" w:rsidRPr="003C02F8" w:rsidRDefault="00A31A3F" w:rsidP="00FF0CB1">
            <w:pPr>
              <w:rPr>
                <w:ins w:id="3324" w:author="Shiv Mangal Rahi" w:date="2020-01-02T14:51:00Z"/>
                <w:rFonts w:ascii="Calibri" w:eastAsia="Times New Roman" w:hAnsi="Calibri" w:cs="Calibri"/>
                <w:color w:val="000000"/>
                <w:sz w:val="20"/>
                <w:szCs w:val="20"/>
                <w:lang w:val="en-US"/>
              </w:rPr>
            </w:pPr>
            <w:ins w:id="3325" w:author="Shiv Mangal Rahi" w:date="2020-01-02T14:51:00Z">
              <w:r w:rsidRPr="003C02F8">
                <w:rPr>
                  <w:rFonts w:ascii="Calibri" w:eastAsia="Times New Roman" w:hAnsi="Calibri" w:cs="Calibri"/>
                  <w:color w:val="000000"/>
                  <w:sz w:val="20"/>
                  <w:szCs w:val="20"/>
                  <w:lang w:val="en-US"/>
                </w:rPr>
                <w:t>Part of Key</w:t>
              </w:r>
            </w:ins>
          </w:p>
        </w:tc>
        <w:tc>
          <w:tcPr>
            <w:tcW w:w="1372" w:type="dxa"/>
            <w:tcBorders>
              <w:top w:val="nil"/>
              <w:left w:val="nil"/>
              <w:bottom w:val="single" w:sz="4" w:space="0" w:color="auto"/>
              <w:right w:val="single" w:sz="4" w:space="0" w:color="auto"/>
            </w:tcBorders>
            <w:shd w:val="clear" w:color="auto" w:fill="auto"/>
            <w:vAlign w:val="center"/>
            <w:hideMark/>
          </w:tcPr>
          <w:p w14:paraId="36656FA9" w14:textId="77777777" w:rsidR="00A31A3F" w:rsidRPr="003C02F8" w:rsidRDefault="00A31A3F" w:rsidP="00FF0CB1">
            <w:pPr>
              <w:rPr>
                <w:ins w:id="3326" w:author="Shiv Mangal Rahi" w:date="2020-01-02T14:51:00Z"/>
                <w:rFonts w:ascii="Calibri" w:eastAsia="Times New Roman" w:hAnsi="Calibri" w:cs="Calibri"/>
                <w:color w:val="000000"/>
                <w:sz w:val="20"/>
                <w:szCs w:val="20"/>
                <w:lang w:val="en-US"/>
              </w:rPr>
            </w:pPr>
            <w:ins w:id="3327" w:author="Shiv Mangal Rahi" w:date="2020-01-02T14:51:00Z">
              <w:r w:rsidRPr="003C02F8">
                <w:rPr>
                  <w:rFonts w:ascii="Calibri" w:eastAsia="Times New Roman" w:hAnsi="Calibri" w:cs="Calibri"/>
                  <w:color w:val="000000"/>
                  <w:sz w:val="20"/>
                  <w:szCs w:val="20"/>
                  <w:lang w:val="en-US"/>
                </w:rPr>
                <w:t>TRUE</w:t>
              </w:r>
            </w:ins>
          </w:p>
        </w:tc>
        <w:tc>
          <w:tcPr>
            <w:tcW w:w="1372" w:type="dxa"/>
            <w:tcBorders>
              <w:top w:val="nil"/>
              <w:left w:val="nil"/>
              <w:bottom w:val="single" w:sz="4" w:space="0" w:color="auto"/>
              <w:right w:val="single" w:sz="4" w:space="0" w:color="auto"/>
            </w:tcBorders>
            <w:shd w:val="clear" w:color="auto" w:fill="auto"/>
            <w:vAlign w:val="center"/>
            <w:hideMark/>
          </w:tcPr>
          <w:p w14:paraId="6C798181" w14:textId="77777777" w:rsidR="00A31A3F" w:rsidRPr="003C02F8" w:rsidRDefault="00A31A3F" w:rsidP="00FF0CB1">
            <w:pPr>
              <w:rPr>
                <w:ins w:id="3328" w:author="Shiv Mangal Rahi" w:date="2020-01-02T14:51:00Z"/>
                <w:rFonts w:ascii="Calibri" w:eastAsia="Times New Roman" w:hAnsi="Calibri" w:cs="Calibri"/>
                <w:color w:val="000000"/>
                <w:sz w:val="20"/>
                <w:szCs w:val="20"/>
                <w:lang w:val="en-US"/>
              </w:rPr>
            </w:pPr>
            <w:ins w:id="3329"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0C6A2D46" w14:textId="77777777" w:rsidR="00A31A3F" w:rsidRPr="003C02F8" w:rsidRDefault="00A31A3F" w:rsidP="00FF0CB1">
            <w:pPr>
              <w:rPr>
                <w:ins w:id="3330" w:author="Shiv Mangal Rahi" w:date="2020-01-02T14:51:00Z"/>
                <w:rFonts w:ascii="Calibri" w:eastAsia="Times New Roman" w:hAnsi="Calibri" w:cs="Calibri"/>
                <w:color w:val="000000"/>
                <w:sz w:val="20"/>
                <w:szCs w:val="20"/>
                <w:lang w:val="en-US"/>
              </w:rPr>
            </w:pPr>
            <w:ins w:id="3331"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60579033" w14:textId="77777777" w:rsidR="00A31A3F" w:rsidRPr="003C02F8" w:rsidRDefault="00A31A3F" w:rsidP="00FF0CB1">
            <w:pPr>
              <w:rPr>
                <w:ins w:id="3332" w:author="Shiv Mangal Rahi" w:date="2020-01-02T14:51:00Z"/>
                <w:rFonts w:ascii="Calibri" w:eastAsia="Times New Roman" w:hAnsi="Calibri" w:cs="Calibri"/>
                <w:color w:val="000000"/>
                <w:sz w:val="20"/>
                <w:szCs w:val="20"/>
                <w:lang w:val="en-US"/>
              </w:rPr>
            </w:pPr>
            <w:ins w:id="3333"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1A43D018" w14:textId="77777777" w:rsidR="00A31A3F" w:rsidRPr="003C02F8" w:rsidRDefault="00A31A3F" w:rsidP="00FF0CB1">
            <w:pPr>
              <w:rPr>
                <w:ins w:id="3334" w:author="Shiv Mangal Rahi" w:date="2020-01-02T14:51:00Z"/>
                <w:rFonts w:ascii="Calibri" w:eastAsia="Times New Roman" w:hAnsi="Calibri" w:cs="Calibri"/>
                <w:color w:val="000000"/>
                <w:sz w:val="20"/>
                <w:szCs w:val="20"/>
                <w:lang w:val="en-US"/>
              </w:rPr>
            </w:pPr>
            <w:ins w:id="3335" w:author="Shiv Mangal Rahi" w:date="2020-01-02T14:51:00Z">
              <w:r w:rsidRPr="003C02F8">
                <w:rPr>
                  <w:rFonts w:ascii="Calibri" w:eastAsia="Times New Roman" w:hAnsi="Calibri" w:cs="Calibri"/>
                  <w:color w:val="000000"/>
                  <w:sz w:val="20"/>
                  <w:szCs w:val="20"/>
                  <w:lang w:val="en-US"/>
                </w:rPr>
                <w:t>FALSE</w:t>
              </w:r>
            </w:ins>
          </w:p>
        </w:tc>
        <w:tc>
          <w:tcPr>
            <w:tcW w:w="1373" w:type="dxa"/>
            <w:tcBorders>
              <w:top w:val="nil"/>
              <w:left w:val="nil"/>
              <w:bottom w:val="single" w:sz="4" w:space="0" w:color="auto"/>
              <w:right w:val="single" w:sz="4" w:space="0" w:color="auto"/>
            </w:tcBorders>
            <w:shd w:val="clear" w:color="auto" w:fill="auto"/>
            <w:vAlign w:val="center"/>
            <w:hideMark/>
          </w:tcPr>
          <w:p w14:paraId="3692DAD9" w14:textId="77777777" w:rsidR="00A31A3F" w:rsidRPr="003C02F8" w:rsidRDefault="00A31A3F" w:rsidP="00FF0CB1">
            <w:pPr>
              <w:rPr>
                <w:ins w:id="3336" w:author="Shiv Mangal Rahi" w:date="2020-01-02T14:51:00Z"/>
                <w:rFonts w:ascii="Calibri" w:eastAsia="Times New Roman" w:hAnsi="Calibri" w:cs="Calibri"/>
                <w:color w:val="000000"/>
                <w:sz w:val="20"/>
                <w:szCs w:val="20"/>
                <w:lang w:val="en-US"/>
              </w:rPr>
            </w:pPr>
            <w:ins w:id="3337" w:author="Shiv Mangal Rahi" w:date="2020-01-02T14:51:00Z">
              <w:r w:rsidRPr="003C02F8">
                <w:rPr>
                  <w:rFonts w:ascii="Calibri" w:eastAsia="Times New Roman" w:hAnsi="Calibri" w:cs="Calibri"/>
                  <w:color w:val="000000"/>
                  <w:sz w:val="20"/>
                  <w:szCs w:val="20"/>
                  <w:lang w:val="en-US"/>
                </w:rPr>
                <w:t>FALSE</w:t>
              </w:r>
            </w:ins>
          </w:p>
        </w:tc>
      </w:tr>
      <w:tr w:rsidR="00A31A3F" w:rsidRPr="003C02F8" w14:paraId="4235A0D4" w14:textId="77777777" w:rsidTr="00FF0CB1">
        <w:trPr>
          <w:trHeight w:val="20"/>
          <w:ins w:id="333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1E0EE81A" w14:textId="77777777" w:rsidR="00A31A3F" w:rsidRPr="003C02F8" w:rsidRDefault="00A31A3F" w:rsidP="00FF0CB1">
            <w:pPr>
              <w:rPr>
                <w:ins w:id="3339" w:author="Shiv Mangal Rahi" w:date="2020-01-02T14:51:00Z"/>
                <w:rFonts w:ascii="Calibri" w:eastAsia="Times New Roman" w:hAnsi="Calibri" w:cs="Calibri"/>
                <w:color w:val="000000"/>
                <w:sz w:val="20"/>
                <w:szCs w:val="20"/>
                <w:lang w:val="en-US"/>
              </w:rPr>
            </w:pPr>
            <w:ins w:id="3340" w:author="Shiv Mangal Rahi" w:date="2020-01-02T14:51:00Z">
              <w:r w:rsidRPr="003C02F8">
                <w:rPr>
                  <w:rFonts w:ascii="Calibri" w:eastAsia="Times New Roman" w:hAnsi="Calibri" w:cs="Calibri"/>
                  <w:color w:val="000000"/>
                  <w:sz w:val="20"/>
                  <w:szCs w:val="20"/>
                  <w:lang w:val="en-US"/>
                </w:rPr>
                <w:t>Show As Top Level Filter</w:t>
              </w:r>
            </w:ins>
          </w:p>
        </w:tc>
        <w:tc>
          <w:tcPr>
            <w:tcW w:w="1372" w:type="dxa"/>
            <w:tcBorders>
              <w:top w:val="nil"/>
              <w:left w:val="nil"/>
              <w:bottom w:val="single" w:sz="4" w:space="0" w:color="auto"/>
              <w:right w:val="single" w:sz="4" w:space="0" w:color="auto"/>
            </w:tcBorders>
            <w:shd w:val="clear" w:color="auto" w:fill="auto"/>
            <w:vAlign w:val="center"/>
            <w:hideMark/>
          </w:tcPr>
          <w:p w14:paraId="3CEAF4ED" w14:textId="77777777" w:rsidR="00A31A3F" w:rsidRPr="003C02F8" w:rsidRDefault="00A31A3F" w:rsidP="00FF0CB1">
            <w:pPr>
              <w:rPr>
                <w:ins w:id="3341" w:author="Shiv Mangal Rahi" w:date="2020-01-02T14:51:00Z"/>
                <w:rFonts w:ascii="Calibri" w:eastAsia="Times New Roman" w:hAnsi="Calibri" w:cs="Calibri"/>
                <w:color w:val="000000"/>
                <w:sz w:val="20"/>
                <w:szCs w:val="20"/>
                <w:lang w:val="en-US"/>
              </w:rPr>
            </w:pPr>
            <w:ins w:id="3342"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1CC30CE1" w14:textId="77777777" w:rsidR="00A31A3F" w:rsidRPr="003C02F8" w:rsidRDefault="00A31A3F" w:rsidP="00FF0CB1">
            <w:pPr>
              <w:rPr>
                <w:ins w:id="3343" w:author="Shiv Mangal Rahi" w:date="2020-01-02T14:51:00Z"/>
                <w:rFonts w:ascii="Calibri" w:eastAsia="Times New Roman" w:hAnsi="Calibri" w:cs="Calibri"/>
                <w:color w:val="000000"/>
                <w:sz w:val="20"/>
                <w:szCs w:val="20"/>
                <w:lang w:val="en-US"/>
              </w:rPr>
            </w:pPr>
            <w:ins w:id="3344"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1D1D2FB" w14:textId="77777777" w:rsidR="00A31A3F" w:rsidRPr="003C02F8" w:rsidRDefault="00A31A3F" w:rsidP="00FF0CB1">
            <w:pPr>
              <w:rPr>
                <w:ins w:id="3345" w:author="Shiv Mangal Rahi" w:date="2020-01-02T14:51:00Z"/>
                <w:rFonts w:ascii="Calibri" w:eastAsia="Times New Roman" w:hAnsi="Calibri" w:cs="Calibri"/>
                <w:color w:val="000000"/>
                <w:sz w:val="20"/>
                <w:szCs w:val="20"/>
                <w:lang w:val="en-US"/>
              </w:rPr>
            </w:pPr>
            <w:ins w:id="3346"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6997A659" w14:textId="77777777" w:rsidR="00A31A3F" w:rsidRPr="003C02F8" w:rsidRDefault="00A31A3F" w:rsidP="00FF0CB1">
            <w:pPr>
              <w:rPr>
                <w:ins w:id="3347" w:author="Shiv Mangal Rahi" w:date="2020-01-02T14:51:00Z"/>
                <w:rFonts w:ascii="Calibri" w:eastAsia="Times New Roman" w:hAnsi="Calibri" w:cs="Calibri"/>
                <w:color w:val="000000"/>
                <w:sz w:val="20"/>
                <w:szCs w:val="20"/>
                <w:lang w:val="en-US"/>
              </w:rPr>
            </w:pPr>
            <w:ins w:id="3348"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79D582E4" w14:textId="77777777" w:rsidR="00A31A3F" w:rsidRPr="003C02F8" w:rsidRDefault="00A31A3F" w:rsidP="00FF0CB1">
            <w:pPr>
              <w:rPr>
                <w:ins w:id="3349" w:author="Shiv Mangal Rahi" w:date="2020-01-02T14:51:00Z"/>
                <w:rFonts w:ascii="Calibri" w:eastAsia="Times New Roman" w:hAnsi="Calibri" w:cs="Calibri"/>
                <w:color w:val="000000"/>
                <w:sz w:val="20"/>
                <w:szCs w:val="20"/>
                <w:lang w:val="en-US"/>
              </w:rPr>
            </w:pPr>
            <w:ins w:id="3350"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0F0B5E84" w14:textId="77777777" w:rsidR="00A31A3F" w:rsidRPr="003C02F8" w:rsidRDefault="00A31A3F" w:rsidP="00FF0CB1">
            <w:pPr>
              <w:rPr>
                <w:ins w:id="3351" w:author="Shiv Mangal Rahi" w:date="2020-01-02T14:51:00Z"/>
                <w:rFonts w:ascii="Calibri" w:eastAsia="Times New Roman" w:hAnsi="Calibri" w:cs="Calibri"/>
                <w:color w:val="000000"/>
                <w:sz w:val="20"/>
                <w:szCs w:val="20"/>
                <w:lang w:val="en-US"/>
              </w:rPr>
            </w:pPr>
            <w:ins w:id="3352" w:author="Shiv Mangal Rahi" w:date="2020-01-02T14:51:00Z">
              <w:r w:rsidRPr="003C02F8">
                <w:rPr>
                  <w:rFonts w:ascii="Calibri" w:eastAsia="Times New Roman" w:hAnsi="Calibri" w:cs="Calibri"/>
                  <w:color w:val="000000"/>
                  <w:sz w:val="20"/>
                  <w:szCs w:val="20"/>
                  <w:lang w:val="en-US"/>
                </w:rPr>
                <w:t>NA</w:t>
              </w:r>
            </w:ins>
          </w:p>
        </w:tc>
      </w:tr>
      <w:tr w:rsidR="00A31A3F" w:rsidRPr="003C02F8" w14:paraId="0053CC19" w14:textId="77777777" w:rsidTr="00FF0CB1">
        <w:trPr>
          <w:trHeight w:val="20"/>
          <w:ins w:id="335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1E67CBAB" w14:textId="77777777" w:rsidR="00A31A3F" w:rsidRPr="003C02F8" w:rsidRDefault="00A31A3F" w:rsidP="00FF0CB1">
            <w:pPr>
              <w:rPr>
                <w:ins w:id="3354" w:author="Shiv Mangal Rahi" w:date="2020-01-02T14:51:00Z"/>
                <w:rFonts w:ascii="Calibri" w:eastAsia="Times New Roman" w:hAnsi="Calibri" w:cs="Calibri"/>
                <w:color w:val="000000"/>
                <w:sz w:val="20"/>
                <w:szCs w:val="20"/>
                <w:lang w:val="en-US"/>
              </w:rPr>
            </w:pPr>
            <w:ins w:id="3355" w:author="Shiv Mangal Rahi" w:date="2020-01-02T14:51:00Z">
              <w:r w:rsidRPr="003C02F8">
                <w:rPr>
                  <w:rFonts w:ascii="Calibri" w:eastAsia="Times New Roman" w:hAnsi="Calibri" w:cs="Calibri"/>
                  <w:color w:val="000000"/>
                  <w:sz w:val="20"/>
                  <w:szCs w:val="20"/>
                  <w:lang w:val="en-US"/>
                </w:rPr>
                <w:lastRenderedPageBreak/>
                <w:t>Allow Multiple Items</w:t>
              </w:r>
            </w:ins>
          </w:p>
        </w:tc>
        <w:tc>
          <w:tcPr>
            <w:tcW w:w="1372" w:type="dxa"/>
            <w:tcBorders>
              <w:top w:val="nil"/>
              <w:left w:val="nil"/>
              <w:bottom w:val="single" w:sz="4" w:space="0" w:color="auto"/>
              <w:right w:val="single" w:sz="4" w:space="0" w:color="auto"/>
            </w:tcBorders>
            <w:shd w:val="clear" w:color="auto" w:fill="auto"/>
            <w:vAlign w:val="center"/>
            <w:hideMark/>
          </w:tcPr>
          <w:p w14:paraId="0EFD331E" w14:textId="77777777" w:rsidR="00A31A3F" w:rsidRPr="003C02F8" w:rsidRDefault="00A31A3F" w:rsidP="00FF0CB1">
            <w:pPr>
              <w:rPr>
                <w:ins w:id="3356" w:author="Shiv Mangal Rahi" w:date="2020-01-02T14:51:00Z"/>
                <w:rFonts w:ascii="Calibri" w:eastAsia="Times New Roman" w:hAnsi="Calibri" w:cs="Calibri"/>
                <w:color w:val="000000"/>
                <w:sz w:val="20"/>
                <w:szCs w:val="20"/>
                <w:lang w:val="en-US"/>
              </w:rPr>
            </w:pPr>
            <w:ins w:id="3357"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229ED121" w14:textId="77777777" w:rsidR="00A31A3F" w:rsidRPr="003C02F8" w:rsidRDefault="00A31A3F" w:rsidP="00FF0CB1">
            <w:pPr>
              <w:rPr>
                <w:ins w:id="3358" w:author="Shiv Mangal Rahi" w:date="2020-01-02T14:51:00Z"/>
                <w:rFonts w:ascii="Calibri" w:eastAsia="Times New Roman" w:hAnsi="Calibri" w:cs="Calibri"/>
                <w:color w:val="000000"/>
                <w:sz w:val="20"/>
                <w:szCs w:val="20"/>
                <w:lang w:val="en-US"/>
              </w:rPr>
            </w:pPr>
            <w:ins w:id="3359"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41C9A08D" w14:textId="77777777" w:rsidR="00A31A3F" w:rsidRPr="003C02F8" w:rsidRDefault="00A31A3F" w:rsidP="00FF0CB1">
            <w:pPr>
              <w:rPr>
                <w:ins w:id="3360" w:author="Shiv Mangal Rahi" w:date="2020-01-02T14:51:00Z"/>
                <w:rFonts w:ascii="Calibri" w:eastAsia="Times New Roman" w:hAnsi="Calibri" w:cs="Calibri"/>
                <w:color w:val="000000"/>
                <w:sz w:val="20"/>
                <w:szCs w:val="20"/>
                <w:lang w:val="en-US"/>
              </w:rPr>
            </w:pPr>
            <w:ins w:id="3361"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6F211896" w14:textId="77777777" w:rsidR="00A31A3F" w:rsidRPr="003C02F8" w:rsidRDefault="00A31A3F" w:rsidP="00FF0CB1">
            <w:pPr>
              <w:rPr>
                <w:ins w:id="3362" w:author="Shiv Mangal Rahi" w:date="2020-01-02T14:51:00Z"/>
                <w:rFonts w:ascii="Calibri" w:eastAsia="Times New Roman" w:hAnsi="Calibri" w:cs="Calibri"/>
                <w:color w:val="000000"/>
                <w:sz w:val="20"/>
                <w:szCs w:val="20"/>
                <w:lang w:val="en-US"/>
              </w:rPr>
            </w:pPr>
            <w:ins w:id="3363"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63B92AC0" w14:textId="77777777" w:rsidR="00A31A3F" w:rsidRPr="003C02F8" w:rsidRDefault="00A31A3F" w:rsidP="00FF0CB1">
            <w:pPr>
              <w:rPr>
                <w:ins w:id="3364" w:author="Shiv Mangal Rahi" w:date="2020-01-02T14:51:00Z"/>
                <w:rFonts w:ascii="Calibri" w:eastAsia="Times New Roman" w:hAnsi="Calibri" w:cs="Calibri"/>
                <w:color w:val="000000"/>
                <w:sz w:val="20"/>
                <w:szCs w:val="20"/>
                <w:lang w:val="en-US"/>
              </w:rPr>
            </w:pPr>
            <w:ins w:id="3365"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51A9F61E" w14:textId="77777777" w:rsidR="00A31A3F" w:rsidRPr="003C02F8" w:rsidRDefault="00A31A3F" w:rsidP="00FF0CB1">
            <w:pPr>
              <w:rPr>
                <w:ins w:id="3366" w:author="Shiv Mangal Rahi" w:date="2020-01-02T14:51:00Z"/>
                <w:rFonts w:ascii="Calibri" w:eastAsia="Times New Roman" w:hAnsi="Calibri" w:cs="Calibri"/>
                <w:color w:val="000000"/>
                <w:sz w:val="20"/>
                <w:szCs w:val="20"/>
                <w:lang w:val="en-US"/>
              </w:rPr>
            </w:pPr>
            <w:ins w:id="3367" w:author="Shiv Mangal Rahi" w:date="2020-01-02T14:51:00Z">
              <w:r w:rsidRPr="003C02F8">
                <w:rPr>
                  <w:rFonts w:ascii="Calibri" w:eastAsia="Times New Roman" w:hAnsi="Calibri" w:cs="Calibri"/>
                  <w:color w:val="000000"/>
                  <w:sz w:val="20"/>
                  <w:szCs w:val="20"/>
                  <w:lang w:val="en-US"/>
                </w:rPr>
                <w:t>NA</w:t>
              </w:r>
            </w:ins>
          </w:p>
        </w:tc>
      </w:tr>
      <w:tr w:rsidR="00A31A3F" w:rsidRPr="003C02F8" w14:paraId="1BB32BB5" w14:textId="77777777" w:rsidTr="00FF0CB1">
        <w:trPr>
          <w:trHeight w:val="20"/>
          <w:ins w:id="336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29C97D7A" w14:textId="77777777" w:rsidR="00A31A3F" w:rsidRPr="003C02F8" w:rsidRDefault="00A31A3F" w:rsidP="00FF0CB1">
            <w:pPr>
              <w:rPr>
                <w:ins w:id="3369" w:author="Shiv Mangal Rahi" w:date="2020-01-02T14:51:00Z"/>
                <w:rFonts w:ascii="Calibri" w:eastAsia="Times New Roman" w:hAnsi="Calibri" w:cs="Calibri"/>
                <w:color w:val="000000"/>
                <w:sz w:val="20"/>
                <w:szCs w:val="20"/>
                <w:lang w:val="en-US"/>
              </w:rPr>
            </w:pPr>
            <w:ins w:id="3370" w:author="Shiv Mangal Rahi" w:date="2020-01-02T14:51:00Z">
              <w:r w:rsidRPr="003C02F8">
                <w:rPr>
                  <w:rFonts w:ascii="Calibri" w:eastAsia="Times New Roman" w:hAnsi="Calibri" w:cs="Calibri"/>
                  <w:color w:val="000000"/>
                  <w:sz w:val="20"/>
                  <w:szCs w:val="20"/>
                  <w:lang w:val="en-US"/>
                </w:rPr>
                <w:t>Show if Empty</w:t>
              </w:r>
            </w:ins>
          </w:p>
        </w:tc>
        <w:tc>
          <w:tcPr>
            <w:tcW w:w="1372" w:type="dxa"/>
            <w:tcBorders>
              <w:top w:val="nil"/>
              <w:left w:val="nil"/>
              <w:bottom w:val="single" w:sz="4" w:space="0" w:color="auto"/>
              <w:right w:val="single" w:sz="4" w:space="0" w:color="auto"/>
            </w:tcBorders>
            <w:shd w:val="clear" w:color="auto" w:fill="auto"/>
            <w:vAlign w:val="center"/>
            <w:hideMark/>
          </w:tcPr>
          <w:p w14:paraId="31DF731C" w14:textId="77777777" w:rsidR="00A31A3F" w:rsidRPr="003C02F8" w:rsidRDefault="00A31A3F" w:rsidP="00FF0CB1">
            <w:pPr>
              <w:rPr>
                <w:ins w:id="3371" w:author="Shiv Mangal Rahi" w:date="2020-01-02T14:51:00Z"/>
                <w:rFonts w:ascii="Calibri" w:eastAsia="Times New Roman" w:hAnsi="Calibri" w:cs="Calibri"/>
                <w:color w:val="000000"/>
                <w:sz w:val="20"/>
                <w:szCs w:val="20"/>
                <w:lang w:val="en-US"/>
              </w:rPr>
            </w:pPr>
            <w:ins w:id="3372"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644FCD77" w14:textId="77777777" w:rsidR="00A31A3F" w:rsidRPr="003C02F8" w:rsidRDefault="00A31A3F" w:rsidP="00FF0CB1">
            <w:pPr>
              <w:rPr>
                <w:ins w:id="3373" w:author="Shiv Mangal Rahi" w:date="2020-01-02T14:51:00Z"/>
                <w:rFonts w:ascii="Calibri" w:eastAsia="Times New Roman" w:hAnsi="Calibri" w:cs="Calibri"/>
                <w:color w:val="000000"/>
                <w:sz w:val="20"/>
                <w:szCs w:val="20"/>
                <w:lang w:val="en-US"/>
              </w:rPr>
            </w:pPr>
            <w:ins w:id="3374"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648A3554" w14:textId="77777777" w:rsidR="00A31A3F" w:rsidRPr="003C02F8" w:rsidRDefault="00A31A3F" w:rsidP="00FF0CB1">
            <w:pPr>
              <w:rPr>
                <w:ins w:id="3375" w:author="Shiv Mangal Rahi" w:date="2020-01-02T14:51:00Z"/>
                <w:rFonts w:ascii="Calibri" w:eastAsia="Times New Roman" w:hAnsi="Calibri" w:cs="Calibri"/>
                <w:color w:val="000000"/>
                <w:sz w:val="20"/>
                <w:szCs w:val="20"/>
                <w:lang w:val="en-US"/>
              </w:rPr>
            </w:pPr>
            <w:ins w:id="3376"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252CD552" w14:textId="77777777" w:rsidR="00A31A3F" w:rsidRPr="003C02F8" w:rsidRDefault="00A31A3F" w:rsidP="00FF0CB1">
            <w:pPr>
              <w:rPr>
                <w:ins w:id="3377" w:author="Shiv Mangal Rahi" w:date="2020-01-02T14:51:00Z"/>
                <w:rFonts w:ascii="Calibri" w:eastAsia="Times New Roman" w:hAnsi="Calibri" w:cs="Calibri"/>
                <w:color w:val="000000"/>
                <w:sz w:val="20"/>
                <w:szCs w:val="20"/>
                <w:lang w:val="en-US"/>
              </w:rPr>
            </w:pPr>
            <w:ins w:id="3378" w:author="Shiv Mangal Rahi" w:date="2020-01-02T14:51:00Z">
              <w:r w:rsidRPr="003C02F8">
                <w:rPr>
                  <w:rFonts w:ascii="Calibri" w:eastAsia="Times New Roman" w:hAnsi="Calibri" w:cs="Calibri"/>
                  <w:color w:val="000000"/>
                  <w:sz w:val="20"/>
                  <w:szCs w:val="20"/>
                  <w:lang w:val="en-US"/>
                </w:rPr>
                <w:t>FALSE</w:t>
              </w:r>
            </w:ins>
          </w:p>
        </w:tc>
        <w:tc>
          <w:tcPr>
            <w:tcW w:w="1372" w:type="dxa"/>
            <w:tcBorders>
              <w:top w:val="nil"/>
              <w:left w:val="nil"/>
              <w:bottom w:val="single" w:sz="4" w:space="0" w:color="auto"/>
              <w:right w:val="single" w:sz="4" w:space="0" w:color="auto"/>
            </w:tcBorders>
            <w:shd w:val="clear" w:color="auto" w:fill="auto"/>
            <w:vAlign w:val="center"/>
            <w:hideMark/>
          </w:tcPr>
          <w:p w14:paraId="440083A7" w14:textId="77777777" w:rsidR="00A31A3F" w:rsidRPr="003C02F8" w:rsidRDefault="00A31A3F" w:rsidP="00FF0CB1">
            <w:pPr>
              <w:rPr>
                <w:ins w:id="3379" w:author="Shiv Mangal Rahi" w:date="2020-01-02T14:51:00Z"/>
                <w:rFonts w:ascii="Calibri" w:eastAsia="Times New Roman" w:hAnsi="Calibri" w:cs="Calibri"/>
                <w:color w:val="000000"/>
                <w:sz w:val="20"/>
                <w:szCs w:val="20"/>
                <w:lang w:val="en-US"/>
              </w:rPr>
            </w:pPr>
            <w:ins w:id="3380" w:author="Shiv Mangal Rahi" w:date="2020-01-02T14:51:00Z">
              <w:r w:rsidRPr="003C02F8">
                <w:rPr>
                  <w:rFonts w:ascii="Calibri" w:eastAsia="Times New Roman" w:hAnsi="Calibri" w:cs="Calibri"/>
                  <w:color w:val="000000"/>
                  <w:sz w:val="20"/>
                  <w:szCs w:val="20"/>
                  <w:lang w:val="en-US"/>
                </w:rPr>
                <w:t>FALSE</w:t>
              </w:r>
            </w:ins>
          </w:p>
        </w:tc>
        <w:tc>
          <w:tcPr>
            <w:tcW w:w="1373" w:type="dxa"/>
            <w:tcBorders>
              <w:top w:val="nil"/>
              <w:left w:val="nil"/>
              <w:bottom w:val="single" w:sz="4" w:space="0" w:color="auto"/>
              <w:right w:val="single" w:sz="4" w:space="0" w:color="auto"/>
            </w:tcBorders>
            <w:shd w:val="clear" w:color="auto" w:fill="auto"/>
            <w:vAlign w:val="center"/>
            <w:hideMark/>
          </w:tcPr>
          <w:p w14:paraId="62C787D7" w14:textId="77777777" w:rsidR="00A31A3F" w:rsidRPr="003C02F8" w:rsidRDefault="00A31A3F" w:rsidP="00FF0CB1">
            <w:pPr>
              <w:rPr>
                <w:ins w:id="3381" w:author="Shiv Mangal Rahi" w:date="2020-01-02T14:51:00Z"/>
                <w:rFonts w:ascii="Calibri" w:eastAsia="Times New Roman" w:hAnsi="Calibri" w:cs="Calibri"/>
                <w:color w:val="000000"/>
                <w:sz w:val="20"/>
                <w:szCs w:val="20"/>
                <w:lang w:val="en-US"/>
              </w:rPr>
            </w:pPr>
            <w:ins w:id="3382" w:author="Shiv Mangal Rahi" w:date="2020-01-02T14:51:00Z">
              <w:r w:rsidRPr="003C02F8">
                <w:rPr>
                  <w:rFonts w:ascii="Calibri" w:eastAsia="Times New Roman" w:hAnsi="Calibri" w:cs="Calibri"/>
                  <w:color w:val="000000"/>
                  <w:sz w:val="20"/>
                  <w:szCs w:val="20"/>
                  <w:lang w:val="en-US"/>
                </w:rPr>
                <w:t>FALSE</w:t>
              </w:r>
            </w:ins>
          </w:p>
        </w:tc>
      </w:tr>
      <w:tr w:rsidR="00A31A3F" w:rsidRPr="003C02F8" w14:paraId="51FBA5FC" w14:textId="77777777" w:rsidTr="00FF0CB1">
        <w:trPr>
          <w:trHeight w:val="20"/>
          <w:ins w:id="338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43A0881C" w14:textId="77777777" w:rsidR="00A31A3F" w:rsidRPr="003C02F8" w:rsidRDefault="00A31A3F" w:rsidP="00FF0CB1">
            <w:pPr>
              <w:rPr>
                <w:ins w:id="3384" w:author="Shiv Mangal Rahi" w:date="2020-01-02T14:51:00Z"/>
                <w:rFonts w:ascii="Calibri" w:eastAsia="Times New Roman" w:hAnsi="Calibri" w:cs="Calibri"/>
                <w:color w:val="000000"/>
                <w:sz w:val="20"/>
                <w:szCs w:val="20"/>
                <w:lang w:val="en-US"/>
              </w:rPr>
            </w:pPr>
            <w:ins w:id="3385" w:author="Shiv Mangal Rahi" w:date="2020-01-02T14:51:00Z">
              <w:r w:rsidRPr="003C02F8">
                <w:rPr>
                  <w:rFonts w:ascii="Calibri" w:eastAsia="Times New Roman" w:hAnsi="Calibri" w:cs="Calibri"/>
                  <w:color w:val="000000"/>
                  <w:sz w:val="20"/>
                  <w:szCs w:val="20"/>
                  <w:lang w:val="en-US"/>
                </w:rPr>
                <w:t>Lookup Type</w:t>
              </w:r>
            </w:ins>
          </w:p>
        </w:tc>
        <w:tc>
          <w:tcPr>
            <w:tcW w:w="1372" w:type="dxa"/>
            <w:tcBorders>
              <w:top w:val="nil"/>
              <w:left w:val="nil"/>
              <w:bottom w:val="single" w:sz="4" w:space="0" w:color="auto"/>
              <w:right w:val="single" w:sz="4" w:space="0" w:color="auto"/>
            </w:tcBorders>
            <w:shd w:val="clear" w:color="auto" w:fill="auto"/>
            <w:vAlign w:val="center"/>
            <w:hideMark/>
          </w:tcPr>
          <w:p w14:paraId="00926D59" w14:textId="77777777" w:rsidR="00A31A3F" w:rsidRPr="003C02F8" w:rsidRDefault="00A31A3F" w:rsidP="00FF0CB1">
            <w:pPr>
              <w:rPr>
                <w:ins w:id="3386" w:author="Shiv Mangal Rahi" w:date="2020-01-02T14:51:00Z"/>
                <w:rFonts w:ascii="Calibri" w:eastAsia="Times New Roman" w:hAnsi="Calibri" w:cs="Calibri"/>
                <w:color w:val="000000"/>
                <w:sz w:val="20"/>
                <w:szCs w:val="20"/>
                <w:lang w:val="en-US"/>
              </w:rPr>
            </w:pPr>
            <w:ins w:id="3387"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C799446" w14:textId="77777777" w:rsidR="00A31A3F" w:rsidRPr="003C02F8" w:rsidRDefault="00A31A3F" w:rsidP="00FF0CB1">
            <w:pPr>
              <w:rPr>
                <w:ins w:id="3388" w:author="Shiv Mangal Rahi" w:date="2020-01-02T14:51:00Z"/>
                <w:rFonts w:ascii="Calibri" w:eastAsia="Times New Roman" w:hAnsi="Calibri" w:cs="Calibri"/>
                <w:color w:val="000000"/>
                <w:sz w:val="20"/>
                <w:szCs w:val="20"/>
                <w:lang w:val="en-US"/>
              </w:rPr>
            </w:pPr>
            <w:ins w:id="3389"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2F3A09F6" w14:textId="77777777" w:rsidR="00A31A3F" w:rsidRPr="003C02F8" w:rsidRDefault="00A31A3F" w:rsidP="00FF0CB1">
            <w:pPr>
              <w:rPr>
                <w:ins w:id="3390" w:author="Shiv Mangal Rahi" w:date="2020-01-02T14:51:00Z"/>
                <w:rFonts w:ascii="Calibri" w:eastAsia="Times New Roman" w:hAnsi="Calibri" w:cs="Calibri"/>
                <w:color w:val="000000"/>
                <w:sz w:val="20"/>
                <w:szCs w:val="20"/>
                <w:lang w:val="en-US"/>
              </w:rPr>
            </w:pPr>
            <w:ins w:id="3391"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609D011D" w14:textId="77777777" w:rsidR="00A31A3F" w:rsidRPr="003C02F8" w:rsidRDefault="00A31A3F" w:rsidP="00FF0CB1">
            <w:pPr>
              <w:rPr>
                <w:ins w:id="3392" w:author="Shiv Mangal Rahi" w:date="2020-01-02T14:51:00Z"/>
                <w:rFonts w:ascii="Calibri" w:eastAsia="Times New Roman" w:hAnsi="Calibri" w:cs="Calibri"/>
                <w:color w:val="000000"/>
                <w:sz w:val="20"/>
                <w:szCs w:val="20"/>
                <w:lang w:val="en-US"/>
              </w:rPr>
            </w:pPr>
            <w:ins w:id="3393"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2409676" w14:textId="77777777" w:rsidR="00A31A3F" w:rsidRPr="003C02F8" w:rsidRDefault="00A31A3F" w:rsidP="00FF0CB1">
            <w:pPr>
              <w:rPr>
                <w:ins w:id="3394" w:author="Shiv Mangal Rahi" w:date="2020-01-02T14:51:00Z"/>
                <w:rFonts w:ascii="Calibri" w:eastAsia="Times New Roman" w:hAnsi="Calibri" w:cs="Calibri"/>
                <w:color w:val="000000"/>
                <w:sz w:val="20"/>
                <w:szCs w:val="20"/>
                <w:lang w:val="en-US"/>
              </w:rPr>
            </w:pPr>
            <w:ins w:id="3395"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02D8CB4B" w14:textId="77777777" w:rsidR="00A31A3F" w:rsidRPr="003C02F8" w:rsidRDefault="00A31A3F" w:rsidP="00FF0CB1">
            <w:pPr>
              <w:rPr>
                <w:ins w:id="3396" w:author="Shiv Mangal Rahi" w:date="2020-01-02T14:51:00Z"/>
                <w:rFonts w:ascii="Calibri" w:eastAsia="Times New Roman" w:hAnsi="Calibri" w:cs="Calibri"/>
                <w:color w:val="000000"/>
                <w:sz w:val="20"/>
                <w:szCs w:val="20"/>
                <w:lang w:val="en-US"/>
              </w:rPr>
            </w:pPr>
            <w:ins w:id="3397" w:author="Shiv Mangal Rahi" w:date="2020-01-02T14:51:00Z">
              <w:r w:rsidRPr="003C02F8">
                <w:rPr>
                  <w:rFonts w:ascii="Calibri" w:eastAsia="Times New Roman" w:hAnsi="Calibri" w:cs="Calibri"/>
                  <w:color w:val="000000"/>
                  <w:sz w:val="20"/>
                  <w:szCs w:val="20"/>
                  <w:lang w:val="en-US"/>
                </w:rPr>
                <w:t>N/A</w:t>
              </w:r>
            </w:ins>
          </w:p>
        </w:tc>
      </w:tr>
      <w:tr w:rsidR="00A31A3F" w:rsidRPr="003C02F8" w14:paraId="48C42E9C" w14:textId="77777777" w:rsidTr="00FF0CB1">
        <w:trPr>
          <w:trHeight w:val="20"/>
          <w:ins w:id="3398"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3E1B85B1" w14:textId="77777777" w:rsidR="00A31A3F" w:rsidRPr="003C02F8" w:rsidRDefault="00A31A3F" w:rsidP="00FF0CB1">
            <w:pPr>
              <w:rPr>
                <w:ins w:id="3399" w:author="Shiv Mangal Rahi" w:date="2020-01-02T14:51:00Z"/>
                <w:rFonts w:ascii="Calibri" w:eastAsia="Times New Roman" w:hAnsi="Calibri" w:cs="Calibri"/>
                <w:color w:val="000000"/>
                <w:sz w:val="20"/>
                <w:szCs w:val="20"/>
                <w:lang w:val="en-US"/>
              </w:rPr>
            </w:pPr>
            <w:ins w:id="3400" w:author="Shiv Mangal Rahi" w:date="2020-01-02T14:51:00Z">
              <w:r w:rsidRPr="003C02F8">
                <w:rPr>
                  <w:rFonts w:ascii="Calibri" w:eastAsia="Times New Roman" w:hAnsi="Calibri" w:cs="Calibri"/>
                  <w:color w:val="000000"/>
                  <w:sz w:val="20"/>
                  <w:szCs w:val="20"/>
                  <w:lang w:val="en-US"/>
                </w:rPr>
                <w:t>Relationship Type</w:t>
              </w:r>
            </w:ins>
          </w:p>
        </w:tc>
        <w:tc>
          <w:tcPr>
            <w:tcW w:w="1372" w:type="dxa"/>
            <w:tcBorders>
              <w:top w:val="nil"/>
              <w:left w:val="nil"/>
              <w:bottom w:val="single" w:sz="4" w:space="0" w:color="auto"/>
              <w:right w:val="single" w:sz="4" w:space="0" w:color="auto"/>
            </w:tcBorders>
            <w:shd w:val="clear" w:color="auto" w:fill="auto"/>
            <w:vAlign w:val="center"/>
            <w:hideMark/>
          </w:tcPr>
          <w:p w14:paraId="40E49EA2" w14:textId="77777777" w:rsidR="00A31A3F" w:rsidRPr="003C02F8" w:rsidRDefault="00A31A3F" w:rsidP="00FF0CB1">
            <w:pPr>
              <w:rPr>
                <w:ins w:id="3401" w:author="Shiv Mangal Rahi" w:date="2020-01-02T14:51:00Z"/>
                <w:rFonts w:ascii="Calibri" w:eastAsia="Times New Roman" w:hAnsi="Calibri" w:cs="Calibri"/>
                <w:color w:val="000000"/>
                <w:sz w:val="20"/>
                <w:szCs w:val="20"/>
                <w:lang w:val="en-US"/>
              </w:rPr>
            </w:pPr>
            <w:ins w:id="3402"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1DA683B2" w14:textId="77777777" w:rsidR="00A31A3F" w:rsidRPr="003C02F8" w:rsidRDefault="00A31A3F" w:rsidP="00FF0CB1">
            <w:pPr>
              <w:rPr>
                <w:ins w:id="3403" w:author="Shiv Mangal Rahi" w:date="2020-01-02T14:51:00Z"/>
                <w:rFonts w:ascii="Calibri" w:eastAsia="Times New Roman" w:hAnsi="Calibri" w:cs="Calibri"/>
                <w:color w:val="000000"/>
                <w:sz w:val="20"/>
                <w:szCs w:val="20"/>
                <w:lang w:val="en-US"/>
              </w:rPr>
            </w:pPr>
            <w:ins w:id="3404"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18170B26" w14:textId="77777777" w:rsidR="00A31A3F" w:rsidRPr="003C02F8" w:rsidRDefault="00A31A3F" w:rsidP="00FF0CB1">
            <w:pPr>
              <w:rPr>
                <w:ins w:id="3405" w:author="Shiv Mangal Rahi" w:date="2020-01-02T14:51:00Z"/>
                <w:rFonts w:ascii="Calibri" w:eastAsia="Times New Roman" w:hAnsi="Calibri" w:cs="Calibri"/>
                <w:color w:val="000000"/>
                <w:sz w:val="20"/>
                <w:szCs w:val="20"/>
                <w:lang w:val="en-US"/>
              </w:rPr>
            </w:pPr>
            <w:ins w:id="3406"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47136F38" w14:textId="77777777" w:rsidR="00A31A3F" w:rsidRPr="003C02F8" w:rsidRDefault="00A31A3F" w:rsidP="00FF0CB1">
            <w:pPr>
              <w:rPr>
                <w:ins w:id="3407" w:author="Shiv Mangal Rahi" w:date="2020-01-02T14:51:00Z"/>
                <w:rFonts w:ascii="Calibri" w:eastAsia="Times New Roman" w:hAnsi="Calibri" w:cs="Calibri"/>
                <w:color w:val="000000"/>
                <w:sz w:val="20"/>
                <w:szCs w:val="20"/>
                <w:lang w:val="en-US"/>
              </w:rPr>
            </w:pPr>
            <w:ins w:id="3408"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4F9E9CF2" w14:textId="77777777" w:rsidR="00A31A3F" w:rsidRPr="003C02F8" w:rsidRDefault="00A31A3F" w:rsidP="00FF0CB1">
            <w:pPr>
              <w:rPr>
                <w:ins w:id="3409" w:author="Shiv Mangal Rahi" w:date="2020-01-02T14:51:00Z"/>
                <w:rFonts w:ascii="Calibri" w:eastAsia="Times New Roman" w:hAnsi="Calibri" w:cs="Calibri"/>
                <w:color w:val="000000"/>
                <w:sz w:val="20"/>
                <w:szCs w:val="20"/>
                <w:lang w:val="en-US"/>
              </w:rPr>
            </w:pPr>
            <w:ins w:id="3410"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12F7D572" w14:textId="77777777" w:rsidR="00A31A3F" w:rsidRPr="003C02F8" w:rsidRDefault="00A31A3F" w:rsidP="00FF0CB1">
            <w:pPr>
              <w:rPr>
                <w:ins w:id="3411" w:author="Shiv Mangal Rahi" w:date="2020-01-02T14:51:00Z"/>
                <w:rFonts w:ascii="Calibri" w:eastAsia="Times New Roman" w:hAnsi="Calibri" w:cs="Calibri"/>
                <w:color w:val="000000"/>
                <w:sz w:val="20"/>
                <w:szCs w:val="20"/>
                <w:lang w:val="en-US"/>
              </w:rPr>
            </w:pPr>
            <w:ins w:id="3412" w:author="Shiv Mangal Rahi" w:date="2020-01-02T14:51:00Z">
              <w:r w:rsidRPr="003C02F8">
                <w:rPr>
                  <w:rFonts w:ascii="Calibri" w:eastAsia="Times New Roman" w:hAnsi="Calibri" w:cs="Calibri"/>
                  <w:color w:val="000000"/>
                  <w:sz w:val="20"/>
                  <w:szCs w:val="20"/>
                  <w:lang w:val="en-US"/>
                </w:rPr>
                <w:t>N/A</w:t>
              </w:r>
            </w:ins>
          </w:p>
        </w:tc>
      </w:tr>
      <w:tr w:rsidR="00A31A3F" w:rsidRPr="003C02F8" w14:paraId="5FE20A14" w14:textId="77777777" w:rsidTr="00FF0CB1">
        <w:trPr>
          <w:trHeight w:val="20"/>
          <w:ins w:id="3413" w:author="Shiv Mangal Rahi" w:date="2020-01-02T14:51:00Z"/>
        </w:trPr>
        <w:tc>
          <w:tcPr>
            <w:tcW w:w="1255" w:type="dxa"/>
            <w:tcBorders>
              <w:top w:val="nil"/>
              <w:left w:val="single" w:sz="4" w:space="0" w:color="auto"/>
              <w:bottom w:val="single" w:sz="4" w:space="0" w:color="auto"/>
              <w:right w:val="single" w:sz="4" w:space="0" w:color="auto"/>
            </w:tcBorders>
            <w:shd w:val="clear" w:color="000000" w:fill="D9D9D9"/>
            <w:vAlign w:val="center"/>
            <w:hideMark/>
          </w:tcPr>
          <w:p w14:paraId="293CF95B" w14:textId="77777777" w:rsidR="00A31A3F" w:rsidRPr="003C02F8" w:rsidRDefault="00A31A3F" w:rsidP="00FF0CB1">
            <w:pPr>
              <w:rPr>
                <w:ins w:id="3414" w:author="Shiv Mangal Rahi" w:date="2020-01-02T14:51:00Z"/>
                <w:rFonts w:ascii="Calibri" w:eastAsia="Times New Roman" w:hAnsi="Calibri" w:cs="Calibri"/>
                <w:color w:val="000000"/>
                <w:sz w:val="20"/>
                <w:szCs w:val="20"/>
                <w:lang w:val="en-US"/>
              </w:rPr>
            </w:pPr>
            <w:ins w:id="3415" w:author="Shiv Mangal Rahi" w:date="2020-01-02T14:51:00Z">
              <w:r w:rsidRPr="003C02F8">
                <w:rPr>
                  <w:rFonts w:ascii="Calibri" w:eastAsia="Times New Roman" w:hAnsi="Calibri" w:cs="Calibri"/>
                  <w:color w:val="000000"/>
                  <w:sz w:val="20"/>
                  <w:szCs w:val="20"/>
                  <w:lang w:val="en-US"/>
                </w:rPr>
                <w:t>Table Settings</w:t>
              </w:r>
            </w:ins>
          </w:p>
        </w:tc>
        <w:tc>
          <w:tcPr>
            <w:tcW w:w="1372" w:type="dxa"/>
            <w:tcBorders>
              <w:top w:val="nil"/>
              <w:left w:val="nil"/>
              <w:bottom w:val="single" w:sz="4" w:space="0" w:color="auto"/>
              <w:right w:val="single" w:sz="4" w:space="0" w:color="auto"/>
            </w:tcBorders>
            <w:shd w:val="clear" w:color="auto" w:fill="auto"/>
            <w:vAlign w:val="center"/>
            <w:hideMark/>
          </w:tcPr>
          <w:p w14:paraId="2336D401" w14:textId="77777777" w:rsidR="00A31A3F" w:rsidRPr="003C02F8" w:rsidRDefault="00A31A3F" w:rsidP="00FF0CB1">
            <w:pPr>
              <w:rPr>
                <w:ins w:id="3416" w:author="Shiv Mangal Rahi" w:date="2020-01-02T14:51:00Z"/>
                <w:rFonts w:ascii="Calibri" w:eastAsia="Times New Roman" w:hAnsi="Calibri" w:cs="Calibri"/>
                <w:color w:val="000000"/>
                <w:sz w:val="20"/>
                <w:szCs w:val="20"/>
                <w:lang w:val="en-US"/>
              </w:rPr>
            </w:pPr>
            <w:ins w:id="3417"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096FE9D5" w14:textId="77777777" w:rsidR="00A31A3F" w:rsidRPr="003C02F8" w:rsidRDefault="00A31A3F" w:rsidP="00FF0CB1">
            <w:pPr>
              <w:rPr>
                <w:ins w:id="3418" w:author="Shiv Mangal Rahi" w:date="2020-01-02T14:51:00Z"/>
                <w:rFonts w:ascii="Calibri" w:eastAsia="Times New Roman" w:hAnsi="Calibri" w:cs="Calibri"/>
                <w:color w:val="000000"/>
                <w:sz w:val="20"/>
                <w:szCs w:val="20"/>
                <w:lang w:val="en-US"/>
              </w:rPr>
            </w:pPr>
            <w:ins w:id="3419"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256A3E16" w14:textId="77777777" w:rsidR="00A31A3F" w:rsidRPr="003C02F8" w:rsidRDefault="00A31A3F" w:rsidP="00FF0CB1">
            <w:pPr>
              <w:rPr>
                <w:ins w:id="3420" w:author="Shiv Mangal Rahi" w:date="2020-01-02T14:51:00Z"/>
                <w:rFonts w:ascii="Calibri" w:eastAsia="Times New Roman" w:hAnsi="Calibri" w:cs="Calibri"/>
                <w:color w:val="000000"/>
                <w:sz w:val="20"/>
                <w:szCs w:val="20"/>
                <w:lang w:val="en-US"/>
              </w:rPr>
            </w:pPr>
            <w:ins w:id="3421"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77DCA42F" w14:textId="77777777" w:rsidR="00A31A3F" w:rsidRPr="003C02F8" w:rsidRDefault="00A31A3F" w:rsidP="00FF0CB1">
            <w:pPr>
              <w:rPr>
                <w:ins w:id="3422" w:author="Shiv Mangal Rahi" w:date="2020-01-02T14:51:00Z"/>
                <w:rFonts w:ascii="Calibri" w:eastAsia="Times New Roman" w:hAnsi="Calibri" w:cs="Calibri"/>
                <w:color w:val="000000"/>
                <w:sz w:val="20"/>
                <w:szCs w:val="20"/>
                <w:lang w:val="en-US"/>
              </w:rPr>
            </w:pPr>
            <w:ins w:id="3423" w:author="Shiv Mangal Rahi" w:date="2020-01-02T14:51:00Z">
              <w:r w:rsidRPr="003C02F8">
                <w:rPr>
                  <w:rFonts w:ascii="Calibri" w:eastAsia="Times New Roman" w:hAnsi="Calibri" w:cs="Calibri"/>
                  <w:color w:val="000000"/>
                  <w:sz w:val="20"/>
                  <w:szCs w:val="20"/>
                  <w:lang w:val="en-US"/>
                </w:rPr>
                <w:t>N/A</w:t>
              </w:r>
            </w:ins>
          </w:p>
        </w:tc>
        <w:tc>
          <w:tcPr>
            <w:tcW w:w="1372" w:type="dxa"/>
            <w:tcBorders>
              <w:top w:val="nil"/>
              <w:left w:val="nil"/>
              <w:bottom w:val="single" w:sz="4" w:space="0" w:color="auto"/>
              <w:right w:val="single" w:sz="4" w:space="0" w:color="auto"/>
            </w:tcBorders>
            <w:shd w:val="clear" w:color="auto" w:fill="auto"/>
            <w:vAlign w:val="center"/>
            <w:hideMark/>
          </w:tcPr>
          <w:p w14:paraId="6693A93D" w14:textId="77777777" w:rsidR="00A31A3F" w:rsidRPr="003C02F8" w:rsidRDefault="00A31A3F" w:rsidP="00FF0CB1">
            <w:pPr>
              <w:rPr>
                <w:ins w:id="3424" w:author="Shiv Mangal Rahi" w:date="2020-01-02T14:51:00Z"/>
                <w:rFonts w:ascii="Calibri" w:eastAsia="Times New Roman" w:hAnsi="Calibri" w:cs="Calibri"/>
                <w:color w:val="000000"/>
                <w:sz w:val="20"/>
                <w:szCs w:val="20"/>
                <w:lang w:val="en-US"/>
              </w:rPr>
            </w:pPr>
            <w:ins w:id="3425" w:author="Shiv Mangal Rahi" w:date="2020-01-02T14:51:00Z">
              <w:r w:rsidRPr="003C02F8">
                <w:rPr>
                  <w:rFonts w:ascii="Calibri" w:eastAsia="Times New Roman" w:hAnsi="Calibri" w:cs="Calibri"/>
                  <w:color w:val="000000"/>
                  <w:sz w:val="20"/>
                  <w:szCs w:val="20"/>
                  <w:lang w:val="en-US"/>
                </w:rPr>
                <w:t>N/A</w:t>
              </w:r>
            </w:ins>
          </w:p>
        </w:tc>
        <w:tc>
          <w:tcPr>
            <w:tcW w:w="1373" w:type="dxa"/>
            <w:tcBorders>
              <w:top w:val="nil"/>
              <w:left w:val="nil"/>
              <w:bottom w:val="single" w:sz="4" w:space="0" w:color="auto"/>
              <w:right w:val="single" w:sz="4" w:space="0" w:color="auto"/>
            </w:tcBorders>
            <w:shd w:val="clear" w:color="auto" w:fill="auto"/>
            <w:vAlign w:val="center"/>
            <w:hideMark/>
          </w:tcPr>
          <w:p w14:paraId="49D08744" w14:textId="77777777" w:rsidR="00A31A3F" w:rsidRPr="003C02F8" w:rsidRDefault="00A31A3F" w:rsidP="00FF0CB1">
            <w:pPr>
              <w:rPr>
                <w:ins w:id="3426" w:author="Shiv Mangal Rahi" w:date="2020-01-02T14:51:00Z"/>
                <w:rFonts w:ascii="Calibri" w:eastAsia="Times New Roman" w:hAnsi="Calibri" w:cs="Calibri"/>
                <w:color w:val="000000"/>
                <w:sz w:val="20"/>
                <w:szCs w:val="20"/>
                <w:lang w:val="en-US"/>
              </w:rPr>
            </w:pPr>
            <w:ins w:id="3427" w:author="Shiv Mangal Rahi" w:date="2020-01-02T14:51:00Z">
              <w:r w:rsidRPr="003C02F8">
                <w:rPr>
                  <w:rFonts w:ascii="Calibri" w:eastAsia="Times New Roman" w:hAnsi="Calibri" w:cs="Calibri"/>
                  <w:color w:val="000000"/>
                  <w:sz w:val="20"/>
                  <w:szCs w:val="20"/>
                  <w:lang w:val="en-US"/>
                </w:rPr>
                <w:t>N/A</w:t>
              </w:r>
            </w:ins>
          </w:p>
        </w:tc>
      </w:tr>
    </w:tbl>
    <w:p w14:paraId="7A39CAF2" w14:textId="77777777" w:rsidR="004F172B" w:rsidRDefault="004F172B" w:rsidP="00101421">
      <w:pPr>
        <w:ind w:left="720"/>
        <w:rPr>
          <w:rFonts w:asciiTheme="majorHAnsi" w:hAnsiTheme="majorHAnsi" w:cstheme="majorHAnsi"/>
          <w:b/>
          <w:sz w:val="22"/>
          <w:szCs w:val="22"/>
        </w:rPr>
      </w:pPr>
    </w:p>
    <w:p w14:paraId="7B3E4119" w14:textId="77777777" w:rsidR="00101421" w:rsidRPr="007A3CF8" w:rsidRDefault="00284FD1" w:rsidP="00B327BA">
      <w:pPr>
        <w:pStyle w:val="Heading3"/>
        <w:numPr>
          <w:ilvl w:val="2"/>
          <w:numId w:val="28"/>
        </w:numPr>
        <w:rPr>
          <w:b/>
        </w:rPr>
      </w:pPr>
      <w:bookmarkStart w:id="3428" w:name="_Toc23404945"/>
      <w:r w:rsidRPr="007A3CF8">
        <w:rPr>
          <w:b/>
        </w:rPr>
        <w:t>IGX</w:t>
      </w:r>
      <w:r w:rsidR="00101421" w:rsidRPr="007A3CF8">
        <w:rPr>
          <w:b/>
        </w:rPr>
        <w:t xml:space="preserve"> Reference</w:t>
      </w:r>
      <w:r w:rsidRPr="007A3CF8">
        <w:rPr>
          <w:b/>
        </w:rPr>
        <w:t xml:space="preserve"> </w:t>
      </w:r>
      <w:r w:rsidR="00101421" w:rsidRPr="007A3CF8">
        <w:rPr>
          <w:b/>
        </w:rPr>
        <w:t>Lookup</w:t>
      </w:r>
      <w:bookmarkEnd w:id="3428"/>
    </w:p>
    <w:p w14:paraId="1E5460EF" w14:textId="77777777" w:rsidR="00101421" w:rsidRDefault="00101421" w:rsidP="00101421">
      <w:pPr>
        <w:rPr>
          <w:rFonts w:asciiTheme="majorHAnsi" w:hAnsiTheme="majorHAnsi" w:cstheme="majorHAnsi"/>
          <w:b/>
          <w:sz w:val="22"/>
          <w:szCs w:val="22"/>
        </w:rPr>
      </w:pPr>
    </w:p>
    <w:p w14:paraId="26176640" w14:textId="61230E50" w:rsidR="00101421" w:rsidRDefault="00101421" w:rsidP="00101421">
      <w:pPr>
        <w:ind w:left="720"/>
        <w:rPr>
          <w:rFonts w:asciiTheme="majorHAnsi" w:hAnsiTheme="majorHAnsi" w:cstheme="majorHAnsi"/>
          <w:b/>
          <w:sz w:val="22"/>
          <w:szCs w:val="22"/>
        </w:rPr>
      </w:pPr>
      <w:del w:id="3429" w:author="Shiv Mangal Rahi" w:date="2020-01-02T14:51:00Z">
        <w:r w:rsidDel="00BE055D">
          <w:rPr>
            <w:noProof/>
            <w:lang w:val="en-US"/>
          </w:rPr>
          <w:drawing>
            <wp:inline distT="0" distB="0" distL="0" distR="0" wp14:anchorId="2E41CCD4" wp14:editId="18E8F73F">
              <wp:extent cx="5365750" cy="229933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5750" cy="2299335"/>
                      </a:xfrm>
                      <a:prstGeom prst="rect">
                        <a:avLst/>
                      </a:prstGeom>
                    </pic:spPr>
                  </pic:pic>
                </a:graphicData>
              </a:graphic>
            </wp:inline>
          </w:drawing>
        </w:r>
      </w:del>
    </w:p>
    <w:p w14:paraId="6ABA6C48" w14:textId="3C61D9BE" w:rsidR="00101421" w:rsidRDefault="00101421" w:rsidP="00101421">
      <w:pPr>
        <w:ind w:left="720"/>
        <w:rPr>
          <w:rFonts w:asciiTheme="majorHAnsi" w:hAnsiTheme="majorHAnsi" w:cstheme="majorHAnsi"/>
          <w:b/>
          <w:sz w:val="22"/>
          <w:szCs w:val="22"/>
        </w:rPr>
      </w:pPr>
      <w:del w:id="3430" w:author="Shiv Mangal Rahi" w:date="2020-01-02T14:51:00Z">
        <w:r w:rsidDel="00BE055D">
          <w:rPr>
            <w:noProof/>
            <w:lang w:val="en-US"/>
          </w:rPr>
          <w:drawing>
            <wp:inline distT="0" distB="0" distL="0" distR="0" wp14:anchorId="3147AA50" wp14:editId="10EB2E29">
              <wp:extent cx="5365750" cy="15582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5750" cy="1558290"/>
                      </a:xfrm>
                      <a:prstGeom prst="rect">
                        <a:avLst/>
                      </a:prstGeom>
                    </pic:spPr>
                  </pic:pic>
                </a:graphicData>
              </a:graphic>
            </wp:inline>
          </w:drawing>
        </w:r>
      </w:del>
    </w:p>
    <w:p w14:paraId="0CD8E77E" w14:textId="5A626762" w:rsidR="002E5F8C" w:rsidDel="00BE055D" w:rsidRDefault="00E91558" w:rsidP="002E5F8C">
      <w:pPr>
        <w:ind w:left="720"/>
        <w:rPr>
          <w:del w:id="3431" w:author="Shiv Mangal Rahi" w:date="2020-01-02T14:51:00Z"/>
          <w:rFonts w:asciiTheme="majorHAnsi" w:hAnsiTheme="majorHAnsi" w:cstheme="majorHAnsi"/>
          <w:sz w:val="22"/>
          <w:szCs w:val="22"/>
        </w:rPr>
      </w:pPr>
      <w:del w:id="3432" w:author="Shiv Mangal Rahi" w:date="2020-01-02T14:51:00Z">
        <w:r w:rsidDel="00BE055D">
          <w:rPr>
            <w:rFonts w:asciiTheme="majorHAnsi" w:hAnsiTheme="majorHAnsi" w:cstheme="majorHAnsi"/>
            <w:sz w:val="22"/>
            <w:szCs w:val="22"/>
          </w:rPr>
          <w:delText>Rename</w:delText>
        </w:r>
        <w:r w:rsidR="002E5F8C" w:rsidRPr="004F300E" w:rsidDel="00BE055D">
          <w:rPr>
            <w:rFonts w:asciiTheme="majorHAnsi" w:hAnsiTheme="majorHAnsi" w:cstheme="majorHAnsi"/>
            <w:sz w:val="22"/>
            <w:szCs w:val="22"/>
          </w:rPr>
          <w:delText xml:space="preserve"> fields –</w:delText>
        </w:r>
        <w:r w:rsidR="002E5F8C" w:rsidDel="00BE055D">
          <w:rPr>
            <w:rFonts w:asciiTheme="majorHAnsi" w:hAnsiTheme="majorHAnsi" w:cstheme="majorHAnsi"/>
            <w:sz w:val="22"/>
            <w:szCs w:val="22"/>
          </w:rPr>
          <w:delText xml:space="preserve"> </w:delText>
        </w:r>
        <w:r w:rsidDel="00BE055D">
          <w:rPr>
            <w:rFonts w:asciiTheme="majorHAnsi" w:hAnsiTheme="majorHAnsi" w:cstheme="majorHAnsi"/>
            <w:sz w:val="22"/>
            <w:szCs w:val="22"/>
          </w:rPr>
          <w:delText>“Expected Value should NOT be Found in List” to “</w:delText>
        </w:r>
        <w:r w:rsidR="00E8566B" w:rsidDel="00BE055D">
          <w:rPr>
            <w:rFonts w:asciiTheme="majorHAnsi" w:hAnsiTheme="majorHAnsi" w:cstheme="majorHAnsi"/>
            <w:sz w:val="22"/>
            <w:szCs w:val="22"/>
          </w:rPr>
          <w:delText xml:space="preserve">Match </w:delText>
        </w:r>
        <w:r w:rsidR="003E02A5" w:rsidRPr="003E02A5" w:rsidDel="00BE055D">
          <w:rPr>
            <w:rFonts w:asciiTheme="majorHAnsi" w:hAnsiTheme="majorHAnsi" w:cstheme="majorHAnsi"/>
            <w:sz w:val="22"/>
            <w:szCs w:val="22"/>
          </w:rPr>
          <w:delText>Reference List</w:delText>
        </w:r>
        <w:r w:rsidDel="00BE055D">
          <w:rPr>
            <w:rFonts w:asciiTheme="majorHAnsi" w:hAnsiTheme="majorHAnsi" w:cstheme="majorHAnsi"/>
            <w:sz w:val="22"/>
            <w:szCs w:val="22"/>
          </w:rPr>
          <w:delText>”</w:delText>
        </w:r>
        <w:r w:rsidR="000B2326" w:rsidDel="00BE055D">
          <w:rPr>
            <w:rFonts w:asciiTheme="majorHAnsi" w:hAnsiTheme="majorHAnsi" w:cstheme="majorHAnsi"/>
            <w:sz w:val="22"/>
            <w:szCs w:val="22"/>
          </w:rPr>
          <w:delText xml:space="preserve"> and “Pass if Blank or Null” as “Treat Blank or Null As” of List type having Reference List Item as “</w:delText>
        </w:r>
        <w:r w:rsidR="000B2326" w:rsidRPr="00FF569E" w:rsidDel="00BE055D">
          <w:rPr>
            <w:rFonts w:asciiTheme="majorHAnsi" w:hAnsiTheme="majorHAnsi" w:cstheme="majorHAnsi"/>
            <w:sz w:val="22"/>
            <w:szCs w:val="22"/>
          </w:rPr>
          <w:delText xml:space="preserve">IGX </w:delText>
        </w:r>
        <w:r w:rsidR="000B2326" w:rsidDel="00BE055D">
          <w:rPr>
            <w:rFonts w:asciiTheme="majorHAnsi" w:hAnsiTheme="majorHAnsi" w:cstheme="majorHAnsi"/>
            <w:sz w:val="22"/>
            <w:szCs w:val="22"/>
          </w:rPr>
          <w:delText>Pass Skip</w:delText>
        </w:r>
        <w:r w:rsidR="000B2326" w:rsidRPr="00FF569E" w:rsidDel="00BE055D">
          <w:rPr>
            <w:rFonts w:asciiTheme="majorHAnsi" w:hAnsiTheme="majorHAnsi" w:cstheme="majorHAnsi"/>
            <w:sz w:val="22"/>
            <w:szCs w:val="22"/>
          </w:rPr>
          <w:delText xml:space="preserve"> List</w:delText>
        </w:r>
        <w:r w:rsidR="000B2326" w:rsidDel="00BE055D">
          <w:rPr>
            <w:rFonts w:asciiTheme="majorHAnsi" w:hAnsiTheme="majorHAnsi" w:cstheme="majorHAnsi"/>
            <w:sz w:val="22"/>
            <w:szCs w:val="22"/>
          </w:rPr>
          <w:delText>”.</w:delText>
        </w:r>
      </w:del>
    </w:p>
    <w:p w14:paraId="78357E5F" w14:textId="77777777" w:rsidR="004F300E" w:rsidRDefault="004F300E" w:rsidP="00101421">
      <w:pPr>
        <w:ind w:left="720"/>
        <w:rPr>
          <w:ins w:id="3433" w:author="Shiv Mangal Rahi" w:date="2020-01-02T14:52:00Z"/>
          <w:rFonts w:asciiTheme="majorHAnsi" w:hAnsiTheme="majorHAnsi" w:cstheme="majorHAnsi"/>
          <w:b/>
          <w:sz w:val="22"/>
          <w:szCs w:val="22"/>
        </w:rPr>
      </w:pPr>
    </w:p>
    <w:tbl>
      <w:tblPr>
        <w:tblW w:w="8875" w:type="dxa"/>
        <w:tblLayout w:type="fixed"/>
        <w:tblLook w:val="04A0" w:firstRow="1" w:lastRow="0" w:firstColumn="1" w:lastColumn="0" w:noHBand="0" w:noVBand="1"/>
      </w:tblPr>
      <w:tblGrid>
        <w:gridCol w:w="1480"/>
        <w:gridCol w:w="1479"/>
        <w:gridCol w:w="1479"/>
        <w:gridCol w:w="1479"/>
        <w:gridCol w:w="1479"/>
        <w:gridCol w:w="1479"/>
      </w:tblGrid>
      <w:tr w:rsidR="00420B71" w:rsidRPr="003C02F8" w14:paraId="7B5115A0" w14:textId="77777777" w:rsidTr="00FF0CB1">
        <w:trPr>
          <w:trHeight w:val="20"/>
          <w:ins w:id="3434" w:author="Shiv Mangal Rahi" w:date="2020-01-02T14:52:00Z"/>
        </w:trPr>
        <w:tc>
          <w:tcPr>
            <w:tcW w:w="148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F0AE635" w14:textId="77777777" w:rsidR="00420B71" w:rsidRPr="003C02F8" w:rsidRDefault="00420B71" w:rsidP="00FF0CB1">
            <w:pPr>
              <w:jc w:val="center"/>
              <w:rPr>
                <w:ins w:id="3435" w:author="Shiv Mangal Rahi" w:date="2020-01-02T14:52:00Z"/>
                <w:rFonts w:ascii="Calibri" w:eastAsia="Times New Roman" w:hAnsi="Calibri" w:cs="Calibri"/>
                <w:b/>
                <w:bCs/>
                <w:color w:val="000000"/>
                <w:sz w:val="20"/>
                <w:szCs w:val="20"/>
                <w:lang w:val="en-US"/>
              </w:rPr>
            </w:pPr>
            <w:ins w:id="3436" w:author="Shiv Mangal Rahi" w:date="2020-01-02T14:52:00Z">
              <w:r w:rsidRPr="003C02F8">
                <w:rPr>
                  <w:rFonts w:ascii="Calibri" w:eastAsia="Times New Roman" w:hAnsi="Calibri" w:cs="Calibri"/>
                  <w:b/>
                  <w:bCs/>
                  <w:color w:val="000000"/>
                  <w:sz w:val="20"/>
                  <w:szCs w:val="20"/>
                  <w:lang w:val="en-US"/>
                </w:rPr>
                <w:t>Field Attribute</w:t>
              </w:r>
            </w:ins>
          </w:p>
        </w:tc>
        <w:tc>
          <w:tcPr>
            <w:tcW w:w="1479" w:type="dxa"/>
            <w:tcBorders>
              <w:top w:val="single" w:sz="4" w:space="0" w:color="auto"/>
              <w:left w:val="nil"/>
              <w:bottom w:val="single" w:sz="4" w:space="0" w:color="auto"/>
              <w:right w:val="single" w:sz="4" w:space="0" w:color="auto"/>
            </w:tcBorders>
            <w:shd w:val="clear" w:color="000000" w:fill="BFBFBF"/>
            <w:noWrap/>
            <w:vAlign w:val="center"/>
            <w:hideMark/>
          </w:tcPr>
          <w:p w14:paraId="002E3163" w14:textId="77777777" w:rsidR="00420B71" w:rsidRPr="003C02F8" w:rsidRDefault="00420B71" w:rsidP="00FF0CB1">
            <w:pPr>
              <w:rPr>
                <w:ins w:id="3437" w:author="Shiv Mangal Rahi" w:date="2020-01-02T14:52:00Z"/>
                <w:rFonts w:ascii="Calibri" w:eastAsia="Times New Roman" w:hAnsi="Calibri" w:cs="Calibri"/>
                <w:b/>
                <w:bCs/>
                <w:color w:val="000000"/>
                <w:sz w:val="20"/>
                <w:szCs w:val="20"/>
                <w:lang w:val="en-US"/>
              </w:rPr>
            </w:pPr>
            <w:ins w:id="3438" w:author="Shiv Mangal Rahi" w:date="2020-01-02T14:52:00Z">
              <w:r w:rsidRPr="003C02F8">
                <w:rPr>
                  <w:rFonts w:ascii="Calibri" w:eastAsia="Times New Roman" w:hAnsi="Calibri" w:cs="Calibri"/>
                  <w:b/>
                  <w:bCs/>
                  <w:color w:val="000000"/>
                  <w:sz w:val="20"/>
                  <w:szCs w:val="20"/>
                  <w:lang w:val="en-US"/>
                </w:rPr>
                <w:t>Field-1</w:t>
              </w:r>
            </w:ins>
          </w:p>
        </w:tc>
        <w:tc>
          <w:tcPr>
            <w:tcW w:w="1479" w:type="dxa"/>
            <w:tcBorders>
              <w:top w:val="single" w:sz="4" w:space="0" w:color="auto"/>
              <w:left w:val="nil"/>
              <w:bottom w:val="single" w:sz="4" w:space="0" w:color="auto"/>
              <w:right w:val="single" w:sz="4" w:space="0" w:color="auto"/>
            </w:tcBorders>
            <w:shd w:val="clear" w:color="000000" w:fill="BFBFBF"/>
            <w:noWrap/>
            <w:vAlign w:val="center"/>
            <w:hideMark/>
          </w:tcPr>
          <w:p w14:paraId="072943F0" w14:textId="77777777" w:rsidR="00420B71" w:rsidRPr="003C02F8" w:rsidRDefault="00420B71" w:rsidP="00FF0CB1">
            <w:pPr>
              <w:rPr>
                <w:ins w:id="3439" w:author="Shiv Mangal Rahi" w:date="2020-01-02T14:52:00Z"/>
                <w:rFonts w:ascii="Calibri" w:eastAsia="Times New Roman" w:hAnsi="Calibri" w:cs="Calibri"/>
                <w:b/>
                <w:bCs/>
                <w:color w:val="000000"/>
                <w:sz w:val="20"/>
                <w:szCs w:val="20"/>
                <w:lang w:val="en-US"/>
              </w:rPr>
            </w:pPr>
            <w:ins w:id="3440" w:author="Shiv Mangal Rahi" w:date="2020-01-02T14:52:00Z">
              <w:r w:rsidRPr="003C02F8">
                <w:rPr>
                  <w:rFonts w:ascii="Calibri" w:eastAsia="Times New Roman" w:hAnsi="Calibri" w:cs="Calibri"/>
                  <w:b/>
                  <w:bCs/>
                  <w:color w:val="000000"/>
                  <w:sz w:val="20"/>
                  <w:szCs w:val="20"/>
                  <w:lang w:val="en-US"/>
                </w:rPr>
                <w:t>Field-2</w:t>
              </w:r>
            </w:ins>
          </w:p>
        </w:tc>
        <w:tc>
          <w:tcPr>
            <w:tcW w:w="1479" w:type="dxa"/>
            <w:tcBorders>
              <w:top w:val="single" w:sz="4" w:space="0" w:color="auto"/>
              <w:left w:val="nil"/>
              <w:bottom w:val="single" w:sz="4" w:space="0" w:color="auto"/>
              <w:right w:val="single" w:sz="4" w:space="0" w:color="auto"/>
            </w:tcBorders>
            <w:shd w:val="clear" w:color="000000" w:fill="BFBFBF"/>
            <w:noWrap/>
            <w:vAlign w:val="center"/>
            <w:hideMark/>
          </w:tcPr>
          <w:p w14:paraId="551FFEAB" w14:textId="77777777" w:rsidR="00420B71" w:rsidRPr="003C02F8" w:rsidRDefault="00420B71" w:rsidP="00FF0CB1">
            <w:pPr>
              <w:rPr>
                <w:ins w:id="3441" w:author="Shiv Mangal Rahi" w:date="2020-01-02T14:52:00Z"/>
                <w:rFonts w:ascii="Calibri" w:eastAsia="Times New Roman" w:hAnsi="Calibri" w:cs="Calibri"/>
                <w:b/>
                <w:bCs/>
                <w:color w:val="000000"/>
                <w:sz w:val="20"/>
                <w:szCs w:val="20"/>
                <w:lang w:val="en-US"/>
              </w:rPr>
            </w:pPr>
            <w:ins w:id="3442" w:author="Shiv Mangal Rahi" w:date="2020-01-02T14:52:00Z">
              <w:r w:rsidRPr="003C02F8">
                <w:rPr>
                  <w:rFonts w:ascii="Calibri" w:eastAsia="Times New Roman" w:hAnsi="Calibri" w:cs="Calibri"/>
                  <w:b/>
                  <w:bCs/>
                  <w:color w:val="000000"/>
                  <w:sz w:val="20"/>
                  <w:szCs w:val="20"/>
                  <w:lang w:val="en-US"/>
                </w:rPr>
                <w:t>Field-3</w:t>
              </w:r>
            </w:ins>
          </w:p>
        </w:tc>
        <w:tc>
          <w:tcPr>
            <w:tcW w:w="1479" w:type="dxa"/>
            <w:tcBorders>
              <w:top w:val="single" w:sz="4" w:space="0" w:color="auto"/>
              <w:left w:val="nil"/>
              <w:bottom w:val="single" w:sz="4" w:space="0" w:color="auto"/>
              <w:right w:val="single" w:sz="4" w:space="0" w:color="auto"/>
            </w:tcBorders>
            <w:shd w:val="clear" w:color="000000" w:fill="BFBFBF"/>
            <w:noWrap/>
            <w:vAlign w:val="center"/>
            <w:hideMark/>
          </w:tcPr>
          <w:p w14:paraId="4779BBFB" w14:textId="77777777" w:rsidR="00420B71" w:rsidRPr="003C02F8" w:rsidRDefault="00420B71" w:rsidP="00FF0CB1">
            <w:pPr>
              <w:rPr>
                <w:ins w:id="3443" w:author="Shiv Mangal Rahi" w:date="2020-01-02T14:52:00Z"/>
                <w:rFonts w:ascii="Calibri" w:eastAsia="Times New Roman" w:hAnsi="Calibri" w:cs="Calibri"/>
                <w:b/>
                <w:bCs/>
                <w:color w:val="000000"/>
                <w:sz w:val="20"/>
                <w:szCs w:val="20"/>
                <w:lang w:val="en-US"/>
              </w:rPr>
            </w:pPr>
            <w:ins w:id="3444" w:author="Shiv Mangal Rahi" w:date="2020-01-02T14:52:00Z">
              <w:r w:rsidRPr="003C02F8">
                <w:rPr>
                  <w:rFonts w:ascii="Calibri" w:eastAsia="Times New Roman" w:hAnsi="Calibri" w:cs="Calibri"/>
                  <w:b/>
                  <w:bCs/>
                  <w:color w:val="000000"/>
                  <w:sz w:val="20"/>
                  <w:szCs w:val="20"/>
                  <w:lang w:val="en-US"/>
                </w:rPr>
                <w:t>Field-4</w:t>
              </w:r>
            </w:ins>
          </w:p>
        </w:tc>
        <w:tc>
          <w:tcPr>
            <w:tcW w:w="1479" w:type="dxa"/>
            <w:tcBorders>
              <w:top w:val="single" w:sz="4" w:space="0" w:color="auto"/>
              <w:left w:val="nil"/>
              <w:bottom w:val="single" w:sz="4" w:space="0" w:color="auto"/>
              <w:right w:val="single" w:sz="4" w:space="0" w:color="auto"/>
            </w:tcBorders>
            <w:shd w:val="clear" w:color="000000" w:fill="BFBFBF"/>
            <w:noWrap/>
            <w:vAlign w:val="center"/>
            <w:hideMark/>
          </w:tcPr>
          <w:p w14:paraId="242D5CE2" w14:textId="77777777" w:rsidR="00420B71" w:rsidRPr="003C02F8" w:rsidRDefault="00420B71" w:rsidP="00FF0CB1">
            <w:pPr>
              <w:jc w:val="center"/>
              <w:rPr>
                <w:ins w:id="3445" w:author="Shiv Mangal Rahi" w:date="2020-01-02T14:52:00Z"/>
                <w:rFonts w:ascii="Calibri" w:eastAsia="Times New Roman" w:hAnsi="Calibri" w:cs="Calibri"/>
                <w:b/>
                <w:bCs/>
                <w:color w:val="000000"/>
                <w:sz w:val="20"/>
                <w:szCs w:val="20"/>
                <w:lang w:val="en-US"/>
              </w:rPr>
            </w:pPr>
            <w:ins w:id="3446" w:author="Shiv Mangal Rahi" w:date="2020-01-02T14:52:00Z">
              <w:r w:rsidRPr="003C02F8">
                <w:rPr>
                  <w:rFonts w:ascii="Calibri" w:eastAsia="Times New Roman" w:hAnsi="Calibri" w:cs="Calibri"/>
                  <w:b/>
                  <w:bCs/>
                  <w:color w:val="000000"/>
                  <w:sz w:val="20"/>
                  <w:szCs w:val="20"/>
                  <w:lang w:val="en-US"/>
                </w:rPr>
                <w:t>Field-5</w:t>
              </w:r>
            </w:ins>
          </w:p>
        </w:tc>
      </w:tr>
      <w:tr w:rsidR="00420B71" w:rsidRPr="003C02F8" w14:paraId="61877502" w14:textId="77777777" w:rsidTr="00FF0CB1">
        <w:trPr>
          <w:trHeight w:val="20"/>
          <w:ins w:id="3447"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0B79EEC" w14:textId="77777777" w:rsidR="00420B71" w:rsidRPr="003C02F8" w:rsidRDefault="00420B71" w:rsidP="00FF0CB1">
            <w:pPr>
              <w:rPr>
                <w:ins w:id="3448" w:author="Shiv Mangal Rahi" w:date="2020-01-02T14:52:00Z"/>
                <w:rFonts w:ascii="Calibri" w:eastAsia="Times New Roman" w:hAnsi="Calibri" w:cs="Calibri"/>
                <w:color w:val="000000"/>
                <w:sz w:val="20"/>
                <w:szCs w:val="20"/>
                <w:lang w:val="en-US"/>
              </w:rPr>
            </w:pPr>
            <w:ins w:id="3449" w:author="Shiv Mangal Rahi" w:date="2020-01-02T14:52:00Z">
              <w:r w:rsidRPr="003C02F8">
                <w:rPr>
                  <w:rFonts w:ascii="Calibri" w:eastAsia="Times New Roman" w:hAnsi="Calibri" w:cs="Calibri"/>
                  <w:color w:val="000000"/>
                  <w:sz w:val="20"/>
                  <w:szCs w:val="20"/>
                  <w:lang w:val="en-US"/>
                </w:rPr>
                <w:t>Name</w:t>
              </w:r>
            </w:ins>
          </w:p>
        </w:tc>
        <w:tc>
          <w:tcPr>
            <w:tcW w:w="1479" w:type="dxa"/>
            <w:tcBorders>
              <w:top w:val="nil"/>
              <w:left w:val="nil"/>
              <w:bottom w:val="single" w:sz="4" w:space="0" w:color="auto"/>
              <w:right w:val="single" w:sz="4" w:space="0" w:color="auto"/>
            </w:tcBorders>
            <w:shd w:val="clear" w:color="auto" w:fill="auto"/>
            <w:vAlign w:val="center"/>
            <w:hideMark/>
          </w:tcPr>
          <w:p w14:paraId="4F58B10E" w14:textId="77777777" w:rsidR="00420B71" w:rsidRPr="003C02F8" w:rsidRDefault="00420B71" w:rsidP="00FF0CB1">
            <w:pPr>
              <w:rPr>
                <w:ins w:id="3450" w:author="Shiv Mangal Rahi" w:date="2020-01-02T14:52:00Z"/>
                <w:rFonts w:ascii="Calibri" w:eastAsia="Times New Roman" w:hAnsi="Calibri" w:cs="Calibri"/>
                <w:color w:val="000000"/>
                <w:sz w:val="20"/>
                <w:szCs w:val="20"/>
                <w:lang w:val="en-US"/>
              </w:rPr>
            </w:pPr>
            <w:ins w:id="3451" w:author="Shiv Mangal Rahi" w:date="2020-01-02T14:52:00Z">
              <w:r w:rsidRPr="003C02F8">
                <w:rPr>
                  <w:rFonts w:ascii="Calibri" w:eastAsia="Times New Roman" w:hAnsi="Calibri" w:cs="Calibri"/>
                  <w:color w:val="000000"/>
                  <w:sz w:val="20"/>
                  <w:szCs w:val="20"/>
                  <w:lang w:val="en-US"/>
                </w:rPr>
                <w:t>Name</w:t>
              </w:r>
            </w:ins>
          </w:p>
        </w:tc>
        <w:tc>
          <w:tcPr>
            <w:tcW w:w="1479" w:type="dxa"/>
            <w:tcBorders>
              <w:top w:val="nil"/>
              <w:left w:val="nil"/>
              <w:bottom w:val="single" w:sz="4" w:space="0" w:color="auto"/>
              <w:right w:val="single" w:sz="4" w:space="0" w:color="auto"/>
            </w:tcBorders>
            <w:shd w:val="clear" w:color="auto" w:fill="auto"/>
            <w:vAlign w:val="center"/>
            <w:hideMark/>
          </w:tcPr>
          <w:p w14:paraId="188D4087" w14:textId="77777777" w:rsidR="00420B71" w:rsidRPr="003C02F8" w:rsidRDefault="00420B71" w:rsidP="00FF0CB1">
            <w:pPr>
              <w:rPr>
                <w:ins w:id="3452" w:author="Shiv Mangal Rahi" w:date="2020-01-02T14:52:00Z"/>
                <w:rFonts w:ascii="Calibri" w:eastAsia="Times New Roman" w:hAnsi="Calibri" w:cs="Calibri"/>
                <w:color w:val="000000"/>
                <w:sz w:val="20"/>
                <w:szCs w:val="20"/>
                <w:lang w:val="en-US"/>
              </w:rPr>
            </w:pPr>
            <w:ins w:id="3453" w:author="Shiv Mangal Rahi" w:date="2020-01-02T14:52:00Z">
              <w:r w:rsidRPr="003C02F8">
                <w:rPr>
                  <w:rFonts w:ascii="Calibri" w:eastAsia="Times New Roman" w:hAnsi="Calibri" w:cs="Calibri"/>
                  <w:color w:val="000000"/>
                  <w:sz w:val="20"/>
                  <w:szCs w:val="20"/>
                  <w:lang w:val="en-US"/>
                </w:rPr>
                <w:t>Dimension</w:t>
              </w:r>
            </w:ins>
          </w:p>
        </w:tc>
        <w:tc>
          <w:tcPr>
            <w:tcW w:w="1479" w:type="dxa"/>
            <w:tcBorders>
              <w:top w:val="nil"/>
              <w:left w:val="nil"/>
              <w:bottom w:val="single" w:sz="4" w:space="0" w:color="auto"/>
              <w:right w:val="single" w:sz="4" w:space="0" w:color="auto"/>
            </w:tcBorders>
            <w:shd w:val="clear" w:color="auto" w:fill="auto"/>
            <w:vAlign w:val="center"/>
            <w:hideMark/>
          </w:tcPr>
          <w:p w14:paraId="7DF137BB" w14:textId="77777777" w:rsidR="00420B71" w:rsidRPr="003C02F8" w:rsidRDefault="00420B71" w:rsidP="00FF0CB1">
            <w:pPr>
              <w:rPr>
                <w:ins w:id="3454" w:author="Shiv Mangal Rahi" w:date="2020-01-02T14:52:00Z"/>
                <w:rFonts w:ascii="Calibri" w:eastAsia="Times New Roman" w:hAnsi="Calibri" w:cs="Calibri"/>
                <w:color w:val="000000"/>
                <w:sz w:val="20"/>
                <w:szCs w:val="20"/>
                <w:lang w:val="en-US"/>
              </w:rPr>
            </w:pPr>
            <w:ins w:id="3455" w:author="Shiv Mangal Rahi" w:date="2020-01-02T14:52:00Z">
              <w:r w:rsidRPr="003C02F8">
                <w:rPr>
                  <w:rFonts w:ascii="Calibri" w:eastAsia="Times New Roman" w:hAnsi="Calibri" w:cs="Calibri"/>
                  <w:color w:val="000000"/>
                  <w:sz w:val="20"/>
                  <w:szCs w:val="20"/>
                  <w:lang w:val="en-US"/>
                </w:rPr>
                <w:t>Rule Description</w:t>
              </w:r>
            </w:ins>
          </w:p>
        </w:tc>
        <w:tc>
          <w:tcPr>
            <w:tcW w:w="1479" w:type="dxa"/>
            <w:tcBorders>
              <w:top w:val="nil"/>
              <w:left w:val="nil"/>
              <w:bottom w:val="single" w:sz="4" w:space="0" w:color="auto"/>
              <w:right w:val="single" w:sz="4" w:space="0" w:color="auto"/>
            </w:tcBorders>
            <w:shd w:val="clear" w:color="auto" w:fill="auto"/>
            <w:vAlign w:val="center"/>
            <w:hideMark/>
          </w:tcPr>
          <w:p w14:paraId="29F40615" w14:textId="77777777" w:rsidR="00420B71" w:rsidRPr="003C02F8" w:rsidRDefault="00420B71" w:rsidP="00FF0CB1">
            <w:pPr>
              <w:rPr>
                <w:ins w:id="3456" w:author="Shiv Mangal Rahi" w:date="2020-01-02T14:52:00Z"/>
                <w:rFonts w:ascii="Calibri" w:eastAsia="Times New Roman" w:hAnsi="Calibri" w:cs="Calibri"/>
                <w:color w:val="000000"/>
                <w:sz w:val="20"/>
                <w:szCs w:val="20"/>
                <w:lang w:val="en-US"/>
              </w:rPr>
            </w:pPr>
            <w:ins w:id="3457" w:author="Shiv Mangal Rahi" w:date="2020-01-02T14:52:00Z">
              <w:r w:rsidRPr="003C02F8">
                <w:rPr>
                  <w:rFonts w:ascii="Calibri" w:eastAsia="Times New Roman" w:hAnsi="Calibri" w:cs="Calibri"/>
                  <w:color w:val="000000"/>
                  <w:sz w:val="20"/>
                  <w:szCs w:val="20"/>
                  <w:lang w:val="en-US"/>
                </w:rPr>
                <w:t>Status</w:t>
              </w:r>
            </w:ins>
          </w:p>
        </w:tc>
        <w:tc>
          <w:tcPr>
            <w:tcW w:w="1479" w:type="dxa"/>
            <w:tcBorders>
              <w:top w:val="nil"/>
              <w:left w:val="nil"/>
              <w:bottom w:val="single" w:sz="4" w:space="0" w:color="auto"/>
              <w:right w:val="single" w:sz="4" w:space="0" w:color="auto"/>
            </w:tcBorders>
            <w:shd w:val="clear" w:color="auto" w:fill="auto"/>
            <w:vAlign w:val="center"/>
            <w:hideMark/>
          </w:tcPr>
          <w:p w14:paraId="119A24EE" w14:textId="77777777" w:rsidR="00420B71" w:rsidRPr="003C02F8" w:rsidRDefault="00420B71" w:rsidP="00FF0CB1">
            <w:pPr>
              <w:rPr>
                <w:ins w:id="3458" w:author="Shiv Mangal Rahi" w:date="2020-01-02T14:52:00Z"/>
                <w:rFonts w:ascii="Calibri" w:eastAsia="Times New Roman" w:hAnsi="Calibri" w:cs="Calibri"/>
                <w:color w:val="000000"/>
                <w:sz w:val="20"/>
                <w:szCs w:val="20"/>
                <w:lang w:val="en-US"/>
              </w:rPr>
            </w:pPr>
            <w:ins w:id="3459" w:author="Shiv Mangal Rahi" w:date="2020-01-02T14:52:00Z">
              <w:r w:rsidRPr="003C02F8">
                <w:rPr>
                  <w:rFonts w:ascii="Calibri" w:eastAsia="Times New Roman" w:hAnsi="Calibri" w:cs="Calibri"/>
                  <w:color w:val="000000"/>
                  <w:sz w:val="20"/>
                  <w:szCs w:val="20"/>
                  <w:lang w:val="en-US"/>
                </w:rPr>
                <w:t>DQ Results</w:t>
              </w:r>
            </w:ins>
          </w:p>
        </w:tc>
      </w:tr>
      <w:tr w:rsidR="00420B71" w:rsidRPr="003C02F8" w14:paraId="13B847F2" w14:textId="77777777" w:rsidTr="00FF0CB1">
        <w:trPr>
          <w:trHeight w:val="20"/>
          <w:ins w:id="3460"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24A0B08F" w14:textId="77777777" w:rsidR="00420B71" w:rsidRPr="003C02F8" w:rsidRDefault="00420B71" w:rsidP="00FF0CB1">
            <w:pPr>
              <w:rPr>
                <w:ins w:id="3461" w:author="Shiv Mangal Rahi" w:date="2020-01-02T14:52:00Z"/>
                <w:rFonts w:ascii="Calibri" w:eastAsia="Times New Roman" w:hAnsi="Calibri" w:cs="Calibri"/>
                <w:color w:val="000000"/>
                <w:sz w:val="20"/>
                <w:szCs w:val="20"/>
                <w:lang w:val="en-US"/>
              </w:rPr>
            </w:pPr>
            <w:ins w:id="3462" w:author="Shiv Mangal Rahi" w:date="2020-01-02T14:52:00Z">
              <w:r w:rsidRPr="003C02F8">
                <w:rPr>
                  <w:rFonts w:ascii="Calibri" w:eastAsia="Times New Roman" w:hAnsi="Calibri" w:cs="Calibri"/>
                  <w:color w:val="000000"/>
                  <w:sz w:val="20"/>
                  <w:szCs w:val="20"/>
                  <w:lang w:val="en-US"/>
                </w:rPr>
                <w:t>API Name</w:t>
              </w:r>
            </w:ins>
          </w:p>
        </w:tc>
        <w:tc>
          <w:tcPr>
            <w:tcW w:w="1479" w:type="dxa"/>
            <w:tcBorders>
              <w:top w:val="nil"/>
              <w:left w:val="nil"/>
              <w:bottom w:val="single" w:sz="4" w:space="0" w:color="auto"/>
              <w:right w:val="single" w:sz="4" w:space="0" w:color="auto"/>
            </w:tcBorders>
            <w:shd w:val="clear" w:color="auto" w:fill="auto"/>
            <w:vAlign w:val="center"/>
            <w:hideMark/>
          </w:tcPr>
          <w:p w14:paraId="43A227D4" w14:textId="77777777" w:rsidR="00420B71" w:rsidRPr="003C02F8" w:rsidRDefault="00420B71" w:rsidP="00FF0CB1">
            <w:pPr>
              <w:rPr>
                <w:ins w:id="3463" w:author="Shiv Mangal Rahi" w:date="2020-01-02T14:52:00Z"/>
                <w:rFonts w:ascii="Calibri" w:eastAsia="Times New Roman" w:hAnsi="Calibri" w:cs="Calibri"/>
                <w:color w:val="000000"/>
                <w:sz w:val="20"/>
                <w:szCs w:val="20"/>
                <w:lang w:val="en-US"/>
              </w:rPr>
            </w:pPr>
            <w:ins w:id="3464" w:author="Shiv Mangal Rahi" w:date="2020-01-02T14:52:00Z">
              <w:r w:rsidRPr="003C02F8">
                <w:rPr>
                  <w:rFonts w:ascii="Calibri" w:eastAsia="Times New Roman" w:hAnsi="Calibri" w:cs="Calibri"/>
                  <w:color w:val="000000"/>
                  <w:sz w:val="20"/>
                  <w:szCs w:val="20"/>
                  <w:lang w:val="en-US"/>
                </w:rPr>
                <w:t>Name</w:t>
              </w:r>
            </w:ins>
          </w:p>
        </w:tc>
        <w:tc>
          <w:tcPr>
            <w:tcW w:w="1479" w:type="dxa"/>
            <w:tcBorders>
              <w:top w:val="nil"/>
              <w:left w:val="nil"/>
              <w:bottom w:val="single" w:sz="4" w:space="0" w:color="auto"/>
              <w:right w:val="single" w:sz="4" w:space="0" w:color="auto"/>
            </w:tcBorders>
            <w:shd w:val="clear" w:color="auto" w:fill="auto"/>
            <w:vAlign w:val="center"/>
            <w:hideMark/>
          </w:tcPr>
          <w:p w14:paraId="3EDECD9A" w14:textId="77777777" w:rsidR="00420B71" w:rsidRPr="003C02F8" w:rsidRDefault="00420B71" w:rsidP="00FF0CB1">
            <w:pPr>
              <w:rPr>
                <w:ins w:id="3465" w:author="Shiv Mangal Rahi" w:date="2020-01-02T14:52:00Z"/>
                <w:rFonts w:ascii="Calibri" w:eastAsia="Times New Roman" w:hAnsi="Calibri" w:cs="Calibri"/>
                <w:color w:val="000000"/>
                <w:sz w:val="20"/>
                <w:szCs w:val="20"/>
                <w:lang w:val="en-US"/>
              </w:rPr>
            </w:pPr>
            <w:ins w:id="3466" w:author="Shiv Mangal Rahi" w:date="2020-01-02T14:52:00Z">
              <w:r w:rsidRPr="003C02F8">
                <w:rPr>
                  <w:rFonts w:ascii="Calibri" w:eastAsia="Times New Roman" w:hAnsi="Calibri" w:cs="Calibri"/>
                  <w:color w:val="000000"/>
                  <w:sz w:val="20"/>
                  <w:szCs w:val="20"/>
                  <w:lang w:val="en-US"/>
                </w:rPr>
                <w:t>Dimension</w:t>
              </w:r>
            </w:ins>
          </w:p>
        </w:tc>
        <w:tc>
          <w:tcPr>
            <w:tcW w:w="1479" w:type="dxa"/>
            <w:tcBorders>
              <w:top w:val="nil"/>
              <w:left w:val="nil"/>
              <w:bottom w:val="single" w:sz="4" w:space="0" w:color="auto"/>
              <w:right w:val="single" w:sz="4" w:space="0" w:color="auto"/>
            </w:tcBorders>
            <w:shd w:val="clear" w:color="auto" w:fill="auto"/>
            <w:vAlign w:val="center"/>
            <w:hideMark/>
          </w:tcPr>
          <w:p w14:paraId="048261C5" w14:textId="77777777" w:rsidR="00420B71" w:rsidRPr="003C02F8" w:rsidRDefault="00420B71" w:rsidP="00FF0CB1">
            <w:pPr>
              <w:rPr>
                <w:ins w:id="3467" w:author="Shiv Mangal Rahi" w:date="2020-01-02T14:52:00Z"/>
                <w:rFonts w:ascii="Calibri" w:eastAsia="Times New Roman" w:hAnsi="Calibri" w:cs="Calibri"/>
                <w:color w:val="000000"/>
                <w:sz w:val="20"/>
                <w:szCs w:val="20"/>
                <w:lang w:val="en-US"/>
              </w:rPr>
            </w:pPr>
            <w:ins w:id="3468" w:author="Shiv Mangal Rahi" w:date="2020-01-02T14:52:00Z">
              <w:r w:rsidRPr="003C02F8">
                <w:rPr>
                  <w:rFonts w:ascii="Calibri" w:eastAsia="Times New Roman" w:hAnsi="Calibri" w:cs="Calibri"/>
                  <w:color w:val="000000"/>
                  <w:sz w:val="20"/>
                  <w:szCs w:val="20"/>
                  <w:lang w:val="en-US"/>
                </w:rPr>
                <w:t>RuleDesciption</w:t>
              </w:r>
            </w:ins>
          </w:p>
        </w:tc>
        <w:tc>
          <w:tcPr>
            <w:tcW w:w="1479" w:type="dxa"/>
            <w:tcBorders>
              <w:top w:val="nil"/>
              <w:left w:val="nil"/>
              <w:bottom w:val="single" w:sz="4" w:space="0" w:color="auto"/>
              <w:right w:val="single" w:sz="4" w:space="0" w:color="auto"/>
            </w:tcBorders>
            <w:shd w:val="clear" w:color="auto" w:fill="auto"/>
            <w:vAlign w:val="center"/>
            <w:hideMark/>
          </w:tcPr>
          <w:p w14:paraId="18ED675C" w14:textId="77777777" w:rsidR="00420B71" w:rsidRPr="003C02F8" w:rsidRDefault="00420B71" w:rsidP="00FF0CB1">
            <w:pPr>
              <w:rPr>
                <w:ins w:id="3469" w:author="Shiv Mangal Rahi" w:date="2020-01-02T14:52:00Z"/>
                <w:rFonts w:ascii="Calibri" w:eastAsia="Times New Roman" w:hAnsi="Calibri" w:cs="Calibri"/>
                <w:color w:val="000000"/>
                <w:sz w:val="20"/>
                <w:szCs w:val="20"/>
                <w:lang w:val="en-US"/>
              </w:rPr>
            </w:pPr>
            <w:ins w:id="3470" w:author="Shiv Mangal Rahi" w:date="2020-01-02T14:52:00Z">
              <w:r w:rsidRPr="003C02F8">
                <w:rPr>
                  <w:rFonts w:ascii="Calibri" w:eastAsia="Times New Roman" w:hAnsi="Calibri" w:cs="Calibri"/>
                  <w:color w:val="000000"/>
                  <w:sz w:val="20"/>
                  <w:szCs w:val="20"/>
                  <w:lang w:val="en-US"/>
                </w:rPr>
                <w:t>Status</w:t>
              </w:r>
            </w:ins>
          </w:p>
        </w:tc>
        <w:tc>
          <w:tcPr>
            <w:tcW w:w="1479" w:type="dxa"/>
            <w:tcBorders>
              <w:top w:val="nil"/>
              <w:left w:val="nil"/>
              <w:bottom w:val="single" w:sz="4" w:space="0" w:color="auto"/>
              <w:right w:val="single" w:sz="4" w:space="0" w:color="auto"/>
            </w:tcBorders>
            <w:shd w:val="clear" w:color="auto" w:fill="auto"/>
            <w:vAlign w:val="center"/>
            <w:hideMark/>
          </w:tcPr>
          <w:p w14:paraId="66A2EF04" w14:textId="77777777" w:rsidR="00420B71" w:rsidRPr="003C02F8" w:rsidRDefault="00420B71" w:rsidP="00FF0CB1">
            <w:pPr>
              <w:rPr>
                <w:ins w:id="3471" w:author="Shiv Mangal Rahi" w:date="2020-01-02T14:52:00Z"/>
                <w:rFonts w:ascii="Calibri" w:eastAsia="Times New Roman" w:hAnsi="Calibri" w:cs="Calibri"/>
                <w:color w:val="000000"/>
                <w:sz w:val="20"/>
                <w:szCs w:val="20"/>
                <w:lang w:val="en-US"/>
              </w:rPr>
            </w:pPr>
            <w:ins w:id="3472" w:author="Shiv Mangal Rahi" w:date="2020-01-02T14:52:00Z">
              <w:r w:rsidRPr="003C02F8">
                <w:rPr>
                  <w:rFonts w:ascii="Calibri" w:eastAsia="Times New Roman" w:hAnsi="Calibri" w:cs="Calibri"/>
                  <w:color w:val="000000"/>
                  <w:sz w:val="20"/>
                  <w:szCs w:val="20"/>
                  <w:lang w:val="en-US"/>
                </w:rPr>
                <w:t>DQ Results</w:t>
              </w:r>
            </w:ins>
          </w:p>
        </w:tc>
      </w:tr>
      <w:tr w:rsidR="00420B71" w:rsidRPr="003C02F8" w14:paraId="5FDE5CC1" w14:textId="77777777" w:rsidTr="00FF0CB1">
        <w:trPr>
          <w:trHeight w:val="20"/>
          <w:ins w:id="3473"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FACBA13" w14:textId="77777777" w:rsidR="00420B71" w:rsidRPr="003C02F8" w:rsidRDefault="00420B71" w:rsidP="00FF0CB1">
            <w:pPr>
              <w:rPr>
                <w:ins w:id="3474" w:author="Shiv Mangal Rahi" w:date="2020-01-02T14:52:00Z"/>
                <w:rFonts w:ascii="Calibri" w:eastAsia="Times New Roman" w:hAnsi="Calibri" w:cs="Calibri"/>
                <w:color w:val="000000"/>
                <w:sz w:val="20"/>
                <w:szCs w:val="20"/>
                <w:lang w:val="en-US"/>
              </w:rPr>
            </w:pPr>
            <w:ins w:id="3475" w:author="Shiv Mangal Rahi" w:date="2020-01-02T14:52:00Z">
              <w:r w:rsidRPr="003C02F8">
                <w:rPr>
                  <w:rFonts w:ascii="Calibri" w:eastAsia="Times New Roman" w:hAnsi="Calibri" w:cs="Calibri"/>
                  <w:color w:val="000000"/>
                  <w:sz w:val="20"/>
                  <w:szCs w:val="20"/>
                  <w:lang w:val="en-US"/>
                </w:rPr>
                <w:t>Input Type</w:t>
              </w:r>
            </w:ins>
          </w:p>
        </w:tc>
        <w:tc>
          <w:tcPr>
            <w:tcW w:w="1479" w:type="dxa"/>
            <w:tcBorders>
              <w:top w:val="nil"/>
              <w:left w:val="nil"/>
              <w:bottom w:val="single" w:sz="4" w:space="0" w:color="auto"/>
              <w:right w:val="single" w:sz="4" w:space="0" w:color="auto"/>
            </w:tcBorders>
            <w:shd w:val="clear" w:color="auto" w:fill="auto"/>
            <w:vAlign w:val="center"/>
            <w:hideMark/>
          </w:tcPr>
          <w:p w14:paraId="406B365B" w14:textId="77777777" w:rsidR="00420B71" w:rsidRPr="003C02F8" w:rsidRDefault="00420B71" w:rsidP="00FF0CB1">
            <w:pPr>
              <w:rPr>
                <w:ins w:id="3476" w:author="Shiv Mangal Rahi" w:date="2020-01-02T14:52:00Z"/>
                <w:rFonts w:ascii="Calibri" w:eastAsia="Times New Roman" w:hAnsi="Calibri" w:cs="Calibri"/>
                <w:color w:val="000000"/>
                <w:sz w:val="20"/>
                <w:szCs w:val="20"/>
                <w:lang w:val="en-US"/>
              </w:rPr>
            </w:pPr>
            <w:ins w:id="3477" w:author="Shiv Mangal Rahi" w:date="2020-01-02T14:52:00Z">
              <w:r w:rsidRPr="003C02F8">
                <w:rPr>
                  <w:rFonts w:ascii="Calibri" w:eastAsia="Times New Roman" w:hAnsi="Calibri" w:cs="Calibri"/>
                  <w:color w:val="000000"/>
                  <w:sz w:val="20"/>
                  <w:szCs w:val="20"/>
                  <w:lang w:val="en-US"/>
                </w:rPr>
                <w:t>Simple Text</w:t>
              </w:r>
            </w:ins>
          </w:p>
        </w:tc>
        <w:tc>
          <w:tcPr>
            <w:tcW w:w="1479" w:type="dxa"/>
            <w:tcBorders>
              <w:top w:val="nil"/>
              <w:left w:val="nil"/>
              <w:bottom w:val="single" w:sz="4" w:space="0" w:color="auto"/>
              <w:right w:val="single" w:sz="4" w:space="0" w:color="auto"/>
            </w:tcBorders>
            <w:shd w:val="clear" w:color="auto" w:fill="auto"/>
            <w:vAlign w:val="center"/>
            <w:hideMark/>
          </w:tcPr>
          <w:p w14:paraId="6C111786" w14:textId="77777777" w:rsidR="00420B71" w:rsidRPr="003C02F8" w:rsidRDefault="00420B71" w:rsidP="00FF0CB1">
            <w:pPr>
              <w:rPr>
                <w:ins w:id="3478" w:author="Shiv Mangal Rahi" w:date="2020-01-02T14:52:00Z"/>
                <w:rFonts w:ascii="Calibri" w:eastAsia="Times New Roman" w:hAnsi="Calibri" w:cs="Calibri"/>
                <w:color w:val="000000"/>
                <w:sz w:val="20"/>
                <w:szCs w:val="20"/>
                <w:lang w:val="en-US"/>
              </w:rPr>
            </w:pPr>
            <w:ins w:id="3479" w:author="Shiv Mangal Rahi" w:date="2020-01-02T14:52:00Z">
              <w:r w:rsidRPr="003C02F8">
                <w:rPr>
                  <w:rFonts w:ascii="Calibri" w:eastAsia="Times New Roman" w:hAnsi="Calibri" w:cs="Calibri"/>
                  <w:color w:val="000000"/>
                  <w:sz w:val="20"/>
                  <w:szCs w:val="20"/>
                  <w:lang w:val="en-US"/>
                </w:rPr>
                <w:t>List</w:t>
              </w:r>
            </w:ins>
          </w:p>
        </w:tc>
        <w:tc>
          <w:tcPr>
            <w:tcW w:w="1479" w:type="dxa"/>
            <w:tcBorders>
              <w:top w:val="nil"/>
              <w:left w:val="nil"/>
              <w:bottom w:val="single" w:sz="4" w:space="0" w:color="auto"/>
              <w:right w:val="single" w:sz="4" w:space="0" w:color="auto"/>
            </w:tcBorders>
            <w:shd w:val="clear" w:color="auto" w:fill="auto"/>
            <w:vAlign w:val="center"/>
            <w:hideMark/>
          </w:tcPr>
          <w:p w14:paraId="66C0610B" w14:textId="77777777" w:rsidR="00420B71" w:rsidRPr="003C02F8" w:rsidRDefault="00420B71" w:rsidP="00FF0CB1">
            <w:pPr>
              <w:rPr>
                <w:ins w:id="3480" w:author="Shiv Mangal Rahi" w:date="2020-01-02T14:52:00Z"/>
                <w:rFonts w:ascii="Calibri" w:eastAsia="Times New Roman" w:hAnsi="Calibri" w:cs="Calibri"/>
                <w:color w:val="000000"/>
                <w:sz w:val="20"/>
                <w:szCs w:val="20"/>
                <w:lang w:val="en-US"/>
              </w:rPr>
            </w:pPr>
            <w:ins w:id="3481" w:author="Shiv Mangal Rahi" w:date="2020-01-02T14:52:00Z">
              <w:r w:rsidRPr="003C02F8">
                <w:rPr>
                  <w:rFonts w:ascii="Calibri" w:eastAsia="Times New Roman" w:hAnsi="Calibri" w:cs="Calibri"/>
                  <w:color w:val="000000"/>
                  <w:sz w:val="20"/>
                  <w:szCs w:val="20"/>
                  <w:lang w:val="en-US"/>
                </w:rPr>
                <w:t>Simple Text</w:t>
              </w:r>
            </w:ins>
          </w:p>
        </w:tc>
        <w:tc>
          <w:tcPr>
            <w:tcW w:w="1479" w:type="dxa"/>
            <w:tcBorders>
              <w:top w:val="nil"/>
              <w:left w:val="nil"/>
              <w:bottom w:val="single" w:sz="4" w:space="0" w:color="auto"/>
              <w:right w:val="single" w:sz="4" w:space="0" w:color="auto"/>
            </w:tcBorders>
            <w:shd w:val="clear" w:color="auto" w:fill="auto"/>
            <w:vAlign w:val="center"/>
            <w:hideMark/>
          </w:tcPr>
          <w:p w14:paraId="7D57DC74" w14:textId="77777777" w:rsidR="00420B71" w:rsidRPr="003C02F8" w:rsidRDefault="00420B71" w:rsidP="00FF0CB1">
            <w:pPr>
              <w:rPr>
                <w:ins w:id="3482" w:author="Shiv Mangal Rahi" w:date="2020-01-02T14:52:00Z"/>
                <w:rFonts w:ascii="Calibri" w:eastAsia="Times New Roman" w:hAnsi="Calibri" w:cs="Calibri"/>
                <w:color w:val="000000"/>
                <w:sz w:val="20"/>
                <w:szCs w:val="20"/>
                <w:lang w:val="en-US"/>
              </w:rPr>
            </w:pPr>
            <w:ins w:id="3483" w:author="Shiv Mangal Rahi" w:date="2020-01-02T14:52:00Z">
              <w:r w:rsidRPr="003C02F8">
                <w:rPr>
                  <w:rFonts w:ascii="Calibri" w:eastAsia="Times New Roman" w:hAnsi="Calibri" w:cs="Calibri"/>
                  <w:color w:val="000000"/>
                  <w:sz w:val="20"/>
                  <w:szCs w:val="20"/>
                  <w:lang w:val="en-US"/>
                </w:rPr>
                <w:t>List</w:t>
              </w:r>
            </w:ins>
          </w:p>
        </w:tc>
        <w:tc>
          <w:tcPr>
            <w:tcW w:w="1479" w:type="dxa"/>
            <w:tcBorders>
              <w:top w:val="nil"/>
              <w:left w:val="nil"/>
              <w:bottom w:val="single" w:sz="4" w:space="0" w:color="auto"/>
              <w:right w:val="single" w:sz="4" w:space="0" w:color="auto"/>
            </w:tcBorders>
            <w:shd w:val="clear" w:color="auto" w:fill="auto"/>
            <w:vAlign w:val="center"/>
            <w:hideMark/>
          </w:tcPr>
          <w:p w14:paraId="2EB138D7" w14:textId="77777777" w:rsidR="00420B71" w:rsidRPr="003C02F8" w:rsidRDefault="00420B71" w:rsidP="00FF0CB1">
            <w:pPr>
              <w:rPr>
                <w:ins w:id="3484" w:author="Shiv Mangal Rahi" w:date="2020-01-02T14:52:00Z"/>
                <w:rFonts w:ascii="Calibri" w:eastAsia="Times New Roman" w:hAnsi="Calibri" w:cs="Calibri"/>
                <w:color w:val="000000"/>
                <w:sz w:val="20"/>
                <w:szCs w:val="20"/>
                <w:lang w:val="en-US"/>
              </w:rPr>
            </w:pPr>
            <w:ins w:id="3485" w:author="Shiv Mangal Rahi" w:date="2020-01-02T14:52:00Z">
              <w:r w:rsidRPr="003C02F8">
                <w:rPr>
                  <w:rFonts w:ascii="Calibri" w:eastAsia="Times New Roman" w:hAnsi="Calibri" w:cs="Calibri"/>
                  <w:color w:val="000000"/>
                  <w:sz w:val="20"/>
                  <w:szCs w:val="20"/>
                  <w:lang w:val="en-US"/>
                </w:rPr>
                <w:t>Html/Richtext</w:t>
              </w:r>
            </w:ins>
          </w:p>
        </w:tc>
      </w:tr>
      <w:tr w:rsidR="00420B71" w:rsidRPr="003C02F8" w14:paraId="00BA812A" w14:textId="77777777" w:rsidTr="00FF0CB1">
        <w:trPr>
          <w:trHeight w:val="20"/>
          <w:ins w:id="3486"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0995158" w14:textId="77777777" w:rsidR="00420B71" w:rsidRPr="003C02F8" w:rsidRDefault="00420B71" w:rsidP="00FF0CB1">
            <w:pPr>
              <w:rPr>
                <w:ins w:id="3487" w:author="Shiv Mangal Rahi" w:date="2020-01-02T14:52:00Z"/>
                <w:rFonts w:ascii="Calibri" w:eastAsia="Times New Roman" w:hAnsi="Calibri" w:cs="Calibri"/>
                <w:color w:val="000000"/>
                <w:sz w:val="20"/>
                <w:szCs w:val="20"/>
                <w:lang w:val="en-US"/>
              </w:rPr>
            </w:pPr>
            <w:ins w:id="3488" w:author="Shiv Mangal Rahi" w:date="2020-01-02T14:52:00Z">
              <w:r w:rsidRPr="003C02F8">
                <w:rPr>
                  <w:rFonts w:ascii="Calibri" w:eastAsia="Times New Roman" w:hAnsi="Calibri" w:cs="Calibri"/>
                  <w:color w:val="000000"/>
                  <w:sz w:val="20"/>
                  <w:szCs w:val="20"/>
                  <w:lang w:val="en-US"/>
                </w:rPr>
                <w:t>Category</w:t>
              </w:r>
            </w:ins>
          </w:p>
        </w:tc>
        <w:tc>
          <w:tcPr>
            <w:tcW w:w="1479" w:type="dxa"/>
            <w:tcBorders>
              <w:top w:val="nil"/>
              <w:left w:val="nil"/>
              <w:bottom w:val="single" w:sz="4" w:space="0" w:color="auto"/>
              <w:right w:val="single" w:sz="4" w:space="0" w:color="auto"/>
            </w:tcBorders>
            <w:shd w:val="clear" w:color="auto" w:fill="auto"/>
            <w:vAlign w:val="center"/>
            <w:hideMark/>
          </w:tcPr>
          <w:p w14:paraId="44D29920" w14:textId="77777777" w:rsidR="00420B71" w:rsidRPr="003C02F8" w:rsidRDefault="00420B71" w:rsidP="00FF0CB1">
            <w:pPr>
              <w:rPr>
                <w:ins w:id="3489" w:author="Shiv Mangal Rahi" w:date="2020-01-02T14:52:00Z"/>
                <w:rFonts w:ascii="Calibri" w:eastAsia="Times New Roman" w:hAnsi="Calibri" w:cs="Calibri"/>
                <w:color w:val="000000"/>
                <w:sz w:val="20"/>
                <w:szCs w:val="20"/>
                <w:lang w:val="en-US"/>
              </w:rPr>
            </w:pPr>
            <w:ins w:id="3490"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5E4939B7" w14:textId="77777777" w:rsidR="00420B71" w:rsidRPr="003C02F8" w:rsidRDefault="00420B71" w:rsidP="00FF0CB1">
            <w:pPr>
              <w:rPr>
                <w:ins w:id="3491" w:author="Shiv Mangal Rahi" w:date="2020-01-02T14:52:00Z"/>
                <w:rFonts w:ascii="Calibri" w:eastAsia="Times New Roman" w:hAnsi="Calibri" w:cs="Calibri"/>
                <w:color w:val="000000"/>
                <w:sz w:val="20"/>
                <w:szCs w:val="20"/>
                <w:lang w:val="en-US"/>
              </w:rPr>
            </w:pPr>
            <w:ins w:id="3492"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3A37FA32" w14:textId="77777777" w:rsidR="00420B71" w:rsidRPr="003C02F8" w:rsidRDefault="00420B71" w:rsidP="00FF0CB1">
            <w:pPr>
              <w:rPr>
                <w:ins w:id="3493" w:author="Shiv Mangal Rahi" w:date="2020-01-02T14:52:00Z"/>
                <w:rFonts w:ascii="Calibri" w:eastAsia="Times New Roman" w:hAnsi="Calibri" w:cs="Calibri"/>
                <w:color w:val="000000"/>
                <w:sz w:val="20"/>
                <w:szCs w:val="20"/>
                <w:lang w:val="en-US"/>
              </w:rPr>
            </w:pPr>
            <w:ins w:id="3494"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10862C67" w14:textId="77777777" w:rsidR="00420B71" w:rsidRPr="003C02F8" w:rsidRDefault="00420B71" w:rsidP="00FF0CB1">
            <w:pPr>
              <w:rPr>
                <w:ins w:id="3495" w:author="Shiv Mangal Rahi" w:date="2020-01-02T14:52:00Z"/>
                <w:rFonts w:ascii="Calibri" w:eastAsia="Times New Roman" w:hAnsi="Calibri" w:cs="Calibri"/>
                <w:color w:val="000000"/>
                <w:sz w:val="20"/>
                <w:szCs w:val="20"/>
                <w:lang w:val="en-US"/>
              </w:rPr>
            </w:pPr>
            <w:ins w:id="3496"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066235E7" w14:textId="77777777" w:rsidR="00420B71" w:rsidRPr="003C02F8" w:rsidRDefault="00420B71" w:rsidP="00FF0CB1">
            <w:pPr>
              <w:rPr>
                <w:ins w:id="3497" w:author="Shiv Mangal Rahi" w:date="2020-01-02T14:52:00Z"/>
                <w:rFonts w:ascii="Calibri" w:eastAsia="Times New Roman" w:hAnsi="Calibri" w:cs="Calibri"/>
                <w:color w:val="000000"/>
                <w:sz w:val="20"/>
                <w:szCs w:val="20"/>
                <w:lang w:val="en-US"/>
              </w:rPr>
            </w:pPr>
            <w:ins w:id="3498" w:author="Shiv Mangal Rahi" w:date="2020-01-02T14:52:00Z">
              <w:r w:rsidRPr="003C02F8">
                <w:rPr>
                  <w:rFonts w:ascii="Calibri" w:eastAsia="Times New Roman" w:hAnsi="Calibri" w:cs="Calibri"/>
                  <w:color w:val="000000"/>
                  <w:sz w:val="20"/>
                  <w:szCs w:val="20"/>
                  <w:lang w:val="en-US"/>
                </w:rPr>
                <w:t>N/A</w:t>
              </w:r>
            </w:ins>
          </w:p>
        </w:tc>
      </w:tr>
      <w:tr w:rsidR="00420B71" w:rsidRPr="003C02F8" w14:paraId="23A0F96B" w14:textId="77777777" w:rsidTr="00FF0CB1">
        <w:trPr>
          <w:trHeight w:val="20"/>
          <w:ins w:id="3499"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DF9DC1D" w14:textId="77777777" w:rsidR="00420B71" w:rsidRPr="003C02F8" w:rsidRDefault="00420B71" w:rsidP="00FF0CB1">
            <w:pPr>
              <w:rPr>
                <w:ins w:id="3500" w:author="Shiv Mangal Rahi" w:date="2020-01-02T14:52:00Z"/>
                <w:rFonts w:ascii="Calibri" w:eastAsia="Times New Roman" w:hAnsi="Calibri" w:cs="Calibri"/>
                <w:color w:val="000000"/>
                <w:sz w:val="20"/>
                <w:szCs w:val="20"/>
                <w:lang w:val="en-US"/>
              </w:rPr>
            </w:pPr>
            <w:ins w:id="3501" w:author="Shiv Mangal Rahi" w:date="2020-01-02T14:52:00Z">
              <w:r w:rsidRPr="003C02F8">
                <w:rPr>
                  <w:rFonts w:ascii="Calibri" w:eastAsia="Times New Roman" w:hAnsi="Calibri" w:cs="Calibri"/>
                  <w:color w:val="000000"/>
                  <w:sz w:val="20"/>
                  <w:szCs w:val="20"/>
                  <w:lang w:val="en-US"/>
                </w:rPr>
                <w:t>Minimum Value</w:t>
              </w:r>
            </w:ins>
          </w:p>
        </w:tc>
        <w:tc>
          <w:tcPr>
            <w:tcW w:w="1479" w:type="dxa"/>
            <w:tcBorders>
              <w:top w:val="nil"/>
              <w:left w:val="nil"/>
              <w:bottom w:val="single" w:sz="4" w:space="0" w:color="auto"/>
              <w:right w:val="single" w:sz="4" w:space="0" w:color="auto"/>
            </w:tcBorders>
            <w:shd w:val="clear" w:color="auto" w:fill="auto"/>
            <w:vAlign w:val="center"/>
            <w:hideMark/>
          </w:tcPr>
          <w:p w14:paraId="457DEC53" w14:textId="77777777" w:rsidR="00420B71" w:rsidRPr="003C02F8" w:rsidRDefault="00420B71" w:rsidP="00FF0CB1">
            <w:pPr>
              <w:rPr>
                <w:ins w:id="3502" w:author="Shiv Mangal Rahi" w:date="2020-01-02T14:52:00Z"/>
                <w:rFonts w:ascii="Calibri" w:eastAsia="Times New Roman" w:hAnsi="Calibri" w:cs="Calibri"/>
                <w:color w:val="000000"/>
                <w:sz w:val="20"/>
                <w:szCs w:val="20"/>
                <w:lang w:val="en-US"/>
              </w:rPr>
            </w:pPr>
            <w:ins w:id="3503"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0ADFFC71" w14:textId="77777777" w:rsidR="00420B71" w:rsidRPr="003C02F8" w:rsidRDefault="00420B71" w:rsidP="00FF0CB1">
            <w:pPr>
              <w:rPr>
                <w:ins w:id="3504" w:author="Shiv Mangal Rahi" w:date="2020-01-02T14:52:00Z"/>
                <w:rFonts w:ascii="Calibri" w:eastAsia="Times New Roman" w:hAnsi="Calibri" w:cs="Calibri"/>
                <w:color w:val="000000"/>
                <w:sz w:val="20"/>
                <w:szCs w:val="20"/>
                <w:lang w:val="en-US"/>
              </w:rPr>
            </w:pPr>
            <w:ins w:id="3505"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4DE43365" w14:textId="77777777" w:rsidR="00420B71" w:rsidRPr="003C02F8" w:rsidRDefault="00420B71" w:rsidP="00FF0CB1">
            <w:pPr>
              <w:rPr>
                <w:ins w:id="3506" w:author="Shiv Mangal Rahi" w:date="2020-01-02T14:52:00Z"/>
                <w:rFonts w:ascii="Calibri" w:eastAsia="Times New Roman" w:hAnsi="Calibri" w:cs="Calibri"/>
                <w:color w:val="000000"/>
                <w:sz w:val="20"/>
                <w:szCs w:val="20"/>
                <w:lang w:val="en-US"/>
              </w:rPr>
            </w:pPr>
            <w:ins w:id="3507"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46949A4F" w14:textId="77777777" w:rsidR="00420B71" w:rsidRPr="003C02F8" w:rsidRDefault="00420B71" w:rsidP="00FF0CB1">
            <w:pPr>
              <w:rPr>
                <w:ins w:id="3508" w:author="Shiv Mangal Rahi" w:date="2020-01-02T14:52:00Z"/>
                <w:rFonts w:ascii="Calibri" w:eastAsia="Times New Roman" w:hAnsi="Calibri" w:cs="Calibri"/>
                <w:color w:val="000000"/>
                <w:sz w:val="20"/>
                <w:szCs w:val="20"/>
                <w:lang w:val="en-US"/>
              </w:rPr>
            </w:pPr>
            <w:ins w:id="3509"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4DF0A2C3" w14:textId="77777777" w:rsidR="00420B71" w:rsidRPr="003C02F8" w:rsidRDefault="00420B71" w:rsidP="00FF0CB1">
            <w:pPr>
              <w:rPr>
                <w:ins w:id="3510" w:author="Shiv Mangal Rahi" w:date="2020-01-02T14:52:00Z"/>
                <w:rFonts w:ascii="Calibri" w:eastAsia="Times New Roman" w:hAnsi="Calibri" w:cs="Calibri"/>
                <w:color w:val="000000"/>
                <w:sz w:val="20"/>
                <w:szCs w:val="20"/>
                <w:lang w:val="en-US"/>
              </w:rPr>
            </w:pPr>
            <w:ins w:id="3511" w:author="Shiv Mangal Rahi" w:date="2020-01-02T14:52:00Z">
              <w:r w:rsidRPr="003C02F8">
                <w:rPr>
                  <w:rFonts w:ascii="Calibri" w:eastAsia="Times New Roman" w:hAnsi="Calibri" w:cs="Calibri"/>
                  <w:color w:val="000000"/>
                  <w:sz w:val="20"/>
                  <w:szCs w:val="20"/>
                  <w:lang w:val="en-US"/>
                </w:rPr>
                <w:t>N/A</w:t>
              </w:r>
            </w:ins>
          </w:p>
        </w:tc>
      </w:tr>
      <w:tr w:rsidR="00420B71" w:rsidRPr="003C02F8" w14:paraId="0336F5FB" w14:textId="77777777" w:rsidTr="00FF0CB1">
        <w:trPr>
          <w:trHeight w:val="20"/>
          <w:ins w:id="3512"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18D4AE5" w14:textId="77777777" w:rsidR="00420B71" w:rsidRPr="003C02F8" w:rsidRDefault="00420B71" w:rsidP="00FF0CB1">
            <w:pPr>
              <w:rPr>
                <w:ins w:id="3513" w:author="Shiv Mangal Rahi" w:date="2020-01-02T14:52:00Z"/>
                <w:rFonts w:ascii="Calibri" w:eastAsia="Times New Roman" w:hAnsi="Calibri" w:cs="Calibri"/>
                <w:color w:val="000000"/>
                <w:sz w:val="20"/>
                <w:szCs w:val="20"/>
                <w:lang w:val="en-US"/>
              </w:rPr>
            </w:pPr>
            <w:ins w:id="3514" w:author="Shiv Mangal Rahi" w:date="2020-01-02T14:52:00Z">
              <w:r w:rsidRPr="003C02F8">
                <w:rPr>
                  <w:rFonts w:ascii="Calibri" w:eastAsia="Times New Roman" w:hAnsi="Calibri" w:cs="Calibri"/>
                  <w:color w:val="000000"/>
                  <w:sz w:val="20"/>
                  <w:szCs w:val="20"/>
                  <w:lang w:val="en-US"/>
                </w:rPr>
                <w:t>Maximum Value</w:t>
              </w:r>
            </w:ins>
          </w:p>
        </w:tc>
        <w:tc>
          <w:tcPr>
            <w:tcW w:w="1479" w:type="dxa"/>
            <w:tcBorders>
              <w:top w:val="nil"/>
              <w:left w:val="nil"/>
              <w:bottom w:val="single" w:sz="4" w:space="0" w:color="auto"/>
              <w:right w:val="single" w:sz="4" w:space="0" w:color="auto"/>
            </w:tcBorders>
            <w:shd w:val="clear" w:color="auto" w:fill="auto"/>
            <w:vAlign w:val="center"/>
            <w:hideMark/>
          </w:tcPr>
          <w:p w14:paraId="547F28E7" w14:textId="77777777" w:rsidR="00420B71" w:rsidRPr="003C02F8" w:rsidRDefault="00420B71" w:rsidP="00FF0CB1">
            <w:pPr>
              <w:rPr>
                <w:ins w:id="3515" w:author="Shiv Mangal Rahi" w:date="2020-01-02T14:52:00Z"/>
                <w:rFonts w:ascii="Calibri" w:eastAsia="Times New Roman" w:hAnsi="Calibri" w:cs="Calibri"/>
                <w:color w:val="000000"/>
                <w:sz w:val="20"/>
                <w:szCs w:val="20"/>
                <w:lang w:val="en-US"/>
              </w:rPr>
            </w:pPr>
            <w:ins w:id="3516"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2D510D8C" w14:textId="77777777" w:rsidR="00420B71" w:rsidRPr="003C02F8" w:rsidRDefault="00420B71" w:rsidP="00FF0CB1">
            <w:pPr>
              <w:rPr>
                <w:ins w:id="3517" w:author="Shiv Mangal Rahi" w:date="2020-01-02T14:52:00Z"/>
                <w:rFonts w:ascii="Calibri" w:eastAsia="Times New Roman" w:hAnsi="Calibri" w:cs="Calibri"/>
                <w:color w:val="000000"/>
                <w:sz w:val="20"/>
                <w:szCs w:val="20"/>
                <w:lang w:val="en-US"/>
              </w:rPr>
            </w:pPr>
            <w:ins w:id="3518"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19816F5B" w14:textId="77777777" w:rsidR="00420B71" w:rsidRPr="003C02F8" w:rsidRDefault="00420B71" w:rsidP="00FF0CB1">
            <w:pPr>
              <w:rPr>
                <w:ins w:id="3519" w:author="Shiv Mangal Rahi" w:date="2020-01-02T14:52:00Z"/>
                <w:rFonts w:ascii="Calibri" w:eastAsia="Times New Roman" w:hAnsi="Calibri" w:cs="Calibri"/>
                <w:color w:val="000000"/>
                <w:sz w:val="20"/>
                <w:szCs w:val="20"/>
                <w:lang w:val="en-US"/>
              </w:rPr>
            </w:pPr>
            <w:ins w:id="3520"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1599B214" w14:textId="77777777" w:rsidR="00420B71" w:rsidRPr="003C02F8" w:rsidRDefault="00420B71" w:rsidP="00FF0CB1">
            <w:pPr>
              <w:rPr>
                <w:ins w:id="3521" w:author="Shiv Mangal Rahi" w:date="2020-01-02T14:52:00Z"/>
                <w:rFonts w:ascii="Calibri" w:eastAsia="Times New Roman" w:hAnsi="Calibri" w:cs="Calibri"/>
                <w:color w:val="000000"/>
                <w:sz w:val="20"/>
                <w:szCs w:val="20"/>
                <w:lang w:val="en-US"/>
              </w:rPr>
            </w:pPr>
            <w:ins w:id="3522"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44516FB3" w14:textId="77777777" w:rsidR="00420B71" w:rsidRPr="003C02F8" w:rsidRDefault="00420B71" w:rsidP="00FF0CB1">
            <w:pPr>
              <w:rPr>
                <w:ins w:id="3523" w:author="Shiv Mangal Rahi" w:date="2020-01-02T14:52:00Z"/>
                <w:rFonts w:ascii="Calibri" w:eastAsia="Times New Roman" w:hAnsi="Calibri" w:cs="Calibri"/>
                <w:color w:val="000000"/>
                <w:sz w:val="20"/>
                <w:szCs w:val="20"/>
                <w:lang w:val="en-US"/>
              </w:rPr>
            </w:pPr>
            <w:ins w:id="3524" w:author="Shiv Mangal Rahi" w:date="2020-01-02T14:52:00Z">
              <w:r w:rsidRPr="003C02F8">
                <w:rPr>
                  <w:rFonts w:ascii="Calibri" w:eastAsia="Times New Roman" w:hAnsi="Calibri" w:cs="Calibri"/>
                  <w:color w:val="000000"/>
                  <w:sz w:val="20"/>
                  <w:szCs w:val="20"/>
                  <w:lang w:val="en-US"/>
                </w:rPr>
                <w:t>N/A</w:t>
              </w:r>
            </w:ins>
          </w:p>
        </w:tc>
      </w:tr>
      <w:tr w:rsidR="00420B71" w:rsidRPr="003C02F8" w14:paraId="2EC29CFB" w14:textId="77777777" w:rsidTr="00FF0CB1">
        <w:trPr>
          <w:trHeight w:val="20"/>
          <w:ins w:id="3525"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E874A64" w14:textId="77777777" w:rsidR="00420B71" w:rsidRPr="003C02F8" w:rsidRDefault="00420B71" w:rsidP="00FF0CB1">
            <w:pPr>
              <w:rPr>
                <w:ins w:id="3526" w:author="Shiv Mangal Rahi" w:date="2020-01-02T14:52:00Z"/>
                <w:rFonts w:ascii="Calibri" w:eastAsia="Times New Roman" w:hAnsi="Calibri" w:cs="Calibri"/>
                <w:color w:val="000000"/>
                <w:sz w:val="20"/>
                <w:szCs w:val="20"/>
                <w:lang w:val="en-US"/>
              </w:rPr>
            </w:pPr>
            <w:ins w:id="3527" w:author="Shiv Mangal Rahi" w:date="2020-01-02T14:52:00Z">
              <w:r w:rsidRPr="003C02F8">
                <w:rPr>
                  <w:rFonts w:ascii="Calibri" w:eastAsia="Times New Roman" w:hAnsi="Calibri" w:cs="Calibri"/>
                  <w:color w:val="000000"/>
                  <w:sz w:val="20"/>
                  <w:szCs w:val="20"/>
                  <w:lang w:val="en-US"/>
                </w:rPr>
                <w:lastRenderedPageBreak/>
                <w:t>Type of List</w:t>
              </w:r>
            </w:ins>
          </w:p>
        </w:tc>
        <w:tc>
          <w:tcPr>
            <w:tcW w:w="1479" w:type="dxa"/>
            <w:tcBorders>
              <w:top w:val="nil"/>
              <w:left w:val="nil"/>
              <w:bottom w:val="single" w:sz="4" w:space="0" w:color="auto"/>
              <w:right w:val="single" w:sz="4" w:space="0" w:color="auto"/>
            </w:tcBorders>
            <w:shd w:val="clear" w:color="auto" w:fill="auto"/>
            <w:vAlign w:val="center"/>
            <w:hideMark/>
          </w:tcPr>
          <w:p w14:paraId="573DBE9D" w14:textId="77777777" w:rsidR="00420B71" w:rsidRPr="003C02F8" w:rsidRDefault="00420B71" w:rsidP="00FF0CB1">
            <w:pPr>
              <w:rPr>
                <w:ins w:id="3528" w:author="Shiv Mangal Rahi" w:date="2020-01-02T14:52:00Z"/>
                <w:rFonts w:ascii="Calibri" w:eastAsia="Times New Roman" w:hAnsi="Calibri" w:cs="Calibri"/>
                <w:color w:val="000000"/>
                <w:sz w:val="20"/>
                <w:szCs w:val="20"/>
                <w:lang w:val="en-US"/>
              </w:rPr>
            </w:pPr>
            <w:ins w:id="3529"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76C6672C" w14:textId="77777777" w:rsidR="00420B71" w:rsidRPr="003C02F8" w:rsidRDefault="00420B71" w:rsidP="00FF0CB1">
            <w:pPr>
              <w:rPr>
                <w:ins w:id="3530" w:author="Shiv Mangal Rahi" w:date="2020-01-02T14:52:00Z"/>
                <w:rFonts w:ascii="Calibri" w:eastAsia="Times New Roman" w:hAnsi="Calibri" w:cs="Calibri"/>
                <w:color w:val="000000"/>
                <w:sz w:val="20"/>
                <w:szCs w:val="20"/>
                <w:lang w:val="en-US"/>
              </w:rPr>
            </w:pPr>
            <w:ins w:id="3531" w:author="Shiv Mangal Rahi" w:date="2020-01-02T14:52:00Z">
              <w:r w:rsidRPr="003C02F8">
                <w:rPr>
                  <w:rFonts w:ascii="Calibri" w:eastAsia="Times New Roman" w:hAnsi="Calibri" w:cs="Calibri"/>
                  <w:color w:val="000000"/>
                  <w:sz w:val="20"/>
                  <w:szCs w:val="20"/>
                  <w:lang w:val="en-US"/>
                </w:rPr>
                <w:t>Reference List Item : Rule Dimension</w:t>
              </w:r>
            </w:ins>
          </w:p>
        </w:tc>
        <w:tc>
          <w:tcPr>
            <w:tcW w:w="1479" w:type="dxa"/>
            <w:tcBorders>
              <w:top w:val="nil"/>
              <w:left w:val="nil"/>
              <w:bottom w:val="single" w:sz="4" w:space="0" w:color="auto"/>
              <w:right w:val="single" w:sz="4" w:space="0" w:color="auto"/>
            </w:tcBorders>
            <w:shd w:val="clear" w:color="auto" w:fill="auto"/>
            <w:vAlign w:val="center"/>
            <w:hideMark/>
          </w:tcPr>
          <w:p w14:paraId="3470F088" w14:textId="77777777" w:rsidR="00420B71" w:rsidRPr="003C02F8" w:rsidRDefault="00420B71" w:rsidP="00FF0CB1">
            <w:pPr>
              <w:rPr>
                <w:ins w:id="3532" w:author="Shiv Mangal Rahi" w:date="2020-01-02T14:52:00Z"/>
                <w:rFonts w:ascii="Calibri" w:eastAsia="Times New Roman" w:hAnsi="Calibri" w:cs="Calibri"/>
                <w:color w:val="000000"/>
                <w:sz w:val="20"/>
                <w:szCs w:val="20"/>
                <w:lang w:val="en-US"/>
              </w:rPr>
            </w:pPr>
            <w:ins w:id="3533"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6BC85A76" w14:textId="77777777" w:rsidR="00420B71" w:rsidRPr="003C02F8" w:rsidRDefault="00420B71" w:rsidP="00FF0CB1">
            <w:pPr>
              <w:rPr>
                <w:ins w:id="3534" w:author="Shiv Mangal Rahi" w:date="2020-01-02T14:52:00Z"/>
                <w:rFonts w:ascii="Calibri" w:eastAsia="Times New Roman" w:hAnsi="Calibri" w:cs="Calibri"/>
                <w:color w:val="000000"/>
                <w:sz w:val="20"/>
                <w:szCs w:val="20"/>
                <w:lang w:val="en-US"/>
              </w:rPr>
            </w:pPr>
            <w:ins w:id="3535" w:author="Shiv Mangal Rahi" w:date="2020-01-02T14:52:00Z">
              <w:r w:rsidRPr="003C02F8">
                <w:rPr>
                  <w:rFonts w:ascii="Calibri" w:eastAsia="Times New Roman" w:hAnsi="Calibri" w:cs="Calibri"/>
                  <w:color w:val="000000"/>
                  <w:sz w:val="20"/>
                  <w:szCs w:val="20"/>
                  <w:lang w:val="en-US"/>
                </w:rPr>
                <w:t>Reference List Item : Rule Status</w:t>
              </w:r>
            </w:ins>
          </w:p>
        </w:tc>
        <w:tc>
          <w:tcPr>
            <w:tcW w:w="1479" w:type="dxa"/>
            <w:tcBorders>
              <w:top w:val="nil"/>
              <w:left w:val="nil"/>
              <w:bottom w:val="single" w:sz="4" w:space="0" w:color="auto"/>
              <w:right w:val="single" w:sz="4" w:space="0" w:color="auto"/>
            </w:tcBorders>
            <w:shd w:val="clear" w:color="auto" w:fill="auto"/>
            <w:vAlign w:val="center"/>
            <w:hideMark/>
          </w:tcPr>
          <w:p w14:paraId="00433E88" w14:textId="77777777" w:rsidR="00420B71" w:rsidRPr="003C02F8" w:rsidRDefault="00420B71" w:rsidP="00FF0CB1">
            <w:pPr>
              <w:rPr>
                <w:ins w:id="3536" w:author="Shiv Mangal Rahi" w:date="2020-01-02T14:52:00Z"/>
                <w:rFonts w:ascii="Calibri" w:eastAsia="Times New Roman" w:hAnsi="Calibri" w:cs="Calibri"/>
                <w:color w:val="000000"/>
                <w:sz w:val="20"/>
                <w:szCs w:val="20"/>
                <w:lang w:val="en-US"/>
              </w:rPr>
            </w:pPr>
            <w:ins w:id="3537" w:author="Shiv Mangal Rahi" w:date="2020-01-02T14:52:00Z">
              <w:r w:rsidRPr="003C02F8">
                <w:rPr>
                  <w:rFonts w:ascii="Calibri" w:eastAsia="Times New Roman" w:hAnsi="Calibri" w:cs="Calibri"/>
                  <w:color w:val="000000"/>
                  <w:sz w:val="20"/>
                  <w:szCs w:val="20"/>
                  <w:lang w:val="en-US"/>
                </w:rPr>
                <w:t>N/A</w:t>
              </w:r>
            </w:ins>
          </w:p>
        </w:tc>
      </w:tr>
      <w:tr w:rsidR="00420B71" w:rsidRPr="003C02F8" w14:paraId="69BC8F32" w14:textId="77777777" w:rsidTr="00FF0CB1">
        <w:trPr>
          <w:trHeight w:val="20"/>
          <w:ins w:id="3538"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B0D1E27" w14:textId="77777777" w:rsidR="00420B71" w:rsidRPr="003C02F8" w:rsidRDefault="00420B71" w:rsidP="00FF0CB1">
            <w:pPr>
              <w:rPr>
                <w:ins w:id="3539" w:author="Shiv Mangal Rahi" w:date="2020-01-02T14:52:00Z"/>
                <w:rFonts w:ascii="Calibri" w:eastAsia="Times New Roman" w:hAnsi="Calibri" w:cs="Calibri"/>
                <w:color w:val="000000"/>
                <w:sz w:val="20"/>
                <w:szCs w:val="20"/>
                <w:lang w:val="en-US"/>
              </w:rPr>
            </w:pPr>
            <w:ins w:id="3540" w:author="Shiv Mangal Rahi" w:date="2020-01-02T14:52:00Z">
              <w:r w:rsidRPr="003C02F8">
                <w:rPr>
                  <w:rFonts w:ascii="Calibri" w:eastAsia="Times New Roman" w:hAnsi="Calibri" w:cs="Calibri"/>
                  <w:color w:val="000000"/>
                  <w:sz w:val="20"/>
                  <w:szCs w:val="20"/>
                  <w:lang w:val="en-US"/>
                </w:rPr>
                <w:t>List Display Format</w:t>
              </w:r>
            </w:ins>
          </w:p>
        </w:tc>
        <w:tc>
          <w:tcPr>
            <w:tcW w:w="1479" w:type="dxa"/>
            <w:tcBorders>
              <w:top w:val="nil"/>
              <w:left w:val="nil"/>
              <w:bottom w:val="single" w:sz="4" w:space="0" w:color="auto"/>
              <w:right w:val="single" w:sz="4" w:space="0" w:color="auto"/>
            </w:tcBorders>
            <w:shd w:val="clear" w:color="auto" w:fill="auto"/>
            <w:vAlign w:val="center"/>
            <w:hideMark/>
          </w:tcPr>
          <w:p w14:paraId="414AA5A5" w14:textId="77777777" w:rsidR="00420B71" w:rsidRPr="003C02F8" w:rsidRDefault="00420B71" w:rsidP="00FF0CB1">
            <w:pPr>
              <w:rPr>
                <w:ins w:id="3541" w:author="Shiv Mangal Rahi" w:date="2020-01-02T14:52:00Z"/>
                <w:rFonts w:ascii="Calibri" w:eastAsia="Times New Roman" w:hAnsi="Calibri" w:cs="Calibri"/>
                <w:color w:val="000000"/>
                <w:sz w:val="20"/>
                <w:szCs w:val="20"/>
                <w:lang w:val="en-US"/>
              </w:rPr>
            </w:pPr>
            <w:ins w:id="3542"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67C17EEF" w14:textId="77777777" w:rsidR="00420B71" w:rsidRPr="003C02F8" w:rsidRDefault="00420B71" w:rsidP="00FF0CB1">
            <w:pPr>
              <w:rPr>
                <w:ins w:id="3543" w:author="Shiv Mangal Rahi" w:date="2020-01-02T14:52:00Z"/>
                <w:rFonts w:ascii="Calibri" w:eastAsia="Times New Roman" w:hAnsi="Calibri" w:cs="Calibri"/>
                <w:color w:val="000000"/>
                <w:sz w:val="20"/>
                <w:szCs w:val="20"/>
                <w:lang w:val="en-US"/>
              </w:rPr>
            </w:pPr>
            <w:ins w:id="3544" w:author="Shiv Mangal Rahi" w:date="2020-01-02T14:52:00Z">
              <w:r w:rsidRPr="003C02F8">
                <w:rPr>
                  <w:rFonts w:ascii="Calibri" w:eastAsia="Times New Roman" w:hAnsi="Calibri" w:cs="Calibri"/>
                  <w:color w:val="000000"/>
                  <w:sz w:val="20"/>
                  <w:szCs w:val="20"/>
                  <w:lang w:val="en-US"/>
                </w:rPr>
                <w:t>{Code}</w:t>
              </w:r>
            </w:ins>
          </w:p>
        </w:tc>
        <w:tc>
          <w:tcPr>
            <w:tcW w:w="1479" w:type="dxa"/>
            <w:tcBorders>
              <w:top w:val="nil"/>
              <w:left w:val="nil"/>
              <w:bottom w:val="single" w:sz="4" w:space="0" w:color="auto"/>
              <w:right w:val="single" w:sz="4" w:space="0" w:color="auto"/>
            </w:tcBorders>
            <w:shd w:val="clear" w:color="auto" w:fill="auto"/>
            <w:vAlign w:val="center"/>
            <w:hideMark/>
          </w:tcPr>
          <w:p w14:paraId="052F886B" w14:textId="77777777" w:rsidR="00420B71" w:rsidRPr="003C02F8" w:rsidRDefault="00420B71" w:rsidP="00FF0CB1">
            <w:pPr>
              <w:rPr>
                <w:ins w:id="3545" w:author="Shiv Mangal Rahi" w:date="2020-01-02T14:52:00Z"/>
                <w:rFonts w:ascii="Calibri" w:eastAsia="Times New Roman" w:hAnsi="Calibri" w:cs="Calibri"/>
                <w:color w:val="000000"/>
                <w:sz w:val="20"/>
                <w:szCs w:val="20"/>
                <w:lang w:val="en-US"/>
              </w:rPr>
            </w:pPr>
            <w:ins w:id="3546"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0B913270" w14:textId="77777777" w:rsidR="00420B71" w:rsidRPr="003C02F8" w:rsidRDefault="00420B71" w:rsidP="00FF0CB1">
            <w:pPr>
              <w:rPr>
                <w:ins w:id="3547" w:author="Shiv Mangal Rahi" w:date="2020-01-02T14:52:00Z"/>
                <w:rFonts w:ascii="Calibri" w:eastAsia="Times New Roman" w:hAnsi="Calibri" w:cs="Calibri"/>
                <w:color w:val="000000"/>
                <w:sz w:val="20"/>
                <w:szCs w:val="20"/>
                <w:lang w:val="en-US"/>
              </w:rPr>
            </w:pPr>
            <w:ins w:id="3548" w:author="Shiv Mangal Rahi" w:date="2020-01-02T14:52:00Z">
              <w:r w:rsidRPr="003C02F8">
                <w:rPr>
                  <w:rFonts w:ascii="Calibri" w:eastAsia="Times New Roman" w:hAnsi="Calibri" w:cs="Calibri"/>
                  <w:color w:val="000000"/>
                  <w:sz w:val="20"/>
                  <w:szCs w:val="20"/>
                  <w:lang w:val="en-US"/>
                </w:rPr>
                <w:t>{Code}</w:t>
              </w:r>
            </w:ins>
          </w:p>
        </w:tc>
        <w:tc>
          <w:tcPr>
            <w:tcW w:w="1479" w:type="dxa"/>
            <w:tcBorders>
              <w:top w:val="nil"/>
              <w:left w:val="nil"/>
              <w:bottom w:val="single" w:sz="4" w:space="0" w:color="auto"/>
              <w:right w:val="single" w:sz="4" w:space="0" w:color="auto"/>
            </w:tcBorders>
            <w:shd w:val="clear" w:color="auto" w:fill="auto"/>
            <w:vAlign w:val="center"/>
            <w:hideMark/>
          </w:tcPr>
          <w:p w14:paraId="5C48A3B0" w14:textId="77777777" w:rsidR="00420B71" w:rsidRPr="003C02F8" w:rsidRDefault="00420B71" w:rsidP="00FF0CB1">
            <w:pPr>
              <w:rPr>
                <w:ins w:id="3549" w:author="Shiv Mangal Rahi" w:date="2020-01-02T14:52:00Z"/>
                <w:rFonts w:ascii="Calibri" w:eastAsia="Times New Roman" w:hAnsi="Calibri" w:cs="Calibri"/>
                <w:color w:val="000000"/>
                <w:sz w:val="20"/>
                <w:szCs w:val="20"/>
                <w:lang w:val="en-US"/>
              </w:rPr>
            </w:pPr>
            <w:ins w:id="3550" w:author="Shiv Mangal Rahi" w:date="2020-01-02T14:52:00Z">
              <w:r w:rsidRPr="003C02F8">
                <w:rPr>
                  <w:rFonts w:ascii="Calibri" w:eastAsia="Times New Roman" w:hAnsi="Calibri" w:cs="Calibri"/>
                  <w:color w:val="000000"/>
                  <w:sz w:val="20"/>
                  <w:szCs w:val="20"/>
                  <w:lang w:val="en-US"/>
                </w:rPr>
                <w:t>N/A</w:t>
              </w:r>
            </w:ins>
          </w:p>
        </w:tc>
      </w:tr>
      <w:tr w:rsidR="00420B71" w:rsidRPr="003C02F8" w14:paraId="6F1623A1" w14:textId="77777777" w:rsidTr="00FF0CB1">
        <w:trPr>
          <w:trHeight w:val="20"/>
          <w:ins w:id="3551"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1CE5F76" w14:textId="77777777" w:rsidR="00420B71" w:rsidRPr="003C02F8" w:rsidRDefault="00420B71" w:rsidP="00FF0CB1">
            <w:pPr>
              <w:rPr>
                <w:ins w:id="3552" w:author="Shiv Mangal Rahi" w:date="2020-01-02T14:52:00Z"/>
                <w:rFonts w:ascii="Calibri" w:eastAsia="Times New Roman" w:hAnsi="Calibri" w:cs="Calibri"/>
                <w:color w:val="000000"/>
                <w:sz w:val="20"/>
                <w:szCs w:val="20"/>
                <w:lang w:val="en-US"/>
              </w:rPr>
            </w:pPr>
            <w:ins w:id="3553" w:author="Shiv Mangal Rahi" w:date="2020-01-02T14:52:00Z">
              <w:r w:rsidRPr="003C02F8">
                <w:rPr>
                  <w:rFonts w:ascii="Calibri" w:eastAsia="Times New Roman" w:hAnsi="Calibri" w:cs="Calibri"/>
                  <w:color w:val="000000"/>
                  <w:sz w:val="20"/>
                  <w:szCs w:val="20"/>
                  <w:lang w:val="en-US"/>
                </w:rPr>
                <w:t>Show In Detail Tile</w:t>
              </w:r>
            </w:ins>
          </w:p>
        </w:tc>
        <w:tc>
          <w:tcPr>
            <w:tcW w:w="1479" w:type="dxa"/>
            <w:tcBorders>
              <w:top w:val="nil"/>
              <w:left w:val="nil"/>
              <w:bottom w:val="single" w:sz="4" w:space="0" w:color="auto"/>
              <w:right w:val="single" w:sz="4" w:space="0" w:color="auto"/>
            </w:tcBorders>
            <w:shd w:val="clear" w:color="auto" w:fill="auto"/>
            <w:vAlign w:val="center"/>
            <w:hideMark/>
          </w:tcPr>
          <w:p w14:paraId="6530F3BA" w14:textId="77777777" w:rsidR="00420B71" w:rsidRPr="003C02F8" w:rsidRDefault="00420B71" w:rsidP="00FF0CB1">
            <w:pPr>
              <w:rPr>
                <w:ins w:id="3554" w:author="Shiv Mangal Rahi" w:date="2020-01-02T14:52:00Z"/>
                <w:rFonts w:ascii="Calibri" w:eastAsia="Times New Roman" w:hAnsi="Calibri" w:cs="Calibri"/>
                <w:color w:val="000000"/>
                <w:sz w:val="20"/>
                <w:szCs w:val="20"/>
                <w:lang w:val="en-US"/>
              </w:rPr>
            </w:pPr>
            <w:ins w:id="3555"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220319D1" w14:textId="77777777" w:rsidR="00420B71" w:rsidRPr="003C02F8" w:rsidRDefault="00420B71" w:rsidP="00FF0CB1">
            <w:pPr>
              <w:rPr>
                <w:ins w:id="3556" w:author="Shiv Mangal Rahi" w:date="2020-01-02T14:52:00Z"/>
                <w:rFonts w:ascii="Calibri" w:eastAsia="Times New Roman" w:hAnsi="Calibri" w:cs="Calibri"/>
                <w:color w:val="000000"/>
                <w:sz w:val="20"/>
                <w:szCs w:val="20"/>
                <w:lang w:val="en-US"/>
              </w:rPr>
            </w:pPr>
            <w:ins w:id="3557"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6C0218FA" w14:textId="77777777" w:rsidR="00420B71" w:rsidRPr="003C02F8" w:rsidRDefault="00420B71" w:rsidP="00FF0CB1">
            <w:pPr>
              <w:rPr>
                <w:ins w:id="3558" w:author="Shiv Mangal Rahi" w:date="2020-01-02T14:52:00Z"/>
                <w:rFonts w:ascii="Calibri" w:eastAsia="Times New Roman" w:hAnsi="Calibri" w:cs="Calibri"/>
                <w:color w:val="000000"/>
                <w:sz w:val="20"/>
                <w:szCs w:val="20"/>
                <w:lang w:val="en-US"/>
              </w:rPr>
            </w:pPr>
            <w:ins w:id="3559"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2785158C" w14:textId="77777777" w:rsidR="00420B71" w:rsidRPr="003C02F8" w:rsidRDefault="00420B71" w:rsidP="00FF0CB1">
            <w:pPr>
              <w:rPr>
                <w:ins w:id="3560" w:author="Shiv Mangal Rahi" w:date="2020-01-02T14:52:00Z"/>
                <w:rFonts w:ascii="Calibri" w:eastAsia="Times New Roman" w:hAnsi="Calibri" w:cs="Calibri"/>
                <w:color w:val="000000"/>
                <w:sz w:val="20"/>
                <w:szCs w:val="20"/>
                <w:lang w:val="en-US"/>
              </w:rPr>
            </w:pPr>
            <w:ins w:id="3561"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379876E6" w14:textId="77777777" w:rsidR="00420B71" w:rsidRPr="003C02F8" w:rsidRDefault="00420B71" w:rsidP="00FF0CB1">
            <w:pPr>
              <w:rPr>
                <w:ins w:id="3562" w:author="Shiv Mangal Rahi" w:date="2020-01-02T14:52:00Z"/>
                <w:rFonts w:ascii="Calibri" w:eastAsia="Times New Roman" w:hAnsi="Calibri" w:cs="Calibri"/>
                <w:color w:val="000000"/>
                <w:sz w:val="20"/>
                <w:szCs w:val="20"/>
                <w:lang w:val="en-US"/>
              </w:rPr>
            </w:pPr>
            <w:ins w:id="3563" w:author="Shiv Mangal Rahi" w:date="2020-01-02T14:52:00Z">
              <w:r w:rsidRPr="003C02F8">
                <w:rPr>
                  <w:rFonts w:ascii="Calibri" w:eastAsia="Times New Roman" w:hAnsi="Calibri" w:cs="Calibri"/>
                  <w:color w:val="000000"/>
                  <w:sz w:val="20"/>
                  <w:szCs w:val="20"/>
                  <w:lang w:val="en-US"/>
                </w:rPr>
                <w:t>TRUE</w:t>
              </w:r>
            </w:ins>
          </w:p>
        </w:tc>
      </w:tr>
      <w:tr w:rsidR="00420B71" w:rsidRPr="003C02F8" w14:paraId="6EAB71BE" w14:textId="77777777" w:rsidTr="00FF0CB1">
        <w:trPr>
          <w:trHeight w:val="20"/>
          <w:ins w:id="3564"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F61BBAB" w14:textId="77777777" w:rsidR="00420B71" w:rsidRPr="003C02F8" w:rsidRDefault="00420B71" w:rsidP="00FF0CB1">
            <w:pPr>
              <w:rPr>
                <w:ins w:id="3565" w:author="Shiv Mangal Rahi" w:date="2020-01-02T14:52:00Z"/>
                <w:rFonts w:ascii="Calibri" w:eastAsia="Times New Roman" w:hAnsi="Calibri" w:cs="Calibri"/>
                <w:color w:val="000000"/>
                <w:sz w:val="20"/>
                <w:szCs w:val="20"/>
                <w:lang w:val="en-US"/>
              </w:rPr>
            </w:pPr>
            <w:ins w:id="3566" w:author="Shiv Mangal Rahi" w:date="2020-01-02T14:52:00Z">
              <w:r w:rsidRPr="003C02F8">
                <w:rPr>
                  <w:rFonts w:ascii="Calibri" w:eastAsia="Times New Roman" w:hAnsi="Calibri" w:cs="Calibri"/>
                  <w:color w:val="000000"/>
                  <w:sz w:val="20"/>
                  <w:szCs w:val="20"/>
                  <w:lang w:val="en-US"/>
                </w:rPr>
                <w:t>Is Editable</w:t>
              </w:r>
            </w:ins>
          </w:p>
        </w:tc>
        <w:tc>
          <w:tcPr>
            <w:tcW w:w="1479" w:type="dxa"/>
            <w:tcBorders>
              <w:top w:val="nil"/>
              <w:left w:val="nil"/>
              <w:bottom w:val="single" w:sz="4" w:space="0" w:color="auto"/>
              <w:right w:val="single" w:sz="4" w:space="0" w:color="auto"/>
            </w:tcBorders>
            <w:shd w:val="clear" w:color="auto" w:fill="auto"/>
            <w:vAlign w:val="center"/>
            <w:hideMark/>
          </w:tcPr>
          <w:p w14:paraId="2369636B" w14:textId="77777777" w:rsidR="00420B71" w:rsidRPr="003C02F8" w:rsidRDefault="00420B71" w:rsidP="00FF0CB1">
            <w:pPr>
              <w:rPr>
                <w:ins w:id="3567" w:author="Shiv Mangal Rahi" w:date="2020-01-02T14:52:00Z"/>
                <w:rFonts w:ascii="Calibri" w:eastAsia="Times New Roman" w:hAnsi="Calibri" w:cs="Calibri"/>
                <w:color w:val="000000"/>
                <w:sz w:val="20"/>
                <w:szCs w:val="20"/>
                <w:lang w:val="en-US"/>
              </w:rPr>
            </w:pPr>
            <w:ins w:id="3568"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1D17C09D" w14:textId="77777777" w:rsidR="00420B71" w:rsidRPr="003C02F8" w:rsidRDefault="00420B71" w:rsidP="00FF0CB1">
            <w:pPr>
              <w:rPr>
                <w:ins w:id="3569" w:author="Shiv Mangal Rahi" w:date="2020-01-02T14:52:00Z"/>
                <w:rFonts w:ascii="Calibri" w:eastAsia="Times New Roman" w:hAnsi="Calibri" w:cs="Calibri"/>
                <w:color w:val="000000"/>
                <w:sz w:val="20"/>
                <w:szCs w:val="20"/>
                <w:lang w:val="en-US"/>
              </w:rPr>
            </w:pPr>
            <w:ins w:id="3570"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3344F81D" w14:textId="77777777" w:rsidR="00420B71" w:rsidRPr="003C02F8" w:rsidRDefault="00420B71" w:rsidP="00FF0CB1">
            <w:pPr>
              <w:rPr>
                <w:ins w:id="3571" w:author="Shiv Mangal Rahi" w:date="2020-01-02T14:52:00Z"/>
                <w:rFonts w:ascii="Calibri" w:eastAsia="Times New Roman" w:hAnsi="Calibri" w:cs="Calibri"/>
                <w:color w:val="000000"/>
                <w:sz w:val="20"/>
                <w:szCs w:val="20"/>
                <w:lang w:val="en-US"/>
              </w:rPr>
            </w:pPr>
            <w:ins w:id="3572"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77EF4966" w14:textId="77777777" w:rsidR="00420B71" w:rsidRPr="003C02F8" w:rsidRDefault="00420B71" w:rsidP="00FF0CB1">
            <w:pPr>
              <w:rPr>
                <w:ins w:id="3573" w:author="Shiv Mangal Rahi" w:date="2020-01-02T14:52:00Z"/>
                <w:rFonts w:ascii="Calibri" w:eastAsia="Times New Roman" w:hAnsi="Calibri" w:cs="Calibri"/>
                <w:color w:val="000000"/>
                <w:sz w:val="20"/>
                <w:szCs w:val="20"/>
                <w:lang w:val="en-US"/>
              </w:rPr>
            </w:pPr>
            <w:ins w:id="3574"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31DFB83B" w14:textId="77777777" w:rsidR="00420B71" w:rsidRPr="003C02F8" w:rsidRDefault="00420B71" w:rsidP="00FF0CB1">
            <w:pPr>
              <w:rPr>
                <w:ins w:id="3575" w:author="Shiv Mangal Rahi" w:date="2020-01-02T14:52:00Z"/>
                <w:rFonts w:ascii="Calibri" w:eastAsia="Times New Roman" w:hAnsi="Calibri" w:cs="Calibri"/>
                <w:color w:val="000000"/>
                <w:sz w:val="20"/>
                <w:szCs w:val="20"/>
                <w:lang w:val="en-US"/>
              </w:rPr>
            </w:pPr>
            <w:ins w:id="3576" w:author="Shiv Mangal Rahi" w:date="2020-01-02T14:52:00Z">
              <w:r w:rsidRPr="003C02F8">
                <w:rPr>
                  <w:rFonts w:ascii="Calibri" w:eastAsia="Times New Roman" w:hAnsi="Calibri" w:cs="Calibri"/>
                  <w:color w:val="000000"/>
                  <w:sz w:val="20"/>
                  <w:szCs w:val="20"/>
                  <w:lang w:val="en-US"/>
                </w:rPr>
                <w:t>FALSE</w:t>
              </w:r>
            </w:ins>
          </w:p>
        </w:tc>
      </w:tr>
      <w:tr w:rsidR="00420B71" w:rsidRPr="003C02F8" w14:paraId="2524F04C" w14:textId="77777777" w:rsidTr="00FF0CB1">
        <w:trPr>
          <w:trHeight w:val="20"/>
          <w:ins w:id="3577"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42377CB6" w14:textId="77777777" w:rsidR="00420B71" w:rsidRPr="003C02F8" w:rsidRDefault="00420B71" w:rsidP="00FF0CB1">
            <w:pPr>
              <w:rPr>
                <w:ins w:id="3578" w:author="Shiv Mangal Rahi" w:date="2020-01-02T14:52:00Z"/>
                <w:rFonts w:ascii="Calibri" w:eastAsia="Times New Roman" w:hAnsi="Calibri" w:cs="Calibri"/>
                <w:color w:val="000000"/>
                <w:sz w:val="20"/>
                <w:szCs w:val="20"/>
                <w:lang w:val="en-US"/>
              </w:rPr>
            </w:pPr>
            <w:ins w:id="3579" w:author="Shiv Mangal Rahi" w:date="2020-01-02T14:52:00Z">
              <w:r w:rsidRPr="003C02F8">
                <w:rPr>
                  <w:rFonts w:ascii="Calibri" w:eastAsia="Times New Roman" w:hAnsi="Calibri" w:cs="Calibri"/>
                  <w:color w:val="000000"/>
                  <w:sz w:val="20"/>
                  <w:szCs w:val="20"/>
                  <w:lang w:val="en-US"/>
                </w:rPr>
                <w:t>Is Listable</w:t>
              </w:r>
            </w:ins>
          </w:p>
        </w:tc>
        <w:tc>
          <w:tcPr>
            <w:tcW w:w="1479" w:type="dxa"/>
            <w:tcBorders>
              <w:top w:val="nil"/>
              <w:left w:val="nil"/>
              <w:bottom w:val="single" w:sz="4" w:space="0" w:color="auto"/>
              <w:right w:val="single" w:sz="4" w:space="0" w:color="auto"/>
            </w:tcBorders>
            <w:shd w:val="clear" w:color="auto" w:fill="auto"/>
            <w:vAlign w:val="center"/>
            <w:hideMark/>
          </w:tcPr>
          <w:p w14:paraId="65B8212A" w14:textId="77777777" w:rsidR="00420B71" w:rsidRPr="003C02F8" w:rsidRDefault="00420B71" w:rsidP="00FF0CB1">
            <w:pPr>
              <w:rPr>
                <w:ins w:id="3580" w:author="Shiv Mangal Rahi" w:date="2020-01-02T14:52:00Z"/>
                <w:rFonts w:ascii="Calibri" w:eastAsia="Times New Roman" w:hAnsi="Calibri" w:cs="Calibri"/>
                <w:color w:val="000000"/>
                <w:sz w:val="20"/>
                <w:szCs w:val="20"/>
                <w:lang w:val="en-US"/>
              </w:rPr>
            </w:pPr>
            <w:ins w:id="3581"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63DD3A4C" w14:textId="77777777" w:rsidR="00420B71" w:rsidRPr="003C02F8" w:rsidRDefault="00420B71" w:rsidP="00FF0CB1">
            <w:pPr>
              <w:rPr>
                <w:ins w:id="3582" w:author="Shiv Mangal Rahi" w:date="2020-01-02T14:52:00Z"/>
                <w:rFonts w:ascii="Calibri" w:eastAsia="Times New Roman" w:hAnsi="Calibri" w:cs="Calibri"/>
                <w:color w:val="000000"/>
                <w:sz w:val="20"/>
                <w:szCs w:val="20"/>
                <w:lang w:val="en-US"/>
              </w:rPr>
            </w:pPr>
            <w:ins w:id="3583"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391260FB" w14:textId="77777777" w:rsidR="00420B71" w:rsidRPr="003C02F8" w:rsidRDefault="00420B71" w:rsidP="00FF0CB1">
            <w:pPr>
              <w:rPr>
                <w:ins w:id="3584" w:author="Shiv Mangal Rahi" w:date="2020-01-02T14:52:00Z"/>
                <w:rFonts w:ascii="Calibri" w:eastAsia="Times New Roman" w:hAnsi="Calibri" w:cs="Calibri"/>
                <w:color w:val="000000"/>
                <w:sz w:val="20"/>
                <w:szCs w:val="20"/>
                <w:lang w:val="en-US"/>
              </w:rPr>
            </w:pPr>
            <w:ins w:id="3585"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111F6231" w14:textId="77777777" w:rsidR="00420B71" w:rsidRPr="003C02F8" w:rsidRDefault="00420B71" w:rsidP="00FF0CB1">
            <w:pPr>
              <w:rPr>
                <w:ins w:id="3586" w:author="Shiv Mangal Rahi" w:date="2020-01-02T14:52:00Z"/>
                <w:rFonts w:ascii="Calibri" w:eastAsia="Times New Roman" w:hAnsi="Calibri" w:cs="Calibri"/>
                <w:color w:val="000000"/>
                <w:sz w:val="20"/>
                <w:szCs w:val="20"/>
                <w:lang w:val="en-US"/>
              </w:rPr>
            </w:pPr>
            <w:ins w:id="3587"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7C069F94" w14:textId="77777777" w:rsidR="00420B71" w:rsidRPr="003C02F8" w:rsidRDefault="00420B71" w:rsidP="00FF0CB1">
            <w:pPr>
              <w:rPr>
                <w:ins w:id="3588" w:author="Shiv Mangal Rahi" w:date="2020-01-02T14:52:00Z"/>
                <w:rFonts w:ascii="Calibri" w:eastAsia="Times New Roman" w:hAnsi="Calibri" w:cs="Calibri"/>
                <w:color w:val="000000"/>
                <w:sz w:val="20"/>
                <w:szCs w:val="20"/>
                <w:lang w:val="en-US"/>
              </w:rPr>
            </w:pPr>
            <w:ins w:id="3589" w:author="Shiv Mangal Rahi" w:date="2020-01-02T14:52:00Z">
              <w:r w:rsidRPr="003C02F8">
                <w:rPr>
                  <w:rFonts w:ascii="Calibri" w:eastAsia="Times New Roman" w:hAnsi="Calibri" w:cs="Calibri"/>
                  <w:color w:val="000000"/>
                  <w:sz w:val="20"/>
                  <w:szCs w:val="20"/>
                  <w:lang w:val="en-US"/>
                </w:rPr>
                <w:t>FALSE</w:t>
              </w:r>
            </w:ins>
          </w:p>
        </w:tc>
      </w:tr>
      <w:tr w:rsidR="00420B71" w:rsidRPr="003C02F8" w14:paraId="52F3C59F" w14:textId="77777777" w:rsidTr="00FF0CB1">
        <w:trPr>
          <w:trHeight w:val="20"/>
          <w:ins w:id="3590"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5234D15" w14:textId="77777777" w:rsidR="00420B71" w:rsidRPr="003C02F8" w:rsidRDefault="00420B71" w:rsidP="00FF0CB1">
            <w:pPr>
              <w:rPr>
                <w:ins w:id="3591" w:author="Shiv Mangal Rahi" w:date="2020-01-02T14:52:00Z"/>
                <w:rFonts w:ascii="Calibri" w:eastAsia="Times New Roman" w:hAnsi="Calibri" w:cs="Calibri"/>
                <w:color w:val="000000"/>
                <w:sz w:val="20"/>
                <w:szCs w:val="20"/>
                <w:lang w:val="en-US"/>
              </w:rPr>
            </w:pPr>
            <w:ins w:id="3592" w:author="Shiv Mangal Rahi" w:date="2020-01-02T14:52:00Z">
              <w:r w:rsidRPr="003C02F8">
                <w:rPr>
                  <w:rFonts w:ascii="Calibri" w:eastAsia="Times New Roman" w:hAnsi="Calibri" w:cs="Calibri"/>
                  <w:color w:val="000000"/>
                  <w:sz w:val="20"/>
                  <w:szCs w:val="20"/>
                  <w:lang w:val="en-US"/>
                </w:rPr>
                <w:t>Is Required</w:t>
              </w:r>
            </w:ins>
          </w:p>
        </w:tc>
        <w:tc>
          <w:tcPr>
            <w:tcW w:w="1479" w:type="dxa"/>
            <w:tcBorders>
              <w:top w:val="nil"/>
              <w:left w:val="nil"/>
              <w:bottom w:val="single" w:sz="4" w:space="0" w:color="auto"/>
              <w:right w:val="single" w:sz="4" w:space="0" w:color="auto"/>
            </w:tcBorders>
            <w:shd w:val="clear" w:color="auto" w:fill="auto"/>
            <w:vAlign w:val="center"/>
            <w:hideMark/>
          </w:tcPr>
          <w:p w14:paraId="0650DE52" w14:textId="77777777" w:rsidR="00420B71" w:rsidRPr="003C02F8" w:rsidRDefault="00420B71" w:rsidP="00FF0CB1">
            <w:pPr>
              <w:rPr>
                <w:ins w:id="3593" w:author="Shiv Mangal Rahi" w:date="2020-01-02T14:52:00Z"/>
                <w:rFonts w:ascii="Calibri" w:eastAsia="Times New Roman" w:hAnsi="Calibri" w:cs="Calibri"/>
                <w:color w:val="000000"/>
                <w:sz w:val="20"/>
                <w:szCs w:val="20"/>
                <w:lang w:val="en-US"/>
              </w:rPr>
            </w:pPr>
            <w:ins w:id="3594"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676DB266" w14:textId="77777777" w:rsidR="00420B71" w:rsidRPr="003C02F8" w:rsidRDefault="00420B71" w:rsidP="00FF0CB1">
            <w:pPr>
              <w:rPr>
                <w:ins w:id="3595" w:author="Shiv Mangal Rahi" w:date="2020-01-02T14:52:00Z"/>
                <w:rFonts w:ascii="Calibri" w:eastAsia="Times New Roman" w:hAnsi="Calibri" w:cs="Calibri"/>
                <w:color w:val="000000"/>
                <w:sz w:val="20"/>
                <w:szCs w:val="20"/>
                <w:lang w:val="en-US"/>
              </w:rPr>
            </w:pPr>
            <w:ins w:id="3596" w:author="Shiv Mangal Rahi" w:date="2020-01-02T14:52:00Z">
              <w:r>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7661DF40" w14:textId="77777777" w:rsidR="00420B71" w:rsidRPr="003C02F8" w:rsidRDefault="00420B71" w:rsidP="00FF0CB1">
            <w:pPr>
              <w:rPr>
                <w:ins w:id="3597" w:author="Shiv Mangal Rahi" w:date="2020-01-02T14:52:00Z"/>
                <w:rFonts w:ascii="Calibri" w:eastAsia="Times New Roman" w:hAnsi="Calibri" w:cs="Calibri"/>
                <w:color w:val="000000"/>
                <w:sz w:val="20"/>
                <w:szCs w:val="20"/>
                <w:lang w:val="en-US"/>
              </w:rPr>
            </w:pPr>
            <w:ins w:id="3598" w:author="Shiv Mangal Rahi" w:date="2020-01-02T14:52:00Z">
              <w:r>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23BE7F2E" w14:textId="77777777" w:rsidR="00420B71" w:rsidRPr="003C02F8" w:rsidRDefault="00420B71" w:rsidP="00FF0CB1">
            <w:pPr>
              <w:rPr>
                <w:ins w:id="3599" w:author="Shiv Mangal Rahi" w:date="2020-01-02T14:52:00Z"/>
                <w:rFonts w:ascii="Calibri" w:eastAsia="Times New Roman" w:hAnsi="Calibri" w:cs="Calibri"/>
                <w:color w:val="000000"/>
                <w:sz w:val="20"/>
                <w:szCs w:val="20"/>
                <w:lang w:val="en-US"/>
              </w:rPr>
            </w:pPr>
            <w:ins w:id="3600"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5E21D4F6" w14:textId="77777777" w:rsidR="00420B71" w:rsidRPr="003C02F8" w:rsidRDefault="00420B71" w:rsidP="00FF0CB1">
            <w:pPr>
              <w:rPr>
                <w:ins w:id="3601" w:author="Shiv Mangal Rahi" w:date="2020-01-02T14:52:00Z"/>
                <w:rFonts w:ascii="Calibri" w:eastAsia="Times New Roman" w:hAnsi="Calibri" w:cs="Calibri"/>
                <w:color w:val="000000"/>
                <w:sz w:val="20"/>
                <w:szCs w:val="20"/>
                <w:lang w:val="en-US"/>
              </w:rPr>
            </w:pPr>
            <w:ins w:id="3602" w:author="Shiv Mangal Rahi" w:date="2020-01-02T14:52:00Z">
              <w:r w:rsidRPr="003C02F8">
                <w:rPr>
                  <w:rFonts w:ascii="Calibri" w:eastAsia="Times New Roman" w:hAnsi="Calibri" w:cs="Calibri"/>
                  <w:color w:val="000000"/>
                  <w:sz w:val="20"/>
                  <w:szCs w:val="20"/>
                  <w:lang w:val="en-US"/>
                </w:rPr>
                <w:t>FALSE</w:t>
              </w:r>
            </w:ins>
          </w:p>
        </w:tc>
      </w:tr>
      <w:tr w:rsidR="00420B71" w:rsidRPr="003C02F8" w14:paraId="294C6208" w14:textId="77777777" w:rsidTr="00FF0CB1">
        <w:trPr>
          <w:trHeight w:val="20"/>
          <w:ins w:id="3603"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CF13FF2" w14:textId="77777777" w:rsidR="00420B71" w:rsidRPr="003C02F8" w:rsidRDefault="00420B71" w:rsidP="00FF0CB1">
            <w:pPr>
              <w:rPr>
                <w:ins w:id="3604" w:author="Shiv Mangal Rahi" w:date="2020-01-02T14:52:00Z"/>
                <w:rFonts w:ascii="Calibri" w:eastAsia="Times New Roman" w:hAnsi="Calibri" w:cs="Calibri"/>
                <w:color w:val="000000"/>
                <w:sz w:val="20"/>
                <w:szCs w:val="20"/>
                <w:lang w:val="en-US"/>
              </w:rPr>
            </w:pPr>
            <w:ins w:id="3605" w:author="Shiv Mangal Rahi" w:date="2020-01-02T14:52:00Z">
              <w:r w:rsidRPr="003C02F8">
                <w:rPr>
                  <w:rFonts w:ascii="Calibri" w:eastAsia="Times New Roman" w:hAnsi="Calibri" w:cs="Calibri"/>
                  <w:color w:val="000000"/>
                  <w:sz w:val="20"/>
                  <w:szCs w:val="20"/>
                  <w:lang w:val="en-US"/>
                </w:rPr>
                <w:t>Part of Key</w:t>
              </w:r>
            </w:ins>
          </w:p>
        </w:tc>
        <w:tc>
          <w:tcPr>
            <w:tcW w:w="1479" w:type="dxa"/>
            <w:tcBorders>
              <w:top w:val="nil"/>
              <w:left w:val="nil"/>
              <w:bottom w:val="single" w:sz="4" w:space="0" w:color="auto"/>
              <w:right w:val="single" w:sz="4" w:space="0" w:color="auto"/>
            </w:tcBorders>
            <w:shd w:val="clear" w:color="auto" w:fill="auto"/>
            <w:vAlign w:val="center"/>
            <w:hideMark/>
          </w:tcPr>
          <w:p w14:paraId="7E2F2949" w14:textId="77777777" w:rsidR="00420B71" w:rsidRPr="003C02F8" w:rsidRDefault="00420B71" w:rsidP="00FF0CB1">
            <w:pPr>
              <w:rPr>
                <w:ins w:id="3606" w:author="Shiv Mangal Rahi" w:date="2020-01-02T14:52:00Z"/>
                <w:rFonts w:ascii="Calibri" w:eastAsia="Times New Roman" w:hAnsi="Calibri" w:cs="Calibri"/>
                <w:color w:val="000000"/>
                <w:sz w:val="20"/>
                <w:szCs w:val="20"/>
                <w:lang w:val="en-US"/>
              </w:rPr>
            </w:pPr>
            <w:ins w:id="3607" w:author="Shiv Mangal Rahi" w:date="2020-01-02T14:52:00Z">
              <w:r w:rsidRPr="003C02F8">
                <w:rPr>
                  <w:rFonts w:ascii="Calibri" w:eastAsia="Times New Roman" w:hAnsi="Calibri" w:cs="Calibri"/>
                  <w:color w:val="000000"/>
                  <w:sz w:val="20"/>
                  <w:szCs w:val="20"/>
                  <w:lang w:val="en-US"/>
                </w:rPr>
                <w:t>TRUE</w:t>
              </w:r>
            </w:ins>
          </w:p>
        </w:tc>
        <w:tc>
          <w:tcPr>
            <w:tcW w:w="1479" w:type="dxa"/>
            <w:tcBorders>
              <w:top w:val="nil"/>
              <w:left w:val="nil"/>
              <w:bottom w:val="single" w:sz="4" w:space="0" w:color="auto"/>
              <w:right w:val="single" w:sz="4" w:space="0" w:color="auto"/>
            </w:tcBorders>
            <w:shd w:val="clear" w:color="auto" w:fill="auto"/>
            <w:vAlign w:val="center"/>
            <w:hideMark/>
          </w:tcPr>
          <w:p w14:paraId="724FD7D1" w14:textId="77777777" w:rsidR="00420B71" w:rsidRPr="003C02F8" w:rsidRDefault="00420B71" w:rsidP="00FF0CB1">
            <w:pPr>
              <w:rPr>
                <w:ins w:id="3608" w:author="Shiv Mangal Rahi" w:date="2020-01-02T14:52:00Z"/>
                <w:rFonts w:ascii="Calibri" w:eastAsia="Times New Roman" w:hAnsi="Calibri" w:cs="Calibri"/>
                <w:color w:val="000000"/>
                <w:sz w:val="20"/>
                <w:szCs w:val="20"/>
                <w:lang w:val="en-US"/>
              </w:rPr>
            </w:pPr>
            <w:ins w:id="3609"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7C176854" w14:textId="77777777" w:rsidR="00420B71" w:rsidRPr="003C02F8" w:rsidRDefault="00420B71" w:rsidP="00FF0CB1">
            <w:pPr>
              <w:rPr>
                <w:ins w:id="3610" w:author="Shiv Mangal Rahi" w:date="2020-01-02T14:52:00Z"/>
                <w:rFonts w:ascii="Calibri" w:eastAsia="Times New Roman" w:hAnsi="Calibri" w:cs="Calibri"/>
                <w:color w:val="000000"/>
                <w:sz w:val="20"/>
                <w:szCs w:val="20"/>
                <w:lang w:val="en-US"/>
              </w:rPr>
            </w:pPr>
            <w:ins w:id="3611"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290A6503" w14:textId="77777777" w:rsidR="00420B71" w:rsidRPr="003C02F8" w:rsidRDefault="00420B71" w:rsidP="00FF0CB1">
            <w:pPr>
              <w:rPr>
                <w:ins w:id="3612" w:author="Shiv Mangal Rahi" w:date="2020-01-02T14:52:00Z"/>
                <w:rFonts w:ascii="Calibri" w:eastAsia="Times New Roman" w:hAnsi="Calibri" w:cs="Calibri"/>
                <w:color w:val="000000"/>
                <w:sz w:val="20"/>
                <w:szCs w:val="20"/>
                <w:lang w:val="en-US"/>
              </w:rPr>
            </w:pPr>
            <w:ins w:id="3613"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0ED1FFBB" w14:textId="77777777" w:rsidR="00420B71" w:rsidRPr="003C02F8" w:rsidRDefault="00420B71" w:rsidP="00FF0CB1">
            <w:pPr>
              <w:rPr>
                <w:ins w:id="3614" w:author="Shiv Mangal Rahi" w:date="2020-01-02T14:52:00Z"/>
                <w:rFonts w:ascii="Calibri" w:eastAsia="Times New Roman" w:hAnsi="Calibri" w:cs="Calibri"/>
                <w:color w:val="000000"/>
                <w:sz w:val="20"/>
                <w:szCs w:val="20"/>
                <w:lang w:val="en-US"/>
              </w:rPr>
            </w:pPr>
            <w:ins w:id="3615" w:author="Shiv Mangal Rahi" w:date="2020-01-02T14:52:00Z">
              <w:r w:rsidRPr="003C02F8">
                <w:rPr>
                  <w:rFonts w:ascii="Calibri" w:eastAsia="Times New Roman" w:hAnsi="Calibri" w:cs="Calibri"/>
                  <w:color w:val="000000"/>
                  <w:sz w:val="20"/>
                  <w:szCs w:val="20"/>
                  <w:lang w:val="en-US"/>
                </w:rPr>
                <w:t>FALSE</w:t>
              </w:r>
            </w:ins>
          </w:p>
        </w:tc>
      </w:tr>
      <w:tr w:rsidR="00420B71" w:rsidRPr="003C02F8" w14:paraId="541C2274" w14:textId="77777777" w:rsidTr="00FF0CB1">
        <w:trPr>
          <w:trHeight w:val="20"/>
          <w:ins w:id="3616"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259901D" w14:textId="77777777" w:rsidR="00420B71" w:rsidRPr="003C02F8" w:rsidRDefault="00420B71" w:rsidP="00FF0CB1">
            <w:pPr>
              <w:rPr>
                <w:ins w:id="3617" w:author="Shiv Mangal Rahi" w:date="2020-01-02T14:52:00Z"/>
                <w:rFonts w:ascii="Calibri" w:eastAsia="Times New Roman" w:hAnsi="Calibri" w:cs="Calibri"/>
                <w:color w:val="000000"/>
                <w:sz w:val="20"/>
                <w:szCs w:val="20"/>
                <w:lang w:val="en-US"/>
              </w:rPr>
            </w:pPr>
            <w:ins w:id="3618" w:author="Shiv Mangal Rahi" w:date="2020-01-02T14:52:00Z">
              <w:r w:rsidRPr="003C02F8">
                <w:rPr>
                  <w:rFonts w:ascii="Calibri" w:eastAsia="Times New Roman" w:hAnsi="Calibri" w:cs="Calibri"/>
                  <w:color w:val="000000"/>
                  <w:sz w:val="20"/>
                  <w:szCs w:val="20"/>
                  <w:lang w:val="en-US"/>
                </w:rPr>
                <w:t>Show As Top Level Filter</w:t>
              </w:r>
            </w:ins>
          </w:p>
        </w:tc>
        <w:tc>
          <w:tcPr>
            <w:tcW w:w="1479" w:type="dxa"/>
            <w:tcBorders>
              <w:top w:val="nil"/>
              <w:left w:val="nil"/>
              <w:bottom w:val="single" w:sz="4" w:space="0" w:color="auto"/>
              <w:right w:val="single" w:sz="4" w:space="0" w:color="auto"/>
            </w:tcBorders>
            <w:shd w:val="clear" w:color="auto" w:fill="auto"/>
            <w:vAlign w:val="center"/>
            <w:hideMark/>
          </w:tcPr>
          <w:p w14:paraId="70FAA61D" w14:textId="77777777" w:rsidR="00420B71" w:rsidRPr="003C02F8" w:rsidRDefault="00420B71" w:rsidP="00FF0CB1">
            <w:pPr>
              <w:rPr>
                <w:ins w:id="3619" w:author="Shiv Mangal Rahi" w:date="2020-01-02T14:52:00Z"/>
                <w:rFonts w:ascii="Calibri" w:eastAsia="Times New Roman" w:hAnsi="Calibri" w:cs="Calibri"/>
                <w:color w:val="000000"/>
                <w:sz w:val="20"/>
                <w:szCs w:val="20"/>
                <w:lang w:val="en-US"/>
              </w:rPr>
            </w:pPr>
            <w:ins w:id="3620"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5AC390DB" w14:textId="77777777" w:rsidR="00420B71" w:rsidRPr="003C02F8" w:rsidRDefault="00420B71" w:rsidP="00FF0CB1">
            <w:pPr>
              <w:rPr>
                <w:ins w:id="3621" w:author="Shiv Mangal Rahi" w:date="2020-01-02T14:52:00Z"/>
                <w:rFonts w:ascii="Calibri" w:eastAsia="Times New Roman" w:hAnsi="Calibri" w:cs="Calibri"/>
                <w:color w:val="000000"/>
                <w:sz w:val="20"/>
                <w:szCs w:val="20"/>
                <w:lang w:val="en-US"/>
              </w:rPr>
            </w:pPr>
            <w:ins w:id="3622"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1B99182C" w14:textId="77777777" w:rsidR="00420B71" w:rsidRPr="003C02F8" w:rsidRDefault="00420B71" w:rsidP="00FF0CB1">
            <w:pPr>
              <w:rPr>
                <w:ins w:id="3623" w:author="Shiv Mangal Rahi" w:date="2020-01-02T14:52:00Z"/>
                <w:rFonts w:ascii="Calibri" w:eastAsia="Times New Roman" w:hAnsi="Calibri" w:cs="Calibri"/>
                <w:color w:val="000000"/>
                <w:sz w:val="20"/>
                <w:szCs w:val="20"/>
                <w:lang w:val="en-US"/>
              </w:rPr>
            </w:pPr>
            <w:ins w:id="3624"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5B411810" w14:textId="77777777" w:rsidR="00420B71" w:rsidRPr="003C02F8" w:rsidRDefault="00420B71" w:rsidP="00FF0CB1">
            <w:pPr>
              <w:rPr>
                <w:ins w:id="3625" w:author="Shiv Mangal Rahi" w:date="2020-01-02T14:52:00Z"/>
                <w:rFonts w:ascii="Calibri" w:eastAsia="Times New Roman" w:hAnsi="Calibri" w:cs="Calibri"/>
                <w:color w:val="000000"/>
                <w:sz w:val="20"/>
                <w:szCs w:val="20"/>
                <w:lang w:val="en-US"/>
              </w:rPr>
            </w:pPr>
            <w:ins w:id="3626"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6B4513F9" w14:textId="77777777" w:rsidR="00420B71" w:rsidRPr="003C02F8" w:rsidRDefault="00420B71" w:rsidP="00FF0CB1">
            <w:pPr>
              <w:rPr>
                <w:ins w:id="3627" w:author="Shiv Mangal Rahi" w:date="2020-01-02T14:52:00Z"/>
                <w:rFonts w:ascii="Calibri" w:eastAsia="Times New Roman" w:hAnsi="Calibri" w:cs="Calibri"/>
                <w:color w:val="000000"/>
                <w:sz w:val="20"/>
                <w:szCs w:val="20"/>
                <w:lang w:val="en-US"/>
              </w:rPr>
            </w:pPr>
            <w:ins w:id="3628" w:author="Shiv Mangal Rahi" w:date="2020-01-02T14:52:00Z">
              <w:r w:rsidRPr="003C02F8">
                <w:rPr>
                  <w:rFonts w:ascii="Calibri" w:eastAsia="Times New Roman" w:hAnsi="Calibri" w:cs="Calibri"/>
                  <w:color w:val="000000"/>
                  <w:sz w:val="20"/>
                  <w:szCs w:val="20"/>
                  <w:lang w:val="en-US"/>
                </w:rPr>
                <w:t>N/A</w:t>
              </w:r>
            </w:ins>
          </w:p>
        </w:tc>
      </w:tr>
      <w:tr w:rsidR="00420B71" w:rsidRPr="003C02F8" w14:paraId="609C9BE6" w14:textId="77777777" w:rsidTr="00FF0CB1">
        <w:trPr>
          <w:trHeight w:val="20"/>
          <w:ins w:id="3629"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5662A4AA" w14:textId="77777777" w:rsidR="00420B71" w:rsidRPr="003C02F8" w:rsidRDefault="00420B71" w:rsidP="00FF0CB1">
            <w:pPr>
              <w:rPr>
                <w:ins w:id="3630" w:author="Shiv Mangal Rahi" w:date="2020-01-02T14:52:00Z"/>
                <w:rFonts w:ascii="Calibri" w:eastAsia="Times New Roman" w:hAnsi="Calibri" w:cs="Calibri"/>
                <w:color w:val="000000"/>
                <w:sz w:val="20"/>
                <w:szCs w:val="20"/>
                <w:lang w:val="en-US"/>
              </w:rPr>
            </w:pPr>
            <w:ins w:id="3631" w:author="Shiv Mangal Rahi" w:date="2020-01-02T14:52:00Z">
              <w:r w:rsidRPr="003C02F8">
                <w:rPr>
                  <w:rFonts w:ascii="Calibri" w:eastAsia="Times New Roman" w:hAnsi="Calibri" w:cs="Calibri"/>
                  <w:color w:val="000000"/>
                  <w:sz w:val="20"/>
                  <w:szCs w:val="20"/>
                  <w:lang w:val="en-US"/>
                </w:rPr>
                <w:t>Allow Multiple Items</w:t>
              </w:r>
            </w:ins>
          </w:p>
        </w:tc>
        <w:tc>
          <w:tcPr>
            <w:tcW w:w="1479" w:type="dxa"/>
            <w:tcBorders>
              <w:top w:val="nil"/>
              <w:left w:val="nil"/>
              <w:bottom w:val="single" w:sz="4" w:space="0" w:color="auto"/>
              <w:right w:val="single" w:sz="4" w:space="0" w:color="auto"/>
            </w:tcBorders>
            <w:shd w:val="clear" w:color="auto" w:fill="auto"/>
            <w:vAlign w:val="center"/>
            <w:hideMark/>
          </w:tcPr>
          <w:p w14:paraId="2153F682" w14:textId="77777777" w:rsidR="00420B71" w:rsidRPr="003C02F8" w:rsidRDefault="00420B71" w:rsidP="00FF0CB1">
            <w:pPr>
              <w:rPr>
                <w:ins w:id="3632" w:author="Shiv Mangal Rahi" w:date="2020-01-02T14:52:00Z"/>
                <w:rFonts w:ascii="Calibri" w:eastAsia="Times New Roman" w:hAnsi="Calibri" w:cs="Calibri"/>
                <w:color w:val="000000"/>
                <w:sz w:val="20"/>
                <w:szCs w:val="20"/>
                <w:lang w:val="en-US"/>
              </w:rPr>
            </w:pPr>
            <w:ins w:id="3633"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2D24B085" w14:textId="77777777" w:rsidR="00420B71" w:rsidRPr="003C02F8" w:rsidRDefault="00420B71" w:rsidP="00FF0CB1">
            <w:pPr>
              <w:rPr>
                <w:ins w:id="3634" w:author="Shiv Mangal Rahi" w:date="2020-01-02T14:52:00Z"/>
                <w:rFonts w:ascii="Calibri" w:eastAsia="Times New Roman" w:hAnsi="Calibri" w:cs="Calibri"/>
                <w:color w:val="000000"/>
                <w:sz w:val="20"/>
                <w:szCs w:val="20"/>
                <w:lang w:val="en-US"/>
              </w:rPr>
            </w:pPr>
            <w:ins w:id="3635"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7394A93E" w14:textId="77777777" w:rsidR="00420B71" w:rsidRPr="003C02F8" w:rsidRDefault="00420B71" w:rsidP="00FF0CB1">
            <w:pPr>
              <w:rPr>
                <w:ins w:id="3636" w:author="Shiv Mangal Rahi" w:date="2020-01-02T14:52:00Z"/>
                <w:rFonts w:ascii="Calibri" w:eastAsia="Times New Roman" w:hAnsi="Calibri" w:cs="Calibri"/>
                <w:color w:val="000000"/>
                <w:sz w:val="20"/>
                <w:szCs w:val="20"/>
                <w:lang w:val="en-US"/>
              </w:rPr>
            </w:pPr>
            <w:ins w:id="3637"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292DA1F1" w14:textId="77777777" w:rsidR="00420B71" w:rsidRPr="003C02F8" w:rsidRDefault="00420B71" w:rsidP="00FF0CB1">
            <w:pPr>
              <w:rPr>
                <w:ins w:id="3638" w:author="Shiv Mangal Rahi" w:date="2020-01-02T14:52:00Z"/>
                <w:rFonts w:ascii="Calibri" w:eastAsia="Times New Roman" w:hAnsi="Calibri" w:cs="Calibri"/>
                <w:color w:val="000000"/>
                <w:sz w:val="20"/>
                <w:szCs w:val="20"/>
                <w:lang w:val="en-US"/>
              </w:rPr>
            </w:pPr>
            <w:ins w:id="3639"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56AA5C1D" w14:textId="77777777" w:rsidR="00420B71" w:rsidRPr="003C02F8" w:rsidRDefault="00420B71" w:rsidP="00FF0CB1">
            <w:pPr>
              <w:rPr>
                <w:ins w:id="3640" w:author="Shiv Mangal Rahi" w:date="2020-01-02T14:52:00Z"/>
                <w:rFonts w:ascii="Calibri" w:eastAsia="Times New Roman" w:hAnsi="Calibri" w:cs="Calibri"/>
                <w:color w:val="000000"/>
                <w:sz w:val="20"/>
                <w:szCs w:val="20"/>
                <w:lang w:val="en-US"/>
              </w:rPr>
            </w:pPr>
            <w:ins w:id="3641" w:author="Shiv Mangal Rahi" w:date="2020-01-02T14:52:00Z">
              <w:r w:rsidRPr="003C02F8">
                <w:rPr>
                  <w:rFonts w:ascii="Calibri" w:eastAsia="Times New Roman" w:hAnsi="Calibri" w:cs="Calibri"/>
                  <w:color w:val="000000"/>
                  <w:sz w:val="20"/>
                  <w:szCs w:val="20"/>
                  <w:lang w:val="en-US"/>
                </w:rPr>
                <w:t>N/A</w:t>
              </w:r>
            </w:ins>
          </w:p>
        </w:tc>
      </w:tr>
      <w:tr w:rsidR="00420B71" w:rsidRPr="003C02F8" w14:paraId="7EA380D1" w14:textId="77777777" w:rsidTr="00FF0CB1">
        <w:trPr>
          <w:trHeight w:val="20"/>
          <w:ins w:id="3642"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315BED0" w14:textId="77777777" w:rsidR="00420B71" w:rsidRPr="003C02F8" w:rsidRDefault="00420B71" w:rsidP="00FF0CB1">
            <w:pPr>
              <w:rPr>
                <w:ins w:id="3643" w:author="Shiv Mangal Rahi" w:date="2020-01-02T14:52:00Z"/>
                <w:rFonts w:ascii="Calibri" w:eastAsia="Times New Roman" w:hAnsi="Calibri" w:cs="Calibri"/>
                <w:color w:val="000000"/>
                <w:sz w:val="20"/>
                <w:szCs w:val="20"/>
                <w:lang w:val="en-US"/>
              </w:rPr>
            </w:pPr>
            <w:ins w:id="3644" w:author="Shiv Mangal Rahi" w:date="2020-01-02T14:52:00Z">
              <w:r w:rsidRPr="003C02F8">
                <w:rPr>
                  <w:rFonts w:ascii="Calibri" w:eastAsia="Times New Roman" w:hAnsi="Calibri" w:cs="Calibri"/>
                  <w:color w:val="000000"/>
                  <w:sz w:val="20"/>
                  <w:szCs w:val="20"/>
                  <w:lang w:val="en-US"/>
                </w:rPr>
                <w:t>Show if Empty</w:t>
              </w:r>
            </w:ins>
          </w:p>
        </w:tc>
        <w:tc>
          <w:tcPr>
            <w:tcW w:w="1479" w:type="dxa"/>
            <w:tcBorders>
              <w:top w:val="nil"/>
              <w:left w:val="nil"/>
              <w:bottom w:val="single" w:sz="4" w:space="0" w:color="auto"/>
              <w:right w:val="single" w:sz="4" w:space="0" w:color="auto"/>
            </w:tcBorders>
            <w:shd w:val="clear" w:color="auto" w:fill="auto"/>
            <w:vAlign w:val="center"/>
            <w:hideMark/>
          </w:tcPr>
          <w:p w14:paraId="24461FDC" w14:textId="77777777" w:rsidR="00420B71" w:rsidRPr="003C02F8" w:rsidRDefault="00420B71" w:rsidP="00FF0CB1">
            <w:pPr>
              <w:rPr>
                <w:ins w:id="3645" w:author="Shiv Mangal Rahi" w:date="2020-01-02T14:52:00Z"/>
                <w:rFonts w:ascii="Calibri" w:eastAsia="Times New Roman" w:hAnsi="Calibri" w:cs="Calibri"/>
                <w:color w:val="000000"/>
                <w:sz w:val="20"/>
                <w:szCs w:val="20"/>
                <w:lang w:val="en-US"/>
              </w:rPr>
            </w:pPr>
            <w:ins w:id="3646"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3140FCC9" w14:textId="77777777" w:rsidR="00420B71" w:rsidRPr="003C02F8" w:rsidRDefault="00420B71" w:rsidP="00FF0CB1">
            <w:pPr>
              <w:rPr>
                <w:ins w:id="3647" w:author="Shiv Mangal Rahi" w:date="2020-01-02T14:52:00Z"/>
                <w:rFonts w:ascii="Calibri" w:eastAsia="Times New Roman" w:hAnsi="Calibri" w:cs="Calibri"/>
                <w:color w:val="000000"/>
                <w:sz w:val="20"/>
                <w:szCs w:val="20"/>
                <w:lang w:val="en-US"/>
              </w:rPr>
            </w:pPr>
            <w:ins w:id="3648"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252E77E6" w14:textId="77777777" w:rsidR="00420B71" w:rsidRPr="003C02F8" w:rsidRDefault="00420B71" w:rsidP="00FF0CB1">
            <w:pPr>
              <w:rPr>
                <w:ins w:id="3649" w:author="Shiv Mangal Rahi" w:date="2020-01-02T14:52:00Z"/>
                <w:rFonts w:ascii="Calibri" w:eastAsia="Times New Roman" w:hAnsi="Calibri" w:cs="Calibri"/>
                <w:color w:val="000000"/>
                <w:sz w:val="20"/>
                <w:szCs w:val="20"/>
                <w:lang w:val="en-US"/>
              </w:rPr>
            </w:pPr>
            <w:ins w:id="3650"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02BA73F9" w14:textId="77777777" w:rsidR="00420B71" w:rsidRPr="003C02F8" w:rsidRDefault="00420B71" w:rsidP="00FF0CB1">
            <w:pPr>
              <w:rPr>
                <w:ins w:id="3651" w:author="Shiv Mangal Rahi" w:date="2020-01-02T14:52:00Z"/>
                <w:rFonts w:ascii="Calibri" w:eastAsia="Times New Roman" w:hAnsi="Calibri" w:cs="Calibri"/>
                <w:color w:val="000000"/>
                <w:sz w:val="20"/>
                <w:szCs w:val="20"/>
                <w:lang w:val="en-US"/>
              </w:rPr>
            </w:pPr>
            <w:ins w:id="3652" w:author="Shiv Mangal Rahi" w:date="2020-01-02T14:52:00Z">
              <w:r w:rsidRPr="003C02F8">
                <w:rPr>
                  <w:rFonts w:ascii="Calibri" w:eastAsia="Times New Roman" w:hAnsi="Calibri" w:cs="Calibri"/>
                  <w:color w:val="000000"/>
                  <w:sz w:val="20"/>
                  <w:szCs w:val="20"/>
                  <w:lang w:val="en-US"/>
                </w:rPr>
                <w:t>FALSE</w:t>
              </w:r>
            </w:ins>
          </w:p>
        </w:tc>
        <w:tc>
          <w:tcPr>
            <w:tcW w:w="1479" w:type="dxa"/>
            <w:tcBorders>
              <w:top w:val="nil"/>
              <w:left w:val="nil"/>
              <w:bottom w:val="single" w:sz="4" w:space="0" w:color="auto"/>
              <w:right w:val="single" w:sz="4" w:space="0" w:color="auto"/>
            </w:tcBorders>
            <w:shd w:val="clear" w:color="auto" w:fill="auto"/>
            <w:vAlign w:val="center"/>
            <w:hideMark/>
          </w:tcPr>
          <w:p w14:paraId="45FFBA86" w14:textId="77777777" w:rsidR="00420B71" w:rsidRPr="003C02F8" w:rsidRDefault="00420B71" w:rsidP="00FF0CB1">
            <w:pPr>
              <w:rPr>
                <w:ins w:id="3653" w:author="Shiv Mangal Rahi" w:date="2020-01-02T14:52:00Z"/>
                <w:rFonts w:ascii="Calibri" w:eastAsia="Times New Roman" w:hAnsi="Calibri" w:cs="Calibri"/>
                <w:color w:val="000000"/>
                <w:sz w:val="20"/>
                <w:szCs w:val="20"/>
                <w:lang w:val="en-US"/>
              </w:rPr>
            </w:pPr>
            <w:ins w:id="3654" w:author="Shiv Mangal Rahi" w:date="2020-01-02T14:52:00Z">
              <w:r w:rsidRPr="003C02F8">
                <w:rPr>
                  <w:rFonts w:ascii="Calibri" w:eastAsia="Times New Roman" w:hAnsi="Calibri" w:cs="Calibri"/>
                  <w:color w:val="000000"/>
                  <w:sz w:val="20"/>
                  <w:szCs w:val="20"/>
                  <w:lang w:val="en-US"/>
                </w:rPr>
                <w:t>FALSE</w:t>
              </w:r>
            </w:ins>
          </w:p>
        </w:tc>
      </w:tr>
      <w:tr w:rsidR="00420B71" w:rsidRPr="003C02F8" w14:paraId="51C36585" w14:textId="77777777" w:rsidTr="00FF0CB1">
        <w:trPr>
          <w:trHeight w:val="20"/>
          <w:ins w:id="3655"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191D679" w14:textId="77777777" w:rsidR="00420B71" w:rsidRPr="003C02F8" w:rsidRDefault="00420B71" w:rsidP="00FF0CB1">
            <w:pPr>
              <w:rPr>
                <w:ins w:id="3656" w:author="Shiv Mangal Rahi" w:date="2020-01-02T14:52:00Z"/>
                <w:rFonts w:ascii="Calibri" w:eastAsia="Times New Roman" w:hAnsi="Calibri" w:cs="Calibri"/>
                <w:color w:val="000000"/>
                <w:sz w:val="20"/>
                <w:szCs w:val="20"/>
                <w:lang w:val="en-US"/>
              </w:rPr>
            </w:pPr>
            <w:ins w:id="3657" w:author="Shiv Mangal Rahi" w:date="2020-01-02T14:52:00Z">
              <w:r w:rsidRPr="003C02F8">
                <w:rPr>
                  <w:rFonts w:ascii="Calibri" w:eastAsia="Times New Roman" w:hAnsi="Calibri" w:cs="Calibri"/>
                  <w:color w:val="000000"/>
                  <w:sz w:val="20"/>
                  <w:szCs w:val="20"/>
                  <w:lang w:val="en-US"/>
                </w:rPr>
                <w:t>Lookup Type</w:t>
              </w:r>
            </w:ins>
          </w:p>
        </w:tc>
        <w:tc>
          <w:tcPr>
            <w:tcW w:w="1479" w:type="dxa"/>
            <w:tcBorders>
              <w:top w:val="nil"/>
              <w:left w:val="nil"/>
              <w:bottom w:val="single" w:sz="4" w:space="0" w:color="auto"/>
              <w:right w:val="single" w:sz="4" w:space="0" w:color="auto"/>
            </w:tcBorders>
            <w:shd w:val="clear" w:color="auto" w:fill="auto"/>
            <w:vAlign w:val="center"/>
            <w:hideMark/>
          </w:tcPr>
          <w:p w14:paraId="32DDC63C" w14:textId="77777777" w:rsidR="00420B71" w:rsidRPr="003C02F8" w:rsidRDefault="00420B71" w:rsidP="00FF0CB1">
            <w:pPr>
              <w:rPr>
                <w:ins w:id="3658" w:author="Shiv Mangal Rahi" w:date="2020-01-02T14:52:00Z"/>
                <w:rFonts w:ascii="Calibri" w:eastAsia="Times New Roman" w:hAnsi="Calibri" w:cs="Calibri"/>
                <w:color w:val="000000"/>
                <w:sz w:val="20"/>
                <w:szCs w:val="20"/>
                <w:lang w:val="en-US"/>
              </w:rPr>
            </w:pPr>
            <w:ins w:id="3659"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010AC351" w14:textId="77777777" w:rsidR="00420B71" w:rsidRPr="003C02F8" w:rsidRDefault="00420B71" w:rsidP="00FF0CB1">
            <w:pPr>
              <w:rPr>
                <w:ins w:id="3660" w:author="Shiv Mangal Rahi" w:date="2020-01-02T14:52:00Z"/>
                <w:rFonts w:ascii="Calibri" w:eastAsia="Times New Roman" w:hAnsi="Calibri" w:cs="Calibri"/>
                <w:color w:val="000000"/>
                <w:sz w:val="20"/>
                <w:szCs w:val="20"/>
                <w:lang w:val="en-US"/>
              </w:rPr>
            </w:pPr>
            <w:ins w:id="3661"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14F3B3E6" w14:textId="77777777" w:rsidR="00420B71" w:rsidRPr="003C02F8" w:rsidRDefault="00420B71" w:rsidP="00FF0CB1">
            <w:pPr>
              <w:rPr>
                <w:ins w:id="3662" w:author="Shiv Mangal Rahi" w:date="2020-01-02T14:52:00Z"/>
                <w:rFonts w:ascii="Calibri" w:eastAsia="Times New Roman" w:hAnsi="Calibri" w:cs="Calibri"/>
                <w:color w:val="000000"/>
                <w:sz w:val="20"/>
                <w:szCs w:val="20"/>
                <w:lang w:val="en-US"/>
              </w:rPr>
            </w:pPr>
            <w:ins w:id="3663"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64493E3E" w14:textId="77777777" w:rsidR="00420B71" w:rsidRPr="003C02F8" w:rsidRDefault="00420B71" w:rsidP="00FF0CB1">
            <w:pPr>
              <w:rPr>
                <w:ins w:id="3664" w:author="Shiv Mangal Rahi" w:date="2020-01-02T14:52:00Z"/>
                <w:rFonts w:ascii="Calibri" w:eastAsia="Times New Roman" w:hAnsi="Calibri" w:cs="Calibri"/>
                <w:color w:val="000000"/>
                <w:sz w:val="20"/>
                <w:szCs w:val="20"/>
                <w:lang w:val="en-US"/>
              </w:rPr>
            </w:pPr>
            <w:ins w:id="3665"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68E5C4FF" w14:textId="77777777" w:rsidR="00420B71" w:rsidRPr="003C02F8" w:rsidRDefault="00420B71" w:rsidP="00FF0CB1">
            <w:pPr>
              <w:rPr>
                <w:ins w:id="3666" w:author="Shiv Mangal Rahi" w:date="2020-01-02T14:52:00Z"/>
                <w:rFonts w:ascii="Calibri" w:eastAsia="Times New Roman" w:hAnsi="Calibri" w:cs="Calibri"/>
                <w:color w:val="000000"/>
                <w:sz w:val="20"/>
                <w:szCs w:val="20"/>
                <w:lang w:val="en-US"/>
              </w:rPr>
            </w:pPr>
            <w:ins w:id="3667" w:author="Shiv Mangal Rahi" w:date="2020-01-02T14:52:00Z">
              <w:r w:rsidRPr="003C02F8">
                <w:rPr>
                  <w:rFonts w:ascii="Calibri" w:eastAsia="Times New Roman" w:hAnsi="Calibri" w:cs="Calibri"/>
                  <w:color w:val="000000"/>
                  <w:sz w:val="20"/>
                  <w:szCs w:val="20"/>
                  <w:lang w:val="en-US"/>
                </w:rPr>
                <w:t>N/A</w:t>
              </w:r>
            </w:ins>
          </w:p>
        </w:tc>
      </w:tr>
      <w:tr w:rsidR="00420B71" w:rsidRPr="003C02F8" w14:paraId="66175480" w14:textId="77777777" w:rsidTr="00FF0CB1">
        <w:trPr>
          <w:trHeight w:val="20"/>
          <w:ins w:id="3668"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501A74F5" w14:textId="77777777" w:rsidR="00420B71" w:rsidRPr="003C02F8" w:rsidRDefault="00420B71" w:rsidP="00FF0CB1">
            <w:pPr>
              <w:rPr>
                <w:ins w:id="3669" w:author="Shiv Mangal Rahi" w:date="2020-01-02T14:52:00Z"/>
                <w:rFonts w:ascii="Calibri" w:eastAsia="Times New Roman" w:hAnsi="Calibri" w:cs="Calibri"/>
                <w:color w:val="000000"/>
                <w:sz w:val="20"/>
                <w:szCs w:val="20"/>
                <w:lang w:val="en-US"/>
              </w:rPr>
            </w:pPr>
            <w:ins w:id="3670" w:author="Shiv Mangal Rahi" w:date="2020-01-02T14:52:00Z">
              <w:r w:rsidRPr="003C02F8">
                <w:rPr>
                  <w:rFonts w:ascii="Calibri" w:eastAsia="Times New Roman" w:hAnsi="Calibri" w:cs="Calibri"/>
                  <w:color w:val="000000"/>
                  <w:sz w:val="20"/>
                  <w:szCs w:val="20"/>
                  <w:lang w:val="en-US"/>
                </w:rPr>
                <w:t>Relationship Type</w:t>
              </w:r>
            </w:ins>
          </w:p>
        </w:tc>
        <w:tc>
          <w:tcPr>
            <w:tcW w:w="1479" w:type="dxa"/>
            <w:tcBorders>
              <w:top w:val="nil"/>
              <w:left w:val="nil"/>
              <w:bottom w:val="single" w:sz="4" w:space="0" w:color="auto"/>
              <w:right w:val="single" w:sz="4" w:space="0" w:color="auto"/>
            </w:tcBorders>
            <w:shd w:val="clear" w:color="auto" w:fill="auto"/>
            <w:vAlign w:val="center"/>
            <w:hideMark/>
          </w:tcPr>
          <w:p w14:paraId="2205CC73" w14:textId="77777777" w:rsidR="00420B71" w:rsidRPr="003C02F8" w:rsidRDefault="00420B71" w:rsidP="00FF0CB1">
            <w:pPr>
              <w:rPr>
                <w:ins w:id="3671" w:author="Shiv Mangal Rahi" w:date="2020-01-02T14:52:00Z"/>
                <w:rFonts w:ascii="Calibri" w:eastAsia="Times New Roman" w:hAnsi="Calibri" w:cs="Calibri"/>
                <w:color w:val="000000"/>
                <w:sz w:val="20"/>
                <w:szCs w:val="20"/>
                <w:lang w:val="en-US"/>
              </w:rPr>
            </w:pPr>
            <w:ins w:id="3672"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53810B67" w14:textId="77777777" w:rsidR="00420B71" w:rsidRPr="003C02F8" w:rsidRDefault="00420B71" w:rsidP="00FF0CB1">
            <w:pPr>
              <w:rPr>
                <w:ins w:id="3673" w:author="Shiv Mangal Rahi" w:date="2020-01-02T14:52:00Z"/>
                <w:rFonts w:ascii="Calibri" w:eastAsia="Times New Roman" w:hAnsi="Calibri" w:cs="Calibri"/>
                <w:color w:val="000000"/>
                <w:sz w:val="20"/>
                <w:szCs w:val="20"/>
                <w:lang w:val="en-US"/>
              </w:rPr>
            </w:pPr>
            <w:ins w:id="3674"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189F4E07" w14:textId="77777777" w:rsidR="00420B71" w:rsidRPr="003C02F8" w:rsidRDefault="00420B71" w:rsidP="00FF0CB1">
            <w:pPr>
              <w:rPr>
                <w:ins w:id="3675" w:author="Shiv Mangal Rahi" w:date="2020-01-02T14:52:00Z"/>
                <w:rFonts w:ascii="Calibri" w:eastAsia="Times New Roman" w:hAnsi="Calibri" w:cs="Calibri"/>
                <w:color w:val="000000"/>
                <w:sz w:val="20"/>
                <w:szCs w:val="20"/>
                <w:lang w:val="en-US"/>
              </w:rPr>
            </w:pPr>
            <w:ins w:id="3676"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328133B1" w14:textId="77777777" w:rsidR="00420B71" w:rsidRPr="003C02F8" w:rsidRDefault="00420B71" w:rsidP="00FF0CB1">
            <w:pPr>
              <w:rPr>
                <w:ins w:id="3677" w:author="Shiv Mangal Rahi" w:date="2020-01-02T14:52:00Z"/>
                <w:rFonts w:ascii="Calibri" w:eastAsia="Times New Roman" w:hAnsi="Calibri" w:cs="Calibri"/>
                <w:color w:val="000000"/>
                <w:sz w:val="20"/>
                <w:szCs w:val="20"/>
                <w:lang w:val="en-US"/>
              </w:rPr>
            </w:pPr>
            <w:ins w:id="3678"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21A8DC47" w14:textId="77777777" w:rsidR="00420B71" w:rsidRPr="003C02F8" w:rsidRDefault="00420B71" w:rsidP="00FF0CB1">
            <w:pPr>
              <w:rPr>
                <w:ins w:id="3679" w:author="Shiv Mangal Rahi" w:date="2020-01-02T14:52:00Z"/>
                <w:rFonts w:ascii="Calibri" w:eastAsia="Times New Roman" w:hAnsi="Calibri" w:cs="Calibri"/>
                <w:color w:val="000000"/>
                <w:sz w:val="20"/>
                <w:szCs w:val="20"/>
                <w:lang w:val="en-US"/>
              </w:rPr>
            </w:pPr>
            <w:ins w:id="3680" w:author="Shiv Mangal Rahi" w:date="2020-01-02T14:52:00Z">
              <w:r w:rsidRPr="003C02F8">
                <w:rPr>
                  <w:rFonts w:ascii="Calibri" w:eastAsia="Times New Roman" w:hAnsi="Calibri" w:cs="Calibri"/>
                  <w:color w:val="000000"/>
                  <w:sz w:val="20"/>
                  <w:szCs w:val="20"/>
                  <w:lang w:val="en-US"/>
                </w:rPr>
                <w:t>N/A</w:t>
              </w:r>
            </w:ins>
          </w:p>
        </w:tc>
      </w:tr>
      <w:tr w:rsidR="00420B71" w:rsidRPr="003C02F8" w14:paraId="07305962" w14:textId="77777777" w:rsidTr="00FF0CB1">
        <w:trPr>
          <w:trHeight w:val="20"/>
          <w:ins w:id="3681" w:author="Shiv Mangal Rahi" w:date="2020-01-02T14:52:00Z"/>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2811A1FF" w14:textId="77777777" w:rsidR="00420B71" w:rsidRPr="003C02F8" w:rsidRDefault="00420B71" w:rsidP="00FF0CB1">
            <w:pPr>
              <w:rPr>
                <w:ins w:id="3682" w:author="Shiv Mangal Rahi" w:date="2020-01-02T14:52:00Z"/>
                <w:rFonts w:ascii="Calibri" w:eastAsia="Times New Roman" w:hAnsi="Calibri" w:cs="Calibri"/>
                <w:color w:val="000000"/>
                <w:sz w:val="20"/>
                <w:szCs w:val="20"/>
                <w:lang w:val="en-US"/>
              </w:rPr>
            </w:pPr>
            <w:ins w:id="3683" w:author="Shiv Mangal Rahi" w:date="2020-01-02T14:52:00Z">
              <w:r w:rsidRPr="003C02F8">
                <w:rPr>
                  <w:rFonts w:ascii="Calibri" w:eastAsia="Times New Roman" w:hAnsi="Calibri" w:cs="Calibri"/>
                  <w:color w:val="000000"/>
                  <w:sz w:val="20"/>
                  <w:szCs w:val="20"/>
                  <w:lang w:val="en-US"/>
                </w:rPr>
                <w:t>Table Settings</w:t>
              </w:r>
            </w:ins>
          </w:p>
        </w:tc>
        <w:tc>
          <w:tcPr>
            <w:tcW w:w="1479" w:type="dxa"/>
            <w:tcBorders>
              <w:top w:val="nil"/>
              <w:left w:val="nil"/>
              <w:bottom w:val="single" w:sz="4" w:space="0" w:color="auto"/>
              <w:right w:val="single" w:sz="4" w:space="0" w:color="auto"/>
            </w:tcBorders>
            <w:shd w:val="clear" w:color="auto" w:fill="auto"/>
            <w:vAlign w:val="center"/>
            <w:hideMark/>
          </w:tcPr>
          <w:p w14:paraId="478071E7" w14:textId="77777777" w:rsidR="00420B71" w:rsidRPr="003C02F8" w:rsidRDefault="00420B71" w:rsidP="00FF0CB1">
            <w:pPr>
              <w:rPr>
                <w:ins w:id="3684" w:author="Shiv Mangal Rahi" w:date="2020-01-02T14:52:00Z"/>
                <w:rFonts w:ascii="Calibri" w:eastAsia="Times New Roman" w:hAnsi="Calibri" w:cs="Calibri"/>
                <w:color w:val="000000"/>
                <w:sz w:val="20"/>
                <w:szCs w:val="20"/>
                <w:lang w:val="en-US"/>
              </w:rPr>
            </w:pPr>
            <w:ins w:id="3685"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259E8296" w14:textId="77777777" w:rsidR="00420B71" w:rsidRPr="003C02F8" w:rsidRDefault="00420B71" w:rsidP="00FF0CB1">
            <w:pPr>
              <w:rPr>
                <w:ins w:id="3686" w:author="Shiv Mangal Rahi" w:date="2020-01-02T14:52:00Z"/>
                <w:rFonts w:ascii="Calibri" w:eastAsia="Times New Roman" w:hAnsi="Calibri" w:cs="Calibri"/>
                <w:color w:val="000000"/>
                <w:sz w:val="20"/>
                <w:szCs w:val="20"/>
                <w:lang w:val="en-US"/>
              </w:rPr>
            </w:pPr>
            <w:ins w:id="3687"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4D047BE6" w14:textId="77777777" w:rsidR="00420B71" w:rsidRPr="003C02F8" w:rsidRDefault="00420B71" w:rsidP="00FF0CB1">
            <w:pPr>
              <w:rPr>
                <w:ins w:id="3688" w:author="Shiv Mangal Rahi" w:date="2020-01-02T14:52:00Z"/>
                <w:rFonts w:ascii="Calibri" w:eastAsia="Times New Roman" w:hAnsi="Calibri" w:cs="Calibri"/>
                <w:color w:val="000000"/>
                <w:sz w:val="20"/>
                <w:szCs w:val="20"/>
                <w:lang w:val="en-US"/>
              </w:rPr>
            </w:pPr>
            <w:ins w:id="3689"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4012045D" w14:textId="77777777" w:rsidR="00420B71" w:rsidRPr="003C02F8" w:rsidRDefault="00420B71" w:rsidP="00FF0CB1">
            <w:pPr>
              <w:rPr>
                <w:ins w:id="3690" w:author="Shiv Mangal Rahi" w:date="2020-01-02T14:52:00Z"/>
                <w:rFonts w:ascii="Calibri" w:eastAsia="Times New Roman" w:hAnsi="Calibri" w:cs="Calibri"/>
                <w:color w:val="000000"/>
                <w:sz w:val="20"/>
                <w:szCs w:val="20"/>
                <w:lang w:val="en-US"/>
              </w:rPr>
            </w:pPr>
            <w:ins w:id="3691" w:author="Shiv Mangal Rahi" w:date="2020-01-02T14:52:00Z">
              <w:r w:rsidRPr="003C02F8">
                <w:rPr>
                  <w:rFonts w:ascii="Calibri" w:eastAsia="Times New Roman" w:hAnsi="Calibri" w:cs="Calibri"/>
                  <w:color w:val="000000"/>
                  <w:sz w:val="20"/>
                  <w:szCs w:val="20"/>
                  <w:lang w:val="en-US"/>
                </w:rPr>
                <w:t>N/A</w:t>
              </w:r>
            </w:ins>
          </w:p>
        </w:tc>
        <w:tc>
          <w:tcPr>
            <w:tcW w:w="1479" w:type="dxa"/>
            <w:tcBorders>
              <w:top w:val="nil"/>
              <w:left w:val="nil"/>
              <w:bottom w:val="single" w:sz="4" w:space="0" w:color="auto"/>
              <w:right w:val="single" w:sz="4" w:space="0" w:color="auto"/>
            </w:tcBorders>
            <w:shd w:val="clear" w:color="auto" w:fill="auto"/>
            <w:vAlign w:val="center"/>
            <w:hideMark/>
          </w:tcPr>
          <w:p w14:paraId="0E3E4D83" w14:textId="77777777" w:rsidR="00420B71" w:rsidRPr="003C02F8" w:rsidRDefault="00420B71" w:rsidP="00FF0CB1">
            <w:pPr>
              <w:rPr>
                <w:ins w:id="3692" w:author="Shiv Mangal Rahi" w:date="2020-01-02T14:52:00Z"/>
                <w:rFonts w:ascii="Calibri" w:eastAsia="Times New Roman" w:hAnsi="Calibri" w:cs="Calibri"/>
                <w:color w:val="000000"/>
                <w:sz w:val="20"/>
                <w:szCs w:val="20"/>
                <w:lang w:val="en-US"/>
              </w:rPr>
            </w:pPr>
            <w:ins w:id="3693" w:author="Shiv Mangal Rahi" w:date="2020-01-02T14:52:00Z">
              <w:r w:rsidRPr="003C02F8">
                <w:rPr>
                  <w:rFonts w:ascii="Calibri" w:eastAsia="Times New Roman" w:hAnsi="Calibri" w:cs="Calibri"/>
                  <w:color w:val="000000"/>
                  <w:sz w:val="20"/>
                  <w:szCs w:val="20"/>
                  <w:lang w:val="en-US"/>
                </w:rPr>
                <w:t>N/A</w:t>
              </w:r>
            </w:ins>
          </w:p>
        </w:tc>
      </w:tr>
    </w:tbl>
    <w:p w14:paraId="29807283" w14:textId="77777777" w:rsidR="00420B71" w:rsidRDefault="00420B71" w:rsidP="00101421">
      <w:pPr>
        <w:ind w:left="720"/>
        <w:rPr>
          <w:ins w:id="3694" w:author="Shiv Mangal Rahi" w:date="2020-01-02T14:52:00Z"/>
          <w:rFonts w:asciiTheme="majorHAnsi" w:hAnsiTheme="majorHAnsi" w:cstheme="majorHAnsi"/>
          <w:b/>
          <w:sz w:val="22"/>
          <w:szCs w:val="22"/>
        </w:rPr>
      </w:pPr>
    </w:p>
    <w:tbl>
      <w:tblPr>
        <w:tblpPr w:leftFromText="180" w:rightFromText="180" w:vertAnchor="text" w:tblpY="1"/>
        <w:tblOverlap w:val="never"/>
        <w:tblW w:w="8658" w:type="dxa"/>
        <w:tblLayout w:type="fixed"/>
        <w:tblLook w:val="04A0" w:firstRow="1" w:lastRow="0" w:firstColumn="1" w:lastColumn="0" w:noHBand="0" w:noVBand="1"/>
      </w:tblPr>
      <w:tblGrid>
        <w:gridCol w:w="1458"/>
        <w:gridCol w:w="1620"/>
        <w:gridCol w:w="1800"/>
        <w:gridCol w:w="1890"/>
        <w:gridCol w:w="1890"/>
      </w:tblGrid>
      <w:tr w:rsidR="00E12997" w:rsidRPr="003C02F8" w14:paraId="414EB17E" w14:textId="77777777" w:rsidTr="00FF0CB1">
        <w:trPr>
          <w:trHeight w:val="20"/>
          <w:ins w:id="3695" w:author="Shiv Mangal Rahi" w:date="2020-01-02T14:52:00Z"/>
        </w:trPr>
        <w:tc>
          <w:tcPr>
            <w:tcW w:w="1458"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FDB62CE" w14:textId="77777777" w:rsidR="00E12997" w:rsidRPr="003C02F8" w:rsidRDefault="00E12997" w:rsidP="00FF0CB1">
            <w:pPr>
              <w:jc w:val="center"/>
              <w:rPr>
                <w:ins w:id="3696" w:author="Shiv Mangal Rahi" w:date="2020-01-02T14:52:00Z"/>
                <w:rFonts w:ascii="Calibri" w:eastAsia="Times New Roman" w:hAnsi="Calibri" w:cs="Calibri"/>
                <w:b/>
                <w:bCs/>
                <w:color w:val="000000"/>
                <w:sz w:val="20"/>
                <w:szCs w:val="20"/>
                <w:lang w:val="en-US"/>
              </w:rPr>
            </w:pPr>
            <w:ins w:id="3697" w:author="Shiv Mangal Rahi" w:date="2020-01-02T14:52:00Z">
              <w:r w:rsidRPr="003C02F8">
                <w:rPr>
                  <w:rFonts w:ascii="Calibri" w:eastAsia="Times New Roman" w:hAnsi="Calibri" w:cs="Calibri"/>
                  <w:b/>
                  <w:bCs/>
                  <w:color w:val="000000"/>
                  <w:sz w:val="20"/>
                  <w:szCs w:val="20"/>
                  <w:lang w:val="en-US"/>
                </w:rPr>
                <w:t>Field Attribute</w:t>
              </w:r>
            </w:ins>
          </w:p>
        </w:tc>
        <w:tc>
          <w:tcPr>
            <w:tcW w:w="1620" w:type="dxa"/>
            <w:tcBorders>
              <w:top w:val="single" w:sz="4" w:space="0" w:color="auto"/>
              <w:left w:val="nil"/>
              <w:bottom w:val="single" w:sz="4" w:space="0" w:color="auto"/>
              <w:right w:val="single" w:sz="4" w:space="0" w:color="auto"/>
            </w:tcBorders>
            <w:shd w:val="clear" w:color="000000" w:fill="BFBFBF"/>
            <w:noWrap/>
            <w:vAlign w:val="center"/>
            <w:hideMark/>
          </w:tcPr>
          <w:p w14:paraId="6E6A359A" w14:textId="77777777" w:rsidR="00E12997" w:rsidRPr="003C02F8" w:rsidRDefault="00E12997" w:rsidP="00FF0CB1">
            <w:pPr>
              <w:rPr>
                <w:ins w:id="3698" w:author="Shiv Mangal Rahi" w:date="2020-01-02T14:52:00Z"/>
                <w:rFonts w:ascii="Calibri" w:eastAsia="Times New Roman" w:hAnsi="Calibri" w:cs="Calibri"/>
                <w:b/>
                <w:bCs/>
                <w:color w:val="000000"/>
                <w:sz w:val="20"/>
                <w:szCs w:val="20"/>
                <w:lang w:val="en-US"/>
              </w:rPr>
            </w:pPr>
            <w:ins w:id="3699" w:author="Shiv Mangal Rahi" w:date="2020-01-02T14:52:00Z">
              <w:r>
                <w:rPr>
                  <w:rFonts w:ascii="Calibri" w:eastAsia="Times New Roman" w:hAnsi="Calibri" w:cs="Calibri"/>
                  <w:b/>
                  <w:bCs/>
                  <w:color w:val="000000"/>
                  <w:sz w:val="20"/>
                  <w:szCs w:val="20"/>
                  <w:lang w:val="en-US"/>
                </w:rPr>
                <w:t>Field-6</w:t>
              </w:r>
            </w:ins>
          </w:p>
        </w:tc>
        <w:tc>
          <w:tcPr>
            <w:tcW w:w="1800" w:type="dxa"/>
            <w:tcBorders>
              <w:top w:val="single" w:sz="4" w:space="0" w:color="auto"/>
              <w:left w:val="nil"/>
              <w:bottom w:val="single" w:sz="4" w:space="0" w:color="auto"/>
              <w:right w:val="single" w:sz="4" w:space="0" w:color="auto"/>
            </w:tcBorders>
            <w:shd w:val="clear" w:color="000000" w:fill="BFBFBF"/>
            <w:noWrap/>
            <w:vAlign w:val="center"/>
            <w:hideMark/>
          </w:tcPr>
          <w:p w14:paraId="7B973AB2" w14:textId="77777777" w:rsidR="00E12997" w:rsidRPr="003C02F8" w:rsidRDefault="00E12997" w:rsidP="00FF0CB1">
            <w:pPr>
              <w:rPr>
                <w:ins w:id="3700" w:author="Shiv Mangal Rahi" w:date="2020-01-02T14:52:00Z"/>
                <w:rFonts w:ascii="Calibri" w:eastAsia="Times New Roman" w:hAnsi="Calibri" w:cs="Calibri"/>
                <w:b/>
                <w:bCs/>
                <w:color w:val="000000"/>
                <w:sz w:val="20"/>
                <w:szCs w:val="20"/>
                <w:lang w:val="en-US"/>
              </w:rPr>
            </w:pPr>
            <w:ins w:id="3701" w:author="Shiv Mangal Rahi" w:date="2020-01-02T14:52:00Z">
              <w:r>
                <w:rPr>
                  <w:rFonts w:ascii="Calibri" w:eastAsia="Times New Roman" w:hAnsi="Calibri" w:cs="Calibri"/>
                  <w:b/>
                  <w:bCs/>
                  <w:color w:val="000000"/>
                  <w:sz w:val="20"/>
                  <w:szCs w:val="20"/>
                  <w:lang w:val="en-US"/>
                </w:rPr>
                <w:t>Field-7</w:t>
              </w:r>
            </w:ins>
          </w:p>
        </w:tc>
        <w:tc>
          <w:tcPr>
            <w:tcW w:w="1890" w:type="dxa"/>
            <w:tcBorders>
              <w:top w:val="single" w:sz="4" w:space="0" w:color="auto"/>
              <w:left w:val="nil"/>
              <w:bottom w:val="single" w:sz="4" w:space="0" w:color="auto"/>
              <w:right w:val="single" w:sz="4" w:space="0" w:color="auto"/>
            </w:tcBorders>
            <w:shd w:val="clear" w:color="000000" w:fill="BFBFBF"/>
            <w:noWrap/>
            <w:vAlign w:val="center"/>
            <w:hideMark/>
          </w:tcPr>
          <w:p w14:paraId="73B3B247" w14:textId="77777777" w:rsidR="00E12997" w:rsidRPr="003C02F8" w:rsidRDefault="00E12997" w:rsidP="00FF0CB1">
            <w:pPr>
              <w:rPr>
                <w:ins w:id="3702" w:author="Shiv Mangal Rahi" w:date="2020-01-02T14:52:00Z"/>
                <w:rFonts w:ascii="Calibri" w:eastAsia="Times New Roman" w:hAnsi="Calibri" w:cs="Calibri"/>
                <w:b/>
                <w:bCs/>
                <w:color w:val="000000"/>
                <w:sz w:val="20"/>
                <w:szCs w:val="20"/>
                <w:lang w:val="en-US"/>
              </w:rPr>
            </w:pPr>
            <w:ins w:id="3703" w:author="Shiv Mangal Rahi" w:date="2020-01-02T14:52:00Z">
              <w:r>
                <w:rPr>
                  <w:rFonts w:ascii="Calibri" w:eastAsia="Times New Roman" w:hAnsi="Calibri" w:cs="Calibri"/>
                  <w:b/>
                  <w:bCs/>
                  <w:color w:val="000000"/>
                  <w:sz w:val="20"/>
                  <w:szCs w:val="20"/>
                  <w:lang w:val="en-US"/>
                </w:rPr>
                <w:t>Field-8</w:t>
              </w:r>
            </w:ins>
          </w:p>
        </w:tc>
        <w:tc>
          <w:tcPr>
            <w:tcW w:w="1890" w:type="dxa"/>
            <w:tcBorders>
              <w:top w:val="single" w:sz="4" w:space="0" w:color="auto"/>
              <w:left w:val="nil"/>
              <w:bottom w:val="single" w:sz="4" w:space="0" w:color="auto"/>
              <w:right w:val="single" w:sz="4" w:space="0" w:color="auto"/>
            </w:tcBorders>
            <w:shd w:val="clear" w:color="000000" w:fill="BFBFBF"/>
          </w:tcPr>
          <w:p w14:paraId="4FCB321F" w14:textId="77777777" w:rsidR="00E12997" w:rsidRDefault="00E12997" w:rsidP="00FF0CB1">
            <w:pPr>
              <w:rPr>
                <w:ins w:id="3704" w:author="Shiv Mangal Rahi" w:date="2020-01-02T14:52:00Z"/>
                <w:rFonts w:ascii="Calibri" w:eastAsia="Times New Roman" w:hAnsi="Calibri" w:cs="Calibri"/>
                <w:b/>
                <w:bCs/>
                <w:color w:val="000000"/>
                <w:sz w:val="20"/>
                <w:szCs w:val="20"/>
                <w:lang w:val="en-US"/>
              </w:rPr>
            </w:pPr>
            <w:ins w:id="3705" w:author="Shiv Mangal Rahi" w:date="2020-01-02T14:52:00Z">
              <w:r>
                <w:rPr>
                  <w:rFonts w:ascii="Calibri" w:eastAsia="Times New Roman" w:hAnsi="Calibri" w:cs="Calibri"/>
                  <w:b/>
                  <w:bCs/>
                  <w:color w:val="000000"/>
                  <w:sz w:val="20"/>
                  <w:szCs w:val="20"/>
                  <w:lang w:val="en-US"/>
                </w:rPr>
                <w:t>Field-9</w:t>
              </w:r>
            </w:ins>
          </w:p>
        </w:tc>
      </w:tr>
      <w:tr w:rsidR="00E12997" w:rsidRPr="003C02F8" w14:paraId="1FEDB985" w14:textId="77777777" w:rsidTr="00FF0CB1">
        <w:trPr>
          <w:trHeight w:val="20"/>
          <w:ins w:id="3706"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02FC0DA3" w14:textId="77777777" w:rsidR="00E12997" w:rsidRPr="003C02F8" w:rsidRDefault="00E12997" w:rsidP="00FF0CB1">
            <w:pPr>
              <w:rPr>
                <w:ins w:id="3707" w:author="Shiv Mangal Rahi" w:date="2020-01-02T14:52:00Z"/>
                <w:rFonts w:ascii="Calibri" w:eastAsia="Times New Roman" w:hAnsi="Calibri" w:cs="Calibri"/>
                <w:color w:val="000000"/>
                <w:sz w:val="20"/>
                <w:szCs w:val="20"/>
                <w:lang w:val="en-US"/>
              </w:rPr>
            </w:pPr>
            <w:ins w:id="3708" w:author="Shiv Mangal Rahi" w:date="2020-01-02T14:52:00Z">
              <w:r w:rsidRPr="003C02F8">
                <w:rPr>
                  <w:rFonts w:ascii="Calibri" w:eastAsia="Times New Roman" w:hAnsi="Calibri" w:cs="Calibri"/>
                  <w:color w:val="000000"/>
                  <w:sz w:val="20"/>
                  <w:szCs w:val="20"/>
                  <w:lang w:val="en-US"/>
                </w:rPr>
                <w:t>Name</w:t>
              </w:r>
            </w:ins>
          </w:p>
        </w:tc>
        <w:tc>
          <w:tcPr>
            <w:tcW w:w="1620" w:type="dxa"/>
            <w:tcBorders>
              <w:top w:val="nil"/>
              <w:left w:val="nil"/>
              <w:bottom w:val="single" w:sz="4" w:space="0" w:color="auto"/>
              <w:right w:val="single" w:sz="4" w:space="0" w:color="auto"/>
            </w:tcBorders>
            <w:shd w:val="clear" w:color="auto" w:fill="auto"/>
            <w:vAlign w:val="center"/>
            <w:hideMark/>
          </w:tcPr>
          <w:p w14:paraId="1AA3D80B" w14:textId="77777777" w:rsidR="00E12997" w:rsidRPr="003C02F8" w:rsidRDefault="00E12997" w:rsidP="00FF0CB1">
            <w:pPr>
              <w:rPr>
                <w:ins w:id="3709" w:author="Shiv Mangal Rahi" w:date="2020-01-02T14:52:00Z"/>
                <w:rFonts w:ascii="Calibri" w:eastAsia="Times New Roman" w:hAnsi="Calibri" w:cs="Calibri"/>
                <w:color w:val="000000"/>
                <w:sz w:val="20"/>
                <w:szCs w:val="20"/>
                <w:lang w:val="en-US"/>
              </w:rPr>
            </w:pPr>
            <w:ins w:id="3710" w:author="Shiv Mangal Rahi" w:date="2020-01-02T14:52:00Z">
              <w:r w:rsidRPr="003C02F8">
                <w:rPr>
                  <w:rFonts w:ascii="Calibri" w:eastAsia="Times New Roman" w:hAnsi="Calibri" w:cs="Calibri"/>
                  <w:color w:val="000000"/>
                  <w:sz w:val="20"/>
                  <w:szCs w:val="20"/>
                  <w:lang w:val="en-US"/>
                </w:rPr>
                <w:t>Consider All Spaces As Blank</w:t>
              </w:r>
            </w:ins>
          </w:p>
        </w:tc>
        <w:tc>
          <w:tcPr>
            <w:tcW w:w="1800" w:type="dxa"/>
            <w:tcBorders>
              <w:top w:val="nil"/>
              <w:left w:val="nil"/>
              <w:bottom w:val="single" w:sz="4" w:space="0" w:color="auto"/>
              <w:right w:val="single" w:sz="4" w:space="0" w:color="auto"/>
            </w:tcBorders>
            <w:shd w:val="clear" w:color="auto" w:fill="auto"/>
            <w:vAlign w:val="center"/>
            <w:hideMark/>
          </w:tcPr>
          <w:p w14:paraId="1AA3EFD3" w14:textId="77777777" w:rsidR="00E12997" w:rsidRPr="003C02F8" w:rsidRDefault="00E12997" w:rsidP="00FF0CB1">
            <w:pPr>
              <w:rPr>
                <w:ins w:id="3711" w:author="Shiv Mangal Rahi" w:date="2020-01-02T14:52:00Z"/>
                <w:rFonts w:ascii="Calibri" w:eastAsia="Times New Roman" w:hAnsi="Calibri" w:cs="Calibri"/>
                <w:color w:val="000000"/>
                <w:sz w:val="20"/>
                <w:szCs w:val="20"/>
                <w:lang w:val="en-US"/>
              </w:rPr>
            </w:pPr>
            <w:ins w:id="3712" w:author="Shiv Mangal Rahi" w:date="2020-01-02T14:52:00Z">
              <w:r>
                <w:rPr>
                  <w:rFonts w:ascii="Calibri" w:eastAsia="Times New Roman" w:hAnsi="Calibri" w:cs="Calibri"/>
                  <w:color w:val="000000"/>
                  <w:sz w:val="20"/>
                  <w:szCs w:val="20"/>
                  <w:lang w:val="en-US"/>
                </w:rPr>
                <w:t>Reference List</w:t>
              </w:r>
            </w:ins>
          </w:p>
        </w:tc>
        <w:tc>
          <w:tcPr>
            <w:tcW w:w="1890" w:type="dxa"/>
            <w:tcBorders>
              <w:top w:val="nil"/>
              <w:left w:val="nil"/>
              <w:bottom w:val="single" w:sz="4" w:space="0" w:color="auto"/>
              <w:right w:val="single" w:sz="4" w:space="0" w:color="auto"/>
            </w:tcBorders>
            <w:shd w:val="clear" w:color="auto" w:fill="auto"/>
            <w:vAlign w:val="center"/>
            <w:hideMark/>
          </w:tcPr>
          <w:p w14:paraId="1E342342" w14:textId="77777777" w:rsidR="00E12997" w:rsidRPr="003C02F8" w:rsidRDefault="00E12997" w:rsidP="00FF0CB1">
            <w:pPr>
              <w:rPr>
                <w:ins w:id="3713" w:author="Shiv Mangal Rahi" w:date="2020-01-02T14:52:00Z"/>
                <w:rFonts w:ascii="Calibri" w:eastAsia="Times New Roman" w:hAnsi="Calibri" w:cs="Calibri"/>
                <w:color w:val="000000"/>
                <w:sz w:val="20"/>
                <w:szCs w:val="20"/>
                <w:lang w:val="en-US"/>
              </w:rPr>
            </w:pPr>
            <w:ins w:id="3714" w:author="Shiv Mangal Rahi" w:date="2020-01-02T14:52:00Z">
              <w:r w:rsidRPr="00893710">
                <w:rPr>
                  <w:rFonts w:ascii="Calibri" w:eastAsia="Times New Roman" w:hAnsi="Calibri" w:cs="Calibri"/>
                  <w:color w:val="000000"/>
                  <w:sz w:val="20"/>
                  <w:szCs w:val="20"/>
                  <w:lang w:val="en-US"/>
                </w:rPr>
                <w:t>Match Reference List</w:t>
              </w:r>
            </w:ins>
          </w:p>
        </w:tc>
        <w:tc>
          <w:tcPr>
            <w:tcW w:w="1890" w:type="dxa"/>
            <w:tcBorders>
              <w:top w:val="nil"/>
              <w:left w:val="nil"/>
              <w:bottom w:val="single" w:sz="4" w:space="0" w:color="auto"/>
              <w:right w:val="single" w:sz="4" w:space="0" w:color="auto"/>
            </w:tcBorders>
            <w:vAlign w:val="center"/>
          </w:tcPr>
          <w:p w14:paraId="513957E4" w14:textId="77777777" w:rsidR="00E12997" w:rsidRPr="00893710" w:rsidRDefault="00E12997" w:rsidP="00FF0CB1">
            <w:pPr>
              <w:rPr>
                <w:ins w:id="3715" w:author="Shiv Mangal Rahi" w:date="2020-01-02T14:52:00Z"/>
                <w:rFonts w:ascii="Calibri" w:eastAsia="Times New Roman" w:hAnsi="Calibri" w:cs="Calibri"/>
                <w:color w:val="000000"/>
                <w:sz w:val="20"/>
                <w:szCs w:val="20"/>
                <w:lang w:val="en-US"/>
              </w:rPr>
            </w:pPr>
            <w:ins w:id="3716" w:author="Shiv Mangal Rahi" w:date="2020-01-02T14:52:00Z">
              <w:r w:rsidRPr="003C02F8">
                <w:rPr>
                  <w:rFonts w:ascii="Calibri" w:eastAsia="Times New Roman" w:hAnsi="Calibri" w:cs="Calibri"/>
                  <w:color w:val="000000"/>
                  <w:sz w:val="20"/>
                  <w:szCs w:val="20"/>
                  <w:lang w:val="en-US"/>
                </w:rPr>
                <w:t>Treat Blank or Null As</w:t>
              </w:r>
            </w:ins>
          </w:p>
        </w:tc>
      </w:tr>
      <w:tr w:rsidR="00E12997" w:rsidRPr="003C02F8" w14:paraId="792925A3" w14:textId="77777777" w:rsidTr="00FF0CB1">
        <w:trPr>
          <w:trHeight w:val="20"/>
          <w:ins w:id="3717"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7DF2E82C" w14:textId="77777777" w:rsidR="00E12997" w:rsidRPr="003C02F8" w:rsidRDefault="00E12997" w:rsidP="00FF0CB1">
            <w:pPr>
              <w:rPr>
                <w:ins w:id="3718" w:author="Shiv Mangal Rahi" w:date="2020-01-02T14:52:00Z"/>
                <w:rFonts w:ascii="Calibri" w:eastAsia="Times New Roman" w:hAnsi="Calibri" w:cs="Calibri"/>
                <w:color w:val="000000"/>
                <w:sz w:val="20"/>
                <w:szCs w:val="20"/>
                <w:lang w:val="en-US"/>
              </w:rPr>
            </w:pPr>
            <w:ins w:id="3719" w:author="Shiv Mangal Rahi" w:date="2020-01-02T14:52:00Z">
              <w:r w:rsidRPr="003C02F8">
                <w:rPr>
                  <w:rFonts w:ascii="Calibri" w:eastAsia="Times New Roman" w:hAnsi="Calibri" w:cs="Calibri"/>
                  <w:color w:val="000000"/>
                  <w:sz w:val="20"/>
                  <w:szCs w:val="20"/>
                  <w:lang w:val="en-US"/>
                </w:rPr>
                <w:t>API Name</w:t>
              </w:r>
            </w:ins>
          </w:p>
        </w:tc>
        <w:tc>
          <w:tcPr>
            <w:tcW w:w="1620" w:type="dxa"/>
            <w:tcBorders>
              <w:top w:val="nil"/>
              <w:left w:val="nil"/>
              <w:bottom w:val="single" w:sz="4" w:space="0" w:color="auto"/>
              <w:right w:val="single" w:sz="4" w:space="0" w:color="auto"/>
            </w:tcBorders>
            <w:shd w:val="clear" w:color="auto" w:fill="auto"/>
            <w:vAlign w:val="center"/>
            <w:hideMark/>
          </w:tcPr>
          <w:p w14:paraId="6AC1DD69" w14:textId="77777777" w:rsidR="00E12997" w:rsidRPr="003C02F8" w:rsidRDefault="00E12997" w:rsidP="00FF0CB1">
            <w:pPr>
              <w:rPr>
                <w:ins w:id="3720" w:author="Shiv Mangal Rahi" w:date="2020-01-02T14:52:00Z"/>
                <w:rFonts w:ascii="Calibri" w:eastAsia="Times New Roman" w:hAnsi="Calibri" w:cs="Calibri"/>
                <w:color w:val="000000"/>
                <w:sz w:val="20"/>
                <w:szCs w:val="20"/>
                <w:lang w:val="en-US"/>
              </w:rPr>
            </w:pPr>
            <w:ins w:id="3721" w:author="Shiv Mangal Rahi" w:date="2020-01-02T14:52:00Z">
              <w:r w:rsidRPr="003C02F8">
                <w:rPr>
                  <w:rFonts w:ascii="Calibri" w:eastAsia="Times New Roman" w:hAnsi="Calibri" w:cs="Calibri"/>
                  <w:color w:val="000000"/>
                  <w:sz w:val="20"/>
                  <w:szCs w:val="20"/>
                  <w:lang w:val="en-US"/>
                </w:rPr>
                <w:t>ConsiderAllSpacesAsBlank</w:t>
              </w:r>
            </w:ins>
          </w:p>
        </w:tc>
        <w:tc>
          <w:tcPr>
            <w:tcW w:w="1800" w:type="dxa"/>
            <w:tcBorders>
              <w:top w:val="nil"/>
              <w:left w:val="nil"/>
              <w:bottom w:val="single" w:sz="4" w:space="0" w:color="auto"/>
              <w:right w:val="single" w:sz="4" w:space="0" w:color="auto"/>
            </w:tcBorders>
            <w:shd w:val="clear" w:color="auto" w:fill="auto"/>
            <w:vAlign w:val="center"/>
            <w:hideMark/>
          </w:tcPr>
          <w:p w14:paraId="2A58080C" w14:textId="77777777" w:rsidR="00E12997" w:rsidRPr="003C02F8" w:rsidRDefault="00E12997" w:rsidP="00FF0CB1">
            <w:pPr>
              <w:rPr>
                <w:ins w:id="3722" w:author="Shiv Mangal Rahi" w:date="2020-01-02T14:52:00Z"/>
                <w:rFonts w:ascii="Calibri" w:eastAsia="Times New Roman" w:hAnsi="Calibri" w:cs="Calibri"/>
                <w:color w:val="000000"/>
                <w:sz w:val="20"/>
                <w:szCs w:val="20"/>
                <w:lang w:val="en-US"/>
              </w:rPr>
            </w:pPr>
            <w:ins w:id="3723" w:author="Shiv Mangal Rahi" w:date="2020-01-02T14:52:00Z">
              <w:r>
                <w:rPr>
                  <w:rFonts w:ascii="Calibri" w:eastAsia="Times New Roman" w:hAnsi="Calibri" w:cs="Calibri"/>
                  <w:color w:val="000000"/>
                  <w:sz w:val="20"/>
                  <w:szCs w:val="20"/>
                  <w:lang w:val="en-US"/>
                </w:rPr>
                <w:t>ReferenceList</w:t>
              </w:r>
            </w:ins>
          </w:p>
        </w:tc>
        <w:tc>
          <w:tcPr>
            <w:tcW w:w="1890" w:type="dxa"/>
            <w:tcBorders>
              <w:top w:val="nil"/>
              <w:left w:val="nil"/>
              <w:bottom w:val="single" w:sz="4" w:space="0" w:color="auto"/>
              <w:right w:val="single" w:sz="4" w:space="0" w:color="auto"/>
            </w:tcBorders>
            <w:shd w:val="clear" w:color="auto" w:fill="auto"/>
            <w:vAlign w:val="center"/>
            <w:hideMark/>
          </w:tcPr>
          <w:p w14:paraId="0E39745A" w14:textId="77777777" w:rsidR="00E12997" w:rsidRPr="003C02F8" w:rsidRDefault="00E12997" w:rsidP="00FF0CB1">
            <w:pPr>
              <w:rPr>
                <w:ins w:id="3724" w:author="Shiv Mangal Rahi" w:date="2020-01-02T14:52:00Z"/>
                <w:rFonts w:ascii="Calibri" w:eastAsia="Times New Roman" w:hAnsi="Calibri" w:cs="Calibri"/>
                <w:color w:val="000000"/>
                <w:sz w:val="20"/>
                <w:szCs w:val="20"/>
                <w:lang w:val="en-US"/>
              </w:rPr>
            </w:pPr>
            <w:ins w:id="3725" w:author="Shiv Mangal Rahi" w:date="2020-01-02T14:52:00Z">
              <w:r w:rsidRPr="00893710">
                <w:rPr>
                  <w:rFonts w:ascii="Calibri" w:eastAsia="Times New Roman" w:hAnsi="Calibri" w:cs="Calibri"/>
                  <w:color w:val="000000"/>
                  <w:sz w:val="20"/>
                  <w:szCs w:val="20"/>
                  <w:lang w:val="en-US"/>
                </w:rPr>
                <w:t>MatchReferenceList</w:t>
              </w:r>
            </w:ins>
          </w:p>
        </w:tc>
        <w:tc>
          <w:tcPr>
            <w:tcW w:w="1890" w:type="dxa"/>
            <w:tcBorders>
              <w:top w:val="nil"/>
              <w:left w:val="nil"/>
              <w:bottom w:val="single" w:sz="4" w:space="0" w:color="auto"/>
              <w:right w:val="single" w:sz="4" w:space="0" w:color="auto"/>
            </w:tcBorders>
            <w:vAlign w:val="center"/>
          </w:tcPr>
          <w:p w14:paraId="4D3158D1" w14:textId="77777777" w:rsidR="00E12997" w:rsidRPr="00893710" w:rsidRDefault="00E12997" w:rsidP="00FF0CB1">
            <w:pPr>
              <w:rPr>
                <w:ins w:id="3726" w:author="Shiv Mangal Rahi" w:date="2020-01-02T14:52:00Z"/>
                <w:rFonts w:ascii="Calibri" w:eastAsia="Times New Roman" w:hAnsi="Calibri" w:cs="Calibri"/>
                <w:color w:val="000000"/>
                <w:sz w:val="20"/>
                <w:szCs w:val="20"/>
                <w:lang w:val="en-US"/>
              </w:rPr>
            </w:pPr>
            <w:ins w:id="3727" w:author="Shiv Mangal Rahi" w:date="2020-01-02T14:52:00Z">
              <w:r w:rsidRPr="003C02F8">
                <w:rPr>
                  <w:rFonts w:ascii="Calibri" w:eastAsia="Times New Roman" w:hAnsi="Calibri" w:cs="Calibri"/>
                  <w:color w:val="000000"/>
                  <w:sz w:val="20"/>
                  <w:szCs w:val="20"/>
                  <w:lang w:val="en-US"/>
                </w:rPr>
                <w:t>TreatBlankorNullAs</w:t>
              </w:r>
            </w:ins>
          </w:p>
        </w:tc>
      </w:tr>
      <w:tr w:rsidR="00E12997" w:rsidRPr="003C02F8" w14:paraId="3E62619E" w14:textId="77777777" w:rsidTr="00FF0CB1">
        <w:trPr>
          <w:trHeight w:val="20"/>
          <w:ins w:id="3728"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3A95C4A4" w14:textId="77777777" w:rsidR="00E12997" w:rsidRPr="003C02F8" w:rsidRDefault="00E12997" w:rsidP="00FF0CB1">
            <w:pPr>
              <w:rPr>
                <w:ins w:id="3729" w:author="Shiv Mangal Rahi" w:date="2020-01-02T14:52:00Z"/>
                <w:rFonts w:ascii="Calibri" w:eastAsia="Times New Roman" w:hAnsi="Calibri" w:cs="Calibri"/>
                <w:color w:val="000000"/>
                <w:sz w:val="20"/>
                <w:szCs w:val="20"/>
                <w:lang w:val="en-US"/>
              </w:rPr>
            </w:pPr>
            <w:ins w:id="3730" w:author="Shiv Mangal Rahi" w:date="2020-01-02T14:52:00Z">
              <w:r w:rsidRPr="003C02F8">
                <w:rPr>
                  <w:rFonts w:ascii="Calibri" w:eastAsia="Times New Roman" w:hAnsi="Calibri" w:cs="Calibri"/>
                  <w:color w:val="000000"/>
                  <w:sz w:val="20"/>
                  <w:szCs w:val="20"/>
                  <w:lang w:val="en-US"/>
                </w:rPr>
                <w:t>Input Type</w:t>
              </w:r>
            </w:ins>
          </w:p>
        </w:tc>
        <w:tc>
          <w:tcPr>
            <w:tcW w:w="1620" w:type="dxa"/>
            <w:tcBorders>
              <w:top w:val="nil"/>
              <w:left w:val="nil"/>
              <w:bottom w:val="single" w:sz="4" w:space="0" w:color="auto"/>
              <w:right w:val="single" w:sz="4" w:space="0" w:color="auto"/>
            </w:tcBorders>
            <w:shd w:val="clear" w:color="auto" w:fill="auto"/>
            <w:vAlign w:val="center"/>
            <w:hideMark/>
          </w:tcPr>
          <w:p w14:paraId="1EA5AD1C" w14:textId="77777777" w:rsidR="00E12997" w:rsidRPr="003C02F8" w:rsidRDefault="00E12997" w:rsidP="00FF0CB1">
            <w:pPr>
              <w:rPr>
                <w:ins w:id="3731" w:author="Shiv Mangal Rahi" w:date="2020-01-02T14:52:00Z"/>
                <w:rFonts w:ascii="Calibri" w:eastAsia="Times New Roman" w:hAnsi="Calibri" w:cs="Calibri"/>
                <w:color w:val="000000"/>
                <w:sz w:val="20"/>
                <w:szCs w:val="20"/>
                <w:lang w:val="en-US"/>
              </w:rPr>
            </w:pPr>
            <w:ins w:id="3732" w:author="Shiv Mangal Rahi" w:date="2020-01-02T14:52:00Z">
              <w:r w:rsidRPr="003C02F8">
                <w:rPr>
                  <w:rFonts w:ascii="Calibri" w:eastAsia="Times New Roman" w:hAnsi="Calibri" w:cs="Calibri"/>
                  <w:color w:val="000000"/>
                  <w:sz w:val="20"/>
                  <w:szCs w:val="20"/>
                  <w:lang w:val="en-US"/>
                </w:rPr>
                <w:t>TRUE/FALSE</w:t>
              </w:r>
            </w:ins>
          </w:p>
        </w:tc>
        <w:tc>
          <w:tcPr>
            <w:tcW w:w="1800" w:type="dxa"/>
            <w:tcBorders>
              <w:top w:val="nil"/>
              <w:left w:val="nil"/>
              <w:bottom w:val="single" w:sz="4" w:space="0" w:color="auto"/>
              <w:right w:val="single" w:sz="4" w:space="0" w:color="auto"/>
            </w:tcBorders>
            <w:shd w:val="clear" w:color="auto" w:fill="auto"/>
            <w:vAlign w:val="center"/>
            <w:hideMark/>
          </w:tcPr>
          <w:p w14:paraId="54EEC35E" w14:textId="77777777" w:rsidR="00E12997" w:rsidRPr="003C02F8" w:rsidRDefault="00E12997" w:rsidP="00FF0CB1">
            <w:pPr>
              <w:rPr>
                <w:ins w:id="3733" w:author="Shiv Mangal Rahi" w:date="2020-01-02T14:52:00Z"/>
                <w:rFonts w:ascii="Calibri" w:eastAsia="Times New Roman" w:hAnsi="Calibri" w:cs="Calibri"/>
                <w:color w:val="000000"/>
                <w:sz w:val="20"/>
                <w:szCs w:val="20"/>
                <w:lang w:val="en-US"/>
              </w:rPr>
            </w:pPr>
            <w:ins w:id="3734" w:author="Shiv Mangal Rahi" w:date="2020-01-02T14:52:00Z">
              <w:r w:rsidRPr="003C02F8">
                <w:rPr>
                  <w:rFonts w:ascii="Calibri" w:eastAsia="Times New Roman" w:hAnsi="Calibri" w:cs="Calibri"/>
                  <w:color w:val="000000"/>
                  <w:sz w:val="20"/>
                  <w:szCs w:val="20"/>
                  <w:lang w:val="en-US"/>
                </w:rPr>
                <w:t>List</w:t>
              </w:r>
            </w:ins>
          </w:p>
        </w:tc>
        <w:tc>
          <w:tcPr>
            <w:tcW w:w="1890" w:type="dxa"/>
            <w:tcBorders>
              <w:top w:val="nil"/>
              <w:left w:val="nil"/>
              <w:bottom w:val="single" w:sz="4" w:space="0" w:color="auto"/>
              <w:right w:val="single" w:sz="4" w:space="0" w:color="auto"/>
            </w:tcBorders>
            <w:shd w:val="clear" w:color="auto" w:fill="auto"/>
            <w:vAlign w:val="center"/>
            <w:hideMark/>
          </w:tcPr>
          <w:p w14:paraId="66C9CFD4" w14:textId="77777777" w:rsidR="00E12997" w:rsidRPr="003C02F8" w:rsidRDefault="00E12997" w:rsidP="00FF0CB1">
            <w:pPr>
              <w:rPr>
                <w:ins w:id="3735" w:author="Shiv Mangal Rahi" w:date="2020-01-02T14:52:00Z"/>
                <w:rFonts w:ascii="Calibri" w:eastAsia="Times New Roman" w:hAnsi="Calibri" w:cs="Calibri"/>
                <w:color w:val="000000"/>
                <w:sz w:val="20"/>
                <w:szCs w:val="20"/>
                <w:lang w:val="en-US"/>
              </w:rPr>
            </w:pPr>
            <w:ins w:id="3736" w:author="Shiv Mangal Rahi" w:date="2020-01-02T14:52:00Z">
              <w:r>
                <w:rPr>
                  <w:rFonts w:ascii="Calibri" w:eastAsia="Times New Roman" w:hAnsi="Calibri" w:cs="Calibri"/>
                  <w:color w:val="000000"/>
                  <w:sz w:val="20"/>
                  <w:szCs w:val="20"/>
                  <w:lang w:val="en-US"/>
                </w:rPr>
                <w:t>True/False</w:t>
              </w:r>
            </w:ins>
          </w:p>
        </w:tc>
        <w:tc>
          <w:tcPr>
            <w:tcW w:w="1890" w:type="dxa"/>
            <w:tcBorders>
              <w:top w:val="nil"/>
              <w:left w:val="nil"/>
              <w:bottom w:val="single" w:sz="4" w:space="0" w:color="auto"/>
              <w:right w:val="single" w:sz="4" w:space="0" w:color="auto"/>
            </w:tcBorders>
            <w:vAlign w:val="center"/>
          </w:tcPr>
          <w:p w14:paraId="6736DA52" w14:textId="77777777" w:rsidR="00E12997" w:rsidRDefault="00E12997" w:rsidP="00FF0CB1">
            <w:pPr>
              <w:rPr>
                <w:ins w:id="3737" w:author="Shiv Mangal Rahi" w:date="2020-01-02T14:52:00Z"/>
                <w:rFonts w:ascii="Calibri" w:eastAsia="Times New Roman" w:hAnsi="Calibri" w:cs="Calibri"/>
                <w:color w:val="000000"/>
                <w:sz w:val="20"/>
                <w:szCs w:val="20"/>
                <w:lang w:val="en-US"/>
              </w:rPr>
            </w:pPr>
            <w:ins w:id="3738" w:author="Shiv Mangal Rahi" w:date="2020-01-02T14:52:00Z">
              <w:r w:rsidRPr="003C02F8">
                <w:rPr>
                  <w:rFonts w:ascii="Calibri" w:eastAsia="Times New Roman" w:hAnsi="Calibri" w:cs="Calibri"/>
                  <w:color w:val="000000"/>
                  <w:sz w:val="20"/>
                  <w:szCs w:val="20"/>
                  <w:lang w:val="en-US"/>
                </w:rPr>
                <w:t>List</w:t>
              </w:r>
            </w:ins>
          </w:p>
        </w:tc>
      </w:tr>
      <w:tr w:rsidR="00E12997" w:rsidRPr="003C02F8" w14:paraId="5E9D4DAE" w14:textId="77777777" w:rsidTr="00FF0CB1">
        <w:trPr>
          <w:trHeight w:val="20"/>
          <w:ins w:id="3739"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5F47BE77" w14:textId="77777777" w:rsidR="00E12997" w:rsidRPr="003C02F8" w:rsidRDefault="00E12997" w:rsidP="00FF0CB1">
            <w:pPr>
              <w:rPr>
                <w:ins w:id="3740" w:author="Shiv Mangal Rahi" w:date="2020-01-02T14:52:00Z"/>
                <w:rFonts w:ascii="Calibri" w:eastAsia="Times New Roman" w:hAnsi="Calibri" w:cs="Calibri"/>
                <w:color w:val="000000"/>
                <w:sz w:val="20"/>
                <w:szCs w:val="20"/>
                <w:lang w:val="en-US"/>
              </w:rPr>
            </w:pPr>
            <w:ins w:id="3741" w:author="Shiv Mangal Rahi" w:date="2020-01-02T14:52:00Z">
              <w:r w:rsidRPr="003C02F8">
                <w:rPr>
                  <w:rFonts w:ascii="Calibri" w:eastAsia="Times New Roman" w:hAnsi="Calibri" w:cs="Calibri"/>
                  <w:color w:val="000000"/>
                  <w:sz w:val="20"/>
                  <w:szCs w:val="20"/>
                  <w:lang w:val="en-US"/>
                </w:rPr>
                <w:t>Category</w:t>
              </w:r>
            </w:ins>
          </w:p>
        </w:tc>
        <w:tc>
          <w:tcPr>
            <w:tcW w:w="1620" w:type="dxa"/>
            <w:tcBorders>
              <w:top w:val="nil"/>
              <w:left w:val="nil"/>
              <w:bottom w:val="single" w:sz="4" w:space="0" w:color="auto"/>
              <w:right w:val="single" w:sz="4" w:space="0" w:color="auto"/>
            </w:tcBorders>
            <w:shd w:val="clear" w:color="auto" w:fill="auto"/>
            <w:vAlign w:val="center"/>
            <w:hideMark/>
          </w:tcPr>
          <w:p w14:paraId="5E62D3CA" w14:textId="77777777" w:rsidR="00E12997" w:rsidRPr="003C02F8" w:rsidRDefault="00E12997" w:rsidP="00FF0CB1">
            <w:pPr>
              <w:rPr>
                <w:ins w:id="3742" w:author="Shiv Mangal Rahi" w:date="2020-01-02T14:52:00Z"/>
                <w:rFonts w:ascii="Calibri" w:eastAsia="Times New Roman" w:hAnsi="Calibri" w:cs="Calibri"/>
                <w:color w:val="000000"/>
                <w:sz w:val="20"/>
                <w:szCs w:val="20"/>
                <w:lang w:val="en-US"/>
              </w:rPr>
            </w:pPr>
            <w:ins w:id="3743"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1063D031" w14:textId="77777777" w:rsidR="00E12997" w:rsidRPr="003C02F8" w:rsidRDefault="00E12997" w:rsidP="00FF0CB1">
            <w:pPr>
              <w:rPr>
                <w:ins w:id="3744" w:author="Shiv Mangal Rahi" w:date="2020-01-02T14:52:00Z"/>
                <w:rFonts w:ascii="Calibri" w:eastAsia="Times New Roman" w:hAnsi="Calibri" w:cs="Calibri"/>
                <w:color w:val="000000"/>
                <w:sz w:val="20"/>
                <w:szCs w:val="20"/>
                <w:lang w:val="en-US"/>
              </w:rPr>
            </w:pPr>
            <w:ins w:id="3745"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6036992D" w14:textId="77777777" w:rsidR="00E12997" w:rsidRPr="003C02F8" w:rsidRDefault="00E12997" w:rsidP="00FF0CB1">
            <w:pPr>
              <w:rPr>
                <w:ins w:id="3746" w:author="Shiv Mangal Rahi" w:date="2020-01-02T14:52:00Z"/>
                <w:rFonts w:ascii="Calibri" w:eastAsia="Times New Roman" w:hAnsi="Calibri" w:cs="Calibri"/>
                <w:color w:val="000000"/>
                <w:sz w:val="20"/>
                <w:szCs w:val="20"/>
                <w:lang w:val="en-US"/>
              </w:rPr>
            </w:pPr>
            <w:ins w:id="3747"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299F4816" w14:textId="77777777" w:rsidR="00E12997" w:rsidRPr="003C02F8" w:rsidRDefault="00E12997" w:rsidP="00FF0CB1">
            <w:pPr>
              <w:rPr>
                <w:ins w:id="3748" w:author="Shiv Mangal Rahi" w:date="2020-01-02T14:52:00Z"/>
                <w:rFonts w:ascii="Calibri" w:eastAsia="Times New Roman" w:hAnsi="Calibri" w:cs="Calibri"/>
                <w:color w:val="000000"/>
                <w:sz w:val="20"/>
                <w:szCs w:val="20"/>
                <w:lang w:val="en-US"/>
              </w:rPr>
            </w:pPr>
            <w:ins w:id="3749" w:author="Shiv Mangal Rahi" w:date="2020-01-02T14:52:00Z">
              <w:r w:rsidRPr="003C02F8">
                <w:rPr>
                  <w:rFonts w:ascii="Calibri" w:eastAsia="Times New Roman" w:hAnsi="Calibri" w:cs="Calibri"/>
                  <w:color w:val="000000"/>
                  <w:sz w:val="20"/>
                  <w:szCs w:val="20"/>
                  <w:lang w:val="en-US"/>
                </w:rPr>
                <w:t>NA</w:t>
              </w:r>
            </w:ins>
          </w:p>
        </w:tc>
      </w:tr>
      <w:tr w:rsidR="00E12997" w:rsidRPr="003C02F8" w14:paraId="6DEC31BC" w14:textId="77777777" w:rsidTr="00FF0CB1">
        <w:trPr>
          <w:trHeight w:val="20"/>
          <w:ins w:id="3750"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53B9F64F" w14:textId="77777777" w:rsidR="00E12997" w:rsidRPr="003C02F8" w:rsidRDefault="00E12997" w:rsidP="00FF0CB1">
            <w:pPr>
              <w:rPr>
                <w:ins w:id="3751" w:author="Shiv Mangal Rahi" w:date="2020-01-02T14:52:00Z"/>
                <w:rFonts w:ascii="Calibri" w:eastAsia="Times New Roman" w:hAnsi="Calibri" w:cs="Calibri"/>
                <w:color w:val="000000"/>
                <w:sz w:val="20"/>
                <w:szCs w:val="20"/>
                <w:lang w:val="en-US"/>
              </w:rPr>
            </w:pPr>
            <w:ins w:id="3752" w:author="Shiv Mangal Rahi" w:date="2020-01-02T14:52:00Z">
              <w:r w:rsidRPr="003C02F8">
                <w:rPr>
                  <w:rFonts w:ascii="Calibri" w:eastAsia="Times New Roman" w:hAnsi="Calibri" w:cs="Calibri"/>
                  <w:color w:val="000000"/>
                  <w:sz w:val="20"/>
                  <w:szCs w:val="20"/>
                  <w:lang w:val="en-US"/>
                </w:rPr>
                <w:t>Minimum Value</w:t>
              </w:r>
            </w:ins>
          </w:p>
        </w:tc>
        <w:tc>
          <w:tcPr>
            <w:tcW w:w="1620" w:type="dxa"/>
            <w:tcBorders>
              <w:top w:val="nil"/>
              <w:left w:val="nil"/>
              <w:bottom w:val="single" w:sz="4" w:space="0" w:color="auto"/>
              <w:right w:val="single" w:sz="4" w:space="0" w:color="auto"/>
            </w:tcBorders>
            <w:shd w:val="clear" w:color="auto" w:fill="auto"/>
            <w:vAlign w:val="center"/>
            <w:hideMark/>
          </w:tcPr>
          <w:p w14:paraId="202B1655" w14:textId="77777777" w:rsidR="00E12997" w:rsidRPr="003C02F8" w:rsidRDefault="00E12997" w:rsidP="00FF0CB1">
            <w:pPr>
              <w:rPr>
                <w:ins w:id="3753" w:author="Shiv Mangal Rahi" w:date="2020-01-02T14:52:00Z"/>
                <w:rFonts w:ascii="Calibri" w:eastAsia="Times New Roman" w:hAnsi="Calibri" w:cs="Calibri"/>
                <w:color w:val="000000"/>
                <w:sz w:val="20"/>
                <w:szCs w:val="20"/>
                <w:lang w:val="en-US"/>
              </w:rPr>
            </w:pPr>
            <w:ins w:id="3754"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3004885B" w14:textId="77777777" w:rsidR="00E12997" w:rsidRPr="003C02F8" w:rsidRDefault="00E12997" w:rsidP="00FF0CB1">
            <w:pPr>
              <w:rPr>
                <w:ins w:id="3755" w:author="Shiv Mangal Rahi" w:date="2020-01-02T14:52:00Z"/>
                <w:rFonts w:ascii="Calibri" w:eastAsia="Times New Roman" w:hAnsi="Calibri" w:cs="Calibri"/>
                <w:color w:val="000000"/>
                <w:sz w:val="20"/>
                <w:szCs w:val="20"/>
                <w:lang w:val="en-US"/>
              </w:rPr>
            </w:pPr>
            <w:ins w:id="3756"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38EFDDDB" w14:textId="77777777" w:rsidR="00E12997" w:rsidRPr="003C02F8" w:rsidRDefault="00E12997" w:rsidP="00FF0CB1">
            <w:pPr>
              <w:rPr>
                <w:ins w:id="3757" w:author="Shiv Mangal Rahi" w:date="2020-01-02T14:52:00Z"/>
                <w:rFonts w:ascii="Calibri" w:eastAsia="Times New Roman" w:hAnsi="Calibri" w:cs="Calibri"/>
                <w:color w:val="000000"/>
                <w:sz w:val="20"/>
                <w:szCs w:val="20"/>
                <w:lang w:val="en-US"/>
              </w:rPr>
            </w:pPr>
            <w:ins w:id="3758"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651EE962" w14:textId="77777777" w:rsidR="00E12997" w:rsidRPr="003C02F8" w:rsidRDefault="00E12997" w:rsidP="00FF0CB1">
            <w:pPr>
              <w:rPr>
                <w:ins w:id="3759" w:author="Shiv Mangal Rahi" w:date="2020-01-02T14:52:00Z"/>
                <w:rFonts w:ascii="Calibri" w:eastAsia="Times New Roman" w:hAnsi="Calibri" w:cs="Calibri"/>
                <w:color w:val="000000"/>
                <w:sz w:val="20"/>
                <w:szCs w:val="20"/>
                <w:lang w:val="en-US"/>
              </w:rPr>
            </w:pPr>
            <w:ins w:id="3760" w:author="Shiv Mangal Rahi" w:date="2020-01-02T14:52:00Z">
              <w:r w:rsidRPr="003C02F8">
                <w:rPr>
                  <w:rFonts w:ascii="Calibri" w:eastAsia="Times New Roman" w:hAnsi="Calibri" w:cs="Calibri"/>
                  <w:color w:val="000000"/>
                  <w:sz w:val="20"/>
                  <w:szCs w:val="20"/>
                  <w:lang w:val="en-US"/>
                </w:rPr>
                <w:t>NA</w:t>
              </w:r>
            </w:ins>
          </w:p>
        </w:tc>
      </w:tr>
      <w:tr w:rsidR="00E12997" w:rsidRPr="003C02F8" w14:paraId="2F2716D1" w14:textId="77777777" w:rsidTr="00FF0CB1">
        <w:trPr>
          <w:trHeight w:val="20"/>
          <w:ins w:id="3761"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193CF109" w14:textId="77777777" w:rsidR="00E12997" w:rsidRPr="003C02F8" w:rsidRDefault="00E12997" w:rsidP="00FF0CB1">
            <w:pPr>
              <w:rPr>
                <w:ins w:id="3762" w:author="Shiv Mangal Rahi" w:date="2020-01-02T14:52:00Z"/>
                <w:rFonts w:ascii="Calibri" w:eastAsia="Times New Roman" w:hAnsi="Calibri" w:cs="Calibri"/>
                <w:color w:val="000000"/>
                <w:sz w:val="20"/>
                <w:szCs w:val="20"/>
                <w:lang w:val="en-US"/>
              </w:rPr>
            </w:pPr>
            <w:ins w:id="3763" w:author="Shiv Mangal Rahi" w:date="2020-01-02T14:52:00Z">
              <w:r w:rsidRPr="003C02F8">
                <w:rPr>
                  <w:rFonts w:ascii="Calibri" w:eastAsia="Times New Roman" w:hAnsi="Calibri" w:cs="Calibri"/>
                  <w:color w:val="000000"/>
                  <w:sz w:val="20"/>
                  <w:szCs w:val="20"/>
                  <w:lang w:val="en-US"/>
                </w:rPr>
                <w:t>Maximum Value</w:t>
              </w:r>
            </w:ins>
          </w:p>
        </w:tc>
        <w:tc>
          <w:tcPr>
            <w:tcW w:w="1620" w:type="dxa"/>
            <w:tcBorders>
              <w:top w:val="nil"/>
              <w:left w:val="nil"/>
              <w:bottom w:val="single" w:sz="4" w:space="0" w:color="auto"/>
              <w:right w:val="single" w:sz="4" w:space="0" w:color="auto"/>
            </w:tcBorders>
            <w:shd w:val="clear" w:color="auto" w:fill="auto"/>
            <w:vAlign w:val="center"/>
            <w:hideMark/>
          </w:tcPr>
          <w:p w14:paraId="51F7A3EF" w14:textId="77777777" w:rsidR="00E12997" w:rsidRPr="003C02F8" w:rsidRDefault="00E12997" w:rsidP="00FF0CB1">
            <w:pPr>
              <w:rPr>
                <w:ins w:id="3764" w:author="Shiv Mangal Rahi" w:date="2020-01-02T14:52:00Z"/>
                <w:rFonts w:ascii="Calibri" w:eastAsia="Times New Roman" w:hAnsi="Calibri" w:cs="Calibri"/>
                <w:color w:val="000000"/>
                <w:sz w:val="20"/>
                <w:szCs w:val="20"/>
                <w:lang w:val="en-US"/>
              </w:rPr>
            </w:pPr>
            <w:ins w:id="3765"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2458F479" w14:textId="77777777" w:rsidR="00E12997" w:rsidRPr="003C02F8" w:rsidRDefault="00E12997" w:rsidP="00FF0CB1">
            <w:pPr>
              <w:rPr>
                <w:ins w:id="3766" w:author="Shiv Mangal Rahi" w:date="2020-01-02T14:52:00Z"/>
                <w:rFonts w:ascii="Calibri" w:eastAsia="Times New Roman" w:hAnsi="Calibri" w:cs="Calibri"/>
                <w:color w:val="000000"/>
                <w:sz w:val="20"/>
                <w:szCs w:val="20"/>
                <w:lang w:val="en-US"/>
              </w:rPr>
            </w:pPr>
            <w:ins w:id="3767"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03A787F9" w14:textId="77777777" w:rsidR="00E12997" w:rsidRPr="003C02F8" w:rsidRDefault="00E12997" w:rsidP="00FF0CB1">
            <w:pPr>
              <w:rPr>
                <w:ins w:id="3768" w:author="Shiv Mangal Rahi" w:date="2020-01-02T14:52:00Z"/>
                <w:rFonts w:ascii="Calibri" w:eastAsia="Times New Roman" w:hAnsi="Calibri" w:cs="Calibri"/>
                <w:color w:val="000000"/>
                <w:sz w:val="20"/>
                <w:szCs w:val="20"/>
                <w:lang w:val="en-US"/>
              </w:rPr>
            </w:pPr>
            <w:ins w:id="3769"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4D180FE8" w14:textId="77777777" w:rsidR="00E12997" w:rsidRPr="003C02F8" w:rsidRDefault="00E12997" w:rsidP="00FF0CB1">
            <w:pPr>
              <w:rPr>
                <w:ins w:id="3770" w:author="Shiv Mangal Rahi" w:date="2020-01-02T14:52:00Z"/>
                <w:rFonts w:ascii="Calibri" w:eastAsia="Times New Roman" w:hAnsi="Calibri" w:cs="Calibri"/>
                <w:color w:val="000000"/>
                <w:sz w:val="20"/>
                <w:szCs w:val="20"/>
                <w:lang w:val="en-US"/>
              </w:rPr>
            </w:pPr>
            <w:ins w:id="3771" w:author="Shiv Mangal Rahi" w:date="2020-01-02T14:52:00Z">
              <w:r w:rsidRPr="003C02F8">
                <w:rPr>
                  <w:rFonts w:ascii="Calibri" w:eastAsia="Times New Roman" w:hAnsi="Calibri" w:cs="Calibri"/>
                  <w:color w:val="000000"/>
                  <w:sz w:val="20"/>
                  <w:szCs w:val="20"/>
                  <w:lang w:val="en-US"/>
                </w:rPr>
                <w:t>NA</w:t>
              </w:r>
            </w:ins>
          </w:p>
        </w:tc>
      </w:tr>
      <w:tr w:rsidR="00E12997" w:rsidRPr="003C02F8" w14:paraId="27D0F003" w14:textId="77777777" w:rsidTr="00FF0CB1">
        <w:trPr>
          <w:trHeight w:val="20"/>
          <w:ins w:id="3772"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09A31A1C" w14:textId="77777777" w:rsidR="00E12997" w:rsidRPr="003C02F8" w:rsidRDefault="00E12997" w:rsidP="00FF0CB1">
            <w:pPr>
              <w:rPr>
                <w:ins w:id="3773" w:author="Shiv Mangal Rahi" w:date="2020-01-02T14:52:00Z"/>
                <w:rFonts w:ascii="Calibri" w:eastAsia="Times New Roman" w:hAnsi="Calibri" w:cs="Calibri"/>
                <w:color w:val="000000"/>
                <w:sz w:val="20"/>
                <w:szCs w:val="20"/>
                <w:lang w:val="en-US"/>
              </w:rPr>
            </w:pPr>
            <w:ins w:id="3774" w:author="Shiv Mangal Rahi" w:date="2020-01-02T14:52:00Z">
              <w:r w:rsidRPr="003C02F8">
                <w:rPr>
                  <w:rFonts w:ascii="Calibri" w:eastAsia="Times New Roman" w:hAnsi="Calibri" w:cs="Calibri"/>
                  <w:color w:val="000000"/>
                  <w:sz w:val="20"/>
                  <w:szCs w:val="20"/>
                  <w:lang w:val="en-US"/>
                </w:rPr>
                <w:t>Type of List</w:t>
              </w:r>
            </w:ins>
          </w:p>
        </w:tc>
        <w:tc>
          <w:tcPr>
            <w:tcW w:w="1620" w:type="dxa"/>
            <w:tcBorders>
              <w:top w:val="nil"/>
              <w:left w:val="nil"/>
              <w:bottom w:val="single" w:sz="4" w:space="0" w:color="auto"/>
              <w:right w:val="single" w:sz="4" w:space="0" w:color="auto"/>
            </w:tcBorders>
            <w:shd w:val="clear" w:color="auto" w:fill="auto"/>
            <w:vAlign w:val="center"/>
            <w:hideMark/>
          </w:tcPr>
          <w:p w14:paraId="512D50E7" w14:textId="77777777" w:rsidR="00E12997" w:rsidRPr="003C02F8" w:rsidRDefault="00E12997" w:rsidP="00FF0CB1">
            <w:pPr>
              <w:rPr>
                <w:ins w:id="3775" w:author="Shiv Mangal Rahi" w:date="2020-01-02T14:52:00Z"/>
                <w:rFonts w:ascii="Calibri" w:eastAsia="Times New Roman" w:hAnsi="Calibri" w:cs="Calibri"/>
                <w:color w:val="000000"/>
                <w:sz w:val="20"/>
                <w:szCs w:val="20"/>
                <w:lang w:val="en-US"/>
              </w:rPr>
            </w:pPr>
            <w:ins w:id="3776"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5285989D" w14:textId="77777777" w:rsidR="00E12997" w:rsidRPr="003C02F8" w:rsidRDefault="00E12997" w:rsidP="00FF0CB1">
            <w:pPr>
              <w:rPr>
                <w:ins w:id="3777" w:author="Shiv Mangal Rahi" w:date="2020-01-02T14:52:00Z"/>
                <w:rFonts w:ascii="Calibri" w:eastAsia="Times New Roman" w:hAnsi="Calibri" w:cs="Calibri"/>
                <w:color w:val="000000"/>
                <w:sz w:val="20"/>
                <w:szCs w:val="20"/>
                <w:lang w:val="en-US"/>
              </w:rPr>
            </w:pPr>
            <w:ins w:id="3778" w:author="Shiv Mangal Rahi" w:date="2020-01-02T14:52:00Z">
              <w:r>
                <w:rPr>
                  <w:rFonts w:ascii="Calibri" w:eastAsia="Times New Roman" w:hAnsi="Calibri" w:cs="Calibri"/>
                  <w:color w:val="000000"/>
                  <w:sz w:val="20"/>
                  <w:szCs w:val="20"/>
                  <w:lang w:val="en-US"/>
                </w:rPr>
                <w:t>Reference List</w:t>
              </w:r>
            </w:ins>
          </w:p>
        </w:tc>
        <w:tc>
          <w:tcPr>
            <w:tcW w:w="1890" w:type="dxa"/>
            <w:tcBorders>
              <w:top w:val="nil"/>
              <w:left w:val="nil"/>
              <w:bottom w:val="single" w:sz="4" w:space="0" w:color="auto"/>
              <w:right w:val="single" w:sz="4" w:space="0" w:color="auto"/>
            </w:tcBorders>
            <w:shd w:val="clear" w:color="auto" w:fill="auto"/>
            <w:vAlign w:val="center"/>
            <w:hideMark/>
          </w:tcPr>
          <w:p w14:paraId="6A3CB20C" w14:textId="77777777" w:rsidR="00E12997" w:rsidRPr="003C02F8" w:rsidRDefault="00E12997" w:rsidP="00FF0CB1">
            <w:pPr>
              <w:rPr>
                <w:ins w:id="3779" w:author="Shiv Mangal Rahi" w:date="2020-01-02T14:52:00Z"/>
                <w:rFonts w:ascii="Calibri" w:eastAsia="Times New Roman" w:hAnsi="Calibri" w:cs="Calibri"/>
                <w:color w:val="000000"/>
                <w:sz w:val="20"/>
                <w:szCs w:val="20"/>
                <w:lang w:val="en-US"/>
              </w:rPr>
            </w:pPr>
            <w:ins w:id="3780"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35876F98" w14:textId="77777777" w:rsidR="00E12997" w:rsidRPr="003C02F8" w:rsidRDefault="00E12997" w:rsidP="00FF0CB1">
            <w:pPr>
              <w:rPr>
                <w:ins w:id="3781" w:author="Shiv Mangal Rahi" w:date="2020-01-02T14:52:00Z"/>
                <w:rFonts w:ascii="Calibri" w:eastAsia="Times New Roman" w:hAnsi="Calibri" w:cs="Calibri"/>
                <w:color w:val="000000"/>
                <w:sz w:val="20"/>
                <w:szCs w:val="20"/>
                <w:lang w:val="en-US"/>
              </w:rPr>
            </w:pPr>
            <w:ins w:id="3782" w:author="Shiv Mangal Rahi" w:date="2020-01-02T14:52:00Z">
              <w:r w:rsidRPr="003C02F8">
                <w:rPr>
                  <w:rFonts w:ascii="Calibri" w:eastAsia="Times New Roman" w:hAnsi="Calibri" w:cs="Calibri"/>
                  <w:color w:val="000000"/>
                  <w:sz w:val="20"/>
                  <w:szCs w:val="20"/>
                  <w:lang w:val="en-US"/>
                </w:rPr>
                <w:t>Reference List Item : IGX Pass Skip List</w:t>
              </w:r>
            </w:ins>
          </w:p>
        </w:tc>
      </w:tr>
      <w:tr w:rsidR="00E12997" w:rsidRPr="003C02F8" w14:paraId="7B7E5926" w14:textId="77777777" w:rsidTr="00FF0CB1">
        <w:trPr>
          <w:trHeight w:val="20"/>
          <w:ins w:id="3783"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15947C1C" w14:textId="77777777" w:rsidR="00E12997" w:rsidRPr="003C02F8" w:rsidRDefault="00E12997" w:rsidP="00FF0CB1">
            <w:pPr>
              <w:rPr>
                <w:ins w:id="3784" w:author="Shiv Mangal Rahi" w:date="2020-01-02T14:52:00Z"/>
                <w:rFonts w:ascii="Calibri" w:eastAsia="Times New Roman" w:hAnsi="Calibri" w:cs="Calibri"/>
                <w:color w:val="000000"/>
                <w:sz w:val="20"/>
                <w:szCs w:val="20"/>
                <w:lang w:val="en-US"/>
              </w:rPr>
            </w:pPr>
            <w:ins w:id="3785" w:author="Shiv Mangal Rahi" w:date="2020-01-02T14:52:00Z">
              <w:r w:rsidRPr="003C02F8">
                <w:rPr>
                  <w:rFonts w:ascii="Calibri" w:eastAsia="Times New Roman" w:hAnsi="Calibri" w:cs="Calibri"/>
                  <w:color w:val="000000"/>
                  <w:sz w:val="20"/>
                  <w:szCs w:val="20"/>
                  <w:lang w:val="en-US"/>
                </w:rPr>
                <w:t>List Display Format</w:t>
              </w:r>
            </w:ins>
          </w:p>
        </w:tc>
        <w:tc>
          <w:tcPr>
            <w:tcW w:w="1620" w:type="dxa"/>
            <w:tcBorders>
              <w:top w:val="nil"/>
              <w:left w:val="nil"/>
              <w:bottom w:val="single" w:sz="4" w:space="0" w:color="auto"/>
              <w:right w:val="single" w:sz="4" w:space="0" w:color="auto"/>
            </w:tcBorders>
            <w:shd w:val="clear" w:color="auto" w:fill="auto"/>
            <w:vAlign w:val="center"/>
            <w:hideMark/>
          </w:tcPr>
          <w:p w14:paraId="7C69E98D" w14:textId="77777777" w:rsidR="00E12997" w:rsidRPr="003C02F8" w:rsidRDefault="00E12997" w:rsidP="00FF0CB1">
            <w:pPr>
              <w:rPr>
                <w:ins w:id="3786" w:author="Shiv Mangal Rahi" w:date="2020-01-02T14:52:00Z"/>
                <w:rFonts w:ascii="Calibri" w:eastAsia="Times New Roman" w:hAnsi="Calibri" w:cs="Calibri"/>
                <w:color w:val="000000"/>
                <w:sz w:val="20"/>
                <w:szCs w:val="20"/>
                <w:lang w:val="en-US"/>
              </w:rPr>
            </w:pPr>
            <w:ins w:id="3787"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0631CCF3" w14:textId="77777777" w:rsidR="00E12997" w:rsidRPr="003C02F8" w:rsidRDefault="00E12997" w:rsidP="00FF0CB1">
            <w:pPr>
              <w:rPr>
                <w:ins w:id="3788" w:author="Shiv Mangal Rahi" w:date="2020-01-02T14:52:00Z"/>
                <w:rFonts w:ascii="Calibri" w:eastAsia="Times New Roman" w:hAnsi="Calibri" w:cs="Calibri"/>
                <w:color w:val="000000"/>
                <w:sz w:val="20"/>
                <w:szCs w:val="20"/>
                <w:lang w:val="en-US"/>
              </w:rPr>
            </w:pPr>
            <w:ins w:id="3789" w:author="Shiv Mangal Rahi" w:date="2020-01-02T14:52:00Z">
              <w:r w:rsidRPr="003C02F8">
                <w:rPr>
                  <w:rFonts w:ascii="Calibri" w:eastAsia="Times New Roman" w:hAnsi="Calibri" w:cs="Calibri"/>
                  <w:color w:val="000000"/>
                  <w:sz w:val="20"/>
                  <w:szCs w:val="20"/>
                  <w:lang w:val="en-US"/>
                </w:rPr>
                <w:t>{Code}</w:t>
              </w:r>
            </w:ins>
          </w:p>
        </w:tc>
        <w:tc>
          <w:tcPr>
            <w:tcW w:w="1890" w:type="dxa"/>
            <w:tcBorders>
              <w:top w:val="nil"/>
              <w:left w:val="nil"/>
              <w:bottom w:val="single" w:sz="4" w:space="0" w:color="auto"/>
              <w:right w:val="single" w:sz="4" w:space="0" w:color="auto"/>
            </w:tcBorders>
            <w:shd w:val="clear" w:color="auto" w:fill="auto"/>
            <w:vAlign w:val="center"/>
            <w:hideMark/>
          </w:tcPr>
          <w:p w14:paraId="3F902A2B" w14:textId="77777777" w:rsidR="00E12997" w:rsidRPr="003C02F8" w:rsidRDefault="00E12997" w:rsidP="00FF0CB1">
            <w:pPr>
              <w:rPr>
                <w:ins w:id="3790" w:author="Shiv Mangal Rahi" w:date="2020-01-02T14:52:00Z"/>
                <w:rFonts w:ascii="Calibri" w:eastAsia="Times New Roman" w:hAnsi="Calibri" w:cs="Calibri"/>
                <w:color w:val="000000"/>
                <w:sz w:val="20"/>
                <w:szCs w:val="20"/>
                <w:lang w:val="en-US"/>
              </w:rPr>
            </w:pPr>
            <w:ins w:id="3791"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18AE8DB0" w14:textId="77777777" w:rsidR="00E12997" w:rsidRPr="003C02F8" w:rsidRDefault="00E12997" w:rsidP="00FF0CB1">
            <w:pPr>
              <w:rPr>
                <w:ins w:id="3792" w:author="Shiv Mangal Rahi" w:date="2020-01-02T14:52:00Z"/>
                <w:rFonts w:ascii="Calibri" w:eastAsia="Times New Roman" w:hAnsi="Calibri" w:cs="Calibri"/>
                <w:color w:val="000000"/>
                <w:sz w:val="20"/>
                <w:szCs w:val="20"/>
                <w:lang w:val="en-US"/>
              </w:rPr>
            </w:pPr>
            <w:ins w:id="3793" w:author="Shiv Mangal Rahi" w:date="2020-01-02T14:52:00Z">
              <w:r w:rsidRPr="003C02F8">
                <w:rPr>
                  <w:rFonts w:ascii="Calibri" w:eastAsia="Times New Roman" w:hAnsi="Calibri" w:cs="Calibri"/>
                  <w:color w:val="000000"/>
                  <w:sz w:val="20"/>
                  <w:szCs w:val="20"/>
                  <w:lang w:val="en-US"/>
                </w:rPr>
                <w:t>{Description}</w:t>
              </w:r>
            </w:ins>
          </w:p>
        </w:tc>
      </w:tr>
      <w:tr w:rsidR="00E12997" w:rsidRPr="003C02F8" w14:paraId="401838DB" w14:textId="77777777" w:rsidTr="00FF0CB1">
        <w:trPr>
          <w:trHeight w:val="20"/>
          <w:ins w:id="3794"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392EFA32" w14:textId="77777777" w:rsidR="00E12997" w:rsidRPr="003C02F8" w:rsidRDefault="00E12997" w:rsidP="00FF0CB1">
            <w:pPr>
              <w:rPr>
                <w:ins w:id="3795" w:author="Shiv Mangal Rahi" w:date="2020-01-02T14:52:00Z"/>
                <w:rFonts w:ascii="Calibri" w:eastAsia="Times New Roman" w:hAnsi="Calibri" w:cs="Calibri"/>
                <w:color w:val="000000"/>
                <w:sz w:val="20"/>
                <w:szCs w:val="20"/>
                <w:lang w:val="en-US"/>
              </w:rPr>
            </w:pPr>
            <w:ins w:id="3796" w:author="Shiv Mangal Rahi" w:date="2020-01-02T14:52:00Z">
              <w:r w:rsidRPr="003C02F8">
                <w:rPr>
                  <w:rFonts w:ascii="Calibri" w:eastAsia="Times New Roman" w:hAnsi="Calibri" w:cs="Calibri"/>
                  <w:color w:val="000000"/>
                  <w:sz w:val="20"/>
                  <w:szCs w:val="20"/>
                  <w:lang w:val="en-US"/>
                </w:rPr>
                <w:t>Show In Detail Tile</w:t>
              </w:r>
            </w:ins>
          </w:p>
        </w:tc>
        <w:tc>
          <w:tcPr>
            <w:tcW w:w="1620" w:type="dxa"/>
            <w:tcBorders>
              <w:top w:val="nil"/>
              <w:left w:val="nil"/>
              <w:bottom w:val="single" w:sz="4" w:space="0" w:color="auto"/>
              <w:right w:val="single" w:sz="4" w:space="0" w:color="auto"/>
            </w:tcBorders>
            <w:shd w:val="clear" w:color="auto" w:fill="auto"/>
            <w:vAlign w:val="center"/>
            <w:hideMark/>
          </w:tcPr>
          <w:p w14:paraId="5A411F83" w14:textId="77777777" w:rsidR="00E12997" w:rsidRPr="003C02F8" w:rsidRDefault="00E12997" w:rsidP="00FF0CB1">
            <w:pPr>
              <w:rPr>
                <w:ins w:id="3797" w:author="Shiv Mangal Rahi" w:date="2020-01-02T14:52:00Z"/>
                <w:rFonts w:ascii="Calibri" w:eastAsia="Times New Roman" w:hAnsi="Calibri" w:cs="Calibri"/>
                <w:color w:val="000000"/>
                <w:sz w:val="20"/>
                <w:szCs w:val="20"/>
                <w:lang w:val="en-US"/>
              </w:rPr>
            </w:pPr>
            <w:ins w:id="3798" w:author="Shiv Mangal Rahi" w:date="2020-01-02T14:52:00Z">
              <w:r w:rsidRPr="003C02F8">
                <w:rPr>
                  <w:rFonts w:ascii="Calibri" w:eastAsia="Times New Roman" w:hAnsi="Calibri" w:cs="Calibri"/>
                  <w:color w:val="000000"/>
                  <w:sz w:val="20"/>
                  <w:szCs w:val="20"/>
                  <w:lang w:val="en-US"/>
                </w:rPr>
                <w:t>TRUE</w:t>
              </w:r>
            </w:ins>
          </w:p>
        </w:tc>
        <w:tc>
          <w:tcPr>
            <w:tcW w:w="1800" w:type="dxa"/>
            <w:tcBorders>
              <w:top w:val="nil"/>
              <w:left w:val="nil"/>
              <w:bottom w:val="single" w:sz="4" w:space="0" w:color="auto"/>
              <w:right w:val="single" w:sz="4" w:space="0" w:color="auto"/>
            </w:tcBorders>
            <w:shd w:val="clear" w:color="auto" w:fill="auto"/>
            <w:vAlign w:val="center"/>
            <w:hideMark/>
          </w:tcPr>
          <w:p w14:paraId="0F62CC25" w14:textId="77777777" w:rsidR="00E12997" w:rsidRPr="003C02F8" w:rsidRDefault="00E12997" w:rsidP="00FF0CB1">
            <w:pPr>
              <w:rPr>
                <w:ins w:id="3799" w:author="Shiv Mangal Rahi" w:date="2020-01-02T14:52:00Z"/>
                <w:rFonts w:ascii="Calibri" w:eastAsia="Times New Roman" w:hAnsi="Calibri" w:cs="Calibri"/>
                <w:color w:val="000000"/>
                <w:sz w:val="20"/>
                <w:szCs w:val="20"/>
                <w:lang w:val="en-US"/>
              </w:rPr>
            </w:pPr>
            <w:ins w:id="3800" w:author="Shiv Mangal Rahi" w:date="2020-01-02T14:52:00Z">
              <w:r w:rsidRPr="003C02F8">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shd w:val="clear" w:color="auto" w:fill="auto"/>
            <w:vAlign w:val="center"/>
            <w:hideMark/>
          </w:tcPr>
          <w:p w14:paraId="5C3E5BF7" w14:textId="77777777" w:rsidR="00E12997" w:rsidRPr="003C02F8" w:rsidRDefault="00E12997" w:rsidP="00FF0CB1">
            <w:pPr>
              <w:rPr>
                <w:ins w:id="3801" w:author="Shiv Mangal Rahi" w:date="2020-01-02T14:52:00Z"/>
                <w:rFonts w:ascii="Calibri" w:eastAsia="Times New Roman" w:hAnsi="Calibri" w:cs="Calibri"/>
                <w:color w:val="000000"/>
                <w:sz w:val="20"/>
                <w:szCs w:val="20"/>
                <w:lang w:val="en-US"/>
              </w:rPr>
            </w:pPr>
            <w:ins w:id="3802" w:author="Shiv Mangal Rahi" w:date="2020-01-02T14:52:00Z">
              <w:r w:rsidRPr="003C02F8">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vAlign w:val="center"/>
          </w:tcPr>
          <w:p w14:paraId="5F5AF93B" w14:textId="77777777" w:rsidR="00E12997" w:rsidRPr="003C02F8" w:rsidRDefault="00E12997" w:rsidP="00FF0CB1">
            <w:pPr>
              <w:rPr>
                <w:ins w:id="3803" w:author="Shiv Mangal Rahi" w:date="2020-01-02T14:52:00Z"/>
                <w:rFonts w:ascii="Calibri" w:eastAsia="Times New Roman" w:hAnsi="Calibri" w:cs="Calibri"/>
                <w:color w:val="000000"/>
                <w:sz w:val="20"/>
                <w:szCs w:val="20"/>
                <w:lang w:val="en-US"/>
              </w:rPr>
            </w:pPr>
          </w:p>
        </w:tc>
      </w:tr>
      <w:tr w:rsidR="00E12997" w:rsidRPr="003C02F8" w14:paraId="770C1B96" w14:textId="77777777" w:rsidTr="00FF0CB1">
        <w:trPr>
          <w:trHeight w:val="20"/>
          <w:ins w:id="3804"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7C49FD06" w14:textId="77777777" w:rsidR="00E12997" w:rsidRPr="003C02F8" w:rsidRDefault="00E12997" w:rsidP="00FF0CB1">
            <w:pPr>
              <w:rPr>
                <w:ins w:id="3805" w:author="Shiv Mangal Rahi" w:date="2020-01-02T14:52:00Z"/>
                <w:rFonts w:ascii="Calibri" w:eastAsia="Times New Roman" w:hAnsi="Calibri" w:cs="Calibri"/>
                <w:color w:val="000000"/>
                <w:sz w:val="20"/>
                <w:szCs w:val="20"/>
                <w:lang w:val="en-US"/>
              </w:rPr>
            </w:pPr>
            <w:ins w:id="3806" w:author="Shiv Mangal Rahi" w:date="2020-01-02T14:52:00Z">
              <w:r w:rsidRPr="003C02F8">
                <w:rPr>
                  <w:rFonts w:ascii="Calibri" w:eastAsia="Times New Roman" w:hAnsi="Calibri" w:cs="Calibri"/>
                  <w:color w:val="000000"/>
                  <w:sz w:val="20"/>
                  <w:szCs w:val="20"/>
                  <w:lang w:val="en-US"/>
                </w:rPr>
                <w:t>Is Editable</w:t>
              </w:r>
            </w:ins>
          </w:p>
        </w:tc>
        <w:tc>
          <w:tcPr>
            <w:tcW w:w="1620" w:type="dxa"/>
            <w:tcBorders>
              <w:top w:val="nil"/>
              <w:left w:val="nil"/>
              <w:bottom w:val="single" w:sz="4" w:space="0" w:color="auto"/>
              <w:right w:val="single" w:sz="4" w:space="0" w:color="auto"/>
            </w:tcBorders>
            <w:shd w:val="clear" w:color="auto" w:fill="auto"/>
            <w:vAlign w:val="center"/>
            <w:hideMark/>
          </w:tcPr>
          <w:p w14:paraId="3D7CDCB8" w14:textId="77777777" w:rsidR="00E12997" w:rsidRPr="003C02F8" w:rsidRDefault="00E12997" w:rsidP="00FF0CB1">
            <w:pPr>
              <w:rPr>
                <w:ins w:id="3807" w:author="Shiv Mangal Rahi" w:date="2020-01-02T14:52:00Z"/>
                <w:rFonts w:ascii="Calibri" w:eastAsia="Times New Roman" w:hAnsi="Calibri" w:cs="Calibri"/>
                <w:color w:val="000000"/>
                <w:sz w:val="20"/>
                <w:szCs w:val="20"/>
                <w:lang w:val="en-US"/>
              </w:rPr>
            </w:pPr>
            <w:ins w:id="3808" w:author="Shiv Mangal Rahi" w:date="2020-01-02T14:52:00Z">
              <w:r w:rsidRPr="003C02F8">
                <w:rPr>
                  <w:rFonts w:ascii="Calibri" w:eastAsia="Times New Roman" w:hAnsi="Calibri" w:cs="Calibri"/>
                  <w:color w:val="000000"/>
                  <w:sz w:val="20"/>
                  <w:szCs w:val="20"/>
                  <w:lang w:val="en-US"/>
                </w:rPr>
                <w:t>TRUE</w:t>
              </w:r>
            </w:ins>
          </w:p>
        </w:tc>
        <w:tc>
          <w:tcPr>
            <w:tcW w:w="1800" w:type="dxa"/>
            <w:tcBorders>
              <w:top w:val="nil"/>
              <w:left w:val="nil"/>
              <w:bottom w:val="single" w:sz="4" w:space="0" w:color="auto"/>
              <w:right w:val="single" w:sz="4" w:space="0" w:color="auto"/>
            </w:tcBorders>
            <w:shd w:val="clear" w:color="auto" w:fill="auto"/>
            <w:vAlign w:val="center"/>
            <w:hideMark/>
          </w:tcPr>
          <w:p w14:paraId="7A2C5D53" w14:textId="77777777" w:rsidR="00E12997" w:rsidRPr="003C02F8" w:rsidRDefault="00E12997" w:rsidP="00FF0CB1">
            <w:pPr>
              <w:rPr>
                <w:ins w:id="3809" w:author="Shiv Mangal Rahi" w:date="2020-01-02T14:52:00Z"/>
                <w:rFonts w:ascii="Calibri" w:eastAsia="Times New Roman" w:hAnsi="Calibri" w:cs="Calibri"/>
                <w:color w:val="000000"/>
                <w:sz w:val="20"/>
                <w:szCs w:val="20"/>
                <w:lang w:val="en-US"/>
              </w:rPr>
            </w:pPr>
            <w:ins w:id="3810" w:author="Shiv Mangal Rahi" w:date="2020-01-02T14:52:00Z">
              <w:r w:rsidRPr="003C02F8">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shd w:val="clear" w:color="auto" w:fill="auto"/>
            <w:vAlign w:val="center"/>
            <w:hideMark/>
          </w:tcPr>
          <w:p w14:paraId="13053B3B" w14:textId="77777777" w:rsidR="00E12997" w:rsidRPr="003C02F8" w:rsidRDefault="00E12997" w:rsidP="00FF0CB1">
            <w:pPr>
              <w:rPr>
                <w:ins w:id="3811" w:author="Shiv Mangal Rahi" w:date="2020-01-02T14:52:00Z"/>
                <w:rFonts w:ascii="Calibri" w:eastAsia="Times New Roman" w:hAnsi="Calibri" w:cs="Calibri"/>
                <w:color w:val="000000"/>
                <w:sz w:val="20"/>
                <w:szCs w:val="20"/>
                <w:lang w:val="en-US"/>
              </w:rPr>
            </w:pPr>
            <w:ins w:id="3812" w:author="Shiv Mangal Rahi" w:date="2020-01-02T14:52:00Z">
              <w:r w:rsidRPr="003C02F8">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vAlign w:val="center"/>
          </w:tcPr>
          <w:p w14:paraId="4ABE067F" w14:textId="77777777" w:rsidR="00E12997" w:rsidRPr="003C02F8" w:rsidRDefault="00E12997" w:rsidP="00FF0CB1">
            <w:pPr>
              <w:rPr>
                <w:ins w:id="3813" w:author="Shiv Mangal Rahi" w:date="2020-01-02T14:52:00Z"/>
                <w:rFonts w:ascii="Calibri" w:eastAsia="Times New Roman" w:hAnsi="Calibri" w:cs="Calibri"/>
                <w:color w:val="000000"/>
                <w:sz w:val="20"/>
                <w:szCs w:val="20"/>
                <w:lang w:val="en-US"/>
              </w:rPr>
            </w:pPr>
            <w:ins w:id="3814" w:author="Shiv Mangal Rahi" w:date="2020-01-02T14:52:00Z">
              <w:r w:rsidRPr="003C02F8">
                <w:rPr>
                  <w:rFonts w:ascii="Calibri" w:eastAsia="Times New Roman" w:hAnsi="Calibri" w:cs="Calibri"/>
                  <w:color w:val="000000"/>
                  <w:sz w:val="20"/>
                  <w:szCs w:val="20"/>
                  <w:lang w:val="en-US"/>
                </w:rPr>
                <w:t>TRUE</w:t>
              </w:r>
            </w:ins>
          </w:p>
        </w:tc>
      </w:tr>
      <w:tr w:rsidR="00E12997" w:rsidRPr="003C02F8" w14:paraId="2A11C6D8" w14:textId="77777777" w:rsidTr="00FF0CB1">
        <w:trPr>
          <w:trHeight w:val="20"/>
          <w:ins w:id="3815"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268B4773" w14:textId="77777777" w:rsidR="00E12997" w:rsidRPr="003C02F8" w:rsidRDefault="00E12997" w:rsidP="00FF0CB1">
            <w:pPr>
              <w:rPr>
                <w:ins w:id="3816" w:author="Shiv Mangal Rahi" w:date="2020-01-02T14:52:00Z"/>
                <w:rFonts w:ascii="Calibri" w:eastAsia="Times New Roman" w:hAnsi="Calibri" w:cs="Calibri"/>
                <w:color w:val="000000"/>
                <w:sz w:val="20"/>
                <w:szCs w:val="20"/>
                <w:lang w:val="en-US"/>
              </w:rPr>
            </w:pPr>
            <w:ins w:id="3817" w:author="Shiv Mangal Rahi" w:date="2020-01-02T14:52:00Z">
              <w:r w:rsidRPr="003C02F8">
                <w:rPr>
                  <w:rFonts w:ascii="Calibri" w:eastAsia="Times New Roman" w:hAnsi="Calibri" w:cs="Calibri"/>
                  <w:color w:val="000000"/>
                  <w:sz w:val="20"/>
                  <w:szCs w:val="20"/>
                  <w:lang w:val="en-US"/>
                </w:rPr>
                <w:t>Is Listable</w:t>
              </w:r>
            </w:ins>
          </w:p>
        </w:tc>
        <w:tc>
          <w:tcPr>
            <w:tcW w:w="1620" w:type="dxa"/>
            <w:tcBorders>
              <w:top w:val="nil"/>
              <w:left w:val="nil"/>
              <w:bottom w:val="single" w:sz="4" w:space="0" w:color="auto"/>
              <w:right w:val="single" w:sz="4" w:space="0" w:color="auto"/>
            </w:tcBorders>
            <w:shd w:val="clear" w:color="auto" w:fill="auto"/>
            <w:vAlign w:val="center"/>
            <w:hideMark/>
          </w:tcPr>
          <w:p w14:paraId="4840C74A" w14:textId="77777777" w:rsidR="00E12997" w:rsidRPr="003C02F8" w:rsidRDefault="00E12997" w:rsidP="00FF0CB1">
            <w:pPr>
              <w:rPr>
                <w:ins w:id="3818" w:author="Shiv Mangal Rahi" w:date="2020-01-02T14:52:00Z"/>
                <w:rFonts w:ascii="Calibri" w:eastAsia="Times New Roman" w:hAnsi="Calibri" w:cs="Calibri"/>
                <w:color w:val="000000"/>
                <w:sz w:val="20"/>
                <w:szCs w:val="20"/>
                <w:lang w:val="en-US"/>
              </w:rPr>
            </w:pPr>
            <w:ins w:id="3819" w:author="Shiv Mangal Rahi" w:date="2020-01-02T14:52:00Z">
              <w:r w:rsidRPr="003C02F8">
                <w:rPr>
                  <w:rFonts w:ascii="Calibri" w:eastAsia="Times New Roman" w:hAnsi="Calibri" w:cs="Calibri"/>
                  <w:color w:val="000000"/>
                  <w:sz w:val="20"/>
                  <w:szCs w:val="20"/>
                  <w:lang w:val="en-US"/>
                </w:rPr>
                <w:t>TRUE</w:t>
              </w:r>
            </w:ins>
          </w:p>
        </w:tc>
        <w:tc>
          <w:tcPr>
            <w:tcW w:w="1800" w:type="dxa"/>
            <w:tcBorders>
              <w:top w:val="nil"/>
              <w:left w:val="nil"/>
              <w:bottom w:val="single" w:sz="4" w:space="0" w:color="auto"/>
              <w:right w:val="single" w:sz="4" w:space="0" w:color="auto"/>
            </w:tcBorders>
            <w:shd w:val="clear" w:color="auto" w:fill="auto"/>
            <w:vAlign w:val="center"/>
            <w:hideMark/>
          </w:tcPr>
          <w:p w14:paraId="782A4AC8" w14:textId="77777777" w:rsidR="00E12997" w:rsidRPr="003C02F8" w:rsidRDefault="00E12997" w:rsidP="00FF0CB1">
            <w:pPr>
              <w:rPr>
                <w:ins w:id="3820" w:author="Shiv Mangal Rahi" w:date="2020-01-02T14:52:00Z"/>
                <w:rFonts w:ascii="Calibri" w:eastAsia="Times New Roman" w:hAnsi="Calibri" w:cs="Calibri"/>
                <w:color w:val="000000"/>
                <w:sz w:val="20"/>
                <w:szCs w:val="20"/>
                <w:lang w:val="en-US"/>
              </w:rPr>
            </w:pPr>
            <w:ins w:id="3821" w:author="Shiv Mangal Rahi" w:date="2020-01-02T14:52:00Z">
              <w:r w:rsidRPr="003C02F8">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shd w:val="clear" w:color="auto" w:fill="auto"/>
            <w:vAlign w:val="center"/>
            <w:hideMark/>
          </w:tcPr>
          <w:p w14:paraId="0983BFE3" w14:textId="77777777" w:rsidR="00E12997" w:rsidRPr="003C02F8" w:rsidRDefault="00E12997" w:rsidP="00FF0CB1">
            <w:pPr>
              <w:rPr>
                <w:ins w:id="3822" w:author="Shiv Mangal Rahi" w:date="2020-01-02T14:52:00Z"/>
                <w:rFonts w:ascii="Calibri" w:eastAsia="Times New Roman" w:hAnsi="Calibri" w:cs="Calibri"/>
                <w:color w:val="000000"/>
                <w:sz w:val="20"/>
                <w:szCs w:val="20"/>
                <w:lang w:val="en-US"/>
              </w:rPr>
            </w:pPr>
            <w:ins w:id="3823" w:author="Shiv Mangal Rahi" w:date="2020-01-02T14:52:00Z">
              <w:r w:rsidRPr="003C02F8">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vAlign w:val="center"/>
          </w:tcPr>
          <w:p w14:paraId="1E652A3A" w14:textId="77777777" w:rsidR="00E12997" w:rsidRPr="003C02F8" w:rsidRDefault="00E12997" w:rsidP="00FF0CB1">
            <w:pPr>
              <w:rPr>
                <w:ins w:id="3824" w:author="Shiv Mangal Rahi" w:date="2020-01-02T14:52:00Z"/>
                <w:rFonts w:ascii="Calibri" w:eastAsia="Times New Roman" w:hAnsi="Calibri" w:cs="Calibri"/>
                <w:color w:val="000000"/>
                <w:sz w:val="20"/>
                <w:szCs w:val="20"/>
                <w:lang w:val="en-US"/>
              </w:rPr>
            </w:pPr>
            <w:ins w:id="3825" w:author="Shiv Mangal Rahi" w:date="2020-01-02T14:52:00Z">
              <w:r w:rsidRPr="003C02F8">
                <w:rPr>
                  <w:rFonts w:ascii="Calibri" w:eastAsia="Times New Roman" w:hAnsi="Calibri" w:cs="Calibri"/>
                  <w:color w:val="000000"/>
                  <w:sz w:val="20"/>
                  <w:szCs w:val="20"/>
                  <w:lang w:val="en-US"/>
                </w:rPr>
                <w:t>TRUE</w:t>
              </w:r>
            </w:ins>
          </w:p>
        </w:tc>
      </w:tr>
      <w:tr w:rsidR="00E12997" w:rsidRPr="003C02F8" w14:paraId="6D898E90" w14:textId="77777777" w:rsidTr="00FF0CB1">
        <w:trPr>
          <w:trHeight w:val="20"/>
          <w:ins w:id="3826"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070602CC" w14:textId="77777777" w:rsidR="00E12997" w:rsidRPr="003C02F8" w:rsidRDefault="00E12997" w:rsidP="00FF0CB1">
            <w:pPr>
              <w:rPr>
                <w:ins w:id="3827" w:author="Shiv Mangal Rahi" w:date="2020-01-02T14:52:00Z"/>
                <w:rFonts w:ascii="Calibri" w:eastAsia="Times New Roman" w:hAnsi="Calibri" w:cs="Calibri"/>
                <w:color w:val="000000"/>
                <w:sz w:val="20"/>
                <w:szCs w:val="20"/>
                <w:lang w:val="en-US"/>
              </w:rPr>
            </w:pPr>
            <w:ins w:id="3828" w:author="Shiv Mangal Rahi" w:date="2020-01-02T14:52:00Z">
              <w:r w:rsidRPr="003C02F8">
                <w:rPr>
                  <w:rFonts w:ascii="Calibri" w:eastAsia="Times New Roman" w:hAnsi="Calibri" w:cs="Calibri"/>
                  <w:color w:val="000000"/>
                  <w:sz w:val="20"/>
                  <w:szCs w:val="20"/>
                  <w:lang w:val="en-US"/>
                </w:rPr>
                <w:t>Is Required</w:t>
              </w:r>
            </w:ins>
          </w:p>
        </w:tc>
        <w:tc>
          <w:tcPr>
            <w:tcW w:w="1620" w:type="dxa"/>
            <w:tcBorders>
              <w:top w:val="nil"/>
              <w:left w:val="nil"/>
              <w:bottom w:val="single" w:sz="4" w:space="0" w:color="auto"/>
              <w:right w:val="single" w:sz="4" w:space="0" w:color="auto"/>
            </w:tcBorders>
            <w:shd w:val="clear" w:color="auto" w:fill="auto"/>
            <w:vAlign w:val="center"/>
            <w:hideMark/>
          </w:tcPr>
          <w:p w14:paraId="0CA5F3AD" w14:textId="77777777" w:rsidR="00E12997" w:rsidRPr="003C02F8" w:rsidRDefault="00E12997" w:rsidP="00FF0CB1">
            <w:pPr>
              <w:rPr>
                <w:ins w:id="3829" w:author="Shiv Mangal Rahi" w:date="2020-01-02T14:52:00Z"/>
                <w:rFonts w:ascii="Calibri" w:eastAsia="Times New Roman" w:hAnsi="Calibri" w:cs="Calibri"/>
                <w:color w:val="000000"/>
                <w:sz w:val="20"/>
                <w:szCs w:val="20"/>
                <w:lang w:val="en-US"/>
              </w:rPr>
            </w:pPr>
            <w:ins w:id="3830" w:author="Shiv Mangal Rahi" w:date="2020-01-02T14:52:00Z">
              <w:r w:rsidRPr="003C02F8">
                <w:rPr>
                  <w:rFonts w:ascii="Calibri" w:eastAsia="Times New Roman" w:hAnsi="Calibri" w:cs="Calibri"/>
                  <w:color w:val="000000"/>
                  <w:sz w:val="20"/>
                  <w:szCs w:val="20"/>
                  <w:lang w:val="en-US"/>
                </w:rPr>
                <w:t>FALSE</w:t>
              </w:r>
            </w:ins>
          </w:p>
        </w:tc>
        <w:tc>
          <w:tcPr>
            <w:tcW w:w="1800" w:type="dxa"/>
            <w:tcBorders>
              <w:top w:val="nil"/>
              <w:left w:val="nil"/>
              <w:bottom w:val="single" w:sz="4" w:space="0" w:color="auto"/>
              <w:right w:val="single" w:sz="4" w:space="0" w:color="auto"/>
            </w:tcBorders>
            <w:shd w:val="clear" w:color="auto" w:fill="auto"/>
            <w:vAlign w:val="center"/>
            <w:hideMark/>
          </w:tcPr>
          <w:p w14:paraId="5581E3BA" w14:textId="77777777" w:rsidR="00E12997" w:rsidRPr="003C02F8" w:rsidRDefault="00E12997" w:rsidP="00FF0CB1">
            <w:pPr>
              <w:rPr>
                <w:ins w:id="3831" w:author="Shiv Mangal Rahi" w:date="2020-01-02T14:52:00Z"/>
                <w:rFonts w:ascii="Calibri" w:eastAsia="Times New Roman" w:hAnsi="Calibri" w:cs="Calibri"/>
                <w:color w:val="000000"/>
                <w:sz w:val="20"/>
                <w:szCs w:val="20"/>
                <w:lang w:val="en-US"/>
              </w:rPr>
            </w:pPr>
            <w:ins w:id="3832" w:author="Shiv Mangal Rahi" w:date="2020-01-02T14:52:00Z">
              <w:r>
                <w:rPr>
                  <w:rFonts w:ascii="Calibri" w:eastAsia="Times New Roman" w:hAnsi="Calibri" w:cs="Calibri"/>
                  <w:color w:val="000000"/>
                  <w:sz w:val="20"/>
                  <w:szCs w:val="20"/>
                  <w:lang w:val="en-US"/>
                </w:rPr>
                <w:t>TRUE</w:t>
              </w:r>
            </w:ins>
          </w:p>
        </w:tc>
        <w:tc>
          <w:tcPr>
            <w:tcW w:w="1890" w:type="dxa"/>
            <w:tcBorders>
              <w:top w:val="nil"/>
              <w:left w:val="nil"/>
              <w:bottom w:val="single" w:sz="4" w:space="0" w:color="auto"/>
              <w:right w:val="single" w:sz="4" w:space="0" w:color="auto"/>
            </w:tcBorders>
            <w:shd w:val="clear" w:color="auto" w:fill="auto"/>
            <w:vAlign w:val="center"/>
            <w:hideMark/>
          </w:tcPr>
          <w:p w14:paraId="730A3307" w14:textId="77777777" w:rsidR="00E12997" w:rsidRPr="003C02F8" w:rsidRDefault="00E12997" w:rsidP="00FF0CB1">
            <w:pPr>
              <w:rPr>
                <w:ins w:id="3833" w:author="Shiv Mangal Rahi" w:date="2020-01-02T14:52:00Z"/>
                <w:rFonts w:ascii="Calibri" w:eastAsia="Times New Roman" w:hAnsi="Calibri" w:cs="Calibri"/>
                <w:color w:val="000000"/>
                <w:sz w:val="20"/>
                <w:szCs w:val="20"/>
                <w:lang w:val="en-US"/>
              </w:rPr>
            </w:pPr>
            <w:ins w:id="3834" w:author="Shiv Mangal Rahi" w:date="2020-01-02T14:52:00Z">
              <w:r>
                <w:rPr>
                  <w:rFonts w:ascii="Calibri" w:eastAsia="Times New Roman" w:hAnsi="Calibri" w:cs="Calibri"/>
                  <w:color w:val="000000"/>
                  <w:sz w:val="20"/>
                  <w:szCs w:val="20"/>
                  <w:lang w:val="en-US"/>
                </w:rPr>
                <w:t>FALSE</w:t>
              </w:r>
            </w:ins>
          </w:p>
        </w:tc>
        <w:tc>
          <w:tcPr>
            <w:tcW w:w="1890" w:type="dxa"/>
            <w:tcBorders>
              <w:top w:val="nil"/>
              <w:left w:val="nil"/>
              <w:bottom w:val="single" w:sz="4" w:space="0" w:color="auto"/>
              <w:right w:val="single" w:sz="4" w:space="0" w:color="auto"/>
            </w:tcBorders>
            <w:vAlign w:val="center"/>
          </w:tcPr>
          <w:p w14:paraId="6954994A" w14:textId="77777777" w:rsidR="00E12997" w:rsidRDefault="00E12997" w:rsidP="00FF0CB1">
            <w:pPr>
              <w:rPr>
                <w:ins w:id="3835" w:author="Shiv Mangal Rahi" w:date="2020-01-02T14:52:00Z"/>
                <w:rFonts w:ascii="Calibri" w:eastAsia="Times New Roman" w:hAnsi="Calibri" w:cs="Calibri"/>
                <w:color w:val="000000"/>
                <w:sz w:val="20"/>
                <w:szCs w:val="20"/>
                <w:lang w:val="en-US"/>
              </w:rPr>
            </w:pPr>
            <w:ins w:id="3836" w:author="Shiv Mangal Rahi" w:date="2020-01-02T14:52:00Z">
              <w:r w:rsidRPr="003C02F8">
                <w:rPr>
                  <w:rFonts w:ascii="Calibri" w:eastAsia="Times New Roman" w:hAnsi="Calibri" w:cs="Calibri"/>
                  <w:color w:val="000000"/>
                  <w:sz w:val="20"/>
                  <w:szCs w:val="20"/>
                  <w:lang w:val="en-US"/>
                </w:rPr>
                <w:t>TRUE</w:t>
              </w:r>
            </w:ins>
          </w:p>
        </w:tc>
      </w:tr>
      <w:tr w:rsidR="00E12997" w:rsidRPr="003C02F8" w14:paraId="3B94F98A" w14:textId="77777777" w:rsidTr="00FF0CB1">
        <w:trPr>
          <w:trHeight w:val="20"/>
          <w:ins w:id="3837"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512F0C9E" w14:textId="77777777" w:rsidR="00E12997" w:rsidRPr="003C02F8" w:rsidRDefault="00E12997" w:rsidP="00FF0CB1">
            <w:pPr>
              <w:rPr>
                <w:ins w:id="3838" w:author="Shiv Mangal Rahi" w:date="2020-01-02T14:52:00Z"/>
                <w:rFonts w:ascii="Calibri" w:eastAsia="Times New Roman" w:hAnsi="Calibri" w:cs="Calibri"/>
                <w:color w:val="000000"/>
                <w:sz w:val="20"/>
                <w:szCs w:val="20"/>
                <w:lang w:val="en-US"/>
              </w:rPr>
            </w:pPr>
            <w:ins w:id="3839" w:author="Shiv Mangal Rahi" w:date="2020-01-02T14:52:00Z">
              <w:r w:rsidRPr="003C02F8">
                <w:rPr>
                  <w:rFonts w:ascii="Calibri" w:eastAsia="Times New Roman" w:hAnsi="Calibri" w:cs="Calibri"/>
                  <w:color w:val="000000"/>
                  <w:sz w:val="20"/>
                  <w:szCs w:val="20"/>
                  <w:lang w:val="en-US"/>
                </w:rPr>
                <w:t>Part of Key</w:t>
              </w:r>
            </w:ins>
          </w:p>
        </w:tc>
        <w:tc>
          <w:tcPr>
            <w:tcW w:w="1620" w:type="dxa"/>
            <w:tcBorders>
              <w:top w:val="nil"/>
              <w:left w:val="nil"/>
              <w:bottom w:val="single" w:sz="4" w:space="0" w:color="auto"/>
              <w:right w:val="single" w:sz="4" w:space="0" w:color="auto"/>
            </w:tcBorders>
            <w:shd w:val="clear" w:color="auto" w:fill="auto"/>
            <w:vAlign w:val="center"/>
            <w:hideMark/>
          </w:tcPr>
          <w:p w14:paraId="1503EF3B" w14:textId="77777777" w:rsidR="00E12997" w:rsidRPr="003C02F8" w:rsidRDefault="00E12997" w:rsidP="00FF0CB1">
            <w:pPr>
              <w:rPr>
                <w:ins w:id="3840" w:author="Shiv Mangal Rahi" w:date="2020-01-02T14:52:00Z"/>
                <w:rFonts w:ascii="Calibri" w:eastAsia="Times New Roman" w:hAnsi="Calibri" w:cs="Calibri"/>
                <w:color w:val="000000"/>
                <w:sz w:val="20"/>
                <w:szCs w:val="20"/>
                <w:lang w:val="en-US"/>
              </w:rPr>
            </w:pPr>
            <w:ins w:id="3841" w:author="Shiv Mangal Rahi" w:date="2020-01-02T14:52:00Z">
              <w:r w:rsidRPr="003C02F8">
                <w:rPr>
                  <w:rFonts w:ascii="Calibri" w:eastAsia="Times New Roman" w:hAnsi="Calibri" w:cs="Calibri"/>
                  <w:color w:val="000000"/>
                  <w:sz w:val="20"/>
                  <w:szCs w:val="20"/>
                  <w:lang w:val="en-US"/>
                </w:rPr>
                <w:t>FALSE</w:t>
              </w:r>
            </w:ins>
          </w:p>
        </w:tc>
        <w:tc>
          <w:tcPr>
            <w:tcW w:w="1800" w:type="dxa"/>
            <w:tcBorders>
              <w:top w:val="nil"/>
              <w:left w:val="nil"/>
              <w:bottom w:val="single" w:sz="4" w:space="0" w:color="auto"/>
              <w:right w:val="single" w:sz="4" w:space="0" w:color="auto"/>
            </w:tcBorders>
            <w:shd w:val="clear" w:color="auto" w:fill="auto"/>
            <w:vAlign w:val="center"/>
            <w:hideMark/>
          </w:tcPr>
          <w:p w14:paraId="52FD5824" w14:textId="77777777" w:rsidR="00E12997" w:rsidRPr="003C02F8" w:rsidRDefault="00E12997" w:rsidP="00FF0CB1">
            <w:pPr>
              <w:rPr>
                <w:ins w:id="3842" w:author="Shiv Mangal Rahi" w:date="2020-01-02T14:52:00Z"/>
                <w:rFonts w:ascii="Calibri" w:eastAsia="Times New Roman" w:hAnsi="Calibri" w:cs="Calibri"/>
                <w:color w:val="000000"/>
                <w:sz w:val="20"/>
                <w:szCs w:val="20"/>
                <w:lang w:val="en-US"/>
              </w:rPr>
            </w:pPr>
            <w:ins w:id="3843" w:author="Shiv Mangal Rahi" w:date="2020-01-02T14:52:00Z">
              <w:r w:rsidRPr="003C02F8">
                <w:rPr>
                  <w:rFonts w:ascii="Calibri" w:eastAsia="Times New Roman" w:hAnsi="Calibri" w:cs="Calibri"/>
                  <w:color w:val="000000"/>
                  <w:sz w:val="20"/>
                  <w:szCs w:val="20"/>
                  <w:lang w:val="en-US"/>
                </w:rPr>
                <w:t>FALSE</w:t>
              </w:r>
            </w:ins>
          </w:p>
        </w:tc>
        <w:tc>
          <w:tcPr>
            <w:tcW w:w="1890" w:type="dxa"/>
            <w:tcBorders>
              <w:top w:val="nil"/>
              <w:left w:val="nil"/>
              <w:bottom w:val="single" w:sz="4" w:space="0" w:color="auto"/>
              <w:right w:val="single" w:sz="4" w:space="0" w:color="auto"/>
            </w:tcBorders>
            <w:shd w:val="clear" w:color="auto" w:fill="auto"/>
            <w:vAlign w:val="center"/>
            <w:hideMark/>
          </w:tcPr>
          <w:p w14:paraId="5C2B2F46" w14:textId="77777777" w:rsidR="00E12997" w:rsidRPr="003C02F8" w:rsidRDefault="00E12997" w:rsidP="00FF0CB1">
            <w:pPr>
              <w:rPr>
                <w:ins w:id="3844" w:author="Shiv Mangal Rahi" w:date="2020-01-02T14:52:00Z"/>
                <w:rFonts w:ascii="Calibri" w:eastAsia="Times New Roman" w:hAnsi="Calibri" w:cs="Calibri"/>
                <w:color w:val="000000"/>
                <w:sz w:val="20"/>
                <w:szCs w:val="20"/>
                <w:lang w:val="en-US"/>
              </w:rPr>
            </w:pPr>
            <w:ins w:id="3845" w:author="Shiv Mangal Rahi" w:date="2020-01-02T14:52:00Z">
              <w:r w:rsidRPr="003C02F8">
                <w:rPr>
                  <w:rFonts w:ascii="Calibri" w:eastAsia="Times New Roman" w:hAnsi="Calibri" w:cs="Calibri"/>
                  <w:color w:val="000000"/>
                  <w:sz w:val="20"/>
                  <w:szCs w:val="20"/>
                  <w:lang w:val="en-US"/>
                </w:rPr>
                <w:t>FALSE</w:t>
              </w:r>
            </w:ins>
          </w:p>
        </w:tc>
        <w:tc>
          <w:tcPr>
            <w:tcW w:w="1890" w:type="dxa"/>
            <w:tcBorders>
              <w:top w:val="nil"/>
              <w:left w:val="nil"/>
              <w:bottom w:val="single" w:sz="4" w:space="0" w:color="auto"/>
              <w:right w:val="single" w:sz="4" w:space="0" w:color="auto"/>
            </w:tcBorders>
            <w:vAlign w:val="center"/>
          </w:tcPr>
          <w:p w14:paraId="7FC1743B" w14:textId="77777777" w:rsidR="00E12997" w:rsidRPr="003C02F8" w:rsidRDefault="00E12997" w:rsidP="00FF0CB1">
            <w:pPr>
              <w:rPr>
                <w:ins w:id="3846" w:author="Shiv Mangal Rahi" w:date="2020-01-02T14:52:00Z"/>
                <w:rFonts w:ascii="Calibri" w:eastAsia="Times New Roman" w:hAnsi="Calibri" w:cs="Calibri"/>
                <w:color w:val="000000"/>
                <w:sz w:val="20"/>
                <w:szCs w:val="20"/>
                <w:lang w:val="en-US"/>
              </w:rPr>
            </w:pPr>
            <w:ins w:id="3847" w:author="Shiv Mangal Rahi" w:date="2020-01-02T14:52:00Z">
              <w:r w:rsidRPr="003C02F8">
                <w:rPr>
                  <w:rFonts w:ascii="Calibri" w:eastAsia="Times New Roman" w:hAnsi="Calibri" w:cs="Calibri"/>
                  <w:color w:val="000000"/>
                  <w:sz w:val="20"/>
                  <w:szCs w:val="20"/>
                  <w:lang w:val="en-US"/>
                </w:rPr>
                <w:t>FALSE</w:t>
              </w:r>
            </w:ins>
          </w:p>
        </w:tc>
      </w:tr>
      <w:tr w:rsidR="00E12997" w:rsidRPr="003C02F8" w14:paraId="69EACAA3" w14:textId="77777777" w:rsidTr="00FF0CB1">
        <w:trPr>
          <w:trHeight w:val="20"/>
          <w:ins w:id="3848"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5D35F195" w14:textId="77777777" w:rsidR="00E12997" w:rsidRPr="003C02F8" w:rsidRDefault="00E12997" w:rsidP="00FF0CB1">
            <w:pPr>
              <w:rPr>
                <w:ins w:id="3849" w:author="Shiv Mangal Rahi" w:date="2020-01-02T14:52:00Z"/>
                <w:rFonts w:ascii="Calibri" w:eastAsia="Times New Roman" w:hAnsi="Calibri" w:cs="Calibri"/>
                <w:color w:val="000000"/>
                <w:sz w:val="20"/>
                <w:szCs w:val="20"/>
                <w:lang w:val="en-US"/>
              </w:rPr>
            </w:pPr>
            <w:ins w:id="3850" w:author="Shiv Mangal Rahi" w:date="2020-01-02T14:52:00Z">
              <w:r w:rsidRPr="003C02F8">
                <w:rPr>
                  <w:rFonts w:ascii="Calibri" w:eastAsia="Times New Roman" w:hAnsi="Calibri" w:cs="Calibri"/>
                  <w:color w:val="000000"/>
                  <w:sz w:val="20"/>
                  <w:szCs w:val="20"/>
                  <w:lang w:val="en-US"/>
                </w:rPr>
                <w:t>Show As Top Level Filter</w:t>
              </w:r>
            </w:ins>
          </w:p>
        </w:tc>
        <w:tc>
          <w:tcPr>
            <w:tcW w:w="1620" w:type="dxa"/>
            <w:tcBorders>
              <w:top w:val="nil"/>
              <w:left w:val="nil"/>
              <w:bottom w:val="single" w:sz="4" w:space="0" w:color="auto"/>
              <w:right w:val="single" w:sz="4" w:space="0" w:color="auto"/>
            </w:tcBorders>
            <w:shd w:val="clear" w:color="auto" w:fill="auto"/>
            <w:vAlign w:val="center"/>
            <w:hideMark/>
          </w:tcPr>
          <w:p w14:paraId="7981C1C9" w14:textId="77777777" w:rsidR="00E12997" w:rsidRPr="003C02F8" w:rsidRDefault="00E12997" w:rsidP="00FF0CB1">
            <w:pPr>
              <w:rPr>
                <w:ins w:id="3851" w:author="Shiv Mangal Rahi" w:date="2020-01-02T14:52:00Z"/>
                <w:rFonts w:ascii="Calibri" w:eastAsia="Times New Roman" w:hAnsi="Calibri" w:cs="Calibri"/>
                <w:color w:val="000000"/>
                <w:sz w:val="20"/>
                <w:szCs w:val="20"/>
                <w:lang w:val="en-US"/>
              </w:rPr>
            </w:pPr>
            <w:ins w:id="3852"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01F42200" w14:textId="77777777" w:rsidR="00E12997" w:rsidRPr="003C02F8" w:rsidRDefault="00E12997" w:rsidP="00FF0CB1">
            <w:pPr>
              <w:rPr>
                <w:ins w:id="3853" w:author="Shiv Mangal Rahi" w:date="2020-01-02T14:52:00Z"/>
                <w:rFonts w:ascii="Calibri" w:eastAsia="Times New Roman" w:hAnsi="Calibri" w:cs="Calibri"/>
                <w:color w:val="000000"/>
                <w:sz w:val="20"/>
                <w:szCs w:val="20"/>
                <w:lang w:val="en-US"/>
              </w:rPr>
            </w:pPr>
            <w:ins w:id="3854"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0DC915B9" w14:textId="77777777" w:rsidR="00E12997" w:rsidRPr="003C02F8" w:rsidRDefault="00E12997" w:rsidP="00FF0CB1">
            <w:pPr>
              <w:rPr>
                <w:ins w:id="3855" w:author="Shiv Mangal Rahi" w:date="2020-01-02T14:52:00Z"/>
                <w:rFonts w:ascii="Calibri" w:eastAsia="Times New Roman" w:hAnsi="Calibri" w:cs="Calibri"/>
                <w:color w:val="000000"/>
                <w:sz w:val="20"/>
                <w:szCs w:val="20"/>
                <w:lang w:val="en-US"/>
              </w:rPr>
            </w:pPr>
            <w:ins w:id="3856"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765304C4" w14:textId="77777777" w:rsidR="00E12997" w:rsidRPr="003C02F8" w:rsidRDefault="00E12997" w:rsidP="00FF0CB1">
            <w:pPr>
              <w:rPr>
                <w:ins w:id="3857" w:author="Shiv Mangal Rahi" w:date="2020-01-02T14:52:00Z"/>
                <w:rFonts w:ascii="Calibri" w:eastAsia="Times New Roman" w:hAnsi="Calibri" w:cs="Calibri"/>
                <w:color w:val="000000"/>
                <w:sz w:val="20"/>
                <w:szCs w:val="20"/>
                <w:lang w:val="en-US"/>
              </w:rPr>
            </w:pPr>
            <w:ins w:id="3858" w:author="Shiv Mangal Rahi" w:date="2020-01-02T14:52:00Z">
              <w:r w:rsidRPr="003C02F8">
                <w:rPr>
                  <w:rFonts w:ascii="Calibri" w:eastAsia="Times New Roman" w:hAnsi="Calibri" w:cs="Calibri"/>
                  <w:color w:val="000000"/>
                  <w:sz w:val="20"/>
                  <w:szCs w:val="20"/>
                  <w:lang w:val="en-US"/>
                </w:rPr>
                <w:t>FALSE</w:t>
              </w:r>
            </w:ins>
          </w:p>
        </w:tc>
      </w:tr>
      <w:tr w:rsidR="00E12997" w:rsidRPr="003C02F8" w14:paraId="5B77819F" w14:textId="77777777" w:rsidTr="00FF0CB1">
        <w:trPr>
          <w:trHeight w:val="20"/>
          <w:ins w:id="3859"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6F6CBDBB" w14:textId="77777777" w:rsidR="00E12997" w:rsidRPr="003C02F8" w:rsidRDefault="00E12997" w:rsidP="00FF0CB1">
            <w:pPr>
              <w:rPr>
                <w:ins w:id="3860" w:author="Shiv Mangal Rahi" w:date="2020-01-02T14:52:00Z"/>
                <w:rFonts w:ascii="Calibri" w:eastAsia="Times New Roman" w:hAnsi="Calibri" w:cs="Calibri"/>
                <w:color w:val="000000"/>
                <w:sz w:val="20"/>
                <w:szCs w:val="20"/>
                <w:lang w:val="en-US"/>
              </w:rPr>
            </w:pPr>
            <w:ins w:id="3861" w:author="Shiv Mangal Rahi" w:date="2020-01-02T14:52:00Z">
              <w:r w:rsidRPr="003C02F8">
                <w:rPr>
                  <w:rFonts w:ascii="Calibri" w:eastAsia="Times New Roman" w:hAnsi="Calibri" w:cs="Calibri"/>
                  <w:color w:val="000000"/>
                  <w:sz w:val="20"/>
                  <w:szCs w:val="20"/>
                  <w:lang w:val="en-US"/>
                </w:rPr>
                <w:t>Allow Multiple Items</w:t>
              </w:r>
            </w:ins>
          </w:p>
        </w:tc>
        <w:tc>
          <w:tcPr>
            <w:tcW w:w="1620" w:type="dxa"/>
            <w:tcBorders>
              <w:top w:val="nil"/>
              <w:left w:val="nil"/>
              <w:bottom w:val="single" w:sz="4" w:space="0" w:color="auto"/>
              <w:right w:val="single" w:sz="4" w:space="0" w:color="auto"/>
            </w:tcBorders>
            <w:shd w:val="clear" w:color="auto" w:fill="auto"/>
            <w:vAlign w:val="center"/>
            <w:hideMark/>
          </w:tcPr>
          <w:p w14:paraId="39B7AC11" w14:textId="77777777" w:rsidR="00E12997" w:rsidRPr="003C02F8" w:rsidRDefault="00E12997" w:rsidP="00FF0CB1">
            <w:pPr>
              <w:rPr>
                <w:ins w:id="3862" w:author="Shiv Mangal Rahi" w:date="2020-01-02T14:52:00Z"/>
                <w:rFonts w:ascii="Calibri" w:eastAsia="Times New Roman" w:hAnsi="Calibri" w:cs="Calibri"/>
                <w:color w:val="000000"/>
                <w:sz w:val="20"/>
                <w:szCs w:val="20"/>
                <w:lang w:val="en-US"/>
              </w:rPr>
            </w:pPr>
            <w:ins w:id="3863"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5650C8D6" w14:textId="77777777" w:rsidR="00E12997" w:rsidRPr="003C02F8" w:rsidRDefault="00E12997" w:rsidP="00FF0CB1">
            <w:pPr>
              <w:rPr>
                <w:ins w:id="3864" w:author="Shiv Mangal Rahi" w:date="2020-01-02T14:52:00Z"/>
                <w:rFonts w:ascii="Calibri" w:eastAsia="Times New Roman" w:hAnsi="Calibri" w:cs="Calibri"/>
                <w:color w:val="000000"/>
                <w:sz w:val="20"/>
                <w:szCs w:val="20"/>
                <w:lang w:val="en-US"/>
              </w:rPr>
            </w:pPr>
            <w:ins w:id="3865" w:author="Shiv Mangal Rahi" w:date="2020-01-02T14:52:00Z">
              <w:r w:rsidRPr="003C02F8">
                <w:rPr>
                  <w:rFonts w:ascii="Calibri" w:eastAsia="Times New Roman" w:hAnsi="Calibri" w:cs="Calibri"/>
                  <w:color w:val="000000"/>
                  <w:sz w:val="20"/>
                  <w:szCs w:val="20"/>
                  <w:lang w:val="en-US"/>
                </w:rPr>
                <w:t>FALSE</w:t>
              </w:r>
            </w:ins>
          </w:p>
        </w:tc>
        <w:tc>
          <w:tcPr>
            <w:tcW w:w="1890" w:type="dxa"/>
            <w:tcBorders>
              <w:top w:val="nil"/>
              <w:left w:val="nil"/>
              <w:bottom w:val="single" w:sz="4" w:space="0" w:color="auto"/>
              <w:right w:val="single" w:sz="4" w:space="0" w:color="auto"/>
            </w:tcBorders>
            <w:shd w:val="clear" w:color="auto" w:fill="auto"/>
            <w:vAlign w:val="center"/>
            <w:hideMark/>
          </w:tcPr>
          <w:p w14:paraId="7435B093" w14:textId="77777777" w:rsidR="00E12997" w:rsidRPr="003C02F8" w:rsidRDefault="00E12997" w:rsidP="00FF0CB1">
            <w:pPr>
              <w:rPr>
                <w:ins w:id="3866" w:author="Shiv Mangal Rahi" w:date="2020-01-02T14:52:00Z"/>
                <w:rFonts w:ascii="Calibri" w:eastAsia="Times New Roman" w:hAnsi="Calibri" w:cs="Calibri"/>
                <w:color w:val="000000"/>
                <w:sz w:val="20"/>
                <w:szCs w:val="20"/>
                <w:lang w:val="en-US"/>
              </w:rPr>
            </w:pPr>
            <w:ins w:id="3867"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4AC3FAC0" w14:textId="77777777" w:rsidR="00E12997" w:rsidRPr="003C02F8" w:rsidRDefault="00E12997" w:rsidP="00FF0CB1">
            <w:pPr>
              <w:rPr>
                <w:ins w:id="3868" w:author="Shiv Mangal Rahi" w:date="2020-01-02T14:52:00Z"/>
                <w:rFonts w:ascii="Calibri" w:eastAsia="Times New Roman" w:hAnsi="Calibri" w:cs="Calibri"/>
                <w:color w:val="000000"/>
                <w:sz w:val="20"/>
                <w:szCs w:val="20"/>
                <w:lang w:val="en-US"/>
              </w:rPr>
            </w:pPr>
            <w:ins w:id="3869" w:author="Shiv Mangal Rahi" w:date="2020-01-02T14:52:00Z">
              <w:r w:rsidRPr="003C02F8">
                <w:rPr>
                  <w:rFonts w:ascii="Calibri" w:eastAsia="Times New Roman" w:hAnsi="Calibri" w:cs="Calibri"/>
                  <w:color w:val="000000"/>
                  <w:sz w:val="20"/>
                  <w:szCs w:val="20"/>
                  <w:lang w:val="en-US"/>
                </w:rPr>
                <w:t>NA</w:t>
              </w:r>
            </w:ins>
          </w:p>
        </w:tc>
      </w:tr>
      <w:tr w:rsidR="00E12997" w:rsidRPr="003C02F8" w14:paraId="6193710B" w14:textId="77777777" w:rsidTr="00FF0CB1">
        <w:trPr>
          <w:trHeight w:val="20"/>
          <w:ins w:id="3870"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12B4A3DB" w14:textId="77777777" w:rsidR="00E12997" w:rsidRPr="003C02F8" w:rsidRDefault="00E12997" w:rsidP="00FF0CB1">
            <w:pPr>
              <w:rPr>
                <w:ins w:id="3871" w:author="Shiv Mangal Rahi" w:date="2020-01-02T14:52:00Z"/>
                <w:rFonts w:ascii="Calibri" w:eastAsia="Times New Roman" w:hAnsi="Calibri" w:cs="Calibri"/>
                <w:color w:val="000000"/>
                <w:sz w:val="20"/>
                <w:szCs w:val="20"/>
                <w:lang w:val="en-US"/>
              </w:rPr>
            </w:pPr>
            <w:ins w:id="3872" w:author="Shiv Mangal Rahi" w:date="2020-01-02T14:52:00Z">
              <w:r w:rsidRPr="003C02F8">
                <w:rPr>
                  <w:rFonts w:ascii="Calibri" w:eastAsia="Times New Roman" w:hAnsi="Calibri" w:cs="Calibri"/>
                  <w:color w:val="000000"/>
                  <w:sz w:val="20"/>
                  <w:szCs w:val="20"/>
                  <w:lang w:val="en-US"/>
                </w:rPr>
                <w:t>Show if Empty</w:t>
              </w:r>
            </w:ins>
          </w:p>
        </w:tc>
        <w:tc>
          <w:tcPr>
            <w:tcW w:w="1620" w:type="dxa"/>
            <w:tcBorders>
              <w:top w:val="nil"/>
              <w:left w:val="nil"/>
              <w:bottom w:val="single" w:sz="4" w:space="0" w:color="auto"/>
              <w:right w:val="single" w:sz="4" w:space="0" w:color="auto"/>
            </w:tcBorders>
            <w:shd w:val="clear" w:color="auto" w:fill="auto"/>
            <w:vAlign w:val="center"/>
            <w:hideMark/>
          </w:tcPr>
          <w:p w14:paraId="36FEBC09" w14:textId="77777777" w:rsidR="00E12997" w:rsidRPr="003C02F8" w:rsidRDefault="00E12997" w:rsidP="00FF0CB1">
            <w:pPr>
              <w:rPr>
                <w:ins w:id="3873" w:author="Shiv Mangal Rahi" w:date="2020-01-02T14:52:00Z"/>
                <w:rFonts w:ascii="Calibri" w:eastAsia="Times New Roman" w:hAnsi="Calibri" w:cs="Calibri"/>
                <w:color w:val="000000"/>
                <w:sz w:val="20"/>
                <w:szCs w:val="20"/>
                <w:lang w:val="en-US"/>
              </w:rPr>
            </w:pPr>
            <w:ins w:id="3874" w:author="Shiv Mangal Rahi" w:date="2020-01-02T14:52:00Z">
              <w:r w:rsidRPr="003C02F8">
                <w:rPr>
                  <w:rFonts w:ascii="Calibri" w:eastAsia="Times New Roman" w:hAnsi="Calibri" w:cs="Calibri"/>
                  <w:color w:val="000000"/>
                  <w:sz w:val="20"/>
                  <w:szCs w:val="20"/>
                  <w:lang w:val="en-US"/>
                </w:rPr>
                <w:t>FALSE</w:t>
              </w:r>
            </w:ins>
          </w:p>
        </w:tc>
        <w:tc>
          <w:tcPr>
            <w:tcW w:w="1800" w:type="dxa"/>
            <w:tcBorders>
              <w:top w:val="nil"/>
              <w:left w:val="nil"/>
              <w:bottom w:val="single" w:sz="4" w:space="0" w:color="auto"/>
              <w:right w:val="single" w:sz="4" w:space="0" w:color="auto"/>
            </w:tcBorders>
            <w:shd w:val="clear" w:color="auto" w:fill="auto"/>
            <w:vAlign w:val="center"/>
            <w:hideMark/>
          </w:tcPr>
          <w:p w14:paraId="658076F0" w14:textId="77777777" w:rsidR="00E12997" w:rsidRPr="003C02F8" w:rsidRDefault="00E12997" w:rsidP="00FF0CB1">
            <w:pPr>
              <w:rPr>
                <w:ins w:id="3875" w:author="Shiv Mangal Rahi" w:date="2020-01-02T14:52:00Z"/>
                <w:rFonts w:ascii="Calibri" w:eastAsia="Times New Roman" w:hAnsi="Calibri" w:cs="Calibri"/>
                <w:color w:val="000000"/>
                <w:sz w:val="20"/>
                <w:szCs w:val="20"/>
                <w:lang w:val="en-US"/>
              </w:rPr>
            </w:pPr>
            <w:ins w:id="3876" w:author="Shiv Mangal Rahi" w:date="2020-01-02T14:52:00Z">
              <w:r w:rsidRPr="003C02F8">
                <w:rPr>
                  <w:rFonts w:ascii="Calibri" w:eastAsia="Times New Roman" w:hAnsi="Calibri" w:cs="Calibri"/>
                  <w:color w:val="000000"/>
                  <w:sz w:val="20"/>
                  <w:szCs w:val="20"/>
                  <w:lang w:val="en-US"/>
                </w:rPr>
                <w:t>FALSE</w:t>
              </w:r>
            </w:ins>
          </w:p>
        </w:tc>
        <w:tc>
          <w:tcPr>
            <w:tcW w:w="1890" w:type="dxa"/>
            <w:tcBorders>
              <w:top w:val="nil"/>
              <w:left w:val="nil"/>
              <w:bottom w:val="single" w:sz="4" w:space="0" w:color="auto"/>
              <w:right w:val="single" w:sz="4" w:space="0" w:color="auto"/>
            </w:tcBorders>
            <w:shd w:val="clear" w:color="auto" w:fill="auto"/>
            <w:vAlign w:val="center"/>
            <w:hideMark/>
          </w:tcPr>
          <w:p w14:paraId="0C5FD4F2" w14:textId="77777777" w:rsidR="00E12997" w:rsidRPr="003C02F8" w:rsidRDefault="00E12997" w:rsidP="00FF0CB1">
            <w:pPr>
              <w:rPr>
                <w:ins w:id="3877" w:author="Shiv Mangal Rahi" w:date="2020-01-02T14:52:00Z"/>
                <w:rFonts w:ascii="Calibri" w:eastAsia="Times New Roman" w:hAnsi="Calibri" w:cs="Calibri"/>
                <w:color w:val="000000"/>
                <w:sz w:val="20"/>
                <w:szCs w:val="20"/>
                <w:lang w:val="en-US"/>
              </w:rPr>
            </w:pPr>
            <w:ins w:id="3878" w:author="Shiv Mangal Rahi" w:date="2020-01-02T14:52:00Z">
              <w:r w:rsidRPr="003C02F8">
                <w:rPr>
                  <w:rFonts w:ascii="Calibri" w:eastAsia="Times New Roman" w:hAnsi="Calibri" w:cs="Calibri"/>
                  <w:color w:val="000000"/>
                  <w:sz w:val="20"/>
                  <w:szCs w:val="20"/>
                  <w:lang w:val="en-US"/>
                </w:rPr>
                <w:t>FALSE</w:t>
              </w:r>
            </w:ins>
          </w:p>
        </w:tc>
        <w:tc>
          <w:tcPr>
            <w:tcW w:w="1890" w:type="dxa"/>
            <w:tcBorders>
              <w:top w:val="nil"/>
              <w:left w:val="nil"/>
              <w:bottom w:val="single" w:sz="4" w:space="0" w:color="auto"/>
              <w:right w:val="single" w:sz="4" w:space="0" w:color="auto"/>
            </w:tcBorders>
            <w:vAlign w:val="center"/>
          </w:tcPr>
          <w:p w14:paraId="5378EFC6" w14:textId="77777777" w:rsidR="00E12997" w:rsidRPr="003C02F8" w:rsidRDefault="00E12997" w:rsidP="00FF0CB1">
            <w:pPr>
              <w:rPr>
                <w:ins w:id="3879" w:author="Shiv Mangal Rahi" w:date="2020-01-02T14:52:00Z"/>
                <w:rFonts w:ascii="Calibri" w:eastAsia="Times New Roman" w:hAnsi="Calibri" w:cs="Calibri"/>
                <w:color w:val="000000"/>
                <w:sz w:val="20"/>
                <w:szCs w:val="20"/>
                <w:lang w:val="en-US"/>
              </w:rPr>
            </w:pPr>
            <w:ins w:id="3880" w:author="Shiv Mangal Rahi" w:date="2020-01-02T14:52:00Z">
              <w:r w:rsidRPr="003C02F8">
                <w:rPr>
                  <w:rFonts w:ascii="Calibri" w:eastAsia="Times New Roman" w:hAnsi="Calibri" w:cs="Calibri"/>
                  <w:color w:val="000000"/>
                  <w:sz w:val="20"/>
                  <w:szCs w:val="20"/>
                  <w:lang w:val="en-US"/>
                </w:rPr>
                <w:t>FALSE</w:t>
              </w:r>
            </w:ins>
          </w:p>
        </w:tc>
      </w:tr>
      <w:tr w:rsidR="00E12997" w:rsidRPr="003C02F8" w14:paraId="4F3F45BB" w14:textId="77777777" w:rsidTr="00FF0CB1">
        <w:trPr>
          <w:trHeight w:val="20"/>
          <w:ins w:id="3881"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7064A556" w14:textId="77777777" w:rsidR="00E12997" w:rsidRPr="003C02F8" w:rsidRDefault="00E12997" w:rsidP="00FF0CB1">
            <w:pPr>
              <w:rPr>
                <w:ins w:id="3882" w:author="Shiv Mangal Rahi" w:date="2020-01-02T14:52:00Z"/>
                <w:rFonts w:ascii="Calibri" w:eastAsia="Times New Roman" w:hAnsi="Calibri" w:cs="Calibri"/>
                <w:color w:val="000000"/>
                <w:sz w:val="20"/>
                <w:szCs w:val="20"/>
                <w:lang w:val="en-US"/>
              </w:rPr>
            </w:pPr>
            <w:ins w:id="3883" w:author="Shiv Mangal Rahi" w:date="2020-01-02T14:52:00Z">
              <w:r w:rsidRPr="003C02F8">
                <w:rPr>
                  <w:rFonts w:ascii="Calibri" w:eastAsia="Times New Roman" w:hAnsi="Calibri" w:cs="Calibri"/>
                  <w:color w:val="000000"/>
                  <w:sz w:val="20"/>
                  <w:szCs w:val="20"/>
                  <w:lang w:val="en-US"/>
                </w:rPr>
                <w:t>Lookup Type</w:t>
              </w:r>
            </w:ins>
          </w:p>
        </w:tc>
        <w:tc>
          <w:tcPr>
            <w:tcW w:w="1620" w:type="dxa"/>
            <w:tcBorders>
              <w:top w:val="nil"/>
              <w:left w:val="nil"/>
              <w:bottom w:val="single" w:sz="4" w:space="0" w:color="auto"/>
              <w:right w:val="single" w:sz="4" w:space="0" w:color="auto"/>
            </w:tcBorders>
            <w:shd w:val="clear" w:color="auto" w:fill="auto"/>
            <w:vAlign w:val="center"/>
            <w:hideMark/>
          </w:tcPr>
          <w:p w14:paraId="6027B51F" w14:textId="77777777" w:rsidR="00E12997" w:rsidRPr="003C02F8" w:rsidRDefault="00E12997" w:rsidP="00FF0CB1">
            <w:pPr>
              <w:rPr>
                <w:ins w:id="3884" w:author="Shiv Mangal Rahi" w:date="2020-01-02T14:52:00Z"/>
                <w:rFonts w:ascii="Calibri" w:eastAsia="Times New Roman" w:hAnsi="Calibri" w:cs="Calibri"/>
                <w:color w:val="000000"/>
                <w:sz w:val="20"/>
                <w:szCs w:val="20"/>
                <w:lang w:val="en-US"/>
              </w:rPr>
            </w:pPr>
            <w:ins w:id="3885"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6E5C6137" w14:textId="77777777" w:rsidR="00E12997" w:rsidRPr="003C02F8" w:rsidRDefault="00E12997" w:rsidP="00FF0CB1">
            <w:pPr>
              <w:rPr>
                <w:ins w:id="3886" w:author="Shiv Mangal Rahi" w:date="2020-01-02T14:52:00Z"/>
                <w:rFonts w:ascii="Calibri" w:eastAsia="Times New Roman" w:hAnsi="Calibri" w:cs="Calibri"/>
                <w:color w:val="000000"/>
                <w:sz w:val="20"/>
                <w:szCs w:val="20"/>
                <w:lang w:val="en-US"/>
              </w:rPr>
            </w:pPr>
            <w:ins w:id="3887"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690A7DF4" w14:textId="77777777" w:rsidR="00E12997" w:rsidRPr="003C02F8" w:rsidRDefault="00E12997" w:rsidP="00FF0CB1">
            <w:pPr>
              <w:rPr>
                <w:ins w:id="3888" w:author="Shiv Mangal Rahi" w:date="2020-01-02T14:52:00Z"/>
                <w:rFonts w:ascii="Calibri" w:eastAsia="Times New Roman" w:hAnsi="Calibri" w:cs="Calibri"/>
                <w:color w:val="000000"/>
                <w:sz w:val="20"/>
                <w:szCs w:val="20"/>
                <w:lang w:val="en-US"/>
              </w:rPr>
            </w:pPr>
            <w:ins w:id="3889"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528EE6F6" w14:textId="77777777" w:rsidR="00E12997" w:rsidRPr="003C02F8" w:rsidRDefault="00E12997" w:rsidP="00FF0CB1">
            <w:pPr>
              <w:rPr>
                <w:ins w:id="3890" w:author="Shiv Mangal Rahi" w:date="2020-01-02T14:52:00Z"/>
                <w:rFonts w:ascii="Calibri" w:eastAsia="Times New Roman" w:hAnsi="Calibri" w:cs="Calibri"/>
                <w:color w:val="000000"/>
                <w:sz w:val="20"/>
                <w:szCs w:val="20"/>
                <w:lang w:val="en-US"/>
              </w:rPr>
            </w:pPr>
            <w:ins w:id="3891" w:author="Shiv Mangal Rahi" w:date="2020-01-02T14:52:00Z">
              <w:r w:rsidRPr="003C02F8">
                <w:rPr>
                  <w:rFonts w:ascii="Calibri" w:eastAsia="Times New Roman" w:hAnsi="Calibri" w:cs="Calibri"/>
                  <w:color w:val="000000"/>
                  <w:sz w:val="20"/>
                  <w:szCs w:val="20"/>
                  <w:lang w:val="en-US"/>
                </w:rPr>
                <w:t>FALSE</w:t>
              </w:r>
            </w:ins>
          </w:p>
        </w:tc>
      </w:tr>
      <w:tr w:rsidR="00E12997" w:rsidRPr="003C02F8" w14:paraId="4D9F6543" w14:textId="77777777" w:rsidTr="00FF0CB1">
        <w:trPr>
          <w:trHeight w:val="20"/>
          <w:ins w:id="3892"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4962F305" w14:textId="77777777" w:rsidR="00E12997" w:rsidRPr="003C02F8" w:rsidRDefault="00E12997" w:rsidP="00FF0CB1">
            <w:pPr>
              <w:rPr>
                <w:ins w:id="3893" w:author="Shiv Mangal Rahi" w:date="2020-01-02T14:52:00Z"/>
                <w:rFonts w:ascii="Calibri" w:eastAsia="Times New Roman" w:hAnsi="Calibri" w:cs="Calibri"/>
                <w:color w:val="000000"/>
                <w:sz w:val="20"/>
                <w:szCs w:val="20"/>
                <w:lang w:val="en-US"/>
              </w:rPr>
            </w:pPr>
            <w:ins w:id="3894" w:author="Shiv Mangal Rahi" w:date="2020-01-02T14:52:00Z">
              <w:r w:rsidRPr="003C02F8">
                <w:rPr>
                  <w:rFonts w:ascii="Calibri" w:eastAsia="Times New Roman" w:hAnsi="Calibri" w:cs="Calibri"/>
                  <w:color w:val="000000"/>
                  <w:sz w:val="20"/>
                  <w:szCs w:val="20"/>
                  <w:lang w:val="en-US"/>
                </w:rPr>
                <w:t>Relationship Type</w:t>
              </w:r>
            </w:ins>
          </w:p>
        </w:tc>
        <w:tc>
          <w:tcPr>
            <w:tcW w:w="1620" w:type="dxa"/>
            <w:tcBorders>
              <w:top w:val="nil"/>
              <w:left w:val="nil"/>
              <w:bottom w:val="single" w:sz="4" w:space="0" w:color="auto"/>
              <w:right w:val="single" w:sz="4" w:space="0" w:color="auto"/>
            </w:tcBorders>
            <w:shd w:val="clear" w:color="auto" w:fill="auto"/>
            <w:vAlign w:val="center"/>
            <w:hideMark/>
          </w:tcPr>
          <w:p w14:paraId="7411E9B8" w14:textId="77777777" w:rsidR="00E12997" w:rsidRPr="003C02F8" w:rsidRDefault="00E12997" w:rsidP="00FF0CB1">
            <w:pPr>
              <w:rPr>
                <w:ins w:id="3895" w:author="Shiv Mangal Rahi" w:date="2020-01-02T14:52:00Z"/>
                <w:rFonts w:ascii="Calibri" w:eastAsia="Times New Roman" w:hAnsi="Calibri" w:cs="Calibri"/>
                <w:color w:val="000000"/>
                <w:sz w:val="20"/>
                <w:szCs w:val="20"/>
                <w:lang w:val="en-US"/>
              </w:rPr>
            </w:pPr>
            <w:ins w:id="3896"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6E402F0D" w14:textId="77777777" w:rsidR="00E12997" w:rsidRPr="003C02F8" w:rsidRDefault="00E12997" w:rsidP="00FF0CB1">
            <w:pPr>
              <w:rPr>
                <w:ins w:id="3897" w:author="Shiv Mangal Rahi" w:date="2020-01-02T14:52:00Z"/>
                <w:rFonts w:ascii="Calibri" w:eastAsia="Times New Roman" w:hAnsi="Calibri" w:cs="Calibri"/>
                <w:color w:val="000000"/>
                <w:sz w:val="20"/>
                <w:szCs w:val="20"/>
                <w:lang w:val="en-US"/>
              </w:rPr>
            </w:pPr>
            <w:ins w:id="3898"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2F5A05A0" w14:textId="77777777" w:rsidR="00E12997" w:rsidRPr="003C02F8" w:rsidRDefault="00E12997" w:rsidP="00FF0CB1">
            <w:pPr>
              <w:rPr>
                <w:ins w:id="3899" w:author="Shiv Mangal Rahi" w:date="2020-01-02T14:52:00Z"/>
                <w:rFonts w:ascii="Calibri" w:eastAsia="Times New Roman" w:hAnsi="Calibri" w:cs="Calibri"/>
                <w:color w:val="000000"/>
                <w:sz w:val="20"/>
                <w:szCs w:val="20"/>
                <w:lang w:val="en-US"/>
              </w:rPr>
            </w:pPr>
            <w:ins w:id="3900"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2B96A75D" w14:textId="77777777" w:rsidR="00E12997" w:rsidRPr="003C02F8" w:rsidRDefault="00E12997" w:rsidP="00FF0CB1">
            <w:pPr>
              <w:rPr>
                <w:ins w:id="3901" w:author="Shiv Mangal Rahi" w:date="2020-01-02T14:52:00Z"/>
                <w:rFonts w:ascii="Calibri" w:eastAsia="Times New Roman" w:hAnsi="Calibri" w:cs="Calibri"/>
                <w:color w:val="000000"/>
                <w:sz w:val="20"/>
                <w:szCs w:val="20"/>
                <w:lang w:val="en-US"/>
              </w:rPr>
            </w:pPr>
            <w:ins w:id="3902" w:author="Shiv Mangal Rahi" w:date="2020-01-02T14:52:00Z">
              <w:r w:rsidRPr="003C02F8">
                <w:rPr>
                  <w:rFonts w:ascii="Calibri" w:eastAsia="Times New Roman" w:hAnsi="Calibri" w:cs="Calibri"/>
                  <w:color w:val="000000"/>
                  <w:sz w:val="20"/>
                  <w:szCs w:val="20"/>
                  <w:lang w:val="en-US"/>
                </w:rPr>
                <w:t>N/A</w:t>
              </w:r>
            </w:ins>
          </w:p>
        </w:tc>
      </w:tr>
      <w:tr w:rsidR="00E12997" w:rsidRPr="003C02F8" w14:paraId="56A98C35" w14:textId="77777777" w:rsidTr="00FF0CB1">
        <w:trPr>
          <w:trHeight w:val="20"/>
          <w:ins w:id="3903" w:author="Shiv Mangal Rahi" w:date="2020-01-02T14:52:00Z"/>
        </w:trPr>
        <w:tc>
          <w:tcPr>
            <w:tcW w:w="1458" w:type="dxa"/>
            <w:tcBorders>
              <w:top w:val="nil"/>
              <w:left w:val="single" w:sz="4" w:space="0" w:color="auto"/>
              <w:bottom w:val="single" w:sz="4" w:space="0" w:color="auto"/>
              <w:right w:val="single" w:sz="4" w:space="0" w:color="auto"/>
            </w:tcBorders>
            <w:shd w:val="clear" w:color="000000" w:fill="D9D9D9"/>
            <w:vAlign w:val="center"/>
            <w:hideMark/>
          </w:tcPr>
          <w:p w14:paraId="76FCAA4E" w14:textId="77777777" w:rsidR="00E12997" w:rsidRPr="003C02F8" w:rsidRDefault="00E12997" w:rsidP="00FF0CB1">
            <w:pPr>
              <w:rPr>
                <w:ins w:id="3904" w:author="Shiv Mangal Rahi" w:date="2020-01-02T14:52:00Z"/>
                <w:rFonts w:ascii="Calibri" w:eastAsia="Times New Roman" w:hAnsi="Calibri" w:cs="Calibri"/>
                <w:color w:val="000000"/>
                <w:sz w:val="20"/>
                <w:szCs w:val="20"/>
                <w:lang w:val="en-US"/>
              </w:rPr>
            </w:pPr>
            <w:ins w:id="3905" w:author="Shiv Mangal Rahi" w:date="2020-01-02T14:52:00Z">
              <w:r w:rsidRPr="003C02F8">
                <w:rPr>
                  <w:rFonts w:ascii="Calibri" w:eastAsia="Times New Roman" w:hAnsi="Calibri" w:cs="Calibri"/>
                  <w:color w:val="000000"/>
                  <w:sz w:val="20"/>
                  <w:szCs w:val="20"/>
                  <w:lang w:val="en-US"/>
                </w:rPr>
                <w:t>Table Settings</w:t>
              </w:r>
            </w:ins>
          </w:p>
        </w:tc>
        <w:tc>
          <w:tcPr>
            <w:tcW w:w="1620" w:type="dxa"/>
            <w:tcBorders>
              <w:top w:val="nil"/>
              <w:left w:val="nil"/>
              <w:bottom w:val="single" w:sz="4" w:space="0" w:color="auto"/>
              <w:right w:val="single" w:sz="4" w:space="0" w:color="auto"/>
            </w:tcBorders>
            <w:shd w:val="clear" w:color="auto" w:fill="auto"/>
            <w:vAlign w:val="center"/>
            <w:hideMark/>
          </w:tcPr>
          <w:p w14:paraId="561E72E9" w14:textId="77777777" w:rsidR="00E12997" w:rsidRPr="003C02F8" w:rsidRDefault="00E12997" w:rsidP="00FF0CB1">
            <w:pPr>
              <w:rPr>
                <w:ins w:id="3906" w:author="Shiv Mangal Rahi" w:date="2020-01-02T14:52:00Z"/>
                <w:rFonts w:ascii="Calibri" w:eastAsia="Times New Roman" w:hAnsi="Calibri" w:cs="Calibri"/>
                <w:color w:val="000000"/>
                <w:sz w:val="20"/>
                <w:szCs w:val="20"/>
                <w:lang w:val="en-US"/>
              </w:rPr>
            </w:pPr>
            <w:ins w:id="3907" w:author="Shiv Mangal Rahi" w:date="2020-01-02T14:52:00Z">
              <w:r w:rsidRPr="003C02F8">
                <w:rPr>
                  <w:rFonts w:ascii="Calibri" w:eastAsia="Times New Roman" w:hAnsi="Calibri" w:cs="Calibri"/>
                  <w:color w:val="000000"/>
                  <w:sz w:val="20"/>
                  <w:szCs w:val="20"/>
                  <w:lang w:val="en-US"/>
                </w:rPr>
                <w:t>N/A</w:t>
              </w:r>
            </w:ins>
          </w:p>
        </w:tc>
        <w:tc>
          <w:tcPr>
            <w:tcW w:w="1800" w:type="dxa"/>
            <w:tcBorders>
              <w:top w:val="nil"/>
              <w:left w:val="nil"/>
              <w:bottom w:val="single" w:sz="4" w:space="0" w:color="auto"/>
              <w:right w:val="single" w:sz="4" w:space="0" w:color="auto"/>
            </w:tcBorders>
            <w:shd w:val="clear" w:color="auto" w:fill="auto"/>
            <w:vAlign w:val="center"/>
            <w:hideMark/>
          </w:tcPr>
          <w:p w14:paraId="692B4928" w14:textId="77777777" w:rsidR="00E12997" w:rsidRPr="003C02F8" w:rsidRDefault="00E12997" w:rsidP="00FF0CB1">
            <w:pPr>
              <w:rPr>
                <w:ins w:id="3908" w:author="Shiv Mangal Rahi" w:date="2020-01-02T14:52:00Z"/>
                <w:rFonts w:ascii="Calibri" w:eastAsia="Times New Roman" w:hAnsi="Calibri" w:cs="Calibri"/>
                <w:color w:val="000000"/>
                <w:sz w:val="20"/>
                <w:szCs w:val="20"/>
                <w:lang w:val="en-US"/>
              </w:rPr>
            </w:pPr>
            <w:ins w:id="3909"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shd w:val="clear" w:color="auto" w:fill="auto"/>
            <w:vAlign w:val="center"/>
            <w:hideMark/>
          </w:tcPr>
          <w:p w14:paraId="3CA26EAE" w14:textId="77777777" w:rsidR="00E12997" w:rsidRPr="003C02F8" w:rsidRDefault="00E12997" w:rsidP="00FF0CB1">
            <w:pPr>
              <w:rPr>
                <w:ins w:id="3910" w:author="Shiv Mangal Rahi" w:date="2020-01-02T14:52:00Z"/>
                <w:rFonts w:ascii="Calibri" w:eastAsia="Times New Roman" w:hAnsi="Calibri" w:cs="Calibri"/>
                <w:color w:val="000000"/>
                <w:sz w:val="20"/>
                <w:szCs w:val="20"/>
                <w:lang w:val="en-US"/>
              </w:rPr>
            </w:pPr>
            <w:ins w:id="3911" w:author="Shiv Mangal Rahi" w:date="2020-01-02T14:52:00Z">
              <w:r w:rsidRPr="003C02F8">
                <w:rPr>
                  <w:rFonts w:ascii="Calibri" w:eastAsia="Times New Roman" w:hAnsi="Calibri" w:cs="Calibri"/>
                  <w:color w:val="000000"/>
                  <w:sz w:val="20"/>
                  <w:szCs w:val="20"/>
                  <w:lang w:val="en-US"/>
                </w:rPr>
                <w:t>N/A</w:t>
              </w:r>
            </w:ins>
          </w:p>
        </w:tc>
        <w:tc>
          <w:tcPr>
            <w:tcW w:w="1890" w:type="dxa"/>
            <w:tcBorders>
              <w:top w:val="nil"/>
              <w:left w:val="nil"/>
              <w:bottom w:val="single" w:sz="4" w:space="0" w:color="auto"/>
              <w:right w:val="single" w:sz="4" w:space="0" w:color="auto"/>
            </w:tcBorders>
            <w:vAlign w:val="center"/>
          </w:tcPr>
          <w:p w14:paraId="3E7CD94F" w14:textId="77777777" w:rsidR="00E12997" w:rsidRPr="003C02F8" w:rsidRDefault="00E12997" w:rsidP="00FF0CB1">
            <w:pPr>
              <w:rPr>
                <w:ins w:id="3912" w:author="Shiv Mangal Rahi" w:date="2020-01-02T14:52:00Z"/>
                <w:rFonts w:ascii="Calibri" w:eastAsia="Times New Roman" w:hAnsi="Calibri" w:cs="Calibri"/>
                <w:color w:val="000000"/>
                <w:sz w:val="20"/>
                <w:szCs w:val="20"/>
                <w:lang w:val="en-US"/>
              </w:rPr>
            </w:pPr>
            <w:ins w:id="3913" w:author="Shiv Mangal Rahi" w:date="2020-01-02T14:52:00Z">
              <w:r w:rsidRPr="003C02F8">
                <w:rPr>
                  <w:rFonts w:ascii="Calibri" w:eastAsia="Times New Roman" w:hAnsi="Calibri" w:cs="Calibri"/>
                  <w:color w:val="000000"/>
                  <w:sz w:val="20"/>
                  <w:szCs w:val="20"/>
                  <w:lang w:val="en-US"/>
                </w:rPr>
                <w:t>N/A</w:t>
              </w:r>
            </w:ins>
          </w:p>
        </w:tc>
      </w:tr>
    </w:tbl>
    <w:p w14:paraId="64E1C051" w14:textId="77777777" w:rsidR="00420B71" w:rsidRDefault="00420B71" w:rsidP="00101421">
      <w:pPr>
        <w:ind w:left="720"/>
        <w:rPr>
          <w:ins w:id="3914" w:author="Shiv Mangal Rahi" w:date="2020-01-02T14:52:00Z"/>
          <w:rFonts w:asciiTheme="majorHAnsi" w:hAnsiTheme="majorHAnsi" w:cstheme="majorHAnsi"/>
          <w:b/>
          <w:sz w:val="22"/>
          <w:szCs w:val="22"/>
        </w:rPr>
      </w:pPr>
    </w:p>
    <w:p w14:paraId="3FB5CFA0" w14:textId="77777777" w:rsidR="00420B71" w:rsidRDefault="00420B71" w:rsidP="00101421">
      <w:pPr>
        <w:ind w:left="720"/>
        <w:rPr>
          <w:rFonts w:asciiTheme="majorHAnsi" w:hAnsiTheme="majorHAnsi" w:cstheme="majorHAnsi"/>
          <w:b/>
          <w:sz w:val="22"/>
          <w:szCs w:val="22"/>
        </w:rPr>
      </w:pPr>
    </w:p>
    <w:p w14:paraId="373E0C28" w14:textId="77777777" w:rsidR="00101421" w:rsidRPr="007A3CF8" w:rsidRDefault="00E91558" w:rsidP="00B327BA">
      <w:pPr>
        <w:pStyle w:val="Heading3"/>
        <w:numPr>
          <w:ilvl w:val="2"/>
          <w:numId w:val="28"/>
        </w:numPr>
        <w:rPr>
          <w:b/>
        </w:rPr>
      </w:pPr>
      <w:bookmarkStart w:id="3915" w:name="_Toc23404946"/>
      <w:r w:rsidRPr="007A3CF8">
        <w:rPr>
          <w:b/>
        </w:rPr>
        <w:t>IGX Regex</w:t>
      </w:r>
      <w:bookmarkEnd w:id="3915"/>
    </w:p>
    <w:p w14:paraId="626527EE" w14:textId="77777777" w:rsidR="00101421" w:rsidRDefault="00101421" w:rsidP="00101421">
      <w:pPr>
        <w:rPr>
          <w:rFonts w:asciiTheme="majorHAnsi" w:hAnsiTheme="majorHAnsi" w:cstheme="majorHAnsi"/>
          <w:b/>
          <w:sz w:val="22"/>
          <w:szCs w:val="22"/>
        </w:rPr>
      </w:pPr>
    </w:p>
    <w:p w14:paraId="5DB9C7A6" w14:textId="38467991" w:rsidR="00101421" w:rsidRDefault="00101421" w:rsidP="00101421">
      <w:pPr>
        <w:ind w:left="720"/>
        <w:rPr>
          <w:rFonts w:asciiTheme="majorHAnsi" w:hAnsiTheme="majorHAnsi" w:cstheme="majorHAnsi"/>
          <w:b/>
          <w:sz w:val="22"/>
          <w:szCs w:val="22"/>
        </w:rPr>
      </w:pPr>
      <w:del w:id="3916" w:author="Shiv Mangal Rahi" w:date="2020-01-02T14:53:00Z">
        <w:r w:rsidDel="00B81696">
          <w:rPr>
            <w:noProof/>
            <w:lang w:val="en-US"/>
          </w:rPr>
          <w:drawing>
            <wp:inline distT="0" distB="0" distL="0" distR="0" wp14:anchorId="0FDCE8D4" wp14:editId="02B28ED7">
              <wp:extent cx="4887379" cy="20955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1429" cy="2097237"/>
                      </a:xfrm>
                      <a:prstGeom prst="rect">
                        <a:avLst/>
                      </a:prstGeom>
                    </pic:spPr>
                  </pic:pic>
                </a:graphicData>
              </a:graphic>
            </wp:inline>
          </w:drawing>
        </w:r>
      </w:del>
    </w:p>
    <w:p w14:paraId="3B2D249D" w14:textId="171E7572" w:rsidR="00101421" w:rsidRDefault="00101421" w:rsidP="00101421">
      <w:pPr>
        <w:ind w:left="720"/>
        <w:rPr>
          <w:rFonts w:asciiTheme="majorHAnsi" w:hAnsiTheme="majorHAnsi" w:cstheme="majorHAnsi"/>
          <w:b/>
          <w:sz w:val="22"/>
          <w:szCs w:val="22"/>
        </w:rPr>
      </w:pPr>
      <w:del w:id="3917" w:author="Shiv Mangal Rahi" w:date="2020-01-02T14:53:00Z">
        <w:r w:rsidDel="00B81696">
          <w:rPr>
            <w:noProof/>
            <w:lang w:val="en-US"/>
          </w:rPr>
          <w:drawing>
            <wp:inline distT="0" distB="0" distL="0" distR="0" wp14:anchorId="3B3E2C00" wp14:editId="068C57C2">
              <wp:extent cx="4921250" cy="146239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3211" cy="1462981"/>
                      </a:xfrm>
                      <a:prstGeom prst="rect">
                        <a:avLst/>
                      </a:prstGeom>
                    </pic:spPr>
                  </pic:pic>
                </a:graphicData>
              </a:graphic>
            </wp:inline>
          </w:drawing>
        </w:r>
      </w:del>
    </w:p>
    <w:p w14:paraId="392B9297" w14:textId="510F6094" w:rsidR="003D066A" w:rsidRDefault="003D066A" w:rsidP="000B2326">
      <w:pPr>
        <w:ind w:left="720"/>
        <w:rPr>
          <w:ins w:id="3918" w:author="Naveen Seth" w:date="2019-12-23T15:54:00Z"/>
          <w:rFonts w:asciiTheme="majorHAnsi" w:hAnsiTheme="majorHAnsi" w:cstheme="majorHAnsi"/>
          <w:sz w:val="22"/>
          <w:szCs w:val="22"/>
        </w:rPr>
      </w:pPr>
      <w:ins w:id="3919" w:author="Naveen Seth" w:date="2019-12-23T15:57:00Z">
        <w:del w:id="3920" w:author="Shiv Mangal Rahi" w:date="2020-01-02T14:53:00Z">
          <w:r w:rsidDel="00B81696">
            <w:rPr>
              <w:rFonts w:asciiTheme="majorHAnsi" w:hAnsiTheme="majorHAnsi" w:cstheme="majorHAnsi"/>
              <w:noProof/>
              <w:sz w:val="22"/>
              <w:szCs w:val="22"/>
              <w:lang w:val="en-US"/>
            </w:rPr>
            <w:drawing>
              <wp:inline distT="0" distB="0" distL="0" distR="0" wp14:anchorId="31101A7B" wp14:editId="55F8E2F5">
                <wp:extent cx="4921250" cy="1059962"/>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1250" cy="1059962"/>
                        </a:xfrm>
                        <a:prstGeom prst="rect">
                          <a:avLst/>
                        </a:prstGeom>
                        <a:noFill/>
                        <a:ln>
                          <a:noFill/>
                        </a:ln>
                      </pic:spPr>
                    </pic:pic>
                  </a:graphicData>
                </a:graphic>
              </wp:inline>
            </w:drawing>
          </w:r>
        </w:del>
      </w:ins>
    </w:p>
    <w:p w14:paraId="57A37D93" w14:textId="77777777" w:rsidR="003D066A" w:rsidRDefault="003D066A" w:rsidP="000B2326">
      <w:pPr>
        <w:ind w:left="720"/>
        <w:rPr>
          <w:ins w:id="3921" w:author="Naveen Seth" w:date="2019-12-23T15:54:00Z"/>
          <w:rFonts w:asciiTheme="majorHAnsi" w:hAnsiTheme="majorHAnsi" w:cstheme="majorHAnsi"/>
          <w:sz w:val="22"/>
          <w:szCs w:val="22"/>
        </w:rPr>
      </w:pPr>
    </w:p>
    <w:p w14:paraId="36155E9F" w14:textId="77777777" w:rsidR="003D066A" w:rsidRDefault="003D066A" w:rsidP="000B2326">
      <w:pPr>
        <w:ind w:left="720"/>
        <w:rPr>
          <w:ins w:id="3922" w:author="Naveen Seth" w:date="2019-12-23T15:54:00Z"/>
          <w:rFonts w:asciiTheme="majorHAnsi" w:hAnsiTheme="majorHAnsi" w:cstheme="majorHAnsi"/>
          <w:sz w:val="22"/>
          <w:szCs w:val="22"/>
        </w:rPr>
      </w:pPr>
    </w:p>
    <w:p w14:paraId="4DE277CC" w14:textId="032F79CE" w:rsidR="000B2326" w:rsidDel="003D066A" w:rsidRDefault="00E91558" w:rsidP="000B2326">
      <w:pPr>
        <w:ind w:left="720"/>
        <w:rPr>
          <w:del w:id="3923" w:author="Naveen Seth" w:date="2019-12-23T15:57:00Z"/>
          <w:noProof/>
          <w:lang w:val="en-US"/>
        </w:rPr>
      </w:pPr>
      <w:del w:id="3924" w:author="Naveen Seth" w:date="2019-12-23T15:57:00Z">
        <w:r w:rsidDel="003D066A">
          <w:rPr>
            <w:rFonts w:asciiTheme="majorHAnsi" w:hAnsiTheme="majorHAnsi" w:cstheme="majorHAnsi"/>
            <w:sz w:val="22"/>
            <w:szCs w:val="22"/>
          </w:rPr>
          <w:delText>Rename</w:delText>
        </w:r>
        <w:r w:rsidRPr="004F300E" w:rsidDel="003D066A">
          <w:rPr>
            <w:rFonts w:asciiTheme="majorHAnsi" w:hAnsiTheme="majorHAnsi" w:cstheme="majorHAnsi"/>
            <w:sz w:val="22"/>
            <w:szCs w:val="22"/>
          </w:rPr>
          <w:delText xml:space="preserve"> fields –</w:delText>
        </w:r>
        <w:r w:rsidDel="003D066A">
          <w:rPr>
            <w:rFonts w:asciiTheme="majorHAnsi" w:hAnsiTheme="majorHAnsi" w:cstheme="majorHAnsi"/>
            <w:sz w:val="22"/>
            <w:szCs w:val="22"/>
          </w:rPr>
          <w:delText xml:space="preserve"> “Expected Value Should NOT Match Expression” to “</w:delText>
        </w:r>
        <w:r w:rsidR="00E8566B" w:rsidDel="003D066A">
          <w:rPr>
            <w:rFonts w:asciiTheme="majorHAnsi" w:hAnsiTheme="majorHAnsi" w:cstheme="majorHAnsi"/>
            <w:sz w:val="22"/>
            <w:szCs w:val="22"/>
          </w:rPr>
          <w:delText xml:space="preserve">Match </w:delText>
        </w:r>
        <w:r w:rsidR="003E02A5" w:rsidRPr="003E02A5" w:rsidDel="003D066A">
          <w:rPr>
            <w:rFonts w:asciiTheme="majorHAnsi" w:hAnsiTheme="majorHAnsi" w:cstheme="majorHAnsi"/>
            <w:sz w:val="22"/>
            <w:szCs w:val="22"/>
          </w:rPr>
          <w:delText>Regular Expression</w:delText>
        </w:r>
        <w:r w:rsidDel="003D066A">
          <w:rPr>
            <w:rFonts w:asciiTheme="majorHAnsi" w:hAnsiTheme="majorHAnsi" w:cstheme="majorHAnsi"/>
            <w:sz w:val="22"/>
            <w:szCs w:val="22"/>
          </w:rPr>
          <w:delText>”</w:delText>
        </w:r>
        <w:r w:rsidR="000B2326" w:rsidDel="003D066A">
          <w:rPr>
            <w:rFonts w:asciiTheme="majorHAnsi" w:hAnsiTheme="majorHAnsi" w:cstheme="majorHAnsi"/>
            <w:sz w:val="22"/>
            <w:szCs w:val="22"/>
          </w:rPr>
          <w:delText xml:space="preserve"> and “Pass if Blank or Null” as “Treat Blank or Null As” of List type having Reference List Item as “</w:delText>
        </w:r>
        <w:r w:rsidR="000B2326" w:rsidRPr="00FF569E" w:rsidDel="003D066A">
          <w:rPr>
            <w:rFonts w:asciiTheme="majorHAnsi" w:hAnsiTheme="majorHAnsi" w:cstheme="majorHAnsi"/>
            <w:sz w:val="22"/>
            <w:szCs w:val="22"/>
          </w:rPr>
          <w:delText xml:space="preserve">IGX </w:delText>
        </w:r>
        <w:r w:rsidR="000B2326" w:rsidDel="003D066A">
          <w:rPr>
            <w:rFonts w:asciiTheme="majorHAnsi" w:hAnsiTheme="majorHAnsi" w:cstheme="majorHAnsi"/>
            <w:sz w:val="22"/>
            <w:szCs w:val="22"/>
          </w:rPr>
          <w:delText>Pass Skip</w:delText>
        </w:r>
        <w:r w:rsidR="000B2326" w:rsidRPr="00FF569E" w:rsidDel="003D066A">
          <w:rPr>
            <w:rFonts w:asciiTheme="majorHAnsi" w:hAnsiTheme="majorHAnsi" w:cstheme="majorHAnsi"/>
            <w:sz w:val="22"/>
            <w:szCs w:val="22"/>
          </w:rPr>
          <w:delText xml:space="preserve"> List</w:delText>
        </w:r>
        <w:r w:rsidR="000B2326" w:rsidDel="003D066A">
          <w:rPr>
            <w:rFonts w:asciiTheme="majorHAnsi" w:hAnsiTheme="majorHAnsi" w:cstheme="majorHAnsi"/>
            <w:sz w:val="22"/>
            <w:szCs w:val="22"/>
          </w:rPr>
          <w:delText>”.</w:delText>
        </w:r>
      </w:del>
    </w:p>
    <w:p w14:paraId="041AA202" w14:textId="77777777" w:rsidR="00325AAA" w:rsidRDefault="00325AAA" w:rsidP="00101421">
      <w:pPr>
        <w:ind w:left="720"/>
        <w:rPr>
          <w:ins w:id="3925" w:author="Shiv Mangal Rahi" w:date="2020-01-02T14:53:00Z"/>
          <w:rFonts w:asciiTheme="majorHAnsi" w:hAnsiTheme="majorHAnsi" w:cstheme="majorHAnsi"/>
          <w:b/>
          <w:sz w:val="22"/>
          <w:szCs w:val="22"/>
        </w:rPr>
      </w:pPr>
    </w:p>
    <w:tbl>
      <w:tblPr>
        <w:tblW w:w="9216" w:type="dxa"/>
        <w:tblInd w:w="113" w:type="dxa"/>
        <w:tblLayout w:type="fixed"/>
        <w:tblLook w:val="04A0" w:firstRow="1" w:lastRow="0" w:firstColumn="1" w:lastColumn="0" w:noHBand="0" w:noVBand="1"/>
      </w:tblPr>
      <w:tblGrid>
        <w:gridCol w:w="1152"/>
        <w:gridCol w:w="1008"/>
        <w:gridCol w:w="1008"/>
        <w:gridCol w:w="1008"/>
        <w:gridCol w:w="1008"/>
        <w:gridCol w:w="1008"/>
        <w:gridCol w:w="1008"/>
        <w:gridCol w:w="1008"/>
        <w:gridCol w:w="1008"/>
      </w:tblGrid>
      <w:tr w:rsidR="00B81696" w:rsidRPr="003C02F8" w14:paraId="1B9F01D3" w14:textId="77777777" w:rsidTr="00FF0CB1">
        <w:trPr>
          <w:trHeight w:val="20"/>
          <w:ins w:id="3926" w:author="Shiv Mangal Rahi" w:date="2020-01-02T14:53:00Z"/>
        </w:trPr>
        <w:tc>
          <w:tcPr>
            <w:tcW w:w="115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55406D0E" w14:textId="77777777" w:rsidR="00B81696" w:rsidRPr="003C02F8" w:rsidRDefault="00B81696" w:rsidP="00FF0CB1">
            <w:pPr>
              <w:jc w:val="center"/>
              <w:rPr>
                <w:ins w:id="3927" w:author="Shiv Mangal Rahi" w:date="2020-01-02T14:53:00Z"/>
                <w:rFonts w:ascii="Calibri" w:eastAsia="Times New Roman" w:hAnsi="Calibri" w:cs="Calibri"/>
                <w:b/>
                <w:bCs/>
                <w:color w:val="000000"/>
                <w:sz w:val="20"/>
                <w:szCs w:val="20"/>
                <w:lang w:val="en-US"/>
              </w:rPr>
            </w:pPr>
            <w:ins w:id="3928" w:author="Shiv Mangal Rahi" w:date="2020-01-02T14:53:00Z">
              <w:r w:rsidRPr="003C02F8">
                <w:rPr>
                  <w:rFonts w:ascii="Calibri" w:eastAsia="Times New Roman" w:hAnsi="Calibri" w:cs="Calibri"/>
                  <w:b/>
                  <w:bCs/>
                  <w:color w:val="000000"/>
                  <w:sz w:val="20"/>
                  <w:szCs w:val="20"/>
                  <w:lang w:val="en-US"/>
                </w:rPr>
                <w:t>Field Attribute</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23A4985D" w14:textId="77777777" w:rsidR="00B81696" w:rsidRPr="003C02F8" w:rsidRDefault="00B81696" w:rsidP="00FF0CB1">
            <w:pPr>
              <w:jc w:val="center"/>
              <w:rPr>
                <w:ins w:id="3929" w:author="Shiv Mangal Rahi" w:date="2020-01-02T14:53:00Z"/>
                <w:rFonts w:ascii="Calibri" w:eastAsia="Times New Roman" w:hAnsi="Calibri" w:cs="Calibri"/>
                <w:b/>
                <w:bCs/>
                <w:color w:val="000000"/>
                <w:sz w:val="20"/>
                <w:szCs w:val="20"/>
                <w:lang w:val="en-US"/>
              </w:rPr>
            </w:pPr>
            <w:ins w:id="3930" w:author="Shiv Mangal Rahi" w:date="2020-01-02T14:53:00Z">
              <w:r w:rsidRPr="003C02F8">
                <w:rPr>
                  <w:rFonts w:ascii="Calibri" w:eastAsia="Times New Roman" w:hAnsi="Calibri" w:cs="Calibri"/>
                  <w:b/>
                  <w:bCs/>
                  <w:color w:val="000000"/>
                  <w:sz w:val="20"/>
                  <w:szCs w:val="20"/>
                  <w:lang w:val="en-US"/>
                </w:rPr>
                <w:t>Field-1</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7C75FF4C" w14:textId="77777777" w:rsidR="00B81696" w:rsidRPr="003C02F8" w:rsidRDefault="00B81696" w:rsidP="00FF0CB1">
            <w:pPr>
              <w:jc w:val="center"/>
              <w:rPr>
                <w:ins w:id="3931" w:author="Shiv Mangal Rahi" w:date="2020-01-02T14:53:00Z"/>
                <w:rFonts w:ascii="Calibri" w:eastAsia="Times New Roman" w:hAnsi="Calibri" w:cs="Calibri"/>
                <w:b/>
                <w:bCs/>
                <w:color w:val="000000"/>
                <w:sz w:val="20"/>
                <w:szCs w:val="20"/>
                <w:lang w:val="en-US"/>
              </w:rPr>
            </w:pPr>
            <w:ins w:id="3932" w:author="Shiv Mangal Rahi" w:date="2020-01-02T14:53:00Z">
              <w:r w:rsidRPr="003C02F8">
                <w:rPr>
                  <w:rFonts w:ascii="Calibri" w:eastAsia="Times New Roman" w:hAnsi="Calibri" w:cs="Calibri"/>
                  <w:b/>
                  <w:bCs/>
                  <w:color w:val="000000"/>
                  <w:sz w:val="20"/>
                  <w:szCs w:val="20"/>
                  <w:lang w:val="en-US"/>
                </w:rPr>
                <w:t>Field-2</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55D00CCE" w14:textId="77777777" w:rsidR="00B81696" w:rsidRPr="003C02F8" w:rsidRDefault="00B81696" w:rsidP="00FF0CB1">
            <w:pPr>
              <w:jc w:val="center"/>
              <w:rPr>
                <w:ins w:id="3933" w:author="Shiv Mangal Rahi" w:date="2020-01-02T14:53:00Z"/>
                <w:rFonts w:ascii="Calibri" w:eastAsia="Times New Roman" w:hAnsi="Calibri" w:cs="Calibri"/>
                <w:b/>
                <w:bCs/>
                <w:color w:val="000000"/>
                <w:sz w:val="20"/>
                <w:szCs w:val="20"/>
                <w:lang w:val="en-US"/>
              </w:rPr>
            </w:pPr>
            <w:ins w:id="3934" w:author="Shiv Mangal Rahi" w:date="2020-01-02T14:53:00Z">
              <w:r w:rsidRPr="003C02F8">
                <w:rPr>
                  <w:rFonts w:ascii="Calibri" w:eastAsia="Times New Roman" w:hAnsi="Calibri" w:cs="Calibri"/>
                  <w:b/>
                  <w:bCs/>
                  <w:color w:val="000000"/>
                  <w:sz w:val="20"/>
                  <w:szCs w:val="20"/>
                  <w:lang w:val="en-US"/>
                </w:rPr>
                <w:t>Field-3</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298820F7" w14:textId="77777777" w:rsidR="00B81696" w:rsidRPr="003C02F8" w:rsidRDefault="00B81696" w:rsidP="00FF0CB1">
            <w:pPr>
              <w:jc w:val="center"/>
              <w:rPr>
                <w:ins w:id="3935" w:author="Shiv Mangal Rahi" w:date="2020-01-02T14:53:00Z"/>
                <w:rFonts w:ascii="Calibri" w:eastAsia="Times New Roman" w:hAnsi="Calibri" w:cs="Calibri"/>
                <w:b/>
                <w:bCs/>
                <w:color w:val="000000"/>
                <w:sz w:val="20"/>
                <w:szCs w:val="20"/>
                <w:lang w:val="en-US"/>
              </w:rPr>
            </w:pPr>
            <w:ins w:id="3936" w:author="Shiv Mangal Rahi" w:date="2020-01-02T14:53:00Z">
              <w:r w:rsidRPr="003C02F8">
                <w:rPr>
                  <w:rFonts w:ascii="Calibri" w:eastAsia="Times New Roman" w:hAnsi="Calibri" w:cs="Calibri"/>
                  <w:b/>
                  <w:bCs/>
                  <w:color w:val="000000"/>
                  <w:sz w:val="20"/>
                  <w:szCs w:val="20"/>
                  <w:lang w:val="en-US"/>
                </w:rPr>
                <w:t>Field-4</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66656D4F" w14:textId="77777777" w:rsidR="00B81696" w:rsidRPr="003C02F8" w:rsidRDefault="00B81696" w:rsidP="00FF0CB1">
            <w:pPr>
              <w:jc w:val="center"/>
              <w:rPr>
                <w:ins w:id="3937" w:author="Shiv Mangal Rahi" w:date="2020-01-02T14:53:00Z"/>
                <w:rFonts w:ascii="Calibri" w:eastAsia="Times New Roman" w:hAnsi="Calibri" w:cs="Calibri"/>
                <w:b/>
                <w:bCs/>
                <w:color w:val="000000"/>
                <w:sz w:val="20"/>
                <w:szCs w:val="20"/>
                <w:lang w:val="en-US"/>
              </w:rPr>
            </w:pPr>
            <w:ins w:id="3938" w:author="Shiv Mangal Rahi" w:date="2020-01-02T14:53:00Z">
              <w:r w:rsidRPr="003C02F8">
                <w:rPr>
                  <w:rFonts w:ascii="Calibri" w:eastAsia="Times New Roman" w:hAnsi="Calibri" w:cs="Calibri"/>
                  <w:b/>
                  <w:bCs/>
                  <w:color w:val="000000"/>
                  <w:sz w:val="20"/>
                  <w:szCs w:val="20"/>
                  <w:lang w:val="en-US"/>
                </w:rPr>
                <w:t>Field-5</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5C1F57C6" w14:textId="77777777" w:rsidR="00B81696" w:rsidRPr="003C02F8" w:rsidRDefault="00B81696" w:rsidP="00FF0CB1">
            <w:pPr>
              <w:jc w:val="center"/>
              <w:rPr>
                <w:ins w:id="3939" w:author="Shiv Mangal Rahi" w:date="2020-01-02T14:53:00Z"/>
                <w:rFonts w:ascii="Calibri" w:eastAsia="Times New Roman" w:hAnsi="Calibri" w:cs="Calibri"/>
                <w:b/>
                <w:bCs/>
                <w:color w:val="000000"/>
                <w:sz w:val="20"/>
                <w:szCs w:val="20"/>
                <w:lang w:val="en-US"/>
              </w:rPr>
            </w:pPr>
            <w:ins w:id="3940" w:author="Shiv Mangal Rahi" w:date="2020-01-02T14:53:00Z">
              <w:r w:rsidRPr="003C02F8">
                <w:rPr>
                  <w:rFonts w:ascii="Calibri" w:eastAsia="Times New Roman" w:hAnsi="Calibri" w:cs="Calibri"/>
                  <w:b/>
                  <w:bCs/>
                  <w:color w:val="000000"/>
                  <w:sz w:val="20"/>
                  <w:szCs w:val="20"/>
                  <w:lang w:val="en-US"/>
                </w:rPr>
                <w:t>Field-6</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39772C3C" w14:textId="77777777" w:rsidR="00B81696" w:rsidRPr="003C02F8" w:rsidRDefault="00B81696" w:rsidP="00FF0CB1">
            <w:pPr>
              <w:jc w:val="center"/>
              <w:rPr>
                <w:ins w:id="3941" w:author="Shiv Mangal Rahi" w:date="2020-01-02T14:53:00Z"/>
                <w:rFonts w:ascii="Calibri" w:eastAsia="Times New Roman" w:hAnsi="Calibri" w:cs="Calibri"/>
                <w:b/>
                <w:bCs/>
                <w:color w:val="000000"/>
                <w:sz w:val="20"/>
                <w:szCs w:val="20"/>
                <w:lang w:val="en-US"/>
              </w:rPr>
            </w:pPr>
            <w:ins w:id="3942" w:author="Shiv Mangal Rahi" w:date="2020-01-02T14:53:00Z">
              <w:r w:rsidRPr="003C02F8">
                <w:rPr>
                  <w:rFonts w:ascii="Calibri" w:eastAsia="Times New Roman" w:hAnsi="Calibri" w:cs="Calibri"/>
                  <w:b/>
                  <w:bCs/>
                  <w:color w:val="000000"/>
                  <w:sz w:val="20"/>
                  <w:szCs w:val="20"/>
                  <w:lang w:val="en-US"/>
                </w:rPr>
                <w:t>Field-7</w:t>
              </w:r>
            </w:ins>
          </w:p>
        </w:tc>
        <w:tc>
          <w:tcPr>
            <w:tcW w:w="1008" w:type="dxa"/>
            <w:tcBorders>
              <w:top w:val="single" w:sz="4" w:space="0" w:color="auto"/>
              <w:left w:val="nil"/>
              <w:bottom w:val="single" w:sz="4" w:space="0" w:color="auto"/>
              <w:right w:val="single" w:sz="4" w:space="0" w:color="auto"/>
            </w:tcBorders>
            <w:shd w:val="clear" w:color="000000" w:fill="BFBFBF"/>
            <w:noWrap/>
            <w:vAlign w:val="center"/>
            <w:hideMark/>
          </w:tcPr>
          <w:p w14:paraId="2BE8C374" w14:textId="77777777" w:rsidR="00B81696" w:rsidRPr="003C02F8" w:rsidRDefault="00B81696" w:rsidP="00FF0CB1">
            <w:pPr>
              <w:jc w:val="center"/>
              <w:rPr>
                <w:ins w:id="3943" w:author="Shiv Mangal Rahi" w:date="2020-01-02T14:53:00Z"/>
                <w:rFonts w:ascii="Calibri" w:eastAsia="Times New Roman" w:hAnsi="Calibri" w:cs="Calibri"/>
                <w:b/>
                <w:bCs/>
                <w:color w:val="000000"/>
                <w:sz w:val="20"/>
                <w:szCs w:val="20"/>
                <w:lang w:val="en-US"/>
              </w:rPr>
            </w:pPr>
            <w:ins w:id="3944" w:author="Shiv Mangal Rahi" w:date="2020-01-02T14:53:00Z">
              <w:r w:rsidRPr="003C02F8">
                <w:rPr>
                  <w:rFonts w:ascii="Calibri" w:eastAsia="Times New Roman" w:hAnsi="Calibri" w:cs="Calibri"/>
                  <w:b/>
                  <w:bCs/>
                  <w:color w:val="000000"/>
                  <w:sz w:val="20"/>
                  <w:szCs w:val="20"/>
                  <w:lang w:val="en-US"/>
                </w:rPr>
                <w:t>Field-8</w:t>
              </w:r>
            </w:ins>
          </w:p>
        </w:tc>
      </w:tr>
      <w:tr w:rsidR="00B81696" w:rsidRPr="003C02F8" w14:paraId="50FFB661" w14:textId="77777777" w:rsidTr="00FF0CB1">
        <w:trPr>
          <w:trHeight w:val="20"/>
          <w:ins w:id="3945"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3E15B679" w14:textId="77777777" w:rsidR="00B81696" w:rsidRPr="003C02F8" w:rsidRDefault="00B81696" w:rsidP="00FF0CB1">
            <w:pPr>
              <w:rPr>
                <w:ins w:id="3946" w:author="Shiv Mangal Rahi" w:date="2020-01-02T14:53:00Z"/>
                <w:rFonts w:ascii="Calibri" w:eastAsia="Times New Roman" w:hAnsi="Calibri" w:cs="Calibri"/>
                <w:color w:val="000000"/>
                <w:sz w:val="20"/>
                <w:szCs w:val="20"/>
                <w:lang w:val="en-US"/>
              </w:rPr>
            </w:pPr>
            <w:ins w:id="3947" w:author="Shiv Mangal Rahi" w:date="2020-01-02T14:53:00Z">
              <w:r w:rsidRPr="003C02F8">
                <w:rPr>
                  <w:rFonts w:ascii="Calibri" w:eastAsia="Times New Roman" w:hAnsi="Calibri" w:cs="Calibri"/>
                  <w:color w:val="000000"/>
                  <w:sz w:val="20"/>
                  <w:szCs w:val="20"/>
                  <w:lang w:val="en-US"/>
                </w:rPr>
                <w:t>Name</w:t>
              </w:r>
            </w:ins>
          </w:p>
        </w:tc>
        <w:tc>
          <w:tcPr>
            <w:tcW w:w="1008" w:type="dxa"/>
            <w:tcBorders>
              <w:top w:val="nil"/>
              <w:left w:val="nil"/>
              <w:bottom w:val="single" w:sz="4" w:space="0" w:color="auto"/>
              <w:right w:val="single" w:sz="4" w:space="0" w:color="auto"/>
            </w:tcBorders>
            <w:shd w:val="clear" w:color="auto" w:fill="auto"/>
            <w:vAlign w:val="center"/>
            <w:hideMark/>
          </w:tcPr>
          <w:p w14:paraId="620609FC" w14:textId="77777777" w:rsidR="00B81696" w:rsidRPr="003C02F8" w:rsidRDefault="00B81696" w:rsidP="00FF0CB1">
            <w:pPr>
              <w:rPr>
                <w:ins w:id="3948" w:author="Shiv Mangal Rahi" w:date="2020-01-02T14:53:00Z"/>
                <w:rFonts w:ascii="Calibri" w:eastAsia="Times New Roman" w:hAnsi="Calibri" w:cs="Calibri"/>
                <w:color w:val="000000"/>
                <w:sz w:val="20"/>
                <w:szCs w:val="20"/>
                <w:lang w:val="en-US"/>
              </w:rPr>
            </w:pPr>
            <w:ins w:id="3949" w:author="Shiv Mangal Rahi" w:date="2020-01-02T14:53:00Z">
              <w:r w:rsidRPr="003C02F8">
                <w:rPr>
                  <w:rFonts w:ascii="Calibri" w:eastAsia="Times New Roman" w:hAnsi="Calibri" w:cs="Calibri"/>
                  <w:color w:val="000000"/>
                  <w:sz w:val="20"/>
                  <w:szCs w:val="20"/>
                  <w:lang w:val="en-US"/>
                </w:rPr>
                <w:t>Name</w:t>
              </w:r>
            </w:ins>
          </w:p>
        </w:tc>
        <w:tc>
          <w:tcPr>
            <w:tcW w:w="1008" w:type="dxa"/>
            <w:tcBorders>
              <w:top w:val="nil"/>
              <w:left w:val="nil"/>
              <w:bottom w:val="single" w:sz="4" w:space="0" w:color="auto"/>
              <w:right w:val="single" w:sz="4" w:space="0" w:color="auto"/>
            </w:tcBorders>
            <w:shd w:val="clear" w:color="auto" w:fill="auto"/>
            <w:vAlign w:val="center"/>
            <w:hideMark/>
          </w:tcPr>
          <w:p w14:paraId="1CB9F412" w14:textId="77777777" w:rsidR="00B81696" w:rsidRPr="003C02F8" w:rsidRDefault="00B81696" w:rsidP="00FF0CB1">
            <w:pPr>
              <w:rPr>
                <w:ins w:id="3950" w:author="Shiv Mangal Rahi" w:date="2020-01-02T14:53:00Z"/>
                <w:rFonts w:ascii="Calibri" w:eastAsia="Times New Roman" w:hAnsi="Calibri" w:cs="Calibri"/>
                <w:color w:val="000000"/>
                <w:sz w:val="20"/>
                <w:szCs w:val="20"/>
                <w:lang w:val="en-US"/>
              </w:rPr>
            </w:pPr>
            <w:ins w:id="3951" w:author="Shiv Mangal Rahi" w:date="2020-01-02T14:53:00Z">
              <w:r w:rsidRPr="003C02F8">
                <w:rPr>
                  <w:rFonts w:ascii="Calibri" w:eastAsia="Times New Roman" w:hAnsi="Calibri" w:cs="Calibri"/>
                  <w:color w:val="000000"/>
                  <w:sz w:val="20"/>
                  <w:szCs w:val="20"/>
                  <w:lang w:val="en-US"/>
                </w:rPr>
                <w:t>Dimension</w:t>
              </w:r>
            </w:ins>
          </w:p>
        </w:tc>
        <w:tc>
          <w:tcPr>
            <w:tcW w:w="1008" w:type="dxa"/>
            <w:tcBorders>
              <w:top w:val="nil"/>
              <w:left w:val="nil"/>
              <w:bottom w:val="single" w:sz="4" w:space="0" w:color="auto"/>
              <w:right w:val="single" w:sz="4" w:space="0" w:color="auto"/>
            </w:tcBorders>
            <w:shd w:val="clear" w:color="auto" w:fill="auto"/>
            <w:vAlign w:val="center"/>
            <w:hideMark/>
          </w:tcPr>
          <w:p w14:paraId="24D5231E" w14:textId="77777777" w:rsidR="00B81696" w:rsidRPr="003C02F8" w:rsidRDefault="00B81696" w:rsidP="00FF0CB1">
            <w:pPr>
              <w:rPr>
                <w:ins w:id="3952" w:author="Shiv Mangal Rahi" w:date="2020-01-02T14:53:00Z"/>
                <w:rFonts w:ascii="Calibri" w:eastAsia="Times New Roman" w:hAnsi="Calibri" w:cs="Calibri"/>
                <w:color w:val="000000"/>
                <w:sz w:val="20"/>
                <w:szCs w:val="20"/>
                <w:lang w:val="en-US"/>
              </w:rPr>
            </w:pPr>
            <w:ins w:id="3953" w:author="Shiv Mangal Rahi" w:date="2020-01-02T14:53:00Z">
              <w:r w:rsidRPr="003C02F8">
                <w:rPr>
                  <w:rFonts w:ascii="Calibri" w:eastAsia="Times New Roman" w:hAnsi="Calibri" w:cs="Calibri"/>
                  <w:color w:val="000000"/>
                  <w:sz w:val="20"/>
                  <w:szCs w:val="20"/>
                  <w:lang w:val="en-US"/>
                </w:rPr>
                <w:t>Rule Description</w:t>
              </w:r>
            </w:ins>
          </w:p>
        </w:tc>
        <w:tc>
          <w:tcPr>
            <w:tcW w:w="1008" w:type="dxa"/>
            <w:tcBorders>
              <w:top w:val="nil"/>
              <w:left w:val="nil"/>
              <w:bottom w:val="single" w:sz="4" w:space="0" w:color="auto"/>
              <w:right w:val="single" w:sz="4" w:space="0" w:color="auto"/>
            </w:tcBorders>
            <w:shd w:val="clear" w:color="auto" w:fill="auto"/>
            <w:vAlign w:val="center"/>
            <w:hideMark/>
          </w:tcPr>
          <w:p w14:paraId="1FB101CE" w14:textId="77777777" w:rsidR="00B81696" w:rsidRPr="003C02F8" w:rsidRDefault="00B81696" w:rsidP="00FF0CB1">
            <w:pPr>
              <w:rPr>
                <w:ins w:id="3954" w:author="Shiv Mangal Rahi" w:date="2020-01-02T14:53:00Z"/>
                <w:rFonts w:ascii="Calibri" w:eastAsia="Times New Roman" w:hAnsi="Calibri" w:cs="Calibri"/>
                <w:color w:val="000000"/>
                <w:sz w:val="20"/>
                <w:szCs w:val="20"/>
                <w:lang w:val="en-US"/>
              </w:rPr>
            </w:pPr>
            <w:ins w:id="3955" w:author="Shiv Mangal Rahi" w:date="2020-01-02T14:53:00Z">
              <w:r w:rsidRPr="003C02F8">
                <w:rPr>
                  <w:rFonts w:ascii="Calibri" w:eastAsia="Times New Roman" w:hAnsi="Calibri" w:cs="Calibri"/>
                  <w:color w:val="000000"/>
                  <w:sz w:val="20"/>
                  <w:szCs w:val="20"/>
                  <w:lang w:val="en-US"/>
                </w:rPr>
                <w:t>Status</w:t>
              </w:r>
            </w:ins>
          </w:p>
        </w:tc>
        <w:tc>
          <w:tcPr>
            <w:tcW w:w="1008" w:type="dxa"/>
            <w:tcBorders>
              <w:top w:val="nil"/>
              <w:left w:val="nil"/>
              <w:bottom w:val="single" w:sz="4" w:space="0" w:color="auto"/>
              <w:right w:val="single" w:sz="4" w:space="0" w:color="auto"/>
            </w:tcBorders>
            <w:shd w:val="clear" w:color="auto" w:fill="auto"/>
            <w:vAlign w:val="center"/>
            <w:hideMark/>
          </w:tcPr>
          <w:p w14:paraId="649EEF62" w14:textId="77777777" w:rsidR="00B81696" w:rsidRPr="003C02F8" w:rsidRDefault="00B81696" w:rsidP="00FF0CB1">
            <w:pPr>
              <w:rPr>
                <w:ins w:id="3956" w:author="Shiv Mangal Rahi" w:date="2020-01-02T14:53:00Z"/>
                <w:rFonts w:ascii="Calibri" w:eastAsia="Times New Roman" w:hAnsi="Calibri" w:cs="Calibri"/>
                <w:color w:val="000000"/>
                <w:sz w:val="20"/>
                <w:szCs w:val="20"/>
                <w:lang w:val="en-US"/>
              </w:rPr>
            </w:pPr>
            <w:ins w:id="3957" w:author="Shiv Mangal Rahi" w:date="2020-01-02T14:53:00Z">
              <w:r w:rsidRPr="003C02F8">
                <w:rPr>
                  <w:rFonts w:ascii="Calibri" w:eastAsia="Times New Roman" w:hAnsi="Calibri" w:cs="Calibri"/>
                  <w:color w:val="000000"/>
                  <w:sz w:val="20"/>
                  <w:szCs w:val="20"/>
                  <w:lang w:val="en-US"/>
                </w:rPr>
                <w:t>DQ Results</w:t>
              </w:r>
            </w:ins>
          </w:p>
        </w:tc>
        <w:tc>
          <w:tcPr>
            <w:tcW w:w="1008" w:type="dxa"/>
            <w:tcBorders>
              <w:top w:val="nil"/>
              <w:left w:val="nil"/>
              <w:bottom w:val="single" w:sz="4" w:space="0" w:color="auto"/>
              <w:right w:val="single" w:sz="4" w:space="0" w:color="auto"/>
            </w:tcBorders>
            <w:shd w:val="clear" w:color="auto" w:fill="auto"/>
            <w:vAlign w:val="center"/>
            <w:hideMark/>
          </w:tcPr>
          <w:p w14:paraId="4052819B" w14:textId="77777777" w:rsidR="00B81696" w:rsidRPr="003C02F8" w:rsidRDefault="00B81696" w:rsidP="00FF0CB1">
            <w:pPr>
              <w:rPr>
                <w:ins w:id="3958" w:author="Shiv Mangal Rahi" w:date="2020-01-02T14:53:00Z"/>
                <w:rFonts w:ascii="Calibri" w:eastAsia="Times New Roman" w:hAnsi="Calibri" w:cs="Calibri"/>
                <w:color w:val="000000"/>
                <w:sz w:val="20"/>
                <w:szCs w:val="20"/>
                <w:lang w:val="en-US"/>
              </w:rPr>
            </w:pPr>
            <w:ins w:id="3959" w:author="Shiv Mangal Rahi" w:date="2020-01-02T14:53:00Z">
              <w:r w:rsidRPr="003C02F8">
                <w:rPr>
                  <w:rFonts w:ascii="Calibri" w:eastAsia="Times New Roman" w:hAnsi="Calibri" w:cs="Calibri"/>
                  <w:color w:val="000000"/>
                  <w:sz w:val="20"/>
                  <w:szCs w:val="20"/>
                  <w:lang w:val="en-US"/>
                </w:rPr>
                <w:t>Treat Blank or Null As</w:t>
              </w:r>
            </w:ins>
          </w:p>
        </w:tc>
        <w:tc>
          <w:tcPr>
            <w:tcW w:w="1008" w:type="dxa"/>
            <w:tcBorders>
              <w:top w:val="nil"/>
              <w:left w:val="nil"/>
              <w:bottom w:val="single" w:sz="4" w:space="0" w:color="auto"/>
              <w:right w:val="single" w:sz="4" w:space="0" w:color="auto"/>
            </w:tcBorders>
            <w:shd w:val="clear" w:color="auto" w:fill="auto"/>
            <w:vAlign w:val="center"/>
            <w:hideMark/>
          </w:tcPr>
          <w:p w14:paraId="3842EC94" w14:textId="77777777" w:rsidR="00B81696" w:rsidRPr="003C02F8" w:rsidRDefault="00B81696" w:rsidP="00FF0CB1">
            <w:pPr>
              <w:rPr>
                <w:ins w:id="3960" w:author="Shiv Mangal Rahi" w:date="2020-01-02T14:53:00Z"/>
                <w:rFonts w:ascii="Calibri" w:eastAsia="Times New Roman" w:hAnsi="Calibri" w:cs="Calibri"/>
                <w:color w:val="000000"/>
                <w:sz w:val="20"/>
                <w:szCs w:val="20"/>
                <w:lang w:val="en-US"/>
              </w:rPr>
            </w:pPr>
            <w:ins w:id="3961" w:author="Shiv Mangal Rahi" w:date="2020-01-02T14:53:00Z">
              <w:r w:rsidRPr="003C02F8">
                <w:rPr>
                  <w:rFonts w:ascii="Calibri" w:eastAsia="Times New Roman" w:hAnsi="Calibri" w:cs="Calibri"/>
                  <w:color w:val="000000"/>
                  <w:sz w:val="20"/>
                  <w:szCs w:val="20"/>
                  <w:lang w:val="en-US"/>
                </w:rPr>
                <w:t>Regular Expression</w:t>
              </w:r>
            </w:ins>
          </w:p>
        </w:tc>
        <w:tc>
          <w:tcPr>
            <w:tcW w:w="1008" w:type="dxa"/>
            <w:tcBorders>
              <w:top w:val="nil"/>
              <w:left w:val="nil"/>
              <w:bottom w:val="single" w:sz="4" w:space="0" w:color="auto"/>
              <w:right w:val="single" w:sz="4" w:space="0" w:color="auto"/>
            </w:tcBorders>
            <w:shd w:val="clear" w:color="auto" w:fill="auto"/>
            <w:vAlign w:val="center"/>
            <w:hideMark/>
          </w:tcPr>
          <w:p w14:paraId="7A7AB85D" w14:textId="77777777" w:rsidR="00B81696" w:rsidRPr="003C02F8" w:rsidRDefault="00B81696" w:rsidP="00FF0CB1">
            <w:pPr>
              <w:rPr>
                <w:ins w:id="3962" w:author="Shiv Mangal Rahi" w:date="2020-01-02T14:53:00Z"/>
                <w:rFonts w:ascii="Calibri" w:eastAsia="Times New Roman" w:hAnsi="Calibri" w:cs="Calibri"/>
                <w:color w:val="000000"/>
                <w:sz w:val="20"/>
                <w:szCs w:val="20"/>
                <w:lang w:val="en-US"/>
              </w:rPr>
            </w:pPr>
            <w:ins w:id="3963" w:author="Shiv Mangal Rahi" w:date="2020-01-02T14:53:00Z">
              <w:r w:rsidRPr="003C02F8">
                <w:rPr>
                  <w:rFonts w:ascii="Calibri" w:eastAsia="Times New Roman" w:hAnsi="Calibri" w:cs="Calibri"/>
                  <w:color w:val="000000"/>
                  <w:sz w:val="20"/>
                  <w:szCs w:val="20"/>
                  <w:lang w:val="en-US"/>
                </w:rPr>
                <w:t>Match Regular Expression</w:t>
              </w:r>
            </w:ins>
          </w:p>
        </w:tc>
      </w:tr>
      <w:tr w:rsidR="00B81696" w:rsidRPr="003C02F8" w14:paraId="01DC87E7" w14:textId="77777777" w:rsidTr="00FF0CB1">
        <w:trPr>
          <w:trHeight w:val="20"/>
          <w:ins w:id="3964"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7D0484F8" w14:textId="77777777" w:rsidR="00B81696" w:rsidRPr="003C02F8" w:rsidRDefault="00B81696" w:rsidP="00FF0CB1">
            <w:pPr>
              <w:rPr>
                <w:ins w:id="3965" w:author="Shiv Mangal Rahi" w:date="2020-01-02T14:53:00Z"/>
                <w:rFonts w:ascii="Calibri" w:eastAsia="Times New Roman" w:hAnsi="Calibri" w:cs="Calibri"/>
                <w:color w:val="000000"/>
                <w:sz w:val="20"/>
                <w:szCs w:val="20"/>
                <w:lang w:val="en-US"/>
              </w:rPr>
            </w:pPr>
            <w:ins w:id="3966" w:author="Shiv Mangal Rahi" w:date="2020-01-02T14:53:00Z">
              <w:r w:rsidRPr="003C02F8">
                <w:rPr>
                  <w:rFonts w:ascii="Calibri" w:eastAsia="Times New Roman" w:hAnsi="Calibri" w:cs="Calibri"/>
                  <w:color w:val="000000"/>
                  <w:sz w:val="20"/>
                  <w:szCs w:val="20"/>
                  <w:lang w:val="en-US"/>
                </w:rPr>
                <w:t>API Name</w:t>
              </w:r>
            </w:ins>
          </w:p>
        </w:tc>
        <w:tc>
          <w:tcPr>
            <w:tcW w:w="1008" w:type="dxa"/>
            <w:tcBorders>
              <w:top w:val="nil"/>
              <w:left w:val="nil"/>
              <w:bottom w:val="single" w:sz="4" w:space="0" w:color="auto"/>
              <w:right w:val="single" w:sz="4" w:space="0" w:color="auto"/>
            </w:tcBorders>
            <w:shd w:val="clear" w:color="auto" w:fill="auto"/>
            <w:vAlign w:val="center"/>
            <w:hideMark/>
          </w:tcPr>
          <w:p w14:paraId="316E2737" w14:textId="77777777" w:rsidR="00B81696" w:rsidRPr="003C02F8" w:rsidRDefault="00B81696" w:rsidP="00FF0CB1">
            <w:pPr>
              <w:rPr>
                <w:ins w:id="3967" w:author="Shiv Mangal Rahi" w:date="2020-01-02T14:53:00Z"/>
                <w:rFonts w:ascii="Calibri" w:eastAsia="Times New Roman" w:hAnsi="Calibri" w:cs="Calibri"/>
                <w:color w:val="000000"/>
                <w:sz w:val="20"/>
                <w:szCs w:val="20"/>
                <w:lang w:val="en-US"/>
              </w:rPr>
            </w:pPr>
            <w:ins w:id="3968" w:author="Shiv Mangal Rahi" w:date="2020-01-02T14:53:00Z">
              <w:r w:rsidRPr="003C02F8">
                <w:rPr>
                  <w:rFonts w:ascii="Calibri" w:eastAsia="Times New Roman" w:hAnsi="Calibri" w:cs="Calibri"/>
                  <w:color w:val="000000"/>
                  <w:sz w:val="20"/>
                  <w:szCs w:val="20"/>
                  <w:lang w:val="en-US"/>
                </w:rPr>
                <w:t>Name</w:t>
              </w:r>
            </w:ins>
          </w:p>
        </w:tc>
        <w:tc>
          <w:tcPr>
            <w:tcW w:w="1008" w:type="dxa"/>
            <w:tcBorders>
              <w:top w:val="nil"/>
              <w:left w:val="nil"/>
              <w:bottom w:val="single" w:sz="4" w:space="0" w:color="auto"/>
              <w:right w:val="single" w:sz="4" w:space="0" w:color="auto"/>
            </w:tcBorders>
            <w:shd w:val="clear" w:color="auto" w:fill="auto"/>
            <w:vAlign w:val="center"/>
            <w:hideMark/>
          </w:tcPr>
          <w:p w14:paraId="69E32C0A" w14:textId="77777777" w:rsidR="00B81696" w:rsidRPr="003C02F8" w:rsidRDefault="00B81696" w:rsidP="00FF0CB1">
            <w:pPr>
              <w:rPr>
                <w:ins w:id="3969" w:author="Shiv Mangal Rahi" w:date="2020-01-02T14:53:00Z"/>
                <w:rFonts w:ascii="Calibri" w:eastAsia="Times New Roman" w:hAnsi="Calibri" w:cs="Calibri"/>
                <w:color w:val="000000"/>
                <w:sz w:val="20"/>
                <w:szCs w:val="20"/>
                <w:lang w:val="en-US"/>
              </w:rPr>
            </w:pPr>
            <w:ins w:id="3970" w:author="Shiv Mangal Rahi" w:date="2020-01-02T14:53:00Z">
              <w:r w:rsidRPr="003C02F8">
                <w:rPr>
                  <w:rFonts w:ascii="Calibri" w:eastAsia="Times New Roman" w:hAnsi="Calibri" w:cs="Calibri"/>
                  <w:color w:val="000000"/>
                  <w:sz w:val="20"/>
                  <w:szCs w:val="20"/>
                  <w:lang w:val="en-US"/>
                </w:rPr>
                <w:t>Dimension</w:t>
              </w:r>
            </w:ins>
          </w:p>
        </w:tc>
        <w:tc>
          <w:tcPr>
            <w:tcW w:w="1008" w:type="dxa"/>
            <w:tcBorders>
              <w:top w:val="nil"/>
              <w:left w:val="nil"/>
              <w:bottom w:val="single" w:sz="4" w:space="0" w:color="auto"/>
              <w:right w:val="single" w:sz="4" w:space="0" w:color="auto"/>
            </w:tcBorders>
            <w:shd w:val="clear" w:color="auto" w:fill="auto"/>
            <w:vAlign w:val="center"/>
            <w:hideMark/>
          </w:tcPr>
          <w:p w14:paraId="4B1D6B47" w14:textId="77777777" w:rsidR="00B81696" w:rsidRPr="003C02F8" w:rsidRDefault="00B81696" w:rsidP="00FF0CB1">
            <w:pPr>
              <w:rPr>
                <w:ins w:id="3971" w:author="Shiv Mangal Rahi" w:date="2020-01-02T14:53:00Z"/>
                <w:rFonts w:ascii="Calibri" w:eastAsia="Times New Roman" w:hAnsi="Calibri" w:cs="Calibri"/>
                <w:color w:val="000000"/>
                <w:sz w:val="20"/>
                <w:szCs w:val="20"/>
                <w:lang w:val="en-US"/>
              </w:rPr>
            </w:pPr>
            <w:ins w:id="3972" w:author="Shiv Mangal Rahi" w:date="2020-01-02T14:53:00Z">
              <w:r w:rsidRPr="003C02F8">
                <w:rPr>
                  <w:rFonts w:ascii="Calibri" w:eastAsia="Times New Roman" w:hAnsi="Calibri" w:cs="Calibri"/>
                  <w:color w:val="000000"/>
                  <w:sz w:val="20"/>
                  <w:szCs w:val="20"/>
                  <w:lang w:val="en-US"/>
                </w:rPr>
                <w:t>RuleDesciption</w:t>
              </w:r>
            </w:ins>
          </w:p>
        </w:tc>
        <w:tc>
          <w:tcPr>
            <w:tcW w:w="1008" w:type="dxa"/>
            <w:tcBorders>
              <w:top w:val="nil"/>
              <w:left w:val="nil"/>
              <w:bottom w:val="single" w:sz="4" w:space="0" w:color="auto"/>
              <w:right w:val="single" w:sz="4" w:space="0" w:color="auto"/>
            </w:tcBorders>
            <w:shd w:val="clear" w:color="auto" w:fill="auto"/>
            <w:vAlign w:val="center"/>
            <w:hideMark/>
          </w:tcPr>
          <w:p w14:paraId="42A94EFF" w14:textId="77777777" w:rsidR="00B81696" w:rsidRPr="003C02F8" w:rsidRDefault="00B81696" w:rsidP="00FF0CB1">
            <w:pPr>
              <w:rPr>
                <w:ins w:id="3973" w:author="Shiv Mangal Rahi" w:date="2020-01-02T14:53:00Z"/>
                <w:rFonts w:ascii="Calibri" w:eastAsia="Times New Roman" w:hAnsi="Calibri" w:cs="Calibri"/>
                <w:color w:val="000000"/>
                <w:sz w:val="20"/>
                <w:szCs w:val="20"/>
                <w:lang w:val="en-US"/>
              </w:rPr>
            </w:pPr>
            <w:ins w:id="3974" w:author="Shiv Mangal Rahi" w:date="2020-01-02T14:53:00Z">
              <w:r w:rsidRPr="003C02F8">
                <w:rPr>
                  <w:rFonts w:ascii="Calibri" w:eastAsia="Times New Roman" w:hAnsi="Calibri" w:cs="Calibri"/>
                  <w:color w:val="000000"/>
                  <w:sz w:val="20"/>
                  <w:szCs w:val="20"/>
                  <w:lang w:val="en-US"/>
                </w:rPr>
                <w:t>Status</w:t>
              </w:r>
            </w:ins>
          </w:p>
        </w:tc>
        <w:tc>
          <w:tcPr>
            <w:tcW w:w="1008" w:type="dxa"/>
            <w:tcBorders>
              <w:top w:val="nil"/>
              <w:left w:val="nil"/>
              <w:bottom w:val="single" w:sz="4" w:space="0" w:color="auto"/>
              <w:right w:val="single" w:sz="4" w:space="0" w:color="auto"/>
            </w:tcBorders>
            <w:shd w:val="clear" w:color="auto" w:fill="auto"/>
            <w:vAlign w:val="center"/>
            <w:hideMark/>
          </w:tcPr>
          <w:p w14:paraId="74485C0F" w14:textId="77777777" w:rsidR="00B81696" w:rsidRPr="003C02F8" w:rsidRDefault="00B81696" w:rsidP="00FF0CB1">
            <w:pPr>
              <w:rPr>
                <w:ins w:id="3975" w:author="Shiv Mangal Rahi" w:date="2020-01-02T14:53:00Z"/>
                <w:rFonts w:ascii="Calibri" w:eastAsia="Times New Roman" w:hAnsi="Calibri" w:cs="Calibri"/>
                <w:color w:val="000000"/>
                <w:sz w:val="20"/>
                <w:szCs w:val="20"/>
                <w:lang w:val="en-US"/>
              </w:rPr>
            </w:pPr>
            <w:ins w:id="3976" w:author="Shiv Mangal Rahi" w:date="2020-01-02T14:53:00Z">
              <w:r w:rsidRPr="003C02F8">
                <w:rPr>
                  <w:rFonts w:ascii="Calibri" w:eastAsia="Times New Roman" w:hAnsi="Calibri" w:cs="Calibri"/>
                  <w:color w:val="000000"/>
                  <w:sz w:val="20"/>
                  <w:szCs w:val="20"/>
                  <w:lang w:val="en-US"/>
                </w:rPr>
                <w:t>DQ Results</w:t>
              </w:r>
            </w:ins>
          </w:p>
        </w:tc>
        <w:tc>
          <w:tcPr>
            <w:tcW w:w="1008" w:type="dxa"/>
            <w:tcBorders>
              <w:top w:val="nil"/>
              <w:left w:val="nil"/>
              <w:bottom w:val="single" w:sz="4" w:space="0" w:color="auto"/>
              <w:right w:val="single" w:sz="4" w:space="0" w:color="auto"/>
            </w:tcBorders>
            <w:shd w:val="clear" w:color="auto" w:fill="auto"/>
            <w:vAlign w:val="center"/>
            <w:hideMark/>
          </w:tcPr>
          <w:p w14:paraId="170099F9" w14:textId="77777777" w:rsidR="00B81696" w:rsidRPr="003C02F8" w:rsidRDefault="00B81696" w:rsidP="00FF0CB1">
            <w:pPr>
              <w:rPr>
                <w:ins w:id="3977" w:author="Shiv Mangal Rahi" w:date="2020-01-02T14:53:00Z"/>
                <w:rFonts w:ascii="Calibri" w:eastAsia="Times New Roman" w:hAnsi="Calibri" w:cs="Calibri"/>
                <w:color w:val="000000"/>
                <w:sz w:val="20"/>
                <w:szCs w:val="20"/>
                <w:lang w:val="en-US"/>
              </w:rPr>
            </w:pPr>
            <w:ins w:id="3978" w:author="Shiv Mangal Rahi" w:date="2020-01-02T14:53:00Z">
              <w:r w:rsidRPr="003C02F8">
                <w:rPr>
                  <w:rFonts w:ascii="Calibri" w:eastAsia="Times New Roman" w:hAnsi="Calibri" w:cs="Calibri"/>
                  <w:color w:val="000000"/>
                  <w:sz w:val="20"/>
                  <w:szCs w:val="20"/>
                  <w:lang w:val="en-US"/>
                </w:rPr>
                <w:t>TreatBlankorNullAs</w:t>
              </w:r>
            </w:ins>
          </w:p>
        </w:tc>
        <w:tc>
          <w:tcPr>
            <w:tcW w:w="1008" w:type="dxa"/>
            <w:tcBorders>
              <w:top w:val="nil"/>
              <w:left w:val="nil"/>
              <w:bottom w:val="single" w:sz="4" w:space="0" w:color="auto"/>
              <w:right w:val="single" w:sz="4" w:space="0" w:color="auto"/>
            </w:tcBorders>
            <w:shd w:val="clear" w:color="auto" w:fill="auto"/>
            <w:vAlign w:val="center"/>
            <w:hideMark/>
          </w:tcPr>
          <w:p w14:paraId="0D1F95F0" w14:textId="77777777" w:rsidR="00B81696" w:rsidRPr="003C02F8" w:rsidRDefault="00B81696" w:rsidP="00FF0CB1">
            <w:pPr>
              <w:rPr>
                <w:ins w:id="3979" w:author="Shiv Mangal Rahi" w:date="2020-01-02T14:53:00Z"/>
                <w:rFonts w:ascii="Calibri" w:eastAsia="Times New Roman" w:hAnsi="Calibri" w:cs="Calibri"/>
                <w:color w:val="000000"/>
                <w:sz w:val="20"/>
                <w:szCs w:val="20"/>
                <w:lang w:val="en-US"/>
              </w:rPr>
            </w:pPr>
            <w:ins w:id="3980" w:author="Shiv Mangal Rahi" w:date="2020-01-02T14:53:00Z">
              <w:r w:rsidRPr="003C02F8">
                <w:rPr>
                  <w:rFonts w:ascii="Calibri" w:eastAsia="Times New Roman" w:hAnsi="Calibri" w:cs="Calibri"/>
                  <w:color w:val="000000"/>
                  <w:sz w:val="20"/>
                  <w:szCs w:val="20"/>
                  <w:lang w:val="en-US"/>
                </w:rPr>
                <w:t>RegularExpression</w:t>
              </w:r>
            </w:ins>
          </w:p>
        </w:tc>
        <w:tc>
          <w:tcPr>
            <w:tcW w:w="1008" w:type="dxa"/>
            <w:tcBorders>
              <w:top w:val="nil"/>
              <w:left w:val="nil"/>
              <w:bottom w:val="single" w:sz="4" w:space="0" w:color="auto"/>
              <w:right w:val="single" w:sz="4" w:space="0" w:color="auto"/>
            </w:tcBorders>
            <w:shd w:val="clear" w:color="auto" w:fill="auto"/>
            <w:vAlign w:val="center"/>
            <w:hideMark/>
          </w:tcPr>
          <w:p w14:paraId="0FC7DFAC" w14:textId="77777777" w:rsidR="00B81696" w:rsidRPr="003C02F8" w:rsidRDefault="00B81696" w:rsidP="00FF0CB1">
            <w:pPr>
              <w:rPr>
                <w:ins w:id="3981" w:author="Shiv Mangal Rahi" w:date="2020-01-02T14:53:00Z"/>
                <w:rFonts w:ascii="Calibri" w:eastAsia="Times New Roman" w:hAnsi="Calibri" w:cs="Calibri"/>
                <w:color w:val="000000"/>
                <w:sz w:val="20"/>
                <w:szCs w:val="20"/>
                <w:lang w:val="en-US"/>
              </w:rPr>
            </w:pPr>
            <w:ins w:id="3982" w:author="Shiv Mangal Rahi" w:date="2020-01-02T14:53:00Z">
              <w:r w:rsidRPr="003C02F8">
                <w:rPr>
                  <w:rFonts w:ascii="Calibri" w:eastAsia="Times New Roman" w:hAnsi="Calibri" w:cs="Calibri"/>
                  <w:color w:val="000000"/>
                  <w:sz w:val="20"/>
                  <w:szCs w:val="20"/>
                  <w:lang w:val="en-US"/>
                </w:rPr>
                <w:t>MatchRegularExpression</w:t>
              </w:r>
            </w:ins>
          </w:p>
        </w:tc>
      </w:tr>
      <w:tr w:rsidR="00B81696" w:rsidRPr="003C02F8" w14:paraId="47B3C409" w14:textId="77777777" w:rsidTr="00FF0CB1">
        <w:trPr>
          <w:trHeight w:val="20"/>
          <w:ins w:id="3983"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04566829" w14:textId="77777777" w:rsidR="00B81696" w:rsidRPr="003C02F8" w:rsidRDefault="00B81696" w:rsidP="00FF0CB1">
            <w:pPr>
              <w:rPr>
                <w:ins w:id="3984" w:author="Shiv Mangal Rahi" w:date="2020-01-02T14:53:00Z"/>
                <w:rFonts w:ascii="Calibri" w:eastAsia="Times New Roman" w:hAnsi="Calibri" w:cs="Calibri"/>
                <w:color w:val="000000"/>
                <w:sz w:val="20"/>
                <w:szCs w:val="20"/>
                <w:lang w:val="en-US"/>
              </w:rPr>
            </w:pPr>
            <w:ins w:id="3985" w:author="Shiv Mangal Rahi" w:date="2020-01-02T14:53:00Z">
              <w:r w:rsidRPr="003C02F8">
                <w:rPr>
                  <w:rFonts w:ascii="Calibri" w:eastAsia="Times New Roman" w:hAnsi="Calibri" w:cs="Calibri"/>
                  <w:color w:val="000000"/>
                  <w:sz w:val="20"/>
                  <w:szCs w:val="20"/>
                  <w:lang w:val="en-US"/>
                </w:rPr>
                <w:t>Input Type</w:t>
              </w:r>
            </w:ins>
          </w:p>
        </w:tc>
        <w:tc>
          <w:tcPr>
            <w:tcW w:w="1008" w:type="dxa"/>
            <w:tcBorders>
              <w:top w:val="nil"/>
              <w:left w:val="nil"/>
              <w:bottom w:val="single" w:sz="4" w:space="0" w:color="auto"/>
              <w:right w:val="single" w:sz="4" w:space="0" w:color="auto"/>
            </w:tcBorders>
            <w:shd w:val="clear" w:color="auto" w:fill="auto"/>
            <w:vAlign w:val="center"/>
            <w:hideMark/>
          </w:tcPr>
          <w:p w14:paraId="01E6AC11" w14:textId="77777777" w:rsidR="00B81696" w:rsidRPr="003C02F8" w:rsidRDefault="00B81696" w:rsidP="00FF0CB1">
            <w:pPr>
              <w:rPr>
                <w:ins w:id="3986" w:author="Shiv Mangal Rahi" w:date="2020-01-02T14:53:00Z"/>
                <w:rFonts w:ascii="Calibri" w:eastAsia="Times New Roman" w:hAnsi="Calibri" w:cs="Calibri"/>
                <w:color w:val="000000"/>
                <w:sz w:val="20"/>
                <w:szCs w:val="20"/>
                <w:lang w:val="en-US"/>
              </w:rPr>
            </w:pPr>
            <w:ins w:id="3987" w:author="Shiv Mangal Rahi" w:date="2020-01-02T14:53:00Z">
              <w:r w:rsidRPr="003C02F8">
                <w:rPr>
                  <w:rFonts w:ascii="Calibri" w:eastAsia="Times New Roman" w:hAnsi="Calibri" w:cs="Calibri"/>
                  <w:color w:val="000000"/>
                  <w:sz w:val="20"/>
                  <w:szCs w:val="20"/>
                  <w:lang w:val="en-US"/>
                </w:rPr>
                <w:t>Simple Text</w:t>
              </w:r>
            </w:ins>
          </w:p>
        </w:tc>
        <w:tc>
          <w:tcPr>
            <w:tcW w:w="1008" w:type="dxa"/>
            <w:tcBorders>
              <w:top w:val="nil"/>
              <w:left w:val="nil"/>
              <w:bottom w:val="single" w:sz="4" w:space="0" w:color="auto"/>
              <w:right w:val="single" w:sz="4" w:space="0" w:color="auto"/>
            </w:tcBorders>
            <w:shd w:val="clear" w:color="auto" w:fill="auto"/>
            <w:vAlign w:val="center"/>
            <w:hideMark/>
          </w:tcPr>
          <w:p w14:paraId="0963B102" w14:textId="77777777" w:rsidR="00B81696" w:rsidRPr="003C02F8" w:rsidRDefault="00B81696" w:rsidP="00FF0CB1">
            <w:pPr>
              <w:rPr>
                <w:ins w:id="3988" w:author="Shiv Mangal Rahi" w:date="2020-01-02T14:53:00Z"/>
                <w:rFonts w:ascii="Calibri" w:eastAsia="Times New Roman" w:hAnsi="Calibri" w:cs="Calibri"/>
                <w:color w:val="000000"/>
                <w:sz w:val="20"/>
                <w:szCs w:val="20"/>
                <w:lang w:val="en-US"/>
              </w:rPr>
            </w:pPr>
            <w:ins w:id="3989" w:author="Shiv Mangal Rahi" w:date="2020-01-02T14:53:00Z">
              <w:r w:rsidRPr="003C02F8">
                <w:rPr>
                  <w:rFonts w:ascii="Calibri" w:eastAsia="Times New Roman" w:hAnsi="Calibri" w:cs="Calibri"/>
                  <w:color w:val="000000"/>
                  <w:sz w:val="20"/>
                  <w:szCs w:val="20"/>
                  <w:lang w:val="en-US"/>
                </w:rPr>
                <w:t>List</w:t>
              </w:r>
            </w:ins>
          </w:p>
        </w:tc>
        <w:tc>
          <w:tcPr>
            <w:tcW w:w="1008" w:type="dxa"/>
            <w:tcBorders>
              <w:top w:val="nil"/>
              <w:left w:val="nil"/>
              <w:bottom w:val="single" w:sz="4" w:space="0" w:color="auto"/>
              <w:right w:val="single" w:sz="4" w:space="0" w:color="auto"/>
            </w:tcBorders>
            <w:shd w:val="clear" w:color="auto" w:fill="auto"/>
            <w:vAlign w:val="center"/>
            <w:hideMark/>
          </w:tcPr>
          <w:p w14:paraId="508A3DB9" w14:textId="77777777" w:rsidR="00B81696" w:rsidRPr="003C02F8" w:rsidRDefault="00B81696" w:rsidP="00FF0CB1">
            <w:pPr>
              <w:rPr>
                <w:ins w:id="3990" w:author="Shiv Mangal Rahi" w:date="2020-01-02T14:53:00Z"/>
                <w:rFonts w:ascii="Calibri" w:eastAsia="Times New Roman" w:hAnsi="Calibri" w:cs="Calibri"/>
                <w:color w:val="000000"/>
                <w:sz w:val="20"/>
                <w:szCs w:val="20"/>
                <w:lang w:val="en-US"/>
              </w:rPr>
            </w:pPr>
            <w:ins w:id="3991" w:author="Shiv Mangal Rahi" w:date="2020-01-02T14:53:00Z">
              <w:r w:rsidRPr="003C02F8">
                <w:rPr>
                  <w:rFonts w:ascii="Calibri" w:eastAsia="Times New Roman" w:hAnsi="Calibri" w:cs="Calibri"/>
                  <w:color w:val="000000"/>
                  <w:sz w:val="20"/>
                  <w:szCs w:val="20"/>
                  <w:lang w:val="en-US"/>
                </w:rPr>
                <w:t>Simple Text</w:t>
              </w:r>
            </w:ins>
          </w:p>
        </w:tc>
        <w:tc>
          <w:tcPr>
            <w:tcW w:w="1008" w:type="dxa"/>
            <w:tcBorders>
              <w:top w:val="nil"/>
              <w:left w:val="nil"/>
              <w:bottom w:val="single" w:sz="4" w:space="0" w:color="auto"/>
              <w:right w:val="single" w:sz="4" w:space="0" w:color="auto"/>
            </w:tcBorders>
            <w:shd w:val="clear" w:color="auto" w:fill="auto"/>
            <w:vAlign w:val="center"/>
            <w:hideMark/>
          </w:tcPr>
          <w:p w14:paraId="626EBB47" w14:textId="77777777" w:rsidR="00B81696" w:rsidRPr="003C02F8" w:rsidRDefault="00B81696" w:rsidP="00FF0CB1">
            <w:pPr>
              <w:rPr>
                <w:ins w:id="3992" w:author="Shiv Mangal Rahi" w:date="2020-01-02T14:53:00Z"/>
                <w:rFonts w:ascii="Calibri" w:eastAsia="Times New Roman" w:hAnsi="Calibri" w:cs="Calibri"/>
                <w:color w:val="000000"/>
                <w:sz w:val="20"/>
                <w:szCs w:val="20"/>
                <w:lang w:val="en-US"/>
              </w:rPr>
            </w:pPr>
            <w:ins w:id="3993" w:author="Shiv Mangal Rahi" w:date="2020-01-02T14:53:00Z">
              <w:r w:rsidRPr="003C02F8">
                <w:rPr>
                  <w:rFonts w:ascii="Calibri" w:eastAsia="Times New Roman" w:hAnsi="Calibri" w:cs="Calibri"/>
                  <w:color w:val="000000"/>
                  <w:sz w:val="20"/>
                  <w:szCs w:val="20"/>
                  <w:lang w:val="en-US"/>
                </w:rPr>
                <w:t>List</w:t>
              </w:r>
            </w:ins>
          </w:p>
        </w:tc>
        <w:tc>
          <w:tcPr>
            <w:tcW w:w="1008" w:type="dxa"/>
            <w:tcBorders>
              <w:top w:val="nil"/>
              <w:left w:val="nil"/>
              <w:bottom w:val="single" w:sz="4" w:space="0" w:color="auto"/>
              <w:right w:val="single" w:sz="4" w:space="0" w:color="auto"/>
            </w:tcBorders>
            <w:shd w:val="clear" w:color="auto" w:fill="auto"/>
            <w:vAlign w:val="center"/>
            <w:hideMark/>
          </w:tcPr>
          <w:p w14:paraId="4D137360" w14:textId="77777777" w:rsidR="00B81696" w:rsidRPr="003C02F8" w:rsidRDefault="00B81696" w:rsidP="00FF0CB1">
            <w:pPr>
              <w:rPr>
                <w:ins w:id="3994" w:author="Shiv Mangal Rahi" w:date="2020-01-02T14:53:00Z"/>
                <w:rFonts w:ascii="Calibri" w:eastAsia="Times New Roman" w:hAnsi="Calibri" w:cs="Calibri"/>
                <w:color w:val="000000"/>
                <w:sz w:val="20"/>
                <w:szCs w:val="20"/>
                <w:lang w:val="en-US"/>
              </w:rPr>
            </w:pPr>
            <w:ins w:id="3995" w:author="Shiv Mangal Rahi" w:date="2020-01-02T14:53:00Z">
              <w:r w:rsidRPr="003C02F8">
                <w:rPr>
                  <w:rFonts w:ascii="Calibri" w:eastAsia="Times New Roman" w:hAnsi="Calibri" w:cs="Calibri"/>
                  <w:color w:val="000000"/>
                  <w:sz w:val="20"/>
                  <w:szCs w:val="20"/>
                  <w:lang w:val="en-US"/>
                </w:rPr>
                <w:t>Html/Richtext</w:t>
              </w:r>
            </w:ins>
          </w:p>
        </w:tc>
        <w:tc>
          <w:tcPr>
            <w:tcW w:w="1008" w:type="dxa"/>
            <w:tcBorders>
              <w:top w:val="nil"/>
              <w:left w:val="nil"/>
              <w:bottom w:val="single" w:sz="4" w:space="0" w:color="auto"/>
              <w:right w:val="single" w:sz="4" w:space="0" w:color="auto"/>
            </w:tcBorders>
            <w:shd w:val="clear" w:color="auto" w:fill="auto"/>
            <w:vAlign w:val="center"/>
            <w:hideMark/>
          </w:tcPr>
          <w:p w14:paraId="7E3E08E1" w14:textId="77777777" w:rsidR="00B81696" w:rsidRPr="003C02F8" w:rsidRDefault="00B81696" w:rsidP="00FF0CB1">
            <w:pPr>
              <w:rPr>
                <w:ins w:id="3996" w:author="Shiv Mangal Rahi" w:date="2020-01-02T14:53:00Z"/>
                <w:rFonts w:ascii="Calibri" w:eastAsia="Times New Roman" w:hAnsi="Calibri" w:cs="Calibri"/>
                <w:color w:val="000000"/>
                <w:sz w:val="20"/>
                <w:szCs w:val="20"/>
                <w:lang w:val="en-US"/>
              </w:rPr>
            </w:pPr>
            <w:ins w:id="3997" w:author="Shiv Mangal Rahi" w:date="2020-01-02T14:53:00Z">
              <w:r w:rsidRPr="003C02F8">
                <w:rPr>
                  <w:rFonts w:ascii="Calibri" w:eastAsia="Times New Roman" w:hAnsi="Calibri" w:cs="Calibri"/>
                  <w:color w:val="000000"/>
                  <w:sz w:val="20"/>
                  <w:szCs w:val="20"/>
                  <w:lang w:val="en-US"/>
                </w:rPr>
                <w:t>List</w:t>
              </w:r>
            </w:ins>
          </w:p>
        </w:tc>
        <w:tc>
          <w:tcPr>
            <w:tcW w:w="1008" w:type="dxa"/>
            <w:tcBorders>
              <w:top w:val="nil"/>
              <w:left w:val="nil"/>
              <w:bottom w:val="single" w:sz="4" w:space="0" w:color="auto"/>
              <w:right w:val="single" w:sz="4" w:space="0" w:color="auto"/>
            </w:tcBorders>
            <w:shd w:val="clear" w:color="auto" w:fill="auto"/>
            <w:vAlign w:val="center"/>
            <w:hideMark/>
          </w:tcPr>
          <w:p w14:paraId="2CE7AC3B" w14:textId="77777777" w:rsidR="00B81696" w:rsidRPr="003C02F8" w:rsidRDefault="00B81696" w:rsidP="00FF0CB1">
            <w:pPr>
              <w:rPr>
                <w:ins w:id="3998" w:author="Shiv Mangal Rahi" w:date="2020-01-02T14:53:00Z"/>
                <w:rFonts w:ascii="Calibri" w:eastAsia="Times New Roman" w:hAnsi="Calibri" w:cs="Calibri"/>
                <w:color w:val="000000"/>
                <w:sz w:val="20"/>
                <w:szCs w:val="20"/>
                <w:lang w:val="en-US"/>
              </w:rPr>
            </w:pPr>
            <w:ins w:id="3999" w:author="Shiv Mangal Rahi" w:date="2020-01-02T14:53:00Z">
              <w:r>
                <w:rPr>
                  <w:rFonts w:ascii="Calibri" w:eastAsia="Times New Roman" w:hAnsi="Calibri" w:cs="Calibri"/>
                  <w:color w:val="000000"/>
                  <w:sz w:val="20"/>
                  <w:szCs w:val="20"/>
                  <w:lang w:val="en-US"/>
                </w:rPr>
                <w:t xml:space="preserve"> List</w:t>
              </w:r>
            </w:ins>
          </w:p>
        </w:tc>
        <w:tc>
          <w:tcPr>
            <w:tcW w:w="1008" w:type="dxa"/>
            <w:tcBorders>
              <w:top w:val="nil"/>
              <w:left w:val="nil"/>
              <w:bottom w:val="single" w:sz="4" w:space="0" w:color="auto"/>
              <w:right w:val="single" w:sz="4" w:space="0" w:color="auto"/>
            </w:tcBorders>
            <w:shd w:val="clear" w:color="auto" w:fill="auto"/>
            <w:vAlign w:val="center"/>
            <w:hideMark/>
          </w:tcPr>
          <w:p w14:paraId="4EC71D16" w14:textId="77777777" w:rsidR="00B81696" w:rsidRPr="003C02F8" w:rsidRDefault="00B81696" w:rsidP="00FF0CB1">
            <w:pPr>
              <w:rPr>
                <w:ins w:id="4000" w:author="Shiv Mangal Rahi" w:date="2020-01-02T14:53:00Z"/>
                <w:rFonts w:ascii="Calibri" w:eastAsia="Times New Roman" w:hAnsi="Calibri" w:cs="Calibri"/>
                <w:color w:val="000000"/>
                <w:sz w:val="20"/>
                <w:szCs w:val="20"/>
                <w:lang w:val="en-US"/>
              </w:rPr>
            </w:pPr>
            <w:ins w:id="4001" w:author="Shiv Mangal Rahi" w:date="2020-01-02T14:53:00Z">
              <w:r w:rsidRPr="003C02F8">
                <w:rPr>
                  <w:rFonts w:ascii="Calibri" w:eastAsia="Times New Roman" w:hAnsi="Calibri" w:cs="Calibri"/>
                  <w:color w:val="000000"/>
                  <w:sz w:val="20"/>
                  <w:szCs w:val="20"/>
                  <w:lang w:val="en-US"/>
                </w:rPr>
                <w:t>TRUE/FALSE</w:t>
              </w:r>
            </w:ins>
          </w:p>
        </w:tc>
      </w:tr>
      <w:tr w:rsidR="00B81696" w:rsidRPr="003C02F8" w14:paraId="3B8593F0" w14:textId="77777777" w:rsidTr="00FF0CB1">
        <w:trPr>
          <w:trHeight w:val="20"/>
          <w:ins w:id="4002"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56746E73" w14:textId="77777777" w:rsidR="00B81696" w:rsidRPr="003C02F8" w:rsidRDefault="00B81696" w:rsidP="00FF0CB1">
            <w:pPr>
              <w:rPr>
                <w:ins w:id="4003" w:author="Shiv Mangal Rahi" w:date="2020-01-02T14:53:00Z"/>
                <w:rFonts w:ascii="Calibri" w:eastAsia="Times New Roman" w:hAnsi="Calibri" w:cs="Calibri"/>
                <w:color w:val="000000"/>
                <w:sz w:val="20"/>
                <w:szCs w:val="20"/>
                <w:lang w:val="en-US"/>
              </w:rPr>
            </w:pPr>
            <w:ins w:id="4004" w:author="Shiv Mangal Rahi" w:date="2020-01-02T14:53:00Z">
              <w:r w:rsidRPr="003C02F8">
                <w:rPr>
                  <w:rFonts w:ascii="Calibri" w:eastAsia="Times New Roman" w:hAnsi="Calibri" w:cs="Calibri"/>
                  <w:color w:val="000000"/>
                  <w:sz w:val="20"/>
                  <w:szCs w:val="20"/>
                  <w:lang w:val="en-US"/>
                </w:rPr>
                <w:lastRenderedPageBreak/>
                <w:t>Category</w:t>
              </w:r>
            </w:ins>
          </w:p>
        </w:tc>
        <w:tc>
          <w:tcPr>
            <w:tcW w:w="1008" w:type="dxa"/>
            <w:tcBorders>
              <w:top w:val="nil"/>
              <w:left w:val="nil"/>
              <w:bottom w:val="single" w:sz="4" w:space="0" w:color="auto"/>
              <w:right w:val="single" w:sz="4" w:space="0" w:color="auto"/>
            </w:tcBorders>
            <w:shd w:val="clear" w:color="auto" w:fill="auto"/>
            <w:vAlign w:val="center"/>
            <w:hideMark/>
          </w:tcPr>
          <w:p w14:paraId="4BBE222B" w14:textId="77777777" w:rsidR="00B81696" w:rsidRPr="003C02F8" w:rsidRDefault="00B81696" w:rsidP="00FF0CB1">
            <w:pPr>
              <w:rPr>
                <w:ins w:id="4005" w:author="Shiv Mangal Rahi" w:date="2020-01-02T14:53:00Z"/>
                <w:rFonts w:ascii="Calibri" w:eastAsia="Times New Roman" w:hAnsi="Calibri" w:cs="Calibri"/>
                <w:color w:val="000000"/>
                <w:sz w:val="20"/>
                <w:szCs w:val="20"/>
                <w:lang w:val="en-US"/>
              </w:rPr>
            </w:pPr>
            <w:ins w:id="400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831B724" w14:textId="77777777" w:rsidR="00B81696" w:rsidRPr="003C02F8" w:rsidRDefault="00B81696" w:rsidP="00FF0CB1">
            <w:pPr>
              <w:rPr>
                <w:ins w:id="4007" w:author="Shiv Mangal Rahi" w:date="2020-01-02T14:53:00Z"/>
                <w:rFonts w:ascii="Calibri" w:eastAsia="Times New Roman" w:hAnsi="Calibri" w:cs="Calibri"/>
                <w:color w:val="000000"/>
                <w:sz w:val="20"/>
                <w:szCs w:val="20"/>
                <w:lang w:val="en-US"/>
              </w:rPr>
            </w:pPr>
            <w:ins w:id="400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064BD306" w14:textId="77777777" w:rsidR="00B81696" w:rsidRPr="003C02F8" w:rsidRDefault="00B81696" w:rsidP="00FF0CB1">
            <w:pPr>
              <w:rPr>
                <w:ins w:id="4009" w:author="Shiv Mangal Rahi" w:date="2020-01-02T14:53:00Z"/>
                <w:rFonts w:ascii="Calibri" w:eastAsia="Times New Roman" w:hAnsi="Calibri" w:cs="Calibri"/>
                <w:color w:val="000000"/>
                <w:sz w:val="20"/>
                <w:szCs w:val="20"/>
                <w:lang w:val="en-US"/>
              </w:rPr>
            </w:pPr>
            <w:ins w:id="4010"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5EB32B8" w14:textId="77777777" w:rsidR="00B81696" w:rsidRPr="003C02F8" w:rsidRDefault="00B81696" w:rsidP="00FF0CB1">
            <w:pPr>
              <w:rPr>
                <w:ins w:id="4011" w:author="Shiv Mangal Rahi" w:date="2020-01-02T14:53:00Z"/>
                <w:rFonts w:ascii="Calibri" w:eastAsia="Times New Roman" w:hAnsi="Calibri" w:cs="Calibri"/>
                <w:color w:val="000000"/>
                <w:sz w:val="20"/>
                <w:szCs w:val="20"/>
                <w:lang w:val="en-US"/>
              </w:rPr>
            </w:pPr>
            <w:ins w:id="401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B0596C2" w14:textId="77777777" w:rsidR="00B81696" w:rsidRPr="003C02F8" w:rsidRDefault="00B81696" w:rsidP="00FF0CB1">
            <w:pPr>
              <w:rPr>
                <w:ins w:id="4013" w:author="Shiv Mangal Rahi" w:date="2020-01-02T14:53:00Z"/>
                <w:rFonts w:ascii="Calibri" w:eastAsia="Times New Roman" w:hAnsi="Calibri" w:cs="Calibri"/>
                <w:color w:val="000000"/>
                <w:sz w:val="20"/>
                <w:szCs w:val="20"/>
                <w:lang w:val="en-US"/>
              </w:rPr>
            </w:pPr>
            <w:ins w:id="401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075691E" w14:textId="77777777" w:rsidR="00B81696" w:rsidRPr="003C02F8" w:rsidRDefault="00B81696" w:rsidP="00FF0CB1">
            <w:pPr>
              <w:rPr>
                <w:ins w:id="4015" w:author="Shiv Mangal Rahi" w:date="2020-01-02T14:53:00Z"/>
                <w:rFonts w:ascii="Calibri" w:eastAsia="Times New Roman" w:hAnsi="Calibri" w:cs="Calibri"/>
                <w:color w:val="000000"/>
                <w:sz w:val="20"/>
                <w:szCs w:val="20"/>
                <w:lang w:val="en-US"/>
              </w:rPr>
            </w:pPr>
            <w:ins w:id="401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34E792B" w14:textId="77777777" w:rsidR="00B81696" w:rsidRPr="003C02F8" w:rsidRDefault="00B81696" w:rsidP="00FF0CB1">
            <w:pPr>
              <w:rPr>
                <w:ins w:id="4017" w:author="Shiv Mangal Rahi" w:date="2020-01-02T14:53:00Z"/>
                <w:rFonts w:ascii="Calibri" w:eastAsia="Times New Roman" w:hAnsi="Calibri" w:cs="Calibri"/>
                <w:color w:val="000000"/>
                <w:sz w:val="20"/>
                <w:szCs w:val="20"/>
                <w:lang w:val="en-US"/>
              </w:rPr>
            </w:pPr>
            <w:ins w:id="401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48B3539" w14:textId="77777777" w:rsidR="00B81696" w:rsidRPr="003C02F8" w:rsidRDefault="00B81696" w:rsidP="00FF0CB1">
            <w:pPr>
              <w:rPr>
                <w:ins w:id="4019" w:author="Shiv Mangal Rahi" w:date="2020-01-02T14:53:00Z"/>
                <w:rFonts w:ascii="Calibri" w:eastAsia="Times New Roman" w:hAnsi="Calibri" w:cs="Calibri"/>
                <w:color w:val="000000"/>
                <w:sz w:val="20"/>
                <w:szCs w:val="20"/>
                <w:lang w:val="en-US"/>
              </w:rPr>
            </w:pPr>
            <w:ins w:id="4020" w:author="Shiv Mangal Rahi" w:date="2020-01-02T14:53:00Z">
              <w:r w:rsidRPr="003C02F8">
                <w:rPr>
                  <w:rFonts w:ascii="Calibri" w:eastAsia="Times New Roman" w:hAnsi="Calibri" w:cs="Calibri"/>
                  <w:color w:val="000000"/>
                  <w:sz w:val="20"/>
                  <w:szCs w:val="20"/>
                  <w:lang w:val="en-US"/>
                </w:rPr>
                <w:t>N/A</w:t>
              </w:r>
            </w:ins>
          </w:p>
        </w:tc>
      </w:tr>
      <w:tr w:rsidR="00B81696" w:rsidRPr="003C02F8" w14:paraId="0C363830" w14:textId="77777777" w:rsidTr="00FF0CB1">
        <w:trPr>
          <w:trHeight w:val="20"/>
          <w:ins w:id="4021"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0E893BED" w14:textId="77777777" w:rsidR="00B81696" w:rsidRPr="003C02F8" w:rsidRDefault="00B81696" w:rsidP="00FF0CB1">
            <w:pPr>
              <w:rPr>
                <w:ins w:id="4022" w:author="Shiv Mangal Rahi" w:date="2020-01-02T14:53:00Z"/>
                <w:rFonts w:ascii="Calibri" w:eastAsia="Times New Roman" w:hAnsi="Calibri" w:cs="Calibri"/>
                <w:color w:val="000000"/>
                <w:sz w:val="20"/>
                <w:szCs w:val="20"/>
                <w:lang w:val="en-US"/>
              </w:rPr>
            </w:pPr>
            <w:ins w:id="4023" w:author="Shiv Mangal Rahi" w:date="2020-01-02T14:53:00Z">
              <w:r w:rsidRPr="003C02F8">
                <w:rPr>
                  <w:rFonts w:ascii="Calibri" w:eastAsia="Times New Roman" w:hAnsi="Calibri" w:cs="Calibri"/>
                  <w:color w:val="000000"/>
                  <w:sz w:val="20"/>
                  <w:szCs w:val="20"/>
                  <w:lang w:val="en-US"/>
                </w:rPr>
                <w:t>Minimum Value</w:t>
              </w:r>
            </w:ins>
          </w:p>
        </w:tc>
        <w:tc>
          <w:tcPr>
            <w:tcW w:w="1008" w:type="dxa"/>
            <w:tcBorders>
              <w:top w:val="nil"/>
              <w:left w:val="nil"/>
              <w:bottom w:val="single" w:sz="4" w:space="0" w:color="auto"/>
              <w:right w:val="single" w:sz="4" w:space="0" w:color="auto"/>
            </w:tcBorders>
            <w:shd w:val="clear" w:color="auto" w:fill="auto"/>
            <w:vAlign w:val="center"/>
            <w:hideMark/>
          </w:tcPr>
          <w:p w14:paraId="41CCAF7D" w14:textId="77777777" w:rsidR="00B81696" w:rsidRPr="003C02F8" w:rsidRDefault="00B81696" w:rsidP="00FF0CB1">
            <w:pPr>
              <w:rPr>
                <w:ins w:id="4024" w:author="Shiv Mangal Rahi" w:date="2020-01-02T14:53:00Z"/>
                <w:rFonts w:ascii="Calibri" w:eastAsia="Times New Roman" w:hAnsi="Calibri" w:cs="Calibri"/>
                <w:color w:val="000000"/>
                <w:sz w:val="20"/>
                <w:szCs w:val="20"/>
                <w:lang w:val="en-US"/>
              </w:rPr>
            </w:pPr>
            <w:ins w:id="4025"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647537AF" w14:textId="77777777" w:rsidR="00B81696" w:rsidRPr="003C02F8" w:rsidRDefault="00B81696" w:rsidP="00FF0CB1">
            <w:pPr>
              <w:rPr>
                <w:ins w:id="4026" w:author="Shiv Mangal Rahi" w:date="2020-01-02T14:53:00Z"/>
                <w:rFonts w:ascii="Calibri" w:eastAsia="Times New Roman" w:hAnsi="Calibri" w:cs="Calibri"/>
                <w:color w:val="000000"/>
                <w:sz w:val="20"/>
                <w:szCs w:val="20"/>
                <w:lang w:val="en-US"/>
              </w:rPr>
            </w:pPr>
            <w:ins w:id="402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FE61647" w14:textId="77777777" w:rsidR="00B81696" w:rsidRPr="003C02F8" w:rsidRDefault="00B81696" w:rsidP="00FF0CB1">
            <w:pPr>
              <w:rPr>
                <w:ins w:id="4028" w:author="Shiv Mangal Rahi" w:date="2020-01-02T14:53:00Z"/>
                <w:rFonts w:ascii="Calibri" w:eastAsia="Times New Roman" w:hAnsi="Calibri" w:cs="Calibri"/>
                <w:color w:val="000000"/>
                <w:sz w:val="20"/>
                <w:szCs w:val="20"/>
                <w:lang w:val="en-US"/>
              </w:rPr>
            </w:pPr>
            <w:ins w:id="4029"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8F19C9A" w14:textId="77777777" w:rsidR="00B81696" w:rsidRPr="003C02F8" w:rsidRDefault="00B81696" w:rsidP="00FF0CB1">
            <w:pPr>
              <w:rPr>
                <w:ins w:id="4030" w:author="Shiv Mangal Rahi" w:date="2020-01-02T14:53:00Z"/>
                <w:rFonts w:ascii="Calibri" w:eastAsia="Times New Roman" w:hAnsi="Calibri" w:cs="Calibri"/>
                <w:color w:val="000000"/>
                <w:sz w:val="20"/>
                <w:szCs w:val="20"/>
                <w:lang w:val="en-US"/>
              </w:rPr>
            </w:pPr>
            <w:ins w:id="4031"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8118EB2" w14:textId="77777777" w:rsidR="00B81696" w:rsidRPr="003C02F8" w:rsidRDefault="00B81696" w:rsidP="00FF0CB1">
            <w:pPr>
              <w:rPr>
                <w:ins w:id="4032" w:author="Shiv Mangal Rahi" w:date="2020-01-02T14:53:00Z"/>
                <w:rFonts w:ascii="Calibri" w:eastAsia="Times New Roman" w:hAnsi="Calibri" w:cs="Calibri"/>
                <w:color w:val="000000"/>
                <w:sz w:val="20"/>
                <w:szCs w:val="20"/>
                <w:lang w:val="en-US"/>
              </w:rPr>
            </w:pPr>
            <w:ins w:id="4033"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49C18D5" w14:textId="77777777" w:rsidR="00B81696" w:rsidRPr="003C02F8" w:rsidRDefault="00B81696" w:rsidP="00FF0CB1">
            <w:pPr>
              <w:rPr>
                <w:ins w:id="4034" w:author="Shiv Mangal Rahi" w:date="2020-01-02T14:53:00Z"/>
                <w:rFonts w:ascii="Calibri" w:eastAsia="Times New Roman" w:hAnsi="Calibri" w:cs="Calibri"/>
                <w:color w:val="000000"/>
                <w:sz w:val="20"/>
                <w:szCs w:val="20"/>
                <w:lang w:val="en-US"/>
              </w:rPr>
            </w:pPr>
            <w:ins w:id="4035"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37178E0" w14:textId="77777777" w:rsidR="00B81696" w:rsidRPr="003C02F8" w:rsidRDefault="00B81696" w:rsidP="00FF0CB1">
            <w:pPr>
              <w:rPr>
                <w:ins w:id="4036" w:author="Shiv Mangal Rahi" w:date="2020-01-02T14:53:00Z"/>
                <w:rFonts w:ascii="Calibri" w:eastAsia="Times New Roman" w:hAnsi="Calibri" w:cs="Calibri"/>
                <w:color w:val="000000"/>
                <w:sz w:val="20"/>
                <w:szCs w:val="20"/>
                <w:lang w:val="en-US"/>
              </w:rPr>
            </w:pPr>
            <w:ins w:id="403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336E685" w14:textId="77777777" w:rsidR="00B81696" w:rsidRPr="003C02F8" w:rsidRDefault="00B81696" w:rsidP="00FF0CB1">
            <w:pPr>
              <w:rPr>
                <w:ins w:id="4038" w:author="Shiv Mangal Rahi" w:date="2020-01-02T14:53:00Z"/>
                <w:rFonts w:ascii="Calibri" w:eastAsia="Times New Roman" w:hAnsi="Calibri" w:cs="Calibri"/>
                <w:color w:val="000000"/>
                <w:sz w:val="20"/>
                <w:szCs w:val="20"/>
                <w:lang w:val="en-US"/>
              </w:rPr>
            </w:pPr>
            <w:ins w:id="4039" w:author="Shiv Mangal Rahi" w:date="2020-01-02T14:53:00Z">
              <w:r w:rsidRPr="003C02F8">
                <w:rPr>
                  <w:rFonts w:ascii="Calibri" w:eastAsia="Times New Roman" w:hAnsi="Calibri" w:cs="Calibri"/>
                  <w:color w:val="000000"/>
                  <w:sz w:val="20"/>
                  <w:szCs w:val="20"/>
                  <w:lang w:val="en-US"/>
                </w:rPr>
                <w:t>N/A</w:t>
              </w:r>
            </w:ins>
          </w:p>
        </w:tc>
      </w:tr>
      <w:tr w:rsidR="00B81696" w:rsidRPr="003C02F8" w14:paraId="723986C9" w14:textId="77777777" w:rsidTr="00FF0CB1">
        <w:trPr>
          <w:trHeight w:val="20"/>
          <w:ins w:id="4040"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171641F0" w14:textId="77777777" w:rsidR="00B81696" w:rsidRPr="003C02F8" w:rsidRDefault="00B81696" w:rsidP="00FF0CB1">
            <w:pPr>
              <w:rPr>
                <w:ins w:id="4041" w:author="Shiv Mangal Rahi" w:date="2020-01-02T14:53:00Z"/>
                <w:rFonts w:ascii="Calibri" w:eastAsia="Times New Roman" w:hAnsi="Calibri" w:cs="Calibri"/>
                <w:color w:val="000000"/>
                <w:sz w:val="20"/>
                <w:szCs w:val="20"/>
                <w:lang w:val="en-US"/>
              </w:rPr>
            </w:pPr>
            <w:ins w:id="4042" w:author="Shiv Mangal Rahi" w:date="2020-01-02T14:53:00Z">
              <w:r w:rsidRPr="003C02F8">
                <w:rPr>
                  <w:rFonts w:ascii="Calibri" w:eastAsia="Times New Roman" w:hAnsi="Calibri" w:cs="Calibri"/>
                  <w:color w:val="000000"/>
                  <w:sz w:val="20"/>
                  <w:szCs w:val="20"/>
                  <w:lang w:val="en-US"/>
                </w:rPr>
                <w:t>Maximum Value</w:t>
              </w:r>
            </w:ins>
          </w:p>
        </w:tc>
        <w:tc>
          <w:tcPr>
            <w:tcW w:w="1008" w:type="dxa"/>
            <w:tcBorders>
              <w:top w:val="nil"/>
              <w:left w:val="nil"/>
              <w:bottom w:val="single" w:sz="4" w:space="0" w:color="auto"/>
              <w:right w:val="single" w:sz="4" w:space="0" w:color="auto"/>
            </w:tcBorders>
            <w:shd w:val="clear" w:color="auto" w:fill="auto"/>
            <w:vAlign w:val="center"/>
            <w:hideMark/>
          </w:tcPr>
          <w:p w14:paraId="4BEC4604" w14:textId="77777777" w:rsidR="00B81696" w:rsidRPr="003C02F8" w:rsidRDefault="00B81696" w:rsidP="00FF0CB1">
            <w:pPr>
              <w:rPr>
                <w:ins w:id="4043" w:author="Shiv Mangal Rahi" w:date="2020-01-02T14:53:00Z"/>
                <w:rFonts w:ascii="Calibri" w:eastAsia="Times New Roman" w:hAnsi="Calibri" w:cs="Calibri"/>
                <w:color w:val="000000"/>
                <w:sz w:val="20"/>
                <w:szCs w:val="20"/>
                <w:lang w:val="en-US"/>
              </w:rPr>
            </w:pPr>
            <w:ins w:id="404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246D946" w14:textId="77777777" w:rsidR="00B81696" w:rsidRPr="003C02F8" w:rsidRDefault="00B81696" w:rsidP="00FF0CB1">
            <w:pPr>
              <w:rPr>
                <w:ins w:id="4045" w:author="Shiv Mangal Rahi" w:date="2020-01-02T14:53:00Z"/>
                <w:rFonts w:ascii="Calibri" w:eastAsia="Times New Roman" w:hAnsi="Calibri" w:cs="Calibri"/>
                <w:color w:val="000000"/>
                <w:sz w:val="20"/>
                <w:szCs w:val="20"/>
                <w:lang w:val="en-US"/>
              </w:rPr>
            </w:pPr>
            <w:ins w:id="404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30A39C2" w14:textId="77777777" w:rsidR="00B81696" w:rsidRPr="003C02F8" w:rsidRDefault="00B81696" w:rsidP="00FF0CB1">
            <w:pPr>
              <w:rPr>
                <w:ins w:id="4047" w:author="Shiv Mangal Rahi" w:date="2020-01-02T14:53:00Z"/>
                <w:rFonts w:ascii="Calibri" w:eastAsia="Times New Roman" w:hAnsi="Calibri" w:cs="Calibri"/>
                <w:color w:val="000000"/>
                <w:sz w:val="20"/>
                <w:szCs w:val="20"/>
                <w:lang w:val="en-US"/>
              </w:rPr>
            </w:pPr>
            <w:ins w:id="404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A568D76" w14:textId="77777777" w:rsidR="00B81696" w:rsidRPr="003C02F8" w:rsidRDefault="00B81696" w:rsidP="00FF0CB1">
            <w:pPr>
              <w:rPr>
                <w:ins w:id="4049" w:author="Shiv Mangal Rahi" w:date="2020-01-02T14:53:00Z"/>
                <w:rFonts w:ascii="Calibri" w:eastAsia="Times New Roman" w:hAnsi="Calibri" w:cs="Calibri"/>
                <w:color w:val="000000"/>
                <w:sz w:val="20"/>
                <w:szCs w:val="20"/>
                <w:lang w:val="en-US"/>
              </w:rPr>
            </w:pPr>
            <w:ins w:id="4050"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57DB45E" w14:textId="77777777" w:rsidR="00B81696" w:rsidRPr="003C02F8" w:rsidRDefault="00B81696" w:rsidP="00FF0CB1">
            <w:pPr>
              <w:rPr>
                <w:ins w:id="4051" w:author="Shiv Mangal Rahi" w:date="2020-01-02T14:53:00Z"/>
                <w:rFonts w:ascii="Calibri" w:eastAsia="Times New Roman" w:hAnsi="Calibri" w:cs="Calibri"/>
                <w:color w:val="000000"/>
                <w:sz w:val="20"/>
                <w:szCs w:val="20"/>
                <w:lang w:val="en-US"/>
              </w:rPr>
            </w:pPr>
            <w:ins w:id="405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27D6572" w14:textId="77777777" w:rsidR="00B81696" w:rsidRPr="003C02F8" w:rsidRDefault="00B81696" w:rsidP="00FF0CB1">
            <w:pPr>
              <w:rPr>
                <w:ins w:id="4053" w:author="Shiv Mangal Rahi" w:date="2020-01-02T14:53:00Z"/>
                <w:rFonts w:ascii="Calibri" w:eastAsia="Times New Roman" w:hAnsi="Calibri" w:cs="Calibri"/>
                <w:color w:val="000000"/>
                <w:sz w:val="20"/>
                <w:szCs w:val="20"/>
                <w:lang w:val="en-US"/>
              </w:rPr>
            </w:pPr>
            <w:ins w:id="405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FA9A473" w14:textId="77777777" w:rsidR="00B81696" w:rsidRPr="003C02F8" w:rsidRDefault="00B81696" w:rsidP="00FF0CB1">
            <w:pPr>
              <w:rPr>
                <w:ins w:id="4055" w:author="Shiv Mangal Rahi" w:date="2020-01-02T14:53:00Z"/>
                <w:rFonts w:ascii="Calibri" w:eastAsia="Times New Roman" w:hAnsi="Calibri" w:cs="Calibri"/>
                <w:color w:val="000000"/>
                <w:sz w:val="20"/>
                <w:szCs w:val="20"/>
                <w:lang w:val="en-US"/>
              </w:rPr>
            </w:pPr>
            <w:ins w:id="405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A16A80C" w14:textId="77777777" w:rsidR="00B81696" w:rsidRPr="003C02F8" w:rsidRDefault="00B81696" w:rsidP="00FF0CB1">
            <w:pPr>
              <w:rPr>
                <w:ins w:id="4057" w:author="Shiv Mangal Rahi" w:date="2020-01-02T14:53:00Z"/>
                <w:rFonts w:ascii="Calibri" w:eastAsia="Times New Roman" w:hAnsi="Calibri" w:cs="Calibri"/>
                <w:color w:val="000000"/>
                <w:sz w:val="20"/>
                <w:szCs w:val="20"/>
                <w:lang w:val="en-US"/>
              </w:rPr>
            </w:pPr>
            <w:ins w:id="4058" w:author="Shiv Mangal Rahi" w:date="2020-01-02T14:53:00Z">
              <w:r w:rsidRPr="003C02F8">
                <w:rPr>
                  <w:rFonts w:ascii="Calibri" w:eastAsia="Times New Roman" w:hAnsi="Calibri" w:cs="Calibri"/>
                  <w:color w:val="000000"/>
                  <w:sz w:val="20"/>
                  <w:szCs w:val="20"/>
                  <w:lang w:val="en-US"/>
                </w:rPr>
                <w:t>N/A</w:t>
              </w:r>
            </w:ins>
          </w:p>
        </w:tc>
      </w:tr>
      <w:tr w:rsidR="00B81696" w:rsidRPr="003C02F8" w14:paraId="67305EAF" w14:textId="77777777" w:rsidTr="00FF0CB1">
        <w:trPr>
          <w:trHeight w:val="20"/>
          <w:ins w:id="4059"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23F4B03A" w14:textId="77777777" w:rsidR="00B81696" w:rsidRPr="003C02F8" w:rsidRDefault="00B81696" w:rsidP="00FF0CB1">
            <w:pPr>
              <w:rPr>
                <w:ins w:id="4060" w:author="Shiv Mangal Rahi" w:date="2020-01-02T14:53:00Z"/>
                <w:rFonts w:ascii="Calibri" w:eastAsia="Times New Roman" w:hAnsi="Calibri" w:cs="Calibri"/>
                <w:color w:val="000000"/>
                <w:sz w:val="20"/>
                <w:szCs w:val="20"/>
                <w:lang w:val="en-US"/>
              </w:rPr>
            </w:pPr>
            <w:ins w:id="4061" w:author="Shiv Mangal Rahi" w:date="2020-01-02T14:53:00Z">
              <w:r w:rsidRPr="003C02F8">
                <w:rPr>
                  <w:rFonts w:ascii="Calibri" w:eastAsia="Times New Roman" w:hAnsi="Calibri" w:cs="Calibri"/>
                  <w:color w:val="000000"/>
                  <w:sz w:val="20"/>
                  <w:szCs w:val="20"/>
                  <w:lang w:val="en-US"/>
                </w:rPr>
                <w:t>Type of List</w:t>
              </w:r>
            </w:ins>
          </w:p>
        </w:tc>
        <w:tc>
          <w:tcPr>
            <w:tcW w:w="1008" w:type="dxa"/>
            <w:tcBorders>
              <w:top w:val="nil"/>
              <w:left w:val="nil"/>
              <w:bottom w:val="single" w:sz="4" w:space="0" w:color="auto"/>
              <w:right w:val="single" w:sz="4" w:space="0" w:color="auto"/>
            </w:tcBorders>
            <w:shd w:val="clear" w:color="auto" w:fill="auto"/>
            <w:vAlign w:val="center"/>
            <w:hideMark/>
          </w:tcPr>
          <w:p w14:paraId="7D19676D" w14:textId="77777777" w:rsidR="00B81696" w:rsidRPr="003C02F8" w:rsidRDefault="00B81696" w:rsidP="00FF0CB1">
            <w:pPr>
              <w:rPr>
                <w:ins w:id="4062" w:author="Shiv Mangal Rahi" w:date="2020-01-02T14:53:00Z"/>
                <w:rFonts w:ascii="Calibri" w:eastAsia="Times New Roman" w:hAnsi="Calibri" w:cs="Calibri"/>
                <w:color w:val="000000"/>
                <w:sz w:val="20"/>
                <w:szCs w:val="20"/>
                <w:lang w:val="en-US"/>
              </w:rPr>
            </w:pPr>
            <w:ins w:id="4063"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2A1AFF1" w14:textId="77777777" w:rsidR="00B81696" w:rsidRPr="003C02F8" w:rsidRDefault="00B81696" w:rsidP="00FF0CB1">
            <w:pPr>
              <w:rPr>
                <w:ins w:id="4064" w:author="Shiv Mangal Rahi" w:date="2020-01-02T14:53:00Z"/>
                <w:rFonts w:ascii="Calibri" w:eastAsia="Times New Roman" w:hAnsi="Calibri" w:cs="Calibri"/>
                <w:color w:val="000000"/>
                <w:sz w:val="20"/>
                <w:szCs w:val="20"/>
                <w:lang w:val="en-US"/>
              </w:rPr>
            </w:pPr>
            <w:ins w:id="4065" w:author="Shiv Mangal Rahi" w:date="2020-01-02T14:53:00Z">
              <w:r w:rsidRPr="003C02F8">
                <w:rPr>
                  <w:rFonts w:ascii="Calibri" w:eastAsia="Times New Roman" w:hAnsi="Calibri" w:cs="Calibri"/>
                  <w:color w:val="000000"/>
                  <w:sz w:val="20"/>
                  <w:szCs w:val="20"/>
                  <w:lang w:val="en-US"/>
                </w:rPr>
                <w:t>Reference List Item : Rule Dimension</w:t>
              </w:r>
            </w:ins>
          </w:p>
        </w:tc>
        <w:tc>
          <w:tcPr>
            <w:tcW w:w="1008" w:type="dxa"/>
            <w:tcBorders>
              <w:top w:val="nil"/>
              <w:left w:val="nil"/>
              <w:bottom w:val="single" w:sz="4" w:space="0" w:color="auto"/>
              <w:right w:val="single" w:sz="4" w:space="0" w:color="auto"/>
            </w:tcBorders>
            <w:shd w:val="clear" w:color="auto" w:fill="auto"/>
            <w:vAlign w:val="center"/>
            <w:hideMark/>
          </w:tcPr>
          <w:p w14:paraId="1FE78765" w14:textId="77777777" w:rsidR="00B81696" w:rsidRPr="003C02F8" w:rsidRDefault="00B81696" w:rsidP="00FF0CB1">
            <w:pPr>
              <w:rPr>
                <w:ins w:id="4066" w:author="Shiv Mangal Rahi" w:date="2020-01-02T14:53:00Z"/>
                <w:rFonts w:ascii="Calibri" w:eastAsia="Times New Roman" w:hAnsi="Calibri" w:cs="Calibri"/>
                <w:color w:val="000000"/>
                <w:sz w:val="20"/>
                <w:szCs w:val="20"/>
                <w:lang w:val="en-US"/>
              </w:rPr>
            </w:pPr>
            <w:ins w:id="406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041F52D" w14:textId="77777777" w:rsidR="00B81696" w:rsidRPr="003C02F8" w:rsidRDefault="00B81696" w:rsidP="00FF0CB1">
            <w:pPr>
              <w:rPr>
                <w:ins w:id="4068" w:author="Shiv Mangal Rahi" w:date="2020-01-02T14:53:00Z"/>
                <w:rFonts w:ascii="Calibri" w:eastAsia="Times New Roman" w:hAnsi="Calibri" w:cs="Calibri"/>
                <w:color w:val="000000"/>
                <w:sz w:val="20"/>
                <w:szCs w:val="20"/>
                <w:lang w:val="en-US"/>
              </w:rPr>
            </w:pPr>
            <w:ins w:id="4069" w:author="Shiv Mangal Rahi" w:date="2020-01-02T14:53:00Z">
              <w:r w:rsidRPr="003C02F8">
                <w:rPr>
                  <w:rFonts w:ascii="Calibri" w:eastAsia="Times New Roman" w:hAnsi="Calibri" w:cs="Calibri"/>
                  <w:color w:val="000000"/>
                  <w:sz w:val="20"/>
                  <w:szCs w:val="20"/>
                  <w:lang w:val="en-US"/>
                </w:rPr>
                <w:t>Reference List Item : Rule Status</w:t>
              </w:r>
            </w:ins>
          </w:p>
        </w:tc>
        <w:tc>
          <w:tcPr>
            <w:tcW w:w="1008" w:type="dxa"/>
            <w:tcBorders>
              <w:top w:val="nil"/>
              <w:left w:val="nil"/>
              <w:bottom w:val="single" w:sz="4" w:space="0" w:color="auto"/>
              <w:right w:val="single" w:sz="4" w:space="0" w:color="auto"/>
            </w:tcBorders>
            <w:shd w:val="clear" w:color="auto" w:fill="auto"/>
            <w:vAlign w:val="center"/>
            <w:hideMark/>
          </w:tcPr>
          <w:p w14:paraId="4D677DC3" w14:textId="77777777" w:rsidR="00B81696" w:rsidRPr="003C02F8" w:rsidRDefault="00B81696" w:rsidP="00FF0CB1">
            <w:pPr>
              <w:rPr>
                <w:ins w:id="4070" w:author="Shiv Mangal Rahi" w:date="2020-01-02T14:53:00Z"/>
                <w:rFonts w:ascii="Calibri" w:eastAsia="Times New Roman" w:hAnsi="Calibri" w:cs="Calibri"/>
                <w:color w:val="000000"/>
                <w:sz w:val="20"/>
                <w:szCs w:val="20"/>
                <w:lang w:val="en-US"/>
              </w:rPr>
            </w:pPr>
            <w:ins w:id="4071"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6508772" w14:textId="77777777" w:rsidR="00B81696" w:rsidRPr="003C02F8" w:rsidRDefault="00B81696" w:rsidP="00FF0CB1">
            <w:pPr>
              <w:rPr>
                <w:ins w:id="4072" w:author="Shiv Mangal Rahi" w:date="2020-01-02T14:53:00Z"/>
                <w:rFonts w:ascii="Calibri" w:eastAsia="Times New Roman" w:hAnsi="Calibri" w:cs="Calibri"/>
                <w:color w:val="000000"/>
                <w:sz w:val="20"/>
                <w:szCs w:val="20"/>
                <w:lang w:val="en-US"/>
              </w:rPr>
            </w:pPr>
            <w:ins w:id="4073" w:author="Shiv Mangal Rahi" w:date="2020-01-02T14:53:00Z">
              <w:r w:rsidRPr="003C02F8">
                <w:rPr>
                  <w:rFonts w:ascii="Calibri" w:eastAsia="Times New Roman" w:hAnsi="Calibri" w:cs="Calibri"/>
                  <w:color w:val="000000"/>
                  <w:sz w:val="20"/>
                  <w:szCs w:val="20"/>
                  <w:lang w:val="en-US"/>
                </w:rPr>
                <w:t>Reference List Item : IGX Pass Skip List</w:t>
              </w:r>
            </w:ins>
          </w:p>
        </w:tc>
        <w:tc>
          <w:tcPr>
            <w:tcW w:w="1008" w:type="dxa"/>
            <w:tcBorders>
              <w:top w:val="nil"/>
              <w:left w:val="nil"/>
              <w:bottom w:val="single" w:sz="4" w:space="0" w:color="auto"/>
              <w:right w:val="single" w:sz="4" w:space="0" w:color="auto"/>
            </w:tcBorders>
            <w:shd w:val="clear" w:color="auto" w:fill="auto"/>
            <w:vAlign w:val="center"/>
            <w:hideMark/>
          </w:tcPr>
          <w:p w14:paraId="2A68DF95" w14:textId="77777777" w:rsidR="00B81696" w:rsidRDefault="00B81696" w:rsidP="00FF0CB1">
            <w:pPr>
              <w:rPr>
                <w:ins w:id="4074" w:author="Shiv Mangal Rahi" w:date="2020-01-02T14:53:00Z"/>
                <w:rFonts w:ascii="Calibri" w:eastAsia="Times New Roman" w:hAnsi="Calibri" w:cs="Calibri"/>
                <w:color w:val="000000"/>
                <w:sz w:val="20"/>
                <w:szCs w:val="20"/>
                <w:lang w:val="en-US"/>
              </w:rPr>
            </w:pPr>
          </w:p>
          <w:p w14:paraId="14560F54" w14:textId="77777777" w:rsidR="00B81696" w:rsidRPr="003C02F8" w:rsidRDefault="00B81696" w:rsidP="00FF0CB1">
            <w:pPr>
              <w:rPr>
                <w:ins w:id="4075" w:author="Shiv Mangal Rahi" w:date="2020-01-02T14:53:00Z"/>
                <w:rFonts w:ascii="Calibri" w:eastAsia="Times New Roman" w:hAnsi="Calibri" w:cs="Calibri"/>
                <w:color w:val="000000"/>
                <w:sz w:val="20"/>
                <w:szCs w:val="20"/>
                <w:lang w:val="en-US"/>
              </w:rPr>
            </w:pPr>
            <w:ins w:id="4076" w:author="Shiv Mangal Rahi" w:date="2020-01-02T14:53:00Z">
              <w:r w:rsidRPr="003C02F8">
                <w:rPr>
                  <w:rFonts w:ascii="Calibri" w:eastAsia="Times New Roman" w:hAnsi="Calibri" w:cs="Calibri"/>
                  <w:color w:val="000000"/>
                  <w:sz w:val="20"/>
                  <w:szCs w:val="20"/>
                  <w:lang w:val="en-US"/>
                </w:rPr>
                <w:t xml:space="preserve">Reference List Item : </w:t>
              </w:r>
              <w:r>
                <w:rPr>
                  <w:rFonts w:ascii="Calibri" w:eastAsia="Times New Roman" w:hAnsi="Calibri" w:cs="Calibri"/>
                  <w:color w:val="000000"/>
                  <w:sz w:val="20"/>
                  <w:szCs w:val="20"/>
                  <w:lang w:val="en-US"/>
                </w:rPr>
                <w:t>Regex Rules List</w:t>
              </w:r>
            </w:ins>
          </w:p>
        </w:tc>
        <w:tc>
          <w:tcPr>
            <w:tcW w:w="1008" w:type="dxa"/>
            <w:tcBorders>
              <w:top w:val="nil"/>
              <w:left w:val="nil"/>
              <w:bottom w:val="single" w:sz="4" w:space="0" w:color="auto"/>
              <w:right w:val="single" w:sz="4" w:space="0" w:color="auto"/>
            </w:tcBorders>
            <w:shd w:val="clear" w:color="auto" w:fill="auto"/>
            <w:vAlign w:val="center"/>
            <w:hideMark/>
          </w:tcPr>
          <w:p w14:paraId="4496C5D5" w14:textId="77777777" w:rsidR="00B81696" w:rsidRPr="003C02F8" w:rsidRDefault="00B81696" w:rsidP="00FF0CB1">
            <w:pPr>
              <w:rPr>
                <w:ins w:id="4077" w:author="Shiv Mangal Rahi" w:date="2020-01-02T14:53:00Z"/>
                <w:rFonts w:ascii="Calibri" w:eastAsia="Times New Roman" w:hAnsi="Calibri" w:cs="Calibri"/>
                <w:color w:val="000000"/>
                <w:sz w:val="20"/>
                <w:szCs w:val="20"/>
                <w:lang w:val="en-US"/>
              </w:rPr>
            </w:pPr>
            <w:ins w:id="4078" w:author="Shiv Mangal Rahi" w:date="2020-01-02T14:53:00Z">
              <w:r w:rsidRPr="003C02F8">
                <w:rPr>
                  <w:rFonts w:ascii="Calibri" w:eastAsia="Times New Roman" w:hAnsi="Calibri" w:cs="Calibri"/>
                  <w:color w:val="000000"/>
                  <w:sz w:val="20"/>
                  <w:szCs w:val="20"/>
                  <w:lang w:val="en-US"/>
                </w:rPr>
                <w:t>N/A</w:t>
              </w:r>
            </w:ins>
          </w:p>
        </w:tc>
      </w:tr>
      <w:tr w:rsidR="00B81696" w:rsidRPr="003C02F8" w14:paraId="18381981" w14:textId="77777777" w:rsidTr="00FF0CB1">
        <w:trPr>
          <w:trHeight w:val="20"/>
          <w:ins w:id="4079"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45AD4567" w14:textId="77777777" w:rsidR="00B81696" w:rsidRPr="003C02F8" w:rsidRDefault="00B81696" w:rsidP="00FF0CB1">
            <w:pPr>
              <w:rPr>
                <w:ins w:id="4080" w:author="Shiv Mangal Rahi" w:date="2020-01-02T14:53:00Z"/>
                <w:rFonts w:ascii="Calibri" w:eastAsia="Times New Roman" w:hAnsi="Calibri" w:cs="Calibri"/>
                <w:color w:val="000000"/>
                <w:sz w:val="20"/>
                <w:szCs w:val="20"/>
                <w:lang w:val="en-US"/>
              </w:rPr>
            </w:pPr>
            <w:ins w:id="4081" w:author="Shiv Mangal Rahi" w:date="2020-01-02T14:53:00Z">
              <w:r w:rsidRPr="003C02F8">
                <w:rPr>
                  <w:rFonts w:ascii="Calibri" w:eastAsia="Times New Roman" w:hAnsi="Calibri" w:cs="Calibri"/>
                  <w:color w:val="000000"/>
                  <w:sz w:val="20"/>
                  <w:szCs w:val="20"/>
                  <w:lang w:val="en-US"/>
                </w:rPr>
                <w:t>List Display Format</w:t>
              </w:r>
            </w:ins>
          </w:p>
        </w:tc>
        <w:tc>
          <w:tcPr>
            <w:tcW w:w="1008" w:type="dxa"/>
            <w:tcBorders>
              <w:top w:val="nil"/>
              <w:left w:val="nil"/>
              <w:bottom w:val="single" w:sz="4" w:space="0" w:color="auto"/>
              <w:right w:val="single" w:sz="4" w:space="0" w:color="auto"/>
            </w:tcBorders>
            <w:shd w:val="clear" w:color="auto" w:fill="auto"/>
            <w:vAlign w:val="center"/>
            <w:hideMark/>
          </w:tcPr>
          <w:p w14:paraId="234C547D" w14:textId="77777777" w:rsidR="00B81696" w:rsidRPr="003C02F8" w:rsidRDefault="00B81696" w:rsidP="00FF0CB1">
            <w:pPr>
              <w:rPr>
                <w:ins w:id="4082" w:author="Shiv Mangal Rahi" w:date="2020-01-02T14:53:00Z"/>
                <w:rFonts w:ascii="Calibri" w:eastAsia="Times New Roman" w:hAnsi="Calibri" w:cs="Calibri"/>
                <w:color w:val="000000"/>
                <w:sz w:val="20"/>
                <w:szCs w:val="20"/>
                <w:lang w:val="en-US"/>
              </w:rPr>
            </w:pPr>
            <w:ins w:id="4083"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252119B" w14:textId="77777777" w:rsidR="00B81696" w:rsidRPr="003C02F8" w:rsidRDefault="00B81696" w:rsidP="00FF0CB1">
            <w:pPr>
              <w:rPr>
                <w:ins w:id="4084" w:author="Shiv Mangal Rahi" w:date="2020-01-02T14:53:00Z"/>
                <w:rFonts w:ascii="Calibri" w:eastAsia="Times New Roman" w:hAnsi="Calibri" w:cs="Calibri"/>
                <w:color w:val="000000"/>
                <w:sz w:val="20"/>
                <w:szCs w:val="20"/>
                <w:lang w:val="en-US"/>
              </w:rPr>
            </w:pPr>
            <w:ins w:id="4085" w:author="Shiv Mangal Rahi" w:date="2020-01-02T14:53:00Z">
              <w:r w:rsidRPr="003C02F8">
                <w:rPr>
                  <w:rFonts w:ascii="Calibri" w:eastAsia="Times New Roman" w:hAnsi="Calibri" w:cs="Calibri"/>
                  <w:color w:val="000000"/>
                  <w:sz w:val="20"/>
                  <w:szCs w:val="20"/>
                  <w:lang w:val="en-US"/>
                </w:rPr>
                <w:t>{Code}</w:t>
              </w:r>
            </w:ins>
          </w:p>
        </w:tc>
        <w:tc>
          <w:tcPr>
            <w:tcW w:w="1008" w:type="dxa"/>
            <w:tcBorders>
              <w:top w:val="nil"/>
              <w:left w:val="nil"/>
              <w:bottom w:val="single" w:sz="4" w:space="0" w:color="auto"/>
              <w:right w:val="single" w:sz="4" w:space="0" w:color="auto"/>
            </w:tcBorders>
            <w:shd w:val="clear" w:color="auto" w:fill="auto"/>
            <w:vAlign w:val="center"/>
            <w:hideMark/>
          </w:tcPr>
          <w:p w14:paraId="617A4B1D" w14:textId="77777777" w:rsidR="00B81696" w:rsidRPr="003C02F8" w:rsidRDefault="00B81696" w:rsidP="00FF0CB1">
            <w:pPr>
              <w:rPr>
                <w:ins w:id="4086" w:author="Shiv Mangal Rahi" w:date="2020-01-02T14:53:00Z"/>
                <w:rFonts w:ascii="Calibri" w:eastAsia="Times New Roman" w:hAnsi="Calibri" w:cs="Calibri"/>
                <w:color w:val="000000"/>
                <w:sz w:val="20"/>
                <w:szCs w:val="20"/>
                <w:lang w:val="en-US"/>
              </w:rPr>
            </w:pPr>
            <w:ins w:id="408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BA06F47" w14:textId="77777777" w:rsidR="00B81696" w:rsidRPr="003C02F8" w:rsidRDefault="00B81696" w:rsidP="00FF0CB1">
            <w:pPr>
              <w:rPr>
                <w:ins w:id="4088" w:author="Shiv Mangal Rahi" w:date="2020-01-02T14:53:00Z"/>
                <w:rFonts w:ascii="Calibri" w:eastAsia="Times New Roman" w:hAnsi="Calibri" w:cs="Calibri"/>
                <w:color w:val="000000"/>
                <w:sz w:val="20"/>
                <w:szCs w:val="20"/>
                <w:lang w:val="en-US"/>
              </w:rPr>
            </w:pPr>
            <w:ins w:id="4089" w:author="Shiv Mangal Rahi" w:date="2020-01-02T14:53:00Z">
              <w:r w:rsidRPr="003C02F8">
                <w:rPr>
                  <w:rFonts w:ascii="Calibri" w:eastAsia="Times New Roman" w:hAnsi="Calibri" w:cs="Calibri"/>
                  <w:color w:val="000000"/>
                  <w:sz w:val="20"/>
                  <w:szCs w:val="20"/>
                  <w:lang w:val="en-US"/>
                </w:rPr>
                <w:t>{Code}</w:t>
              </w:r>
            </w:ins>
          </w:p>
        </w:tc>
        <w:tc>
          <w:tcPr>
            <w:tcW w:w="1008" w:type="dxa"/>
            <w:tcBorders>
              <w:top w:val="nil"/>
              <w:left w:val="nil"/>
              <w:bottom w:val="single" w:sz="4" w:space="0" w:color="auto"/>
              <w:right w:val="single" w:sz="4" w:space="0" w:color="auto"/>
            </w:tcBorders>
            <w:shd w:val="clear" w:color="auto" w:fill="auto"/>
            <w:vAlign w:val="center"/>
            <w:hideMark/>
          </w:tcPr>
          <w:p w14:paraId="44D9C52B" w14:textId="77777777" w:rsidR="00B81696" w:rsidRPr="003C02F8" w:rsidRDefault="00B81696" w:rsidP="00FF0CB1">
            <w:pPr>
              <w:rPr>
                <w:ins w:id="4090" w:author="Shiv Mangal Rahi" w:date="2020-01-02T14:53:00Z"/>
                <w:rFonts w:ascii="Calibri" w:eastAsia="Times New Roman" w:hAnsi="Calibri" w:cs="Calibri"/>
                <w:color w:val="000000"/>
                <w:sz w:val="20"/>
                <w:szCs w:val="20"/>
                <w:lang w:val="en-US"/>
              </w:rPr>
            </w:pPr>
            <w:ins w:id="4091"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16DDC4F" w14:textId="77777777" w:rsidR="00B81696" w:rsidRPr="003C02F8" w:rsidRDefault="00B81696" w:rsidP="00FF0CB1">
            <w:pPr>
              <w:rPr>
                <w:ins w:id="4092" w:author="Shiv Mangal Rahi" w:date="2020-01-02T14:53:00Z"/>
                <w:rFonts w:ascii="Calibri" w:eastAsia="Times New Roman" w:hAnsi="Calibri" w:cs="Calibri"/>
                <w:color w:val="000000"/>
                <w:sz w:val="20"/>
                <w:szCs w:val="20"/>
                <w:lang w:val="en-US"/>
              </w:rPr>
            </w:pPr>
            <w:ins w:id="4093" w:author="Shiv Mangal Rahi" w:date="2020-01-02T14:53:00Z">
              <w:r w:rsidRPr="003C02F8">
                <w:rPr>
                  <w:rFonts w:ascii="Calibri" w:eastAsia="Times New Roman" w:hAnsi="Calibri" w:cs="Calibri"/>
                  <w:color w:val="000000"/>
                  <w:sz w:val="20"/>
                  <w:szCs w:val="20"/>
                  <w:lang w:val="en-US"/>
                </w:rPr>
                <w:t>{Description}</w:t>
              </w:r>
            </w:ins>
          </w:p>
        </w:tc>
        <w:tc>
          <w:tcPr>
            <w:tcW w:w="1008" w:type="dxa"/>
            <w:tcBorders>
              <w:top w:val="nil"/>
              <w:left w:val="nil"/>
              <w:bottom w:val="single" w:sz="4" w:space="0" w:color="auto"/>
              <w:right w:val="single" w:sz="4" w:space="0" w:color="auto"/>
            </w:tcBorders>
            <w:shd w:val="clear" w:color="auto" w:fill="auto"/>
            <w:vAlign w:val="center"/>
            <w:hideMark/>
          </w:tcPr>
          <w:p w14:paraId="1EA9ACCD" w14:textId="77777777" w:rsidR="00B81696" w:rsidRPr="003C02F8" w:rsidRDefault="00B81696" w:rsidP="00FF0CB1">
            <w:pPr>
              <w:rPr>
                <w:ins w:id="4094" w:author="Shiv Mangal Rahi" w:date="2020-01-02T14:53:00Z"/>
                <w:rFonts w:ascii="Calibri" w:eastAsia="Times New Roman" w:hAnsi="Calibri" w:cs="Calibri"/>
                <w:color w:val="000000"/>
                <w:sz w:val="20"/>
                <w:szCs w:val="20"/>
                <w:lang w:val="en-US"/>
              </w:rPr>
            </w:pPr>
            <w:ins w:id="4095" w:author="Shiv Mangal Rahi" w:date="2020-01-02T14:53:00Z">
              <w:r w:rsidRPr="003C02F8">
                <w:rPr>
                  <w:rFonts w:ascii="Calibri" w:eastAsia="Times New Roman" w:hAnsi="Calibri" w:cs="Calibri"/>
                  <w:color w:val="000000"/>
                  <w:sz w:val="20"/>
                  <w:szCs w:val="20"/>
                  <w:lang w:val="en-US"/>
                </w:rPr>
                <w:t>{Code}</w:t>
              </w:r>
            </w:ins>
          </w:p>
        </w:tc>
        <w:tc>
          <w:tcPr>
            <w:tcW w:w="1008" w:type="dxa"/>
            <w:tcBorders>
              <w:top w:val="nil"/>
              <w:left w:val="nil"/>
              <w:bottom w:val="single" w:sz="4" w:space="0" w:color="auto"/>
              <w:right w:val="single" w:sz="4" w:space="0" w:color="auto"/>
            </w:tcBorders>
            <w:shd w:val="clear" w:color="auto" w:fill="auto"/>
            <w:vAlign w:val="center"/>
            <w:hideMark/>
          </w:tcPr>
          <w:p w14:paraId="6E56EFBD" w14:textId="77777777" w:rsidR="00B81696" w:rsidRPr="003C02F8" w:rsidRDefault="00B81696" w:rsidP="00FF0CB1">
            <w:pPr>
              <w:rPr>
                <w:ins w:id="4096" w:author="Shiv Mangal Rahi" w:date="2020-01-02T14:53:00Z"/>
                <w:rFonts w:ascii="Calibri" w:eastAsia="Times New Roman" w:hAnsi="Calibri" w:cs="Calibri"/>
                <w:color w:val="000000"/>
                <w:sz w:val="20"/>
                <w:szCs w:val="20"/>
                <w:lang w:val="en-US"/>
              </w:rPr>
            </w:pPr>
            <w:ins w:id="4097" w:author="Shiv Mangal Rahi" w:date="2020-01-02T14:53:00Z">
              <w:r w:rsidRPr="003C02F8">
                <w:rPr>
                  <w:rFonts w:ascii="Calibri" w:eastAsia="Times New Roman" w:hAnsi="Calibri" w:cs="Calibri"/>
                  <w:color w:val="000000"/>
                  <w:sz w:val="20"/>
                  <w:szCs w:val="20"/>
                  <w:lang w:val="en-US"/>
                </w:rPr>
                <w:t>N/A</w:t>
              </w:r>
            </w:ins>
          </w:p>
        </w:tc>
      </w:tr>
      <w:tr w:rsidR="00B81696" w:rsidRPr="003C02F8" w14:paraId="1172D46C" w14:textId="77777777" w:rsidTr="00FF0CB1">
        <w:trPr>
          <w:trHeight w:val="20"/>
          <w:ins w:id="4098"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tcPr>
          <w:p w14:paraId="3B371672" w14:textId="77777777" w:rsidR="00B81696" w:rsidRPr="003C02F8" w:rsidRDefault="00B81696" w:rsidP="00FF0CB1">
            <w:pPr>
              <w:rPr>
                <w:ins w:id="4099" w:author="Shiv Mangal Rahi" w:date="2020-01-02T14:53:00Z"/>
                <w:rFonts w:ascii="Calibri" w:eastAsia="Times New Roman" w:hAnsi="Calibri" w:cs="Calibri"/>
                <w:color w:val="000000"/>
                <w:sz w:val="20"/>
                <w:szCs w:val="20"/>
                <w:lang w:val="en-US"/>
              </w:rPr>
            </w:pPr>
            <w:ins w:id="4100" w:author="Shiv Mangal Rahi" w:date="2020-01-02T14:53:00Z">
              <w:r w:rsidRPr="003C02F8">
                <w:rPr>
                  <w:rFonts w:ascii="Calibri" w:eastAsia="Times New Roman" w:hAnsi="Calibri" w:cs="Calibri"/>
                  <w:color w:val="000000"/>
                  <w:sz w:val="20"/>
                  <w:szCs w:val="20"/>
                  <w:lang w:val="en-US"/>
                </w:rPr>
                <w:t xml:space="preserve">List </w:t>
              </w:r>
              <w:r>
                <w:rPr>
                  <w:rFonts w:ascii="Calibri" w:eastAsia="Times New Roman" w:hAnsi="Calibri" w:cs="Calibri"/>
                  <w:color w:val="000000"/>
                  <w:sz w:val="20"/>
                  <w:szCs w:val="20"/>
                  <w:lang w:val="en-US"/>
                </w:rPr>
                <w:t>Edit</w:t>
              </w:r>
              <w:r w:rsidRPr="003C02F8">
                <w:rPr>
                  <w:rFonts w:ascii="Calibri" w:eastAsia="Times New Roman" w:hAnsi="Calibri" w:cs="Calibri"/>
                  <w:color w:val="000000"/>
                  <w:sz w:val="20"/>
                  <w:szCs w:val="20"/>
                  <w:lang w:val="en-US"/>
                </w:rPr>
                <w:t xml:space="preserve"> Format</w:t>
              </w:r>
            </w:ins>
          </w:p>
        </w:tc>
        <w:tc>
          <w:tcPr>
            <w:tcW w:w="1008" w:type="dxa"/>
            <w:tcBorders>
              <w:top w:val="nil"/>
              <w:left w:val="nil"/>
              <w:bottom w:val="single" w:sz="4" w:space="0" w:color="auto"/>
              <w:right w:val="single" w:sz="4" w:space="0" w:color="auto"/>
            </w:tcBorders>
            <w:shd w:val="clear" w:color="auto" w:fill="auto"/>
            <w:vAlign w:val="center"/>
          </w:tcPr>
          <w:p w14:paraId="4B64F02D" w14:textId="77777777" w:rsidR="00B81696" w:rsidRPr="003C02F8" w:rsidRDefault="00B81696" w:rsidP="00FF0CB1">
            <w:pPr>
              <w:rPr>
                <w:ins w:id="4101" w:author="Shiv Mangal Rahi" w:date="2020-01-02T14:53:00Z"/>
                <w:rFonts w:ascii="Calibri" w:eastAsia="Times New Roman" w:hAnsi="Calibri" w:cs="Calibri"/>
                <w:color w:val="000000"/>
                <w:sz w:val="20"/>
                <w:szCs w:val="20"/>
                <w:lang w:val="en-US"/>
              </w:rPr>
            </w:pPr>
            <w:ins w:id="410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tcPr>
          <w:p w14:paraId="7A5EC33D" w14:textId="77777777" w:rsidR="00B81696" w:rsidRPr="003C02F8" w:rsidRDefault="00B81696" w:rsidP="00FF0CB1">
            <w:pPr>
              <w:rPr>
                <w:ins w:id="4103" w:author="Shiv Mangal Rahi" w:date="2020-01-02T14:53:00Z"/>
                <w:rFonts w:ascii="Calibri" w:eastAsia="Times New Roman" w:hAnsi="Calibri" w:cs="Calibri"/>
                <w:color w:val="000000"/>
                <w:sz w:val="20"/>
                <w:szCs w:val="20"/>
                <w:lang w:val="en-US"/>
              </w:rPr>
            </w:pPr>
            <w:ins w:id="410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tcPr>
          <w:p w14:paraId="2074F3A6" w14:textId="77777777" w:rsidR="00B81696" w:rsidRPr="003C02F8" w:rsidRDefault="00B81696" w:rsidP="00FF0CB1">
            <w:pPr>
              <w:rPr>
                <w:ins w:id="4105" w:author="Shiv Mangal Rahi" w:date="2020-01-02T14:53:00Z"/>
                <w:rFonts w:ascii="Calibri" w:eastAsia="Times New Roman" w:hAnsi="Calibri" w:cs="Calibri"/>
                <w:color w:val="000000"/>
                <w:sz w:val="20"/>
                <w:szCs w:val="20"/>
                <w:lang w:val="en-US"/>
              </w:rPr>
            </w:pPr>
            <w:ins w:id="410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tcPr>
          <w:p w14:paraId="41B3DDC7" w14:textId="77777777" w:rsidR="00B81696" w:rsidRPr="003C02F8" w:rsidRDefault="00B81696" w:rsidP="00FF0CB1">
            <w:pPr>
              <w:rPr>
                <w:ins w:id="4107" w:author="Shiv Mangal Rahi" w:date="2020-01-02T14:53:00Z"/>
                <w:rFonts w:ascii="Calibri" w:eastAsia="Times New Roman" w:hAnsi="Calibri" w:cs="Calibri"/>
                <w:color w:val="000000"/>
                <w:sz w:val="20"/>
                <w:szCs w:val="20"/>
                <w:lang w:val="en-US"/>
              </w:rPr>
            </w:pPr>
            <w:ins w:id="410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tcPr>
          <w:p w14:paraId="2C4FF728" w14:textId="77777777" w:rsidR="00B81696" w:rsidRPr="003C02F8" w:rsidRDefault="00B81696" w:rsidP="00FF0CB1">
            <w:pPr>
              <w:rPr>
                <w:ins w:id="4109" w:author="Shiv Mangal Rahi" w:date="2020-01-02T14:53:00Z"/>
                <w:rFonts w:ascii="Calibri" w:eastAsia="Times New Roman" w:hAnsi="Calibri" w:cs="Calibri"/>
                <w:color w:val="000000"/>
                <w:sz w:val="20"/>
                <w:szCs w:val="20"/>
                <w:lang w:val="en-US"/>
              </w:rPr>
            </w:pPr>
            <w:ins w:id="4110"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tcPr>
          <w:p w14:paraId="12C98789" w14:textId="77777777" w:rsidR="00B81696" w:rsidRPr="003C02F8" w:rsidRDefault="00B81696" w:rsidP="00FF0CB1">
            <w:pPr>
              <w:rPr>
                <w:ins w:id="4111" w:author="Shiv Mangal Rahi" w:date="2020-01-02T14:53:00Z"/>
                <w:rFonts w:ascii="Calibri" w:eastAsia="Times New Roman" w:hAnsi="Calibri" w:cs="Calibri"/>
                <w:color w:val="000000"/>
                <w:sz w:val="20"/>
                <w:szCs w:val="20"/>
                <w:lang w:val="en-US"/>
              </w:rPr>
            </w:pPr>
          </w:p>
        </w:tc>
        <w:tc>
          <w:tcPr>
            <w:tcW w:w="1008" w:type="dxa"/>
            <w:tcBorders>
              <w:top w:val="nil"/>
              <w:left w:val="nil"/>
              <w:bottom w:val="single" w:sz="4" w:space="0" w:color="auto"/>
              <w:right w:val="single" w:sz="4" w:space="0" w:color="auto"/>
            </w:tcBorders>
            <w:shd w:val="clear" w:color="auto" w:fill="auto"/>
            <w:vAlign w:val="center"/>
          </w:tcPr>
          <w:p w14:paraId="5861499E" w14:textId="77777777" w:rsidR="00B81696" w:rsidRPr="003C02F8" w:rsidRDefault="00B81696" w:rsidP="00FF0CB1">
            <w:pPr>
              <w:rPr>
                <w:ins w:id="4112" w:author="Shiv Mangal Rahi" w:date="2020-01-02T14:53:00Z"/>
                <w:rFonts w:ascii="Calibri" w:eastAsia="Times New Roman" w:hAnsi="Calibri" w:cs="Calibri"/>
                <w:color w:val="000000"/>
                <w:sz w:val="20"/>
                <w:szCs w:val="20"/>
                <w:lang w:val="en-US"/>
              </w:rPr>
            </w:pPr>
            <w:ins w:id="4113" w:author="Shiv Mangal Rahi" w:date="2020-01-02T14:53:00Z">
              <w:r w:rsidRPr="003C02F8">
                <w:rPr>
                  <w:rFonts w:ascii="Calibri" w:eastAsia="Times New Roman" w:hAnsi="Calibri" w:cs="Calibri"/>
                  <w:color w:val="000000"/>
                  <w:sz w:val="20"/>
                  <w:szCs w:val="20"/>
                  <w:lang w:val="en-US"/>
                </w:rPr>
                <w:t>{Description}</w:t>
              </w:r>
            </w:ins>
          </w:p>
        </w:tc>
        <w:tc>
          <w:tcPr>
            <w:tcW w:w="1008" w:type="dxa"/>
            <w:tcBorders>
              <w:top w:val="nil"/>
              <w:left w:val="nil"/>
              <w:bottom w:val="single" w:sz="4" w:space="0" w:color="auto"/>
              <w:right w:val="single" w:sz="4" w:space="0" w:color="auto"/>
            </w:tcBorders>
            <w:shd w:val="clear" w:color="auto" w:fill="auto"/>
            <w:vAlign w:val="center"/>
          </w:tcPr>
          <w:p w14:paraId="27520ABE" w14:textId="77777777" w:rsidR="00B81696" w:rsidRPr="003C02F8" w:rsidRDefault="00B81696" w:rsidP="00FF0CB1">
            <w:pPr>
              <w:rPr>
                <w:ins w:id="4114" w:author="Shiv Mangal Rahi" w:date="2020-01-02T14:53:00Z"/>
                <w:rFonts w:ascii="Calibri" w:eastAsia="Times New Roman" w:hAnsi="Calibri" w:cs="Calibri"/>
                <w:color w:val="000000"/>
                <w:sz w:val="20"/>
                <w:szCs w:val="20"/>
                <w:lang w:val="en-US"/>
              </w:rPr>
            </w:pPr>
            <w:ins w:id="4115" w:author="Shiv Mangal Rahi" w:date="2020-01-02T14:53:00Z">
              <w:r w:rsidRPr="003C02F8">
                <w:rPr>
                  <w:rFonts w:ascii="Calibri" w:eastAsia="Times New Roman" w:hAnsi="Calibri" w:cs="Calibri"/>
                  <w:color w:val="000000"/>
                  <w:sz w:val="20"/>
                  <w:szCs w:val="20"/>
                  <w:lang w:val="en-US"/>
                </w:rPr>
                <w:t>N/A</w:t>
              </w:r>
            </w:ins>
          </w:p>
        </w:tc>
      </w:tr>
      <w:tr w:rsidR="00B81696" w:rsidRPr="003C02F8" w14:paraId="21DC5EB7" w14:textId="77777777" w:rsidTr="00FF0CB1">
        <w:trPr>
          <w:trHeight w:val="20"/>
          <w:ins w:id="4116"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7D4BEBF4" w14:textId="77777777" w:rsidR="00B81696" w:rsidRPr="003C02F8" w:rsidRDefault="00B81696" w:rsidP="00FF0CB1">
            <w:pPr>
              <w:rPr>
                <w:ins w:id="4117" w:author="Shiv Mangal Rahi" w:date="2020-01-02T14:53:00Z"/>
                <w:rFonts w:ascii="Calibri" w:eastAsia="Times New Roman" w:hAnsi="Calibri" w:cs="Calibri"/>
                <w:color w:val="000000"/>
                <w:sz w:val="20"/>
                <w:szCs w:val="20"/>
                <w:lang w:val="en-US"/>
              </w:rPr>
            </w:pPr>
            <w:ins w:id="4118" w:author="Shiv Mangal Rahi" w:date="2020-01-02T14:53:00Z">
              <w:r w:rsidRPr="003C02F8">
                <w:rPr>
                  <w:rFonts w:ascii="Calibri" w:eastAsia="Times New Roman" w:hAnsi="Calibri" w:cs="Calibri"/>
                  <w:color w:val="000000"/>
                  <w:sz w:val="20"/>
                  <w:szCs w:val="20"/>
                  <w:lang w:val="en-US"/>
                </w:rPr>
                <w:t>Show In Detail Tile</w:t>
              </w:r>
            </w:ins>
          </w:p>
        </w:tc>
        <w:tc>
          <w:tcPr>
            <w:tcW w:w="1008" w:type="dxa"/>
            <w:tcBorders>
              <w:top w:val="nil"/>
              <w:left w:val="nil"/>
              <w:bottom w:val="single" w:sz="4" w:space="0" w:color="auto"/>
              <w:right w:val="single" w:sz="4" w:space="0" w:color="auto"/>
            </w:tcBorders>
            <w:shd w:val="clear" w:color="auto" w:fill="auto"/>
            <w:vAlign w:val="center"/>
            <w:hideMark/>
          </w:tcPr>
          <w:p w14:paraId="64A7DCBC" w14:textId="77777777" w:rsidR="00B81696" w:rsidRPr="003C02F8" w:rsidRDefault="00B81696" w:rsidP="00FF0CB1">
            <w:pPr>
              <w:rPr>
                <w:ins w:id="4119" w:author="Shiv Mangal Rahi" w:date="2020-01-02T14:53:00Z"/>
                <w:rFonts w:ascii="Calibri" w:eastAsia="Times New Roman" w:hAnsi="Calibri" w:cs="Calibri"/>
                <w:color w:val="000000"/>
                <w:sz w:val="20"/>
                <w:szCs w:val="20"/>
                <w:lang w:val="en-US"/>
              </w:rPr>
            </w:pPr>
            <w:ins w:id="4120"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6CC041F" w14:textId="77777777" w:rsidR="00B81696" w:rsidRPr="003C02F8" w:rsidRDefault="00B81696" w:rsidP="00FF0CB1">
            <w:pPr>
              <w:rPr>
                <w:ins w:id="4121" w:author="Shiv Mangal Rahi" w:date="2020-01-02T14:53:00Z"/>
                <w:rFonts w:ascii="Calibri" w:eastAsia="Times New Roman" w:hAnsi="Calibri" w:cs="Calibri"/>
                <w:color w:val="000000"/>
                <w:sz w:val="20"/>
                <w:szCs w:val="20"/>
                <w:lang w:val="en-US"/>
              </w:rPr>
            </w:pPr>
            <w:ins w:id="4122"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2BC6DB5A" w14:textId="77777777" w:rsidR="00B81696" w:rsidRPr="003C02F8" w:rsidRDefault="00B81696" w:rsidP="00FF0CB1">
            <w:pPr>
              <w:rPr>
                <w:ins w:id="4123" w:author="Shiv Mangal Rahi" w:date="2020-01-02T14:53:00Z"/>
                <w:rFonts w:ascii="Calibri" w:eastAsia="Times New Roman" w:hAnsi="Calibri" w:cs="Calibri"/>
                <w:color w:val="000000"/>
                <w:sz w:val="20"/>
                <w:szCs w:val="20"/>
                <w:lang w:val="en-US"/>
              </w:rPr>
            </w:pPr>
            <w:ins w:id="4124"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06D9C71E" w14:textId="77777777" w:rsidR="00B81696" w:rsidRPr="003C02F8" w:rsidRDefault="00B81696" w:rsidP="00FF0CB1">
            <w:pPr>
              <w:rPr>
                <w:ins w:id="4125" w:author="Shiv Mangal Rahi" w:date="2020-01-02T14:53:00Z"/>
                <w:rFonts w:ascii="Calibri" w:eastAsia="Times New Roman" w:hAnsi="Calibri" w:cs="Calibri"/>
                <w:color w:val="000000"/>
                <w:sz w:val="20"/>
                <w:szCs w:val="20"/>
                <w:lang w:val="en-US"/>
              </w:rPr>
            </w:pPr>
            <w:ins w:id="4126"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6BB87EF2" w14:textId="77777777" w:rsidR="00B81696" w:rsidRPr="003C02F8" w:rsidRDefault="00B81696" w:rsidP="00FF0CB1">
            <w:pPr>
              <w:rPr>
                <w:ins w:id="4127" w:author="Shiv Mangal Rahi" w:date="2020-01-02T14:53:00Z"/>
                <w:rFonts w:ascii="Calibri" w:eastAsia="Times New Roman" w:hAnsi="Calibri" w:cs="Calibri"/>
                <w:color w:val="000000"/>
                <w:sz w:val="20"/>
                <w:szCs w:val="20"/>
                <w:lang w:val="en-US"/>
              </w:rPr>
            </w:pPr>
            <w:ins w:id="4128"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FEAFAD5" w14:textId="77777777" w:rsidR="00B81696" w:rsidRPr="003C02F8" w:rsidRDefault="00B81696" w:rsidP="00FF0CB1">
            <w:pPr>
              <w:rPr>
                <w:ins w:id="4129" w:author="Shiv Mangal Rahi" w:date="2020-01-02T14:53:00Z"/>
                <w:rFonts w:ascii="Calibri" w:eastAsia="Times New Roman" w:hAnsi="Calibri" w:cs="Calibri"/>
                <w:color w:val="000000"/>
                <w:sz w:val="20"/>
                <w:szCs w:val="20"/>
                <w:lang w:val="en-US"/>
              </w:rPr>
            </w:pPr>
            <w:ins w:id="4130"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4A58D08" w14:textId="77777777" w:rsidR="00B81696" w:rsidRPr="003C02F8" w:rsidRDefault="00B81696" w:rsidP="00FF0CB1">
            <w:pPr>
              <w:rPr>
                <w:ins w:id="4131" w:author="Shiv Mangal Rahi" w:date="2020-01-02T14:53:00Z"/>
                <w:rFonts w:ascii="Calibri" w:eastAsia="Times New Roman" w:hAnsi="Calibri" w:cs="Calibri"/>
                <w:color w:val="000000"/>
                <w:sz w:val="20"/>
                <w:szCs w:val="20"/>
                <w:lang w:val="en-US"/>
              </w:rPr>
            </w:pPr>
            <w:ins w:id="4132"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2E20229B" w14:textId="77777777" w:rsidR="00B81696" w:rsidRPr="003C02F8" w:rsidRDefault="00B81696" w:rsidP="00FF0CB1">
            <w:pPr>
              <w:rPr>
                <w:ins w:id="4133" w:author="Shiv Mangal Rahi" w:date="2020-01-02T14:53:00Z"/>
                <w:rFonts w:ascii="Calibri" w:eastAsia="Times New Roman" w:hAnsi="Calibri" w:cs="Calibri"/>
                <w:color w:val="000000"/>
                <w:sz w:val="20"/>
                <w:szCs w:val="20"/>
                <w:lang w:val="en-US"/>
              </w:rPr>
            </w:pPr>
            <w:ins w:id="4134" w:author="Shiv Mangal Rahi" w:date="2020-01-02T14:53:00Z">
              <w:r w:rsidRPr="003C02F8">
                <w:rPr>
                  <w:rFonts w:ascii="Calibri" w:eastAsia="Times New Roman" w:hAnsi="Calibri" w:cs="Calibri"/>
                  <w:color w:val="000000"/>
                  <w:sz w:val="20"/>
                  <w:szCs w:val="20"/>
                  <w:lang w:val="en-US"/>
                </w:rPr>
                <w:t>TRUE</w:t>
              </w:r>
            </w:ins>
          </w:p>
        </w:tc>
      </w:tr>
      <w:tr w:rsidR="00B81696" w:rsidRPr="003C02F8" w14:paraId="01D8EB2A" w14:textId="77777777" w:rsidTr="00FF0CB1">
        <w:trPr>
          <w:trHeight w:val="20"/>
          <w:ins w:id="4135"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1E2A541F" w14:textId="77777777" w:rsidR="00B81696" w:rsidRPr="003C02F8" w:rsidRDefault="00B81696" w:rsidP="00FF0CB1">
            <w:pPr>
              <w:rPr>
                <w:ins w:id="4136" w:author="Shiv Mangal Rahi" w:date="2020-01-02T14:53:00Z"/>
                <w:rFonts w:ascii="Calibri" w:eastAsia="Times New Roman" w:hAnsi="Calibri" w:cs="Calibri"/>
                <w:color w:val="000000"/>
                <w:sz w:val="20"/>
                <w:szCs w:val="20"/>
                <w:lang w:val="en-US"/>
              </w:rPr>
            </w:pPr>
            <w:ins w:id="4137" w:author="Shiv Mangal Rahi" w:date="2020-01-02T14:53:00Z">
              <w:r w:rsidRPr="003C02F8">
                <w:rPr>
                  <w:rFonts w:ascii="Calibri" w:eastAsia="Times New Roman" w:hAnsi="Calibri" w:cs="Calibri"/>
                  <w:color w:val="000000"/>
                  <w:sz w:val="20"/>
                  <w:szCs w:val="20"/>
                  <w:lang w:val="en-US"/>
                </w:rPr>
                <w:t>Is Editable</w:t>
              </w:r>
            </w:ins>
          </w:p>
        </w:tc>
        <w:tc>
          <w:tcPr>
            <w:tcW w:w="1008" w:type="dxa"/>
            <w:tcBorders>
              <w:top w:val="nil"/>
              <w:left w:val="nil"/>
              <w:bottom w:val="single" w:sz="4" w:space="0" w:color="auto"/>
              <w:right w:val="single" w:sz="4" w:space="0" w:color="auto"/>
            </w:tcBorders>
            <w:shd w:val="clear" w:color="auto" w:fill="auto"/>
            <w:vAlign w:val="center"/>
            <w:hideMark/>
          </w:tcPr>
          <w:p w14:paraId="58E9E13B" w14:textId="77777777" w:rsidR="00B81696" w:rsidRPr="003C02F8" w:rsidRDefault="00B81696" w:rsidP="00FF0CB1">
            <w:pPr>
              <w:rPr>
                <w:ins w:id="4138" w:author="Shiv Mangal Rahi" w:date="2020-01-02T14:53:00Z"/>
                <w:rFonts w:ascii="Calibri" w:eastAsia="Times New Roman" w:hAnsi="Calibri" w:cs="Calibri"/>
                <w:color w:val="000000"/>
                <w:sz w:val="20"/>
                <w:szCs w:val="20"/>
                <w:lang w:val="en-US"/>
              </w:rPr>
            </w:pPr>
            <w:ins w:id="4139"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F728893" w14:textId="77777777" w:rsidR="00B81696" w:rsidRPr="003C02F8" w:rsidRDefault="00B81696" w:rsidP="00FF0CB1">
            <w:pPr>
              <w:rPr>
                <w:ins w:id="4140" w:author="Shiv Mangal Rahi" w:date="2020-01-02T14:53:00Z"/>
                <w:rFonts w:ascii="Calibri" w:eastAsia="Times New Roman" w:hAnsi="Calibri" w:cs="Calibri"/>
                <w:color w:val="000000"/>
                <w:sz w:val="20"/>
                <w:szCs w:val="20"/>
                <w:lang w:val="en-US"/>
              </w:rPr>
            </w:pPr>
            <w:ins w:id="4141"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07EE37B6" w14:textId="77777777" w:rsidR="00B81696" w:rsidRPr="003C02F8" w:rsidRDefault="00B81696" w:rsidP="00FF0CB1">
            <w:pPr>
              <w:rPr>
                <w:ins w:id="4142" w:author="Shiv Mangal Rahi" w:date="2020-01-02T14:53:00Z"/>
                <w:rFonts w:ascii="Calibri" w:eastAsia="Times New Roman" w:hAnsi="Calibri" w:cs="Calibri"/>
                <w:color w:val="000000"/>
                <w:sz w:val="20"/>
                <w:szCs w:val="20"/>
                <w:lang w:val="en-US"/>
              </w:rPr>
            </w:pPr>
            <w:ins w:id="4143"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58DBFF75" w14:textId="77777777" w:rsidR="00B81696" w:rsidRPr="003C02F8" w:rsidRDefault="00B81696" w:rsidP="00FF0CB1">
            <w:pPr>
              <w:rPr>
                <w:ins w:id="4144" w:author="Shiv Mangal Rahi" w:date="2020-01-02T14:53:00Z"/>
                <w:rFonts w:ascii="Calibri" w:eastAsia="Times New Roman" w:hAnsi="Calibri" w:cs="Calibri"/>
                <w:color w:val="000000"/>
                <w:sz w:val="20"/>
                <w:szCs w:val="20"/>
                <w:lang w:val="en-US"/>
              </w:rPr>
            </w:pPr>
            <w:ins w:id="4145"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0AE40A24" w14:textId="77777777" w:rsidR="00B81696" w:rsidRPr="003C02F8" w:rsidRDefault="00B81696" w:rsidP="00FF0CB1">
            <w:pPr>
              <w:rPr>
                <w:ins w:id="4146" w:author="Shiv Mangal Rahi" w:date="2020-01-02T14:53:00Z"/>
                <w:rFonts w:ascii="Calibri" w:eastAsia="Times New Roman" w:hAnsi="Calibri" w:cs="Calibri"/>
                <w:color w:val="000000"/>
                <w:sz w:val="20"/>
                <w:szCs w:val="20"/>
                <w:lang w:val="en-US"/>
              </w:rPr>
            </w:pPr>
            <w:ins w:id="4147"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6965CA5D" w14:textId="77777777" w:rsidR="00B81696" w:rsidRPr="003C02F8" w:rsidRDefault="00B81696" w:rsidP="00FF0CB1">
            <w:pPr>
              <w:rPr>
                <w:ins w:id="4148" w:author="Shiv Mangal Rahi" w:date="2020-01-02T14:53:00Z"/>
                <w:rFonts w:ascii="Calibri" w:eastAsia="Times New Roman" w:hAnsi="Calibri" w:cs="Calibri"/>
                <w:color w:val="000000"/>
                <w:sz w:val="20"/>
                <w:szCs w:val="20"/>
                <w:lang w:val="en-US"/>
              </w:rPr>
            </w:pPr>
            <w:ins w:id="4149"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01112FF9" w14:textId="77777777" w:rsidR="00B81696" w:rsidRPr="003C02F8" w:rsidRDefault="00B81696" w:rsidP="00FF0CB1">
            <w:pPr>
              <w:rPr>
                <w:ins w:id="4150" w:author="Shiv Mangal Rahi" w:date="2020-01-02T14:53:00Z"/>
                <w:rFonts w:ascii="Calibri" w:eastAsia="Times New Roman" w:hAnsi="Calibri" w:cs="Calibri"/>
                <w:color w:val="000000"/>
                <w:sz w:val="20"/>
                <w:szCs w:val="20"/>
                <w:lang w:val="en-US"/>
              </w:rPr>
            </w:pPr>
            <w:ins w:id="4151"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0B6A234D" w14:textId="77777777" w:rsidR="00B81696" w:rsidRPr="003C02F8" w:rsidRDefault="00B81696" w:rsidP="00FF0CB1">
            <w:pPr>
              <w:rPr>
                <w:ins w:id="4152" w:author="Shiv Mangal Rahi" w:date="2020-01-02T14:53:00Z"/>
                <w:rFonts w:ascii="Calibri" w:eastAsia="Times New Roman" w:hAnsi="Calibri" w:cs="Calibri"/>
                <w:color w:val="000000"/>
                <w:sz w:val="20"/>
                <w:szCs w:val="20"/>
                <w:lang w:val="en-US"/>
              </w:rPr>
            </w:pPr>
            <w:ins w:id="4153" w:author="Shiv Mangal Rahi" w:date="2020-01-02T14:53:00Z">
              <w:r w:rsidRPr="003C02F8">
                <w:rPr>
                  <w:rFonts w:ascii="Calibri" w:eastAsia="Times New Roman" w:hAnsi="Calibri" w:cs="Calibri"/>
                  <w:color w:val="000000"/>
                  <w:sz w:val="20"/>
                  <w:szCs w:val="20"/>
                  <w:lang w:val="en-US"/>
                </w:rPr>
                <w:t>TRUE</w:t>
              </w:r>
            </w:ins>
          </w:p>
        </w:tc>
      </w:tr>
      <w:tr w:rsidR="00B81696" w:rsidRPr="003C02F8" w14:paraId="14B0F989" w14:textId="77777777" w:rsidTr="00FF0CB1">
        <w:trPr>
          <w:trHeight w:val="20"/>
          <w:ins w:id="4154"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79C24CFC" w14:textId="77777777" w:rsidR="00B81696" w:rsidRPr="003C02F8" w:rsidRDefault="00B81696" w:rsidP="00FF0CB1">
            <w:pPr>
              <w:rPr>
                <w:ins w:id="4155" w:author="Shiv Mangal Rahi" w:date="2020-01-02T14:53:00Z"/>
                <w:rFonts w:ascii="Calibri" w:eastAsia="Times New Roman" w:hAnsi="Calibri" w:cs="Calibri"/>
                <w:color w:val="000000"/>
                <w:sz w:val="20"/>
                <w:szCs w:val="20"/>
                <w:lang w:val="en-US"/>
              </w:rPr>
            </w:pPr>
            <w:ins w:id="4156" w:author="Shiv Mangal Rahi" w:date="2020-01-02T14:53:00Z">
              <w:r w:rsidRPr="003C02F8">
                <w:rPr>
                  <w:rFonts w:ascii="Calibri" w:eastAsia="Times New Roman" w:hAnsi="Calibri" w:cs="Calibri"/>
                  <w:color w:val="000000"/>
                  <w:sz w:val="20"/>
                  <w:szCs w:val="20"/>
                  <w:lang w:val="en-US"/>
                </w:rPr>
                <w:t>Is Listable</w:t>
              </w:r>
            </w:ins>
          </w:p>
        </w:tc>
        <w:tc>
          <w:tcPr>
            <w:tcW w:w="1008" w:type="dxa"/>
            <w:tcBorders>
              <w:top w:val="nil"/>
              <w:left w:val="nil"/>
              <w:bottom w:val="single" w:sz="4" w:space="0" w:color="auto"/>
              <w:right w:val="single" w:sz="4" w:space="0" w:color="auto"/>
            </w:tcBorders>
            <w:shd w:val="clear" w:color="auto" w:fill="auto"/>
            <w:vAlign w:val="center"/>
            <w:hideMark/>
          </w:tcPr>
          <w:p w14:paraId="2E1053E0" w14:textId="77777777" w:rsidR="00B81696" w:rsidRPr="003C02F8" w:rsidRDefault="00B81696" w:rsidP="00FF0CB1">
            <w:pPr>
              <w:rPr>
                <w:ins w:id="4157" w:author="Shiv Mangal Rahi" w:date="2020-01-02T14:53:00Z"/>
                <w:rFonts w:ascii="Calibri" w:eastAsia="Times New Roman" w:hAnsi="Calibri" w:cs="Calibri"/>
                <w:color w:val="000000"/>
                <w:sz w:val="20"/>
                <w:szCs w:val="20"/>
                <w:lang w:val="en-US"/>
              </w:rPr>
            </w:pPr>
            <w:ins w:id="4158"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436E95F6" w14:textId="77777777" w:rsidR="00B81696" w:rsidRPr="003C02F8" w:rsidRDefault="00B81696" w:rsidP="00FF0CB1">
            <w:pPr>
              <w:rPr>
                <w:ins w:id="4159" w:author="Shiv Mangal Rahi" w:date="2020-01-02T14:53:00Z"/>
                <w:rFonts w:ascii="Calibri" w:eastAsia="Times New Roman" w:hAnsi="Calibri" w:cs="Calibri"/>
                <w:color w:val="000000"/>
                <w:sz w:val="20"/>
                <w:szCs w:val="20"/>
                <w:lang w:val="en-US"/>
              </w:rPr>
            </w:pPr>
            <w:ins w:id="4160"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047BD331" w14:textId="77777777" w:rsidR="00B81696" w:rsidRPr="003C02F8" w:rsidRDefault="00B81696" w:rsidP="00FF0CB1">
            <w:pPr>
              <w:rPr>
                <w:ins w:id="4161" w:author="Shiv Mangal Rahi" w:date="2020-01-02T14:53:00Z"/>
                <w:rFonts w:ascii="Calibri" w:eastAsia="Times New Roman" w:hAnsi="Calibri" w:cs="Calibri"/>
                <w:color w:val="000000"/>
                <w:sz w:val="20"/>
                <w:szCs w:val="20"/>
                <w:lang w:val="en-US"/>
              </w:rPr>
            </w:pPr>
            <w:ins w:id="4162"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D61A398" w14:textId="77777777" w:rsidR="00B81696" w:rsidRPr="003C02F8" w:rsidRDefault="00B81696" w:rsidP="00FF0CB1">
            <w:pPr>
              <w:rPr>
                <w:ins w:id="4163" w:author="Shiv Mangal Rahi" w:date="2020-01-02T14:53:00Z"/>
                <w:rFonts w:ascii="Calibri" w:eastAsia="Times New Roman" w:hAnsi="Calibri" w:cs="Calibri"/>
                <w:color w:val="000000"/>
                <w:sz w:val="20"/>
                <w:szCs w:val="20"/>
                <w:lang w:val="en-US"/>
              </w:rPr>
            </w:pPr>
            <w:ins w:id="4164"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45CDB8D0" w14:textId="77777777" w:rsidR="00B81696" w:rsidRPr="003C02F8" w:rsidRDefault="00B81696" w:rsidP="00FF0CB1">
            <w:pPr>
              <w:rPr>
                <w:ins w:id="4165" w:author="Shiv Mangal Rahi" w:date="2020-01-02T14:53:00Z"/>
                <w:rFonts w:ascii="Calibri" w:eastAsia="Times New Roman" w:hAnsi="Calibri" w:cs="Calibri"/>
                <w:color w:val="000000"/>
                <w:sz w:val="20"/>
                <w:szCs w:val="20"/>
                <w:lang w:val="en-US"/>
              </w:rPr>
            </w:pPr>
            <w:ins w:id="4166"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0037DF0E" w14:textId="77777777" w:rsidR="00B81696" w:rsidRPr="003C02F8" w:rsidRDefault="00B81696" w:rsidP="00FF0CB1">
            <w:pPr>
              <w:rPr>
                <w:ins w:id="4167" w:author="Shiv Mangal Rahi" w:date="2020-01-02T14:53:00Z"/>
                <w:rFonts w:ascii="Calibri" w:eastAsia="Times New Roman" w:hAnsi="Calibri" w:cs="Calibri"/>
                <w:color w:val="000000"/>
                <w:sz w:val="20"/>
                <w:szCs w:val="20"/>
                <w:lang w:val="en-US"/>
              </w:rPr>
            </w:pPr>
            <w:ins w:id="4168"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7A74C73E" w14:textId="77777777" w:rsidR="00B81696" w:rsidRPr="003C02F8" w:rsidRDefault="00B81696" w:rsidP="00FF0CB1">
            <w:pPr>
              <w:rPr>
                <w:ins w:id="4169" w:author="Shiv Mangal Rahi" w:date="2020-01-02T14:53:00Z"/>
                <w:rFonts w:ascii="Calibri" w:eastAsia="Times New Roman" w:hAnsi="Calibri" w:cs="Calibri"/>
                <w:color w:val="000000"/>
                <w:sz w:val="20"/>
                <w:szCs w:val="20"/>
                <w:lang w:val="en-US"/>
              </w:rPr>
            </w:pPr>
            <w:ins w:id="4170"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6D0C8757" w14:textId="77777777" w:rsidR="00B81696" w:rsidRPr="003C02F8" w:rsidRDefault="00B81696" w:rsidP="00FF0CB1">
            <w:pPr>
              <w:rPr>
                <w:ins w:id="4171" w:author="Shiv Mangal Rahi" w:date="2020-01-02T14:53:00Z"/>
                <w:rFonts w:ascii="Calibri" w:eastAsia="Times New Roman" w:hAnsi="Calibri" w:cs="Calibri"/>
                <w:color w:val="000000"/>
                <w:sz w:val="20"/>
                <w:szCs w:val="20"/>
                <w:lang w:val="en-US"/>
              </w:rPr>
            </w:pPr>
            <w:ins w:id="4172" w:author="Shiv Mangal Rahi" w:date="2020-01-02T14:53:00Z">
              <w:r w:rsidRPr="003C02F8">
                <w:rPr>
                  <w:rFonts w:ascii="Calibri" w:eastAsia="Times New Roman" w:hAnsi="Calibri" w:cs="Calibri"/>
                  <w:color w:val="000000"/>
                  <w:sz w:val="20"/>
                  <w:szCs w:val="20"/>
                  <w:lang w:val="en-US"/>
                </w:rPr>
                <w:t>TRUE</w:t>
              </w:r>
            </w:ins>
          </w:p>
        </w:tc>
      </w:tr>
      <w:tr w:rsidR="00B81696" w:rsidRPr="003C02F8" w14:paraId="2AC69A72" w14:textId="77777777" w:rsidTr="00FF0CB1">
        <w:trPr>
          <w:trHeight w:val="20"/>
          <w:ins w:id="4173"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6461CA05" w14:textId="77777777" w:rsidR="00B81696" w:rsidRPr="003C02F8" w:rsidRDefault="00B81696" w:rsidP="00FF0CB1">
            <w:pPr>
              <w:rPr>
                <w:ins w:id="4174" w:author="Shiv Mangal Rahi" w:date="2020-01-02T14:53:00Z"/>
                <w:rFonts w:ascii="Calibri" w:eastAsia="Times New Roman" w:hAnsi="Calibri" w:cs="Calibri"/>
                <w:color w:val="000000"/>
                <w:sz w:val="20"/>
                <w:szCs w:val="20"/>
                <w:lang w:val="en-US"/>
              </w:rPr>
            </w:pPr>
            <w:ins w:id="4175" w:author="Shiv Mangal Rahi" w:date="2020-01-02T14:53:00Z">
              <w:r w:rsidRPr="003C02F8">
                <w:rPr>
                  <w:rFonts w:ascii="Calibri" w:eastAsia="Times New Roman" w:hAnsi="Calibri" w:cs="Calibri"/>
                  <w:color w:val="000000"/>
                  <w:sz w:val="20"/>
                  <w:szCs w:val="20"/>
                  <w:lang w:val="en-US"/>
                </w:rPr>
                <w:t>Is Required</w:t>
              </w:r>
            </w:ins>
          </w:p>
        </w:tc>
        <w:tc>
          <w:tcPr>
            <w:tcW w:w="1008" w:type="dxa"/>
            <w:tcBorders>
              <w:top w:val="nil"/>
              <w:left w:val="nil"/>
              <w:bottom w:val="single" w:sz="4" w:space="0" w:color="auto"/>
              <w:right w:val="single" w:sz="4" w:space="0" w:color="auto"/>
            </w:tcBorders>
            <w:shd w:val="clear" w:color="auto" w:fill="auto"/>
            <w:vAlign w:val="center"/>
            <w:hideMark/>
          </w:tcPr>
          <w:p w14:paraId="16900613" w14:textId="77777777" w:rsidR="00B81696" w:rsidRPr="003C02F8" w:rsidRDefault="00B81696" w:rsidP="00FF0CB1">
            <w:pPr>
              <w:rPr>
                <w:ins w:id="4176" w:author="Shiv Mangal Rahi" w:date="2020-01-02T14:53:00Z"/>
                <w:rFonts w:ascii="Calibri" w:eastAsia="Times New Roman" w:hAnsi="Calibri" w:cs="Calibri"/>
                <w:color w:val="000000"/>
                <w:sz w:val="20"/>
                <w:szCs w:val="20"/>
                <w:lang w:val="en-US"/>
              </w:rPr>
            </w:pPr>
            <w:ins w:id="4177"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2E45BBBA" w14:textId="77777777" w:rsidR="00B81696" w:rsidRPr="003C02F8" w:rsidRDefault="00B81696" w:rsidP="00FF0CB1">
            <w:pPr>
              <w:rPr>
                <w:ins w:id="4178" w:author="Shiv Mangal Rahi" w:date="2020-01-02T14:53:00Z"/>
                <w:rFonts w:ascii="Calibri" w:eastAsia="Times New Roman" w:hAnsi="Calibri" w:cs="Calibri"/>
                <w:color w:val="000000"/>
                <w:sz w:val="20"/>
                <w:szCs w:val="20"/>
                <w:lang w:val="en-US"/>
              </w:rPr>
            </w:pPr>
            <w:ins w:id="4179" w:author="Shiv Mangal Rahi" w:date="2020-01-02T14:53:00Z">
              <w:r>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443FAA95" w14:textId="77777777" w:rsidR="00B81696" w:rsidRPr="003C02F8" w:rsidRDefault="00B81696" w:rsidP="00FF0CB1">
            <w:pPr>
              <w:rPr>
                <w:ins w:id="4180" w:author="Shiv Mangal Rahi" w:date="2020-01-02T14:53:00Z"/>
                <w:rFonts w:ascii="Calibri" w:eastAsia="Times New Roman" w:hAnsi="Calibri" w:cs="Calibri"/>
                <w:color w:val="000000"/>
                <w:sz w:val="20"/>
                <w:szCs w:val="20"/>
                <w:lang w:val="en-US"/>
              </w:rPr>
            </w:pPr>
            <w:ins w:id="4181" w:author="Shiv Mangal Rahi" w:date="2020-01-02T14:53:00Z">
              <w:r>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597FF211" w14:textId="77777777" w:rsidR="00B81696" w:rsidRPr="003C02F8" w:rsidRDefault="00B81696" w:rsidP="00FF0CB1">
            <w:pPr>
              <w:rPr>
                <w:ins w:id="4182" w:author="Shiv Mangal Rahi" w:date="2020-01-02T14:53:00Z"/>
                <w:rFonts w:ascii="Calibri" w:eastAsia="Times New Roman" w:hAnsi="Calibri" w:cs="Calibri"/>
                <w:color w:val="000000"/>
                <w:sz w:val="20"/>
                <w:szCs w:val="20"/>
                <w:lang w:val="en-US"/>
              </w:rPr>
            </w:pPr>
            <w:ins w:id="4183"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C764B26" w14:textId="77777777" w:rsidR="00B81696" w:rsidRPr="003C02F8" w:rsidRDefault="00B81696" w:rsidP="00FF0CB1">
            <w:pPr>
              <w:rPr>
                <w:ins w:id="4184" w:author="Shiv Mangal Rahi" w:date="2020-01-02T14:53:00Z"/>
                <w:rFonts w:ascii="Calibri" w:eastAsia="Times New Roman" w:hAnsi="Calibri" w:cs="Calibri"/>
                <w:color w:val="000000"/>
                <w:sz w:val="20"/>
                <w:szCs w:val="20"/>
                <w:lang w:val="en-US"/>
              </w:rPr>
            </w:pPr>
            <w:ins w:id="4185"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012DA389" w14:textId="77777777" w:rsidR="00B81696" w:rsidRPr="003C02F8" w:rsidRDefault="00B81696" w:rsidP="00FF0CB1">
            <w:pPr>
              <w:rPr>
                <w:ins w:id="4186" w:author="Shiv Mangal Rahi" w:date="2020-01-02T14:53:00Z"/>
                <w:rFonts w:ascii="Calibri" w:eastAsia="Times New Roman" w:hAnsi="Calibri" w:cs="Calibri"/>
                <w:color w:val="000000"/>
                <w:sz w:val="20"/>
                <w:szCs w:val="20"/>
                <w:lang w:val="en-US"/>
              </w:rPr>
            </w:pPr>
            <w:ins w:id="4187"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4EE7711F" w14:textId="77777777" w:rsidR="00B81696" w:rsidRPr="003C02F8" w:rsidRDefault="00B81696" w:rsidP="00FF0CB1">
            <w:pPr>
              <w:rPr>
                <w:ins w:id="4188" w:author="Shiv Mangal Rahi" w:date="2020-01-02T14:53:00Z"/>
                <w:rFonts w:ascii="Calibri" w:eastAsia="Times New Roman" w:hAnsi="Calibri" w:cs="Calibri"/>
                <w:color w:val="000000"/>
                <w:sz w:val="20"/>
                <w:szCs w:val="20"/>
                <w:lang w:val="en-US"/>
              </w:rPr>
            </w:pPr>
            <w:ins w:id="4189"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1FEB8E80" w14:textId="77777777" w:rsidR="00B81696" w:rsidRPr="003C02F8" w:rsidRDefault="00B81696" w:rsidP="00FF0CB1">
            <w:pPr>
              <w:rPr>
                <w:ins w:id="4190" w:author="Shiv Mangal Rahi" w:date="2020-01-02T14:53:00Z"/>
                <w:rFonts w:ascii="Calibri" w:eastAsia="Times New Roman" w:hAnsi="Calibri" w:cs="Calibri"/>
                <w:color w:val="000000"/>
                <w:sz w:val="20"/>
                <w:szCs w:val="20"/>
                <w:lang w:val="en-US"/>
              </w:rPr>
            </w:pPr>
            <w:ins w:id="4191" w:author="Shiv Mangal Rahi" w:date="2020-01-02T14:53:00Z">
              <w:r>
                <w:rPr>
                  <w:rFonts w:ascii="Calibri" w:eastAsia="Times New Roman" w:hAnsi="Calibri" w:cs="Calibri"/>
                  <w:color w:val="000000"/>
                  <w:sz w:val="20"/>
                  <w:szCs w:val="20"/>
                  <w:lang w:val="en-US"/>
                </w:rPr>
                <w:t>FALSE</w:t>
              </w:r>
            </w:ins>
          </w:p>
        </w:tc>
      </w:tr>
      <w:tr w:rsidR="00B81696" w:rsidRPr="003C02F8" w14:paraId="2EA0D432" w14:textId="77777777" w:rsidTr="00FF0CB1">
        <w:trPr>
          <w:trHeight w:val="20"/>
          <w:ins w:id="4192"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201FC801" w14:textId="77777777" w:rsidR="00B81696" w:rsidRPr="003C02F8" w:rsidRDefault="00B81696" w:rsidP="00FF0CB1">
            <w:pPr>
              <w:rPr>
                <w:ins w:id="4193" w:author="Shiv Mangal Rahi" w:date="2020-01-02T14:53:00Z"/>
                <w:rFonts w:ascii="Calibri" w:eastAsia="Times New Roman" w:hAnsi="Calibri" w:cs="Calibri"/>
                <w:color w:val="000000"/>
                <w:sz w:val="20"/>
                <w:szCs w:val="20"/>
                <w:lang w:val="en-US"/>
              </w:rPr>
            </w:pPr>
            <w:ins w:id="4194" w:author="Shiv Mangal Rahi" w:date="2020-01-02T14:53:00Z">
              <w:r w:rsidRPr="003C02F8">
                <w:rPr>
                  <w:rFonts w:ascii="Calibri" w:eastAsia="Times New Roman" w:hAnsi="Calibri" w:cs="Calibri"/>
                  <w:color w:val="000000"/>
                  <w:sz w:val="20"/>
                  <w:szCs w:val="20"/>
                  <w:lang w:val="en-US"/>
                </w:rPr>
                <w:t>Part of Key</w:t>
              </w:r>
            </w:ins>
          </w:p>
        </w:tc>
        <w:tc>
          <w:tcPr>
            <w:tcW w:w="1008" w:type="dxa"/>
            <w:tcBorders>
              <w:top w:val="nil"/>
              <w:left w:val="nil"/>
              <w:bottom w:val="single" w:sz="4" w:space="0" w:color="auto"/>
              <w:right w:val="single" w:sz="4" w:space="0" w:color="auto"/>
            </w:tcBorders>
            <w:shd w:val="clear" w:color="auto" w:fill="auto"/>
            <w:vAlign w:val="center"/>
            <w:hideMark/>
          </w:tcPr>
          <w:p w14:paraId="7E4897DD" w14:textId="77777777" w:rsidR="00B81696" w:rsidRPr="003C02F8" w:rsidRDefault="00B81696" w:rsidP="00FF0CB1">
            <w:pPr>
              <w:rPr>
                <w:ins w:id="4195" w:author="Shiv Mangal Rahi" w:date="2020-01-02T14:53:00Z"/>
                <w:rFonts w:ascii="Calibri" w:eastAsia="Times New Roman" w:hAnsi="Calibri" w:cs="Calibri"/>
                <w:color w:val="000000"/>
                <w:sz w:val="20"/>
                <w:szCs w:val="20"/>
                <w:lang w:val="en-US"/>
              </w:rPr>
            </w:pPr>
            <w:ins w:id="4196" w:author="Shiv Mangal Rahi" w:date="2020-01-02T14:53:00Z">
              <w:r w:rsidRPr="003C02F8">
                <w:rPr>
                  <w:rFonts w:ascii="Calibri" w:eastAsia="Times New Roman" w:hAnsi="Calibri" w:cs="Calibri"/>
                  <w:color w:val="000000"/>
                  <w:sz w:val="20"/>
                  <w:szCs w:val="20"/>
                  <w:lang w:val="en-US"/>
                </w:rPr>
                <w:t>TRUE</w:t>
              </w:r>
            </w:ins>
          </w:p>
        </w:tc>
        <w:tc>
          <w:tcPr>
            <w:tcW w:w="1008" w:type="dxa"/>
            <w:tcBorders>
              <w:top w:val="nil"/>
              <w:left w:val="nil"/>
              <w:bottom w:val="single" w:sz="4" w:space="0" w:color="auto"/>
              <w:right w:val="single" w:sz="4" w:space="0" w:color="auto"/>
            </w:tcBorders>
            <w:shd w:val="clear" w:color="auto" w:fill="auto"/>
            <w:vAlign w:val="center"/>
            <w:hideMark/>
          </w:tcPr>
          <w:p w14:paraId="41F700C1" w14:textId="77777777" w:rsidR="00B81696" w:rsidRPr="003C02F8" w:rsidRDefault="00B81696" w:rsidP="00FF0CB1">
            <w:pPr>
              <w:rPr>
                <w:ins w:id="4197" w:author="Shiv Mangal Rahi" w:date="2020-01-02T14:53:00Z"/>
                <w:rFonts w:ascii="Calibri" w:eastAsia="Times New Roman" w:hAnsi="Calibri" w:cs="Calibri"/>
                <w:color w:val="000000"/>
                <w:sz w:val="20"/>
                <w:szCs w:val="20"/>
                <w:lang w:val="en-US"/>
              </w:rPr>
            </w:pPr>
            <w:ins w:id="4198"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3BE4D58A" w14:textId="77777777" w:rsidR="00B81696" w:rsidRPr="003C02F8" w:rsidRDefault="00B81696" w:rsidP="00FF0CB1">
            <w:pPr>
              <w:rPr>
                <w:ins w:id="4199" w:author="Shiv Mangal Rahi" w:date="2020-01-02T14:53:00Z"/>
                <w:rFonts w:ascii="Calibri" w:eastAsia="Times New Roman" w:hAnsi="Calibri" w:cs="Calibri"/>
                <w:color w:val="000000"/>
                <w:sz w:val="20"/>
                <w:szCs w:val="20"/>
                <w:lang w:val="en-US"/>
              </w:rPr>
            </w:pPr>
            <w:ins w:id="4200"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54E0D869" w14:textId="77777777" w:rsidR="00B81696" w:rsidRPr="003C02F8" w:rsidRDefault="00B81696" w:rsidP="00FF0CB1">
            <w:pPr>
              <w:rPr>
                <w:ins w:id="4201" w:author="Shiv Mangal Rahi" w:date="2020-01-02T14:53:00Z"/>
                <w:rFonts w:ascii="Calibri" w:eastAsia="Times New Roman" w:hAnsi="Calibri" w:cs="Calibri"/>
                <w:color w:val="000000"/>
                <w:sz w:val="20"/>
                <w:szCs w:val="20"/>
                <w:lang w:val="en-US"/>
              </w:rPr>
            </w:pPr>
            <w:ins w:id="4202"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50DB26B6" w14:textId="77777777" w:rsidR="00B81696" w:rsidRPr="003C02F8" w:rsidRDefault="00B81696" w:rsidP="00FF0CB1">
            <w:pPr>
              <w:rPr>
                <w:ins w:id="4203" w:author="Shiv Mangal Rahi" w:date="2020-01-02T14:53:00Z"/>
                <w:rFonts w:ascii="Calibri" w:eastAsia="Times New Roman" w:hAnsi="Calibri" w:cs="Calibri"/>
                <w:color w:val="000000"/>
                <w:sz w:val="20"/>
                <w:szCs w:val="20"/>
                <w:lang w:val="en-US"/>
              </w:rPr>
            </w:pPr>
            <w:ins w:id="4204"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0268E38C" w14:textId="77777777" w:rsidR="00B81696" w:rsidRPr="003C02F8" w:rsidRDefault="00B81696" w:rsidP="00FF0CB1">
            <w:pPr>
              <w:rPr>
                <w:ins w:id="4205" w:author="Shiv Mangal Rahi" w:date="2020-01-02T14:53:00Z"/>
                <w:rFonts w:ascii="Calibri" w:eastAsia="Times New Roman" w:hAnsi="Calibri" w:cs="Calibri"/>
                <w:color w:val="000000"/>
                <w:sz w:val="20"/>
                <w:szCs w:val="20"/>
                <w:lang w:val="en-US"/>
              </w:rPr>
            </w:pPr>
            <w:ins w:id="4206"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0CEE13A8" w14:textId="77777777" w:rsidR="00B81696" w:rsidRPr="003C02F8" w:rsidRDefault="00B81696" w:rsidP="00FF0CB1">
            <w:pPr>
              <w:rPr>
                <w:ins w:id="4207" w:author="Shiv Mangal Rahi" w:date="2020-01-02T14:53:00Z"/>
                <w:rFonts w:ascii="Calibri" w:eastAsia="Times New Roman" w:hAnsi="Calibri" w:cs="Calibri"/>
                <w:color w:val="000000"/>
                <w:sz w:val="20"/>
                <w:szCs w:val="20"/>
                <w:lang w:val="en-US"/>
              </w:rPr>
            </w:pPr>
            <w:ins w:id="4208"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2474C470" w14:textId="77777777" w:rsidR="00B81696" w:rsidRPr="003C02F8" w:rsidRDefault="00B81696" w:rsidP="00FF0CB1">
            <w:pPr>
              <w:rPr>
                <w:ins w:id="4209" w:author="Shiv Mangal Rahi" w:date="2020-01-02T14:53:00Z"/>
                <w:rFonts w:ascii="Calibri" w:eastAsia="Times New Roman" w:hAnsi="Calibri" w:cs="Calibri"/>
                <w:color w:val="000000"/>
                <w:sz w:val="20"/>
                <w:szCs w:val="20"/>
                <w:lang w:val="en-US"/>
              </w:rPr>
            </w:pPr>
            <w:ins w:id="4210" w:author="Shiv Mangal Rahi" w:date="2020-01-02T14:53:00Z">
              <w:r w:rsidRPr="003C02F8">
                <w:rPr>
                  <w:rFonts w:ascii="Calibri" w:eastAsia="Times New Roman" w:hAnsi="Calibri" w:cs="Calibri"/>
                  <w:color w:val="000000"/>
                  <w:sz w:val="20"/>
                  <w:szCs w:val="20"/>
                  <w:lang w:val="en-US"/>
                </w:rPr>
                <w:t>FALSE</w:t>
              </w:r>
            </w:ins>
          </w:p>
        </w:tc>
      </w:tr>
      <w:tr w:rsidR="00B81696" w:rsidRPr="003C02F8" w14:paraId="4571D7DC" w14:textId="77777777" w:rsidTr="00FF0CB1">
        <w:trPr>
          <w:trHeight w:val="20"/>
          <w:ins w:id="4211"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6AF952BF" w14:textId="77777777" w:rsidR="00B81696" w:rsidRPr="003C02F8" w:rsidRDefault="00B81696" w:rsidP="00FF0CB1">
            <w:pPr>
              <w:rPr>
                <w:ins w:id="4212" w:author="Shiv Mangal Rahi" w:date="2020-01-02T14:53:00Z"/>
                <w:rFonts w:ascii="Calibri" w:eastAsia="Times New Roman" w:hAnsi="Calibri" w:cs="Calibri"/>
                <w:color w:val="000000"/>
                <w:sz w:val="20"/>
                <w:szCs w:val="20"/>
                <w:lang w:val="en-US"/>
              </w:rPr>
            </w:pPr>
            <w:ins w:id="4213" w:author="Shiv Mangal Rahi" w:date="2020-01-02T14:53:00Z">
              <w:r w:rsidRPr="003C02F8">
                <w:rPr>
                  <w:rFonts w:ascii="Calibri" w:eastAsia="Times New Roman" w:hAnsi="Calibri" w:cs="Calibri"/>
                  <w:color w:val="000000"/>
                  <w:sz w:val="20"/>
                  <w:szCs w:val="20"/>
                  <w:lang w:val="en-US"/>
                </w:rPr>
                <w:t>Show As Top Level Filter</w:t>
              </w:r>
            </w:ins>
          </w:p>
        </w:tc>
        <w:tc>
          <w:tcPr>
            <w:tcW w:w="1008" w:type="dxa"/>
            <w:tcBorders>
              <w:top w:val="nil"/>
              <w:left w:val="nil"/>
              <w:bottom w:val="single" w:sz="4" w:space="0" w:color="auto"/>
              <w:right w:val="single" w:sz="4" w:space="0" w:color="auto"/>
            </w:tcBorders>
            <w:shd w:val="clear" w:color="auto" w:fill="auto"/>
            <w:vAlign w:val="center"/>
            <w:hideMark/>
          </w:tcPr>
          <w:p w14:paraId="79E86401" w14:textId="77777777" w:rsidR="00B81696" w:rsidRPr="003C02F8" w:rsidRDefault="00B81696" w:rsidP="00FF0CB1">
            <w:pPr>
              <w:rPr>
                <w:ins w:id="4214" w:author="Shiv Mangal Rahi" w:date="2020-01-02T14:53:00Z"/>
                <w:rFonts w:ascii="Calibri" w:eastAsia="Times New Roman" w:hAnsi="Calibri" w:cs="Calibri"/>
                <w:color w:val="000000"/>
                <w:sz w:val="20"/>
                <w:szCs w:val="20"/>
                <w:lang w:val="en-US"/>
              </w:rPr>
            </w:pPr>
            <w:ins w:id="4215"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63517146" w14:textId="77777777" w:rsidR="00B81696" w:rsidRPr="003C02F8" w:rsidRDefault="00B81696" w:rsidP="00FF0CB1">
            <w:pPr>
              <w:rPr>
                <w:ins w:id="4216" w:author="Shiv Mangal Rahi" w:date="2020-01-02T14:53:00Z"/>
                <w:rFonts w:ascii="Calibri" w:eastAsia="Times New Roman" w:hAnsi="Calibri" w:cs="Calibri"/>
                <w:color w:val="000000"/>
                <w:sz w:val="20"/>
                <w:szCs w:val="20"/>
                <w:lang w:val="en-US"/>
              </w:rPr>
            </w:pPr>
            <w:ins w:id="421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6736E75" w14:textId="77777777" w:rsidR="00B81696" w:rsidRPr="003C02F8" w:rsidRDefault="00B81696" w:rsidP="00FF0CB1">
            <w:pPr>
              <w:rPr>
                <w:ins w:id="4218" w:author="Shiv Mangal Rahi" w:date="2020-01-02T14:53:00Z"/>
                <w:rFonts w:ascii="Calibri" w:eastAsia="Times New Roman" w:hAnsi="Calibri" w:cs="Calibri"/>
                <w:color w:val="000000"/>
                <w:sz w:val="20"/>
                <w:szCs w:val="20"/>
                <w:lang w:val="en-US"/>
              </w:rPr>
            </w:pPr>
            <w:ins w:id="4219"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5616B26" w14:textId="77777777" w:rsidR="00B81696" w:rsidRPr="003C02F8" w:rsidRDefault="00B81696" w:rsidP="00FF0CB1">
            <w:pPr>
              <w:rPr>
                <w:ins w:id="4220" w:author="Shiv Mangal Rahi" w:date="2020-01-02T14:53:00Z"/>
                <w:rFonts w:ascii="Calibri" w:eastAsia="Times New Roman" w:hAnsi="Calibri" w:cs="Calibri"/>
                <w:color w:val="000000"/>
                <w:sz w:val="20"/>
                <w:szCs w:val="20"/>
                <w:lang w:val="en-US"/>
              </w:rPr>
            </w:pPr>
            <w:ins w:id="4221"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558792F" w14:textId="77777777" w:rsidR="00B81696" w:rsidRPr="003C02F8" w:rsidRDefault="00B81696" w:rsidP="00FF0CB1">
            <w:pPr>
              <w:rPr>
                <w:ins w:id="4222" w:author="Shiv Mangal Rahi" w:date="2020-01-02T14:53:00Z"/>
                <w:rFonts w:ascii="Calibri" w:eastAsia="Times New Roman" w:hAnsi="Calibri" w:cs="Calibri"/>
                <w:color w:val="000000"/>
                <w:sz w:val="20"/>
                <w:szCs w:val="20"/>
                <w:lang w:val="en-US"/>
              </w:rPr>
            </w:pPr>
            <w:ins w:id="4223"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E2DB485" w14:textId="77777777" w:rsidR="00B81696" w:rsidRPr="003C02F8" w:rsidRDefault="00B81696" w:rsidP="00FF0CB1">
            <w:pPr>
              <w:rPr>
                <w:ins w:id="4224" w:author="Shiv Mangal Rahi" w:date="2020-01-02T14:53:00Z"/>
                <w:rFonts w:ascii="Calibri" w:eastAsia="Times New Roman" w:hAnsi="Calibri" w:cs="Calibri"/>
                <w:color w:val="000000"/>
                <w:sz w:val="20"/>
                <w:szCs w:val="20"/>
                <w:lang w:val="en-US"/>
              </w:rPr>
            </w:pPr>
            <w:ins w:id="4225"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A735837" w14:textId="77777777" w:rsidR="00B81696" w:rsidRPr="003C02F8" w:rsidRDefault="00B81696" w:rsidP="00FF0CB1">
            <w:pPr>
              <w:rPr>
                <w:ins w:id="4226" w:author="Shiv Mangal Rahi" w:date="2020-01-02T14:53:00Z"/>
                <w:rFonts w:ascii="Calibri" w:eastAsia="Times New Roman" w:hAnsi="Calibri" w:cs="Calibri"/>
                <w:color w:val="000000"/>
                <w:sz w:val="20"/>
                <w:szCs w:val="20"/>
                <w:lang w:val="en-US"/>
              </w:rPr>
            </w:pPr>
            <w:ins w:id="422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60C003B" w14:textId="77777777" w:rsidR="00B81696" w:rsidRPr="003C02F8" w:rsidRDefault="00B81696" w:rsidP="00FF0CB1">
            <w:pPr>
              <w:rPr>
                <w:ins w:id="4228" w:author="Shiv Mangal Rahi" w:date="2020-01-02T14:53:00Z"/>
                <w:rFonts w:ascii="Calibri" w:eastAsia="Times New Roman" w:hAnsi="Calibri" w:cs="Calibri"/>
                <w:color w:val="000000"/>
                <w:sz w:val="20"/>
                <w:szCs w:val="20"/>
                <w:lang w:val="en-US"/>
              </w:rPr>
            </w:pPr>
            <w:ins w:id="4229" w:author="Shiv Mangal Rahi" w:date="2020-01-02T14:53:00Z">
              <w:r w:rsidRPr="003C02F8">
                <w:rPr>
                  <w:rFonts w:ascii="Calibri" w:eastAsia="Times New Roman" w:hAnsi="Calibri" w:cs="Calibri"/>
                  <w:color w:val="000000"/>
                  <w:sz w:val="20"/>
                  <w:szCs w:val="20"/>
                  <w:lang w:val="en-US"/>
                </w:rPr>
                <w:t>NA</w:t>
              </w:r>
            </w:ins>
          </w:p>
        </w:tc>
      </w:tr>
      <w:tr w:rsidR="00B81696" w:rsidRPr="003C02F8" w14:paraId="331E19AA" w14:textId="77777777" w:rsidTr="00FF0CB1">
        <w:trPr>
          <w:trHeight w:val="20"/>
          <w:ins w:id="4230"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3B72F9A6" w14:textId="77777777" w:rsidR="00B81696" w:rsidRPr="003C02F8" w:rsidRDefault="00B81696" w:rsidP="00FF0CB1">
            <w:pPr>
              <w:rPr>
                <w:ins w:id="4231" w:author="Shiv Mangal Rahi" w:date="2020-01-02T14:53:00Z"/>
                <w:rFonts w:ascii="Calibri" w:eastAsia="Times New Roman" w:hAnsi="Calibri" w:cs="Calibri"/>
                <w:color w:val="000000"/>
                <w:sz w:val="20"/>
                <w:szCs w:val="20"/>
                <w:lang w:val="en-US"/>
              </w:rPr>
            </w:pPr>
            <w:ins w:id="4232" w:author="Shiv Mangal Rahi" w:date="2020-01-02T14:53:00Z">
              <w:r w:rsidRPr="003C02F8">
                <w:rPr>
                  <w:rFonts w:ascii="Calibri" w:eastAsia="Times New Roman" w:hAnsi="Calibri" w:cs="Calibri"/>
                  <w:color w:val="000000"/>
                  <w:sz w:val="20"/>
                  <w:szCs w:val="20"/>
                  <w:lang w:val="en-US"/>
                </w:rPr>
                <w:t>Allow Multiple Items</w:t>
              </w:r>
            </w:ins>
          </w:p>
        </w:tc>
        <w:tc>
          <w:tcPr>
            <w:tcW w:w="1008" w:type="dxa"/>
            <w:tcBorders>
              <w:top w:val="nil"/>
              <w:left w:val="nil"/>
              <w:bottom w:val="single" w:sz="4" w:space="0" w:color="auto"/>
              <w:right w:val="single" w:sz="4" w:space="0" w:color="auto"/>
            </w:tcBorders>
            <w:shd w:val="clear" w:color="auto" w:fill="auto"/>
            <w:vAlign w:val="center"/>
            <w:hideMark/>
          </w:tcPr>
          <w:p w14:paraId="44E03045" w14:textId="77777777" w:rsidR="00B81696" w:rsidRPr="003C02F8" w:rsidRDefault="00B81696" w:rsidP="00FF0CB1">
            <w:pPr>
              <w:rPr>
                <w:ins w:id="4233" w:author="Shiv Mangal Rahi" w:date="2020-01-02T14:53:00Z"/>
                <w:rFonts w:ascii="Calibri" w:eastAsia="Times New Roman" w:hAnsi="Calibri" w:cs="Calibri"/>
                <w:color w:val="000000"/>
                <w:sz w:val="20"/>
                <w:szCs w:val="20"/>
                <w:lang w:val="en-US"/>
              </w:rPr>
            </w:pPr>
            <w:ins w:id="423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67A88E2C" w14:textId="77777777" w:rsidR="00B81696" w:rsidRPr="003C02F8" w:rsidRDefault="00B81696" w:rsidP="00FF0CB1">
            <w:pPr>
              <w:rPr>
                <w:ins w:id="4235" w:author="Shiv Mangal Rahi" w:date="2020-01-02T14:53:00Z"/>
                <w:rFonts w:ascii="Calibri" w:eastAsia="Times New Roman" w:hAnsi="Calibri" w:cs="Calibri"/>
                <w:color w:val="000000"/>
                <w:sz w:val="20"/>
                <w:szCs w:val="20"/>
                <w:lang w:val="en-US"/>
              </w:rPr>
            </w:pPr>
            <w:ins w:id="4236"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48631649" w14:textId="77777777" w:rsidR="00B81696" w:rsidRPr="003C02F8" w:rsidRDefault="00B81696" w:rsidP="00FF0CB1">
            <w:pPr>
              <w:rPr>
                <w:ins w:id="4237" w:author="Shiv Mangal Rahi" w:date="2020-01-02T14:53:00Z"/>
                <w:rFonts w:ascii="Calibri" w:eastAsia="Times New Roman" w:hAnsi="Calibri" w:cs="Calibri"/>
                <w:color w:val="000000"/>
                <w:sz w:val="20"/>
                <w:szCs w:val="20"/>
                <w:lang w:val="en-US"/>
              </w:rPr>
            </w:pPr>
            <w:ins w:id="423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C5AC25E" w14:textId="77777777" w:rsidR="00B81696" w:rsidRPr="003C02F8" w:rsidRDefault="00B81696" w:rsidP="00FF0CB1">
            <w:pPr>
              <w:rPr>
                <w:ins w:id="4239" w:author="Shiv Mangal Rahi" w:date="2020-01-02T14:53:00Z"/>
                <w:rFonts w:ascii="Calibri" w:eastAsia="Times New Roman" w:hAnsi="Calibri" w:cs="Calibri"/>
                <w:color w:val="000000"/>
                <w:sz w:val="20"/>
                <w:szCs w:val="20"/>
                <w:lang w:val="en-US"/>
              </w:rPr>
            </w:pPr>
            <w:ins w:id="4240"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60DF4D70" w14:textId="77777777" w:rsidR="00B81696" w:rsidRPr="003C02F8" w:rsidRDefault="00B81696" w:rsidP="00FF0CB1">
            <w:pPr>
              <w:rPr>
                <w:ins w:id="4241" w:author="Shiv Mangal Rahi" w:date="2020-01-02T14:53:00Z"/>
                <w:rFonts w:ascii="Calibri" w:eastAsia="Times New Roman" w:hAnsi="Calibri" w:cs="Calibri"/>
                <w:color w:val="000000"/>
                <w:sz w:val="20"/>
                <w:szCs w:val="20"/>
                <w:lang w:val="en-US"/>
              </w:rPr>
            </w:pPr>
            <w:ins w:id="424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1AAB1DA" w14:textId="77777777" w:rsidR="00B81696" w:rsidRPr="003C02F8" w:rsidRDefault="00B81696" w:rsidP="00FF0CB1">
            <w:pPr>
              <w:rPr>
                <w:ins w:id="4243" w:author="Shiv Mangal Rahi" w:date="2020-01-02T14:53:00Z"/>
                <w:rFonts w:ascii="Calibri" w:eastAsia="Times New Roman" w:hAnsi="Calibri" w:cs="Calibri"/>
                <w:color w:val="000000"/>
                <w:sz w:val="20"/>
                <w:szCs w:val="20"/>
                <w:lang w:val="en-US"/>
              </w:rPr>
            </w:pPr>
            <w:ins w:id="4244"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3C75F52D" w14:textId="77777777" w:rsidR="00B81696" w:rsidRPr="003C02F8" w:rsidRDefault="00B81696" w:rsidP="00FF0CB1">
            <w:pPr>
              <w:rPr>
                <w:ins w:id="4245" w:author="Shiv Mangal Rahi" w:date="2020-01-02T14:53:00Z"/>
                <w:rFonts w:ascii="Calibri" w:eastAsia="Times New Roman" w:hAnsi="Calibri" w:cs="Calibri"/>
                <w:color w:val="000000"/>
                <w:sz w:val="20"/>
                <w:szCs w:val="20"/>
                <w:lang w:val="en-US"/>
              </w:rPr>
            </w:pPr>
            <w:ins w:id="424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44B984A" w14:textId="77777777" w:rsidR="00B81696" w:rsidRPr="003C02F8" w:rsidRDefault="00B81696" w:rsidP="00FF0CB1">
            <w:pPr>
              <w:rPr>
                <w:ins w:id="4247" w:author="Shiv Mangal Rahi" w:date="2020-01-02T14:53:00Z"/>
                <w:rFonts w:ascii="Calibri" w:eastAsia="Times New Roman" w:hAnsi="Calibri" w:cs="Calibri"/>
                <w:color w:val="000000"/>
                <w:sz w:val="20"/>
                <w:szCs w:val="20"/>
                <w:lang w:val="en-US"/>
              </w:rPr>
            </w:pPr>
            <w:ins w:id="4248" w:author="Shiv Mangal Rahi" w:date="2020-01-02T14:53:00Z">
              <w:r w:rsidRPr="003C02F8">
                <w:rPr>
                  <w:rFonts w:ascii="Calibri" w:eastAsia="Times New Roman" w:hAnsi="Calibri" w:cs="Calibri"/>
                  <w:color w:val="000000"/>
                  <w:sz w:val="20"/>
                  <w:szCs w:val="20"/>
                  <w:lang w:val="en-US"/>
                </w:rPr>
                <w:t>NA</w:t>
              </w:r>
            </w:ins>
          </w:p>
        </w:tc>
      </w:tr>
      <w:tr w:rsidR="00B81696" w:rsidRPr="003C02F8" w14:paraId="1A30B78F" w14:textId="77777777" w:rsidTr="00FF0CB1">
        <w:trPr>
          <w:trHeight w:val="20"/>
          <w:ins w:id="4249"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24CB4CE0" w14:textId="77777777" w:rsidR="00B81696" w:rsidRPr="003C02F8" w:rsidRDefault="00B81696" w:rsidP="00FF0CB1">
            <w:pPr>
              <w:rPr>
                <w:ins w:id="4250" w:author="Shiv Mangal Rahi" w:date="2020-01-02T14:53:00Z"/>
                <w:rFonts w:ascii="Calibri" w:eastAsia="Times New Roman" w:hAnsi="Calibri" w:cs="Calibri"/>
                <w:color w:val="000000"/>
                <w:sz w:val="20"/>
                <w:szCs w:val="20"/>
                <w:lang w:val="en-US"/>
              </w:rPr>
            </w:pPr>
            <w:ins w:id="4251" w:author="Shiv Mangal Rahi" w:date="2020-01-02T14:53:00Z">
              <w:r w:rsidRPr="003C02F8">
                <w:rPr>
                  <w:rFonts w:ascii="Calibri" w:eastAsia="Times New Roman" w:hAnsi="Calibri" w:cs="Calibri"/>
                  <w:color w:val="000000"/>
                  <w:sz w:val="20"/>
                  <w:szCs w:val="20"/>
                  <w:lang w:val="en-US"/>
                </w:rPr>
                <w:t>Show if Empty</w:t>
              </w:r>
            </w:ins>
          </w:p>
        </w:tc>
        <w:tc>
          <w:tcPr>
            <w:tcW w:w="1008" w:type="dxa"/>
            <w:tcBorders>
              <w:top w:val="nil"/>
              <w:left w:val="nil"/>
              <w:bottom w:val="single" w:sz="4" w:space="0" w:color="auto"/>
              <w:right w:val="single" w:sz="4" w:space="0" w:color="auto"/>
            </w:tcBorders>
            <w:shd w:val="clear" w:color="auto" w:fill="auto"/>
            <w:vAlign w:val="center"/>
            <w:hideMark/>
          </w:tcPr>
          <w:p w14:paraId="2650F71B" w14:textId="77777777" w:rsidR="00B81696" w:rsidRPr="003C02F8" w:rsidRDefault="00B81696" w:rsidP="00FF0CB1">
            <w:pPr>
              <w:rPr>
                <w:ins w:id="4252" w:author="Shiv Mangal Rahi" w:date="2020-01-02T14:53:00Z"/>
                <w:rFonts w:ascii="Calibri" w:eastAsia="Times New Roman" w:hAnsi="Calibri" w:cs="Calibri"/>
                <w:color w:val="000000"/>
                <w:sz w:val="20"/>
                <w:szCs w:val="20"/>
                <w:lang w:val="en-US"/>
              </w:rPr>
            </w:pPr>
            <w:ins w:id="4253"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0B249676" w14:textId="77777777" w:rsidR="00B81696" w:rsidRPr="003C02F8" w:rsidRDefault="00B81696" w:rsidP="00FF0CB1">
            <w:pPr>
              <w:rPr>
                <w:ins w:id="4254" w:author="Shiv Mangal Rahi" w:date="2020-01-02T14:53:00Z"/>
                <w:rFonts w:ascii="Calibri" w:eastAsia="Times New Roman" w:hAnsi="Calibri" w:cs="Calibri"/>
                <w:color w:val="000000"/>
                <w:sz w:val="20"/>
                <w:szCs w:val="20"/>
                <w:lang w:val="en-US"/>
              </w:rPr>
            </w:pPr>
            <w:ins w:id="4255"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15ACE391" w14:textId="77777777" w:rsidR="00B81696" w:rsidRPr="003C02F8" w:rsidRDefault="00B81696" w:rsidP="00FF0CB1">
            <w:pPr>
              <w:rPr>
                <w:ins w:id="4256" w:author="Shiv Mangal Rahi" w:date="2020-01-02T14:53:00Z"/>
                <w:rFonts w:ascii="Calibri" w:eastAsia="Times New Roman" w:hAnsi="Calibri" w:cs="Calibri"/>
                <w:color w:val="000000"/>
                <w:sz w:val="20"/>
                <w:szCs w:val="20"/>
                <w:lang w:val="en-US"/>
              </w:rPr>
            </w:pPr>
            <w:ins w:id="4257"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24A2FC15" w14:textId="77777777" w:rsidR="00B81696" w:rsidRPr="003C02F8" w:rsidRDefault="00B81696" w:rsidP="00FF0CB1">
            <w:pPr>
              <w:rPr>
                <w:ins w:id="4258" w:author="Shiv Mangal Rahi" w:date="2020-01-02T14:53:00Z"/>
                <w:rFonts w:ascii="Calibri" w:eastAsia="Times New Roman" w:hAnsi="Calibri" w:cs="Calibri"/>
                <w:color w:val="000000"/>
                <w:sz w:val="20"/>
                <w:szCs w:val="20"/>
                <w:lang w:val="en-US"/>
              </w:rPr>
            </w:pPr>
            <w:ins w:id="4259"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1BAD7345" w14:textId="77777777" w:rsidR="00B81696" w:rsidRPr="003C02F8" w:rsidRDefault="00B81696" w:rsidP="00FF0CB1">
            <w:pPr>
              <w:rPr>
                <w:ins w:id="4260" w:author="Shiv Mangal Rahi" w:date="2020-01-02T14:53:00Z"/>
                <w:rFonts w:ascii="Calibri" w:eastAsia="Times New Roman" w:hAnsi="Calibri" w:cs="Calibri"/>
                <w:color w:val="000000"/>
                <w:sz w:val="20"/>
                <w:szCs w:val="20"/>
                <w:lang w:val="en-US"/>
              </w:rPr>
            </w:pPr>
            <w:ins w:id="4261"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682BD609" w14:textId="77777777" w:rsidR="00B81696" w:rsidRPr="003C02F8" w:rsidRDefault="00B81696" w:rsidP="00FF0CB1">
            <w:pPr>
              <w:rPr>
                <w:ins w:id="4262" w:author="Shiv Mangal Rahi" w:date="2020-01-02T14:53:00Z"/>
                <w:rFonts w:ascii="Calibri" w:eastAsia="Times New Roman" w:hAnsi="Calibri" w:cs="Calibri"/>
                <w:color w:val="000000"/>
                <w:sz w:val="20"/>
                <w:szCs w:val="20"/>
                <w:lang w:val="en-US"/>
              </w:rPr>
            </w:pPr>
            <w:ins w:id="4263"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74BF0B68" w14:textId="77777777" w:rsidR="00B81696" w:rsidRPr="003C02F8" w:rsidRDefault="00B81696" w:rsidP="00FF0CB1">
            <w:pPr>
              <w:rPr>
                <w:ins w:id="4264" w:author="Shiv Mangal Rahi" w:date="2020-01-02T14:53:00Z"/>
                <w:rFonts w:ascii="Calibri" w:eastAsia="Times New Roman" w:hAnsi="Calibri" w:cs="Calibri"/>
                <w:color w:val="000000"/>
                <w:sz w:val="20"/>
                <w:szCs w:val="20"/>
                <w:lang w:val="en-US"/>
              </w:rPr>
            </w:pPr>
            <w:ins w:id="4265" w:author="Shiv Mangal Rahi" w:date="2020-01-02T14:53:00Z">
              <w:r w:rsidRPr="003C02F8">
                <w:rPr>
                  <w:rFonts w:ascii="Calibri" w:eastAsia="Times New Roman" w:hAnsi="Calibri" w:cs="Calibri"/>
                  <w:color w:val="000000"/>
                  <w:sz w:val="20"/>
                  <w:szCs w:val="20"/>
                  <w:lang w:val="en-US"/>
                </w:rPr>
                <w:t>FALSE</w:t>
              </w:r>
            </w:ins>
          </w:p>
        </w:tc>
        <w:tc>
          <w:tcPr>
            <w:tcW w:w="1008" w:type="dxa"/>
            <w:tcBorders>
              <w:top w:val="nil"/>
              <w:left w:val="nil"/>
              <w:bottom w:val="single" w:sz="4" w:space="0" w:color="auto"/>
              <w:right w:val="single" w:sz="4" w:space="0" w:color="auto"/>
            </w:tcBorders>
            <w:shd w:val="clear" w:color="auto" w:fill="auto"/>
            <w:vAlign w:val="center"/>
            <w:hideMark/>
          </w:tcPr>
          <w:p w14:paraId="60258373" w14:textId="77777777" w:rsidR="00B81696" w:rsidRPr="003C02F8" w:rsidRDefault="00B81696" w:rsidP="00FF0CB1">
            <w:pPr>
              <w:rPr>
                <w:ins w:id="4266" w:author="Shiv Mangal Rahi" w:date="2020-01-02T14:53:00Z"/>
                <w:rFonts w:ascii="Calibri" w:eastAsia="Times New Roman" w:hAnsi="Calibri" w:cs="Calibri"/>
                <w:color w:val="000000"/>
                <w:sz w:val="20"/>
                <w:szCs w:val="20"/>
                <w:lang w:val="en-US"/>
              </w:rPr>
            </w:pPr>
            <w:ins w:id="4267" w:author="Shiv Mangal Rahi" w:date="2020-01-02T14:53:00Z">
              <w:r w:rsidRPr="003C02F8">
                <w:rPr>
                  <w:rFonts w:ascii="Calibri" w:eastAsia="Times New Roman" w:hAnsi="Calibri" w:cs="Calibri"/>
                  <w:color w:val="000000"/>
                  <w:sz w:val="20"/>
                  <w:szCs w:val="20"/>
                  <w:lang w:val="en-US"/>
                </w:rPr>
                <w:t>FALSE</w:t>
              </w:r>
            </w:ins>
          </w:p>
        </w:tc>
      </w:tr>
      <w:tr w:rsidR="00B81696" w:rsidRPr="003C02F8" w14:paraId="61F31771" w14:textId="77777777" w:rsidTr="00FF0CB1">
        <w:trPr>
          <w:trHeight w:val="20"/>
          <w:ins w:id="4268"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59FEA830" w14:textId="77777777" w:rsidR="00B81696" w:rsidRPr="003C02F8" w:rsidRDefault="00B81696" w:rsidP="00FF0CB1">
            <w:pPr>
              <w:rPr>
                <w:ins w:id="4269" w:author="Shiv Mangal Rahi" w:date="2020-01-02T14:53:00Z"/>
                <w:rFonts w:ascii="Calibri" w:eastAsia="Times New Roman" w:hAnsi="Calibri" w:cs="Calibri"/>
                <w:color w:val="000000"/>
                <w:sz w:val="20"/>
                <w:szCs w:val="20"/>
                <w:lang w:val="en-US"/>
              </w:rPr>
            </w:pPr>
            <w:ins w:id="4270" w:author="Shiv Mangal Rahi" w:date="2020-01-02T14:53:00Z">
              <w:r w:rsidRPr="003C02F8">
                <w:rPr>
                  <w:rFonts w:ascii="Calibri" w:eastAsia="Times New Roman" w:hAnsi="Calibri" w:cs="Calibri"/>
                  <w:color w:val="000000"/>
                  <w:sz w:val="20"/>
                  <w:szCs w:val="20"/>
                  <w:lang w:val="en-US"/>
                </w:rPr>
                <w:t>Lookup Type</w:t>
              </w:r>
            </w:ins>
          </w:p>
        </w:tc>
        <w:tc>
          <w:tcPr>
            <w:tcW w:w="1008" w:type="dxa"/>
            <w:tcBorders>
              <w:top w:val="nil"/>
              <w:left w:val="nil"/>
              <w:bottom w:val="single" w:sz="4" w:space="0" w:color="auto"/>
              <w:right w:val="single" w:sz="4" w:space="0" w:color="auto"/>
            </w:tcBorders>
            <w:shd w:val="clear" w:color="auto" w:fill="auto"/>
            <w:vAlign w:val="center"/>
            <w:hideMark/>
          </w:tcPr>
          <w:p w14:paraId="19871EF8" w14:textId="77777777" w:rsidR="00B81696" w:rsidRPr="003C02F8" w:rsidRDefault="00B81696" w:rsidP="00FF0CB1">
            <w:pPr>
              <w:rPr>
                <w:ins w:id="4271" w:author="Shiv Mangal Rahi" w:date="2020-01-02T14:53:00Z"/>
                <w:rFonts w:ascii="Calibri" w:eastAsia="Times New Roman" w:hAnsi="Calibri" w:cs="Calibri"/>
                <w:color w:val="000000"/>
                <w:sz w:val="20"/>
                <w:szCs w:val="20"/>
                <w:lang w:val="en-US"/>
              </w:rPr>
            </w:pPr>
            <w:ins w:id="427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6FBBC84A" w14:textId="77777777" w:rsidR="00B81696" w:rsidRPr="003C02F8" w:rsidRDefault="00B81696" w:rsidP="00FF0CB1">
            <w:pPr>
              <w:rPr>
                <w:ins w:id="4273" w:author="Shiv Mangal Rahi" w:date="2020-01-02T14:53:00Z"/>
                <w:rFonts w:ascii="Calibri" w:eastAsia="Times New Roman" w:hAnsi="Calibri" w:cs="Calibri"/>
                <w:color w:val="000000"/>
                <w:sz w:val="20"/>
                <w:szCs w:val="20"/>
                <w:lang w:val="en-US"/>
              </w:rPr>
            </w:pPr>
            <w:ins w:id="427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1FFA191" w14:textId="77777777" w:rsidR="00B81696" w:rsidRPr="003C02F8" w:rsidRDefault="00B81696" w:rsidP="00FF0CB1">
            <w:pPr>
              <w:rPr>
                <w:ins w:id="4275" w:author="Shiv Mangal Rahi" w:date="2020-01-02T14:53:00Z"/>
                <w:rFonts w:ascii="Calibri" w:eastAsia="Times New Roman" w:hAnsi="Calibri" w:cs="Calibri"/>
                <w:color w:val="000000"/>
                <w:sz w:val="20"/>
                <w:szCs w:val="20"/>
                <w:lang w:val="en-US"/>
              </w:rPr>
            </w:pPr>
            <w:ins w:id="427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6E5F3B2" w14:textId="77777777" w:rsidR="00B81696" w:rsidRPr="003C02F8" w:rsidRDefault="00B81696" w:rsidP="00FF0CB1">
            <w:pPr>
              <w:rPr>
                <w:ins w:id="4277" w:author="Shiv Mangal Rahi" w:date="2020-01-02T14:53:00Z"/>
                <w:rFonts w:ascii="Calibri" w:eastAsia="Times New Roman" w:hAnsi="Calibri" w:cs="Calibri"/>
                <w:color w:val="000000"/>
                <w:sz w:val="20"/>
                <w:szCs w:val="20"/>
                <w:lang w:val="en-US"/>
              </w:rPr>
            </w:pPr>
            <w:ins w:id="427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0EC2BA1A" w14:textId="77777777" w:rsidR="00B81696" w:rsidRPr="003C02F8" w:rsidRDefault="00B81696" w:rsidP="00FF0CB1">
            <w:pPr>
              <w:rPr>
                <w:ins w:id="4279" w:author="Shiv Mangal Rahi" w:date="2020-01-02T14:53:00Z"/>
                <w:rFonts w:ascii="Calibri" w:eastAsia="Times New Roman" w:hAnsi="Calibri" w:cs="Calibri"/>
                <w:color w:val="000000"/>
                <w:sz w:val="20"/>
                <w:szCs w:val="20"/>
                <w:lang w:val="en-US"/>
              </w:rPr>
            </w:pPr>
            <w:ins w:id="4280"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F6A2107" w14:textId="77777777" w:rsidR="00B81696" w:rsidRPr="003C02F8" w:rsidRDefault="00B81696" w:rsidP="00FF0CB1">
            <w:pPr>
              <w:rPr>
                <w:ins w:id="4281" w:author="Shiv Mangal Rahi" w:date="2020-01-02T14:53:00Z"/>
                <w:rFonts w:ascii="Calibri" w:eastAsia="Times New Roman" w:hAnsi="Calibri" w:cs="Calibri"/>
                <w:color w:val="000000"/>
                <w:sz w:val="20"/>
                <w:szCs w:val="20"/>
                <w:lang w:val="en-US"/>
              </w:rPr>
            </w:pPr>
            <w:ins w:id="428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0582027B" w14:textId="77777777" w:rsidR="00B81696" w:rsidRPr="003C02F8" w:rsidRDefault="00B81696" w:rsidP="00FF0CB1">
            <w:pPr>
              <w:rPr>
                <w:ins w:id="4283" w:author="Shiv Mangal Rahi" w:date="2020-01-02T14:53:00Z"/>
                <w:rFonts w:ascii="Calibri" w:eastAsia="Times New Roman" w:hAnsi="Calibri" w:cs="Calibri"/>
                <w:color w:val="000000"/>
                <w:sz w:val="20"/>
                <w:szCs w:val="20"/>
                <w:lang w:val="en-US"/>
              </w:rPr>
            </w:pPr>
            <w:ins w:id="428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67A5E29A" w14:textId="77777777" w:rsidR="00B81696" w:rsidRPr="003C02F8" w:rsidRDefault="00B81696" w:rsidP="00FF0CB1">
            <w:pPr>
              <w:rPr>
                <w:ins w:id="4285" w:author="Shiv Mangal Rahi" w:date="2020-01-02T14:53:00Z"/>
                <w:rFonts w:ascii="Calibri" w:eastAsia="Times New Roman" w:hAnsi="Calibri" w:cs="Calibri"/>
                <w:color w:val="000000"/>
                <w:sz w:val="20"/>
                <w:szCs w:val="20"/>
                <w:lang w:val="en-US"/>
              </w:rPr>
            </w:pPr>
            <w:ins w:id="4286" w:author="Shiv Mangal Rahi" w:date="2020-01-02T14:53:00Z">
              <w:r w:rsidRPr="003C02F8">
                <w:rPr>
                  <w:rFonts w:ascii="Calibri" w:eastAsia="Times New Roman" w:hAnsi="Calibri" w:cs="Calibri"/>
                  <w:color w:val="000000"/>
                  <w:sz w:val="20"/>
                  <w:szCs w:val="20"/>
                  <w:lang w:val="en-US"/>
                </w:rPr>
                <w:t>N/A</w:t>
              </w:r>
            </w:ins>
          </w:p>
        </w:tc>
      </w:tr>
      <w:tr w:rsidR="00B81696" w:rsidRPr="003C02F8" w14:paraId="075A01EC" w14:textId="77777777" w:rsidTr="00FF0CB1">
        <w:trPr>
          <w:trHeight w:val="20"/>
          <w:ins w:id="4287"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45D740AA" w14:textId="77777777" w:rsidR="00B81696" w:rsidRPr="003C02F8" w:rsidRDefault="00B81696" w:rsidP="00FF0CB1">
            <w:pPr>
              <w:rPr>
                <w:ins w:id="4288" w:author="Shiv Mangal Rahi" w:date="2020-01-02T14:53:00Z"/>
                <w:rFonts w:ascii="Calibri" w:eastAsia="Times New Roman" w:hAnsi="Calibri" w:cs="Calibri"/>
                <w:color w:val="000000"/>
                <w:sz w:val="20"/>
                <w:szCs w:val="20"/>
                <w:lang w:val="en-US"/>
              </w:rPr>
            </w:pPr>
            <w:ins w:id="4289" w:author="Shiv Mangal Rahi" w:date="2020-01-02T14:53:00Z">
              <w:r w:rsidRPr="003C02F8">
                <w:rPr>
                  <w:rFonts w:ascii="Calibri" w:eastAsia="Times New Roman" w:hAnsi="Calibri" w:cs="Calibri"/>
                  <w:color w:val="000000"/>
                  <w:sz w:val="20"/>
                  <w:szCs w:val="20"/>
                  <w:lang w:val="en-US"/>
                </w:rPr>
                <w:t>Relationship Type</w:t>
              </w:r>
            </w:ins>
          </w:p>
        </w:tc>
        <w:tc>
          <w:tcPr>
            <w:tcW w:w="1008" w:type="dxa"/>
            <w:tcBorders>
              <w:top w:val="nil"/>
              <w:left w:val="nil"/>
              <w:bottom w:val="single" w:sz="4" w:space="0" w:color="auto"/>
              <w:right w:val="single" w:sz="4" w:space="0" w:color="auto"/>
            </w:tcBorders>
            <w:shd w:val="clear" w:color="auto" w:fill="auto"/>
            <w:vAlign w:val="center"/>
            <w:hideMark/>
          </w:tcPr>
          <w:p w14:paraId="6DD881D6" w14:textId="77777777" w:rsidR="00B81696" w:rsidRPr="003C02F8" w:rsidRDefault="00B81696" w:rsidP="00FF0CB1">
            <w:pPr>
              <w:rPr>
                <w:ins w:id="4290" w:author="Shiv Mangal Rahi" w:date="2020-01-02T14:53:00Z"/>
                <w:rFonts w:ascii="Calibri" w:eastAsia="Times New Roman" w:hAnsi="Calibri" w:cs="Calibri"/>
                <w:color w:val="000000"/>
                <w:sz w:val="20"/>
                <w:szCs w:val="20"/>
                <w:lang w:val="en-US"/>
              </w:rPr>
            </w:pPr>
            <w:ins w:id="4291"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5F9E4E8" w14:textId="77777777" w:rsidR="00B81696" w:rsidRPr="003C02F8" w:rsidRDefault="00B81696" w:rsidP="00FF0CB1">
            <w:pPr>
              <w:rPr>
                <w:ins w:id="4292" w:author="Shiv Mangal Rahi" w:date="2020-01-02T14:53:00Z"/>
                <w:rFonts w:ascii="Calibri" w:eastAsia="Times New Roman" w:hAnsi="Calibri" w:cs="Calibri"/>
                <w:color w:val="000000"/>
                <w:sz w:val="20"/>
                <w:szCs w:val="20"/>
                <w:lang w:val="en-US"/>
              </w:rPr>
            </w:pPr>
            <w:ins w:id="4293"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ECF5CFD" w14:textId="77777777" w:rsidR="00B81696" w:rsidRPr="003C02F8" w:rsidRDefault="00B81696" w:rsidP="00FF0CB1">
            <w:pPr>
              <w:rPr>
                <w:ins w:id="4294" w:author="Shiv Mangal Rahi" w:date="2020-01-02T14:53:00Z"/>
                <w:rFonts w:ascii="Calibri" w:eastAsia="Times New Roman" w:hAnsi="Calibri" w:cs="Calibri"/>
                <w:color w:val="000000"/>
                <w:sz w:val="20"/>
                <w:szCs w:val="20"/>
                <w:lang w:val="en-US"/>
              </w:rPr>
            </w:pPr>
            <w:ins w:id="4295"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742F4567" w14:textId="77777777" w:rsidR="00B81696" w:rsidRPr="003C02F8" w:rsidRDefault="00B81696" w:rsidP="00FF0CB1">
            <w:pPr>
              <w:rPr>
                <w:ins w:id="4296" w:author="Shiv Mangal Rahi" w:date="2020-01-02T14:53:00Z"/>
                <w:rFonts w:ascii="Calibri" w:eastAsia="Times New Roman" w:hAnsi="Calibri" w:cs="Calibri"/>
                <w:color w:val="000000"/>
                <w:sz w:val="20"/>
                <w:szCs w:val="20"/>
                <w:lang w:val="en-US"/>
              </w:rPr>
            </w:pPr>
            <w:ins w:id="4297"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486650C" w14:textId="77777777" w:rsidR="00B81696" w:rsidRPr="003C02F8" w:rsidRDefault="00B81696" w:rsidP="00FF0CB1">
            <w:pPr>
              <w:rPr>
                <w:ins w:id="4298" w:author="Shiv Mangal Rahi" w:date="2020-01-02T14:53:00Z"/>
                <w:rFonts w:ascii="Calibri" w:eastAsia="Times New Roman" w:hAnsi="Calibri" w:cs="Calibri"/>
                <w:color w:val="000000"/>
                <w:sz w:val="20"/>
                <w:szCs w:val="20"/>
                <w:lang w:val="en-US"/>
              </w:rPr>
            </w:pPr>
            <w:ins w:id="4299"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2DF551A" w14:textId="77777777" w:rsidR="00B81696" w:rsidRPr="003C02F8" w:rsidRDefault="00B81696" w:rsidP="00FF0CB1">
            <w:pPr>
              <w:rPr>
                <w:ins w:id="4300" w:author="Shiv Mangal Rahi" w:date="2020-01-02T14:53:00Z"/>
                <w:rFonts w:ascii="Calibri" w:eastAsia="Times New Roman" w:hAnsi="Calibri" w:cs="Calibri"/>
                <w:color w:val="000000"/>
                <w:sz w:val="20"/>
                <w:szCs w:val="20"/>
                <w:lang w:val="en-US"/>
              </w:rPr>
            </w:pPr>
            <w:ins w:id="4301"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0CD094D3" w14:textId="77777777" w:rsidR="00B81696" w:rsidRPr="003C02F8" w:rsidRDefault="00B81696" w:rsidP="00FF0CB1">
            <w:pPr>
              <w:rPr>
                <w:ins w:id="4302" w:author="Shiv Mangal Rahi" w:date="2020-01-02T14:53:00Z"/>
                <w:rFonts w:ascii="Calibri" w:eastAsia="Times New Roman" w:hAnsi="Calibri" w:cs="Calibri"/>
                <w:color w:val="000000"/>
                <w:sz w:val="20"/>
                <w:szCs w:val="20"/>
                <w:lang w:val="en-US"/>
              </w:rPr>
            </w:pPr>
            <w:ins w:id="4303"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8EA15FB" w14:textId="77777777" w:rsidR="00B81696" w:rsidRPr="003C02F8" w:rsidRDefault="00B81696" w:rsidP="00FF0CB1">
            <w:pPr>
              <w:rPr>
                <w:ins w:id="4304" w:author="Shiv Mangal Rahi" w:date="2020-01-02T14:53:00Z"/>
                <w:rFonts w:ascii="Calibri" w:eastAsia="Times New Roman" w:hAnsi="Calibri" w:cs="Calibri"/>
                <w:color w:val="000000"/>
                <w:sz w:val="20"/>
                <w:szCs w:val="20"/>
                <w:lang w:val="en-US"/>
              </w:rPr>
            </w:pPr>
            <w:ins w:id="4305" w:author="Shiv Mangal Rahi" w:date="2020-01-02T14:53:00Z">
              <w:r w:rsidRPr="003C02F8">
                <w:rPr>
                  <w:rFonts w:ascii="Calibri" w:eastAsia="Times New Roman" w:hAnsi="Calibri" w:cs="Calibri"/>
                  <w:color w:val="000000"/>
                  <w:sz w:val="20"/>
                  <w:szCs w:val="20"/>
                  <w:lang w:val="en-US"/>
                </w:rPr>
                <w:t>N/A</w:t>
              </w:r>
            </w:ins>
          </w:p>
        </w:tc>
      </w:tr>
      <w:tr w:rsidR="00B81696" w:rsidRPr="003C02F8" w14:paraId="46C9467C" w14:textId="77777777" w:rsidTr="00FF0CB1">
        <w:trPr>
          <w:trHeight w:val="20"/>
          <w:ins w:id="4306" w:author="Shiv Mangal Rahi" w:date="2020-01-02T14:53:00Z"/>
        </w:trPr>
        <w:tc>
          <w:tcPr>
            <w:tcW w:w="1152" w:type="dxa"/>
            <w:tcBorders>
              <w:top w:val="nil"/>
              <w:left w:val="single" w:sz="4" w:space="0" w:color="auto"/>
              <w:bottom w:val="single" w:sz="4" w:space="0" w:color="auto"/>
              <w:right w:val="single" w:sz="4" w:space="0" w:color="auto"/>
            </w:tcBorders>
            <w:shd w:val="clear" w:color="000000" w:fill="D9D9D9"/>
            <w:vAlign w:val="center"/>
            <w:hideMark/>
          </w:tcPr>
          <w:p w14:paraId="23087601" w14:textId="77777777" w:rsidR="00B81696" w:rsidRPr="003C02F8" w:rsidRDefault="00B81696" w:rsidP="00FF0CB1">
            <w:pPr>
              <w:rPr>
                <w:ins w:id="4307" w:author="Shiv Mangal Rahi" w:date="2020-01-02T14:53:00Z"/>
                <w:rFonts w:ascii="Calibri" w:eastAsia="Times New Roman" w:hAnsi="Calibri" w:cs="Calibri"/>
                <w:color w:val="000000"/>
                <w:sz w:val="20"/>
                <w:szCs w:val="20"/>
                <w:lang w:val="en-US"/>
              </w:rPr>
            </w:pPr>
            <w:ins w:id="4308" w:author="Shiv Mangal Rahi" w:date="2020-01-02T14:53:00Z">
              <w:r w:rsidRPr="003C02F8">
                <w:rPr>
                  <w:rFonts w:ascii="Calibri" w:eastAsia="Times New Roman" w:hAnsi="Calibri" w:cs="Calibri"/>
                  <w:color w:val="000000"/>
                  <w:sz w:val="20"/>
                  <w:szCs w:val="20"/>
                  <w:lang w:val="en-US"/>
                </w:rPr>
                <w:t>Table Settings</w:t>
              </w:r>
            </w:ins>
          </w:p>
        </w:tc>
        <w:tc>
          <w:tcPr>
            <w:tcW w:w="1008" w:type="dxa"/>
            <w:tcBorders>
              <w:top w:val="nil"/>
              <w:left w:val="nil"/>
              <w:bottom w:val="single" w:sz="4" w:space="0" w:color="auto"/>
              <w:right w:val="single" w:sz="4" w:space="0" w:color="auto"/>
            </w:tcBorders>
            <w:shd w:val="clear" w:color="auto" w:fill="auto"/>
            <w:vAlign w:val="center"/>
            <w:hideMark/>
          </w:tcPr>
          <w:p w14:paraId="16A3D1D8" w14:textId="77777777" w:rsidR="00B81696" w:rsidRPr="003C02F8" w:rsidRDefault="00B81696" w:rsidP="00FF0CB1">
            <w:pPr>
              <w:rPr>
                <w:ins w:id="4309" w:author="Shiv Mangal Rahi" w:date="2020-01-02T14:53:00Z"/>
                <w:rFonts w:ascii="Calibri" w:eastAsia="Times New Roman" w:hAnsi="Calibri" w:cs="Calibri"/>
                <w:color w:val="000000"/>
                <w:sz w:val="20"/>
                <w:szCs w:val="20"/>
                <w:lang w:val="en-US"/>
              </w:rPr>
            </w:pPr>
            <w:ins w:id="4310"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25B5F7E7" w14:textId="77777777" w:rsidR="00B81696" w:rsidRPr="003C02F8" w:rsidRDefault="00B81696" w:rsidP="00FF0CB1">
            <w:pPr>
              <w:rPr>
                <w:ins w:id="4311" w:author="Shiv Mangal Rahi" w:date="2020-01-02T14:53:00Z"/>
                <w:rFonts w:ascii="Calibri" w:eastAsia="Times New Roman" w:hAnsi="Calibri" w:cs="Calibri"/>
                <w:color w:val="000000"/>
                <w:sz w:val="20"/>
                <w:szCs w:val="20"/>
                <w:lang w:val="en-US"/>
              </w:rPr>
            </w:pPr>
            <w:ins w:id="431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0F427BE" w14:textId="77777777" w:rsidR="00B81696" w:rsidRPr="003C02F8" w:rsidRDefault="00B81696" w:rsidP="00FF0CB1">
            <w:pPr>
              <w:rPr>
                <w:ins w:id="4313" w:author="Shiv Mangal Rahi" w:date="2020-01-02T14:53:00Z"/>
                <w:rFonts w:ascii="Calibri" w:eastAsia="Times New Roman" w:hAnsi="Calibri" w:cs="Calibri"/>
                <w:color w:val="000000"/>
                <w:sz w:val="20"/>
                <w:szCs w:val="20"/>
                <w:lang w:val="en-US"/>
              </w:rPr>
            </w:pPr>
            <w:ins w:id="4314"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41A58129" w14:textId="77777777" w:rsidR="00B81696" w:rsidRPr="003C02F8" w:rsidRDefault="00B81696" w:rsidP="00FF0CB1">
            <w:pPr>
              <w:rPr>
                <w:ins w:id="4315" w:author="Shiv Mangal Rahi" w:date="2020-01-02T14:53:00Z"/>
                <w:rFonts w:ascii="Calibri" w:eastAsia="Times New Roman" w:hAnsi="Calibri" w:cs="Calibri"/>
                <w:color w:val="000000"/>
                <w:sz w:val="20"/>
                <w:szCs w:val="20"/>
                <w:lang w:val="en-US"/>
              </w:rPr>
            </w:pPr>
            <w:ins w:id="4316"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0558D345" w14:textId="77777777" w:rsidR="00B81696" w:rsidRPr="003C02F8" w:rsidRDefault="00B81696" w:rsidP="00FF0CB1">
            <w:pPr>
              <w:rPr>
                <w:ins w:id="4317" w:author="Shiv Mangal Rahi" w:date="2020-01-02T14:53:00Z"/>
                <w:rFonts w:ascii="Calibri" w:eastAsia="Times New Roman" w:hAnsi="Calibri" w:cs="Calibri"/>
                <w:color w:val="000000"/>
                <w:sz w:val="20"/>
                <w:szCs w:val="20"/>
                <w:lang w:val="en-US"/>
              </w:rPr>
            </w:pPr>
            <w:ins w:id="4318"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3BADBB95" w14:textId="77777777" w:rsidR="00B81696" w:rsidRPr="003C02F8" w:rsidRDefault="00B81696" w:rsidP="00FF0CB1">
            <w:pPr>
              <w:rPr>
                <w:ins w:id="4319" w:author="Shiv Mangal Rahi" w:date="2020-01-02T14:53:00Z"/>
                <w:rFonts w:ascii="Calibri" w:eastAsia="Times New Roman" w:hAnsi="Calibri" w:cs="Calibri"/>
                <w:color w:val="000000"/>
                <w:sz w:val="20"/>
                <w:szCs w:val="20"/>
                <w:lang w:val="en-US"/>
              </w:rPr>
            </w:pPr>
            <w:ins w:id="4320"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130221D7" w14:textId="77777777" w:rsidR="00B81696" w:rsidRPr="003C02F8" w:rsidRDefault="00B81696" w:rsidP="00FF0CB1">
            <w:pPr>
              <w:rPr>
                <w:ins w:id="4321" w:author="Shiv Mangal Rahi" w:date="2020-01-02T14:53:00Z"/>
                <w:rFonts w:ascii="Calibri" w:eastAsia="Times New Roman" w:hAnsi="Calibri" w:cs="Calibri"/>
                <w:color w:val="000000"/>
                <w:sz w:val="20"/>
                <w:szCs w:val="20"/>
                <w:lang w:val="en-US"/>
              </w:rPr>
            </w:pPr>
            <w:ins w:id="4322" w:author="Shiv Mangal Rahi" w:date="2020-01-02T14:53:00Z">
              <w:r w:rsidRPr="003C02F8">
                <w:rPr>
                  <w:rFonts w:ascii="Calibri" w:eastAsia="Times New Roman" w:hAnsi="Calibri" w:cs="Calibri"/>
                  <w:color w:val="000000"/>
                  <w:sz w:val="20"/>
                  <w:szCs w:val="20"/>
                  <w:lang w:val="en-US"/>
                </w:rPr>
                <w:t>N/A</w:t>
              </w:r>
            </w:ins>
          </w:p>
        </w:tc>
        <w:tc>
          <w:tcPr>
            <w:tcW w:w="1008" w:type="dxa"/>
            <w:tcBorders>
              <w:top w:val="nil"/>
              <w:left w:val="nil"/>
              <w:bottom w:val="single" w:sz="4" w:space="0" w:color="auto"/>
              <w:right w:val="single" w:sz="4" w:space="0" w:color="auto"/>
            </w:tcBorders>
            <w:shd w:val="clear" w:color="auto" w:fill="auto"/>
            <w:vAlign w:val="center"/>
            <w:hideMark/>
          </w:tcPr>
          <w:p w14:paraId="53D8FF5C" w14:textId="77777777" w:rsidR="00B81696" w:rsidRPr="003C02F8" w:rsidRDefault="00B81696" w:rsidP="00FF0CB1">
            <w:pPr>
              <w:rPr>
                <w:ins w:id="4323" w:author="Shiv Mangal Rahi" w:date="2020-01-02T14:53:00Z"/>
                <w:rFonts w:ascii="Calibri" w:eastAsia="Times New Roman" w:hAnsi="Calibri" w:cs="Calibri"/>
                <w:color w:val="000000"/>
                <w:sz w:val="20"/>
                <w:szCs w:val="20"/>
                <w:lang w:val="en-US"/>
              </w:rPr>
            </w:pPr>
            <w:ins w:id="4324" w:author="Shiv Mangal Rahi" w:date="2020-01-02T14:53:00Z">
              <w:r w:rsidRPr="003C02F8">
                <w:rPr>
                  <w:rFonts w:ascii="Calibri" w:eastAsia="Times New Roman" w:hAnsi="Calibri" w:cs="Calibri"/>
                  <w:color w:val="000000"/>
                  <w:sz w:val="20"/>
                  <w:szCs w:val="20"/>
                  <w:lang w:val="en-US"/>
                </w:rPr>
                <w:t>N/A</w:t>
              </w:r>
            </w:ins>
          </w:p>
        </w:tc>
      </w:tr>
    </w:tbl>
    <w:p w14:paraId="4827BF00" w14:textId="77777777" w:rsidR="00B81696" w:rsidRDefault="00B81696" w:rsidP="00101421">
      <w:pPr>
        <w:ind w:left="720"/>
        <w:rPr>
          <w:ins w:id="4325" w:author="Shiv Mangal Rahi" w:date="2020-01-02T14:53:00Z"/>
          <w:rFonts w:asciiTheme="majorHAnsi" w:hAnsiTheme="majorHAnsi" w:cstheme="majorHAnsi"/>
          <w:b/>
          <w:sz w:val="22"/>
          <w:szCs w:val="22"/>
        </w:rPr>
      </w:pPr>
    </w:p>
    <w:p w14:paraId="37D72F5A" w14:textId="77777777" w:rsidR="00B81696" w:rsidRDefault="00B81696" w:rsidP="00101421">
      <w:pPr>
        <w:ind w:left="720"/>
        <w:rPr>
          <w:rFonts w:asciiTheme="majorHAnsi" w:hAnsiTheme="majorHAnsi" w:cstheme="majorHAnsi"/>
          <w:b/>
          <w:sz w:val="22"/>
          <w:szCs w:val="22"/>
        </w:rPr>
      </w:pPr>
    </w:p>
    <w:p w14:paraId="0CC5D27D" w14:textId="77777777" w:rsidR="00101421" w:rsidRPr="007A3CF8" w:rsidRDefault="00E91558" w:rsidP="00B327BA">
      <w:pPr>
        <w:pStyle w:val="Heading3"/>
        <w:numPr>
          <w:ilvl w:val="2"/>
          <w:numId w:val="28"/>
        </w:numPr>
        <w:rPr>
          <w:b/>
        </w:rPr>
      </w:pPr>
      <w:bookmarkStart w:id="4326" w:name="_Toc23404947"/>
      <w:r w:rsidRPr="007A3CF8">
        <w:rPr>
          <w:b/>
        </w:rPr>
        <w:t xml:space="preserve">IGX </w:t>
      </w:r>
      <w:r w:rsidR="00101421" w:rsidRPr="007A3CF8">
        <w:rPr>
          <w:b/>
        </w:rPr>
        <w:t>Numeric</w:t>
      </w:r>
      <w:r w:rsidRPr="007A3CF8">
        <w:rPr>
          <w:b/>
        </w:rPr>
        <w:t xml:space="preserve"> </w:t>
      </w:r>
      <w:r w:rsidR="00101421" w:rsidRPr="007A3CF8">
        <w:rPr>
          <w:b/>
        </w:rPr>
        <w:t>Range</w:t>
      </w:r>
      <w:bookmarkEnd w:id="4326"/>
    </w:p>
    <w:p w14:paraId="1C28BBE3" w14:textId="77777777" w:rsidR="00101421" w:rsidRDefault="00101421" w:rsidP="00101421">
      <w:pPr>
        <w:rPr>
          <w:rFonts w:asciiTheme="majorHAnsi" w:hAnsiTheme="majorHAnsi" w:cstheme="majorHAnsi"/>
          <w:b/>
          <w:sz w:val="22"/>
          <w:szCs w:val="22"/>
        </w:rPr>
      </w:pPr>
    </w:p>
    <w:p w14:paraId="61BCA8F6" w14:textId="053DF641" w:rsidR="00101421" w:rsidRDefault="00101421" w:rsidP="00101421">
      <w:pPr>
        <w:ind w:left="720"/>
        <w:rPr>
          <w:rFonts w:asciiTheme="majorHAnsi" w:hAnsiTheme="majorHAnsi" w:cstheme="majorHAnsi"/>
          <w:b/>
          <w:sz w:val="22"/>
          <w:szCs w:val="22"/>
        </w:rPr>
      </w:pPr>
      <w:del w:id="4327" w:author="Shiv Mangal Rahi" w:date="2020-01-02T14:53:00Z">
        <w:r w:rsidDel="00BD174F">
          <w:rPr>
            <w:noProof/>
            <w:lang w:val="en-US"/>
          </w:rPr>
          <w:lastRenderedPageBreak/>
          <w:drawing>
            <wp:inline distT="0" distB="0" distL="0" distR="0" wp14:anchorId="16A4FBE8" wp14:editId="351CD156">
              <wp:extent cx="5365750" cy="2296160"/>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5750" cy="2296160"/>
                      </a:xfrm>
                      <a:prstGeom prst="rect">
                        <a:avLst/>
                      </a:prstGeom>
                    </pic:spPr>
                  </pic:pic>
                </a:graphicData>
              </a:graphic>
            </wp:inline>
          </w:drawing>
        </w:r>
      </w:del>
    </w:p>
    <w:p w14:paraId="1DAAD9BC" w14:textId="2D97B326" w:rsidR="00101421" w:rsidRDefault="00101421" w:rsidP="00101421">
      <w:pPr>
        <w:ind w:left="720"/>
        <w:rPr>
          <w:rFonts w:asciiTheme="majorHAnsi" w:hAnsiTheme="majorHAnsi" w:cstheme="majorHAnsi"/>
          <w:b/>
          <w:sz w:val="22"/>
          <w:szCs w:val="22"/>
        </w:rPr>
      </w:pPr>
      <w:del w:id="4328" w:author="Shiv Mangal Rahi" w:date="2020-01-02T14:53:00Z">
        <w:r w:rsidDel="00BD174F">
          <w:rPr>
            <w:noProof/>
            <w:lang w:val="en-US"/>
          </w:rPr>
          <w:drawing>
            <wp:inline distT="0" distB="0" distL="0" distR="0" wp14:anchorId="6490681E" wp14:editId="2FC089A7">
              <wp:extent cx="5365750" cy="165481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5750" cy="1654810"/>
                      </a:xfrm>
                      <a:prstGeom prst="rect">
                        <a:avLst/>
                      </a:prstGeom>
                    </pic:spPr>
                  </pic:pic>
                </a:graphicData>
              </a:graphic>
            </wp:inline>
          </w:drawing>
        </w:r>
      </w:del>
    </w:p>
    <w:p w14:paraId="3E6FB825" w14:textId="086DA523" w:rsidR="00101421" w:rsidRDefault="00101421" w:rsidP="00101421">
      <w:pPr>
        <w:ind w:left="720"/>
        <w:rPr>
          <w:rFonts w:asciiTheme="majorHAnsi" w:hAnsiTheme="majorHAnsi" w:cstheme="majorHAnsi"/>
          <w:b/>
          <w:sz w:val="22"/>
          <w:szCs w:val="22"/>
        </w:rPr>
      </w:pPr>
      <w:del w:id="4329" w:author="Shiv Mangal Rahi" w:date="2020-01-02T14:53:00Z">
        <w:r w:rsidDel="00BD174F">
          <w:rPr>
            <w:noProof/>
            <w:lang w:val="en-US"/>
          </w:rPr>
          <w:drawing>
            <wp:inline distT="0" distB="0" distL="0" distR="0" wp14:anchorId="2E1FDF4A" wp14:editId="7164DE8B">
              <wp:extent cx="5365750" cy="12268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5750" cy="1226820"/>
                      </a:xfrm>
                      <a:prstGeom prst="rect">
                        <a:avLst/>
                      </a:prstGeom>
                    </pic:spPr>
                  </pic:pic>
                </a:graphicData>
              </a:graphic>
            </wp:inline>
          </w:drawing>
        </w:r>
      </w:del>
    </w:p>
    <w:p w14:paraId="5EF83BC8" w14:textId="4C4566DD" w:rsidR="000B2326" w:rsidDel="00BD174F" w:rsidRDefault="00E91558" w:rsidP="000B2326">
      <w:pPr>
        <w:ind w:left="720"/>
        <w:rPr>
          <w:del w:id="4330" w:author="Shiv Mangal Rahi" w:date="2020-01-02T14:53:00Z"/>
          <w:noProof/>
          <w:lang w:val="en-US"/>
        </w:rPr>
      </w:pPr>
      <w:del w:id="4331" w:author="Shiv Mangal Rahi" w:date="2020-01-02T14:53:00Z">
        <w:r w:rsidDel="00BD174F">
          <w:rPr>
            <w:rFonts w:asciiTheme="majorHAnsi" w:hAnsiTheme="majorHAnsi" w:cstheme="majorHAnsi"/>
            <w:sz w:val="22"/>
            <w:szCs w:val="22"/>
          </w:rPr>
          <w:delText>Rename</w:delText>
        </w:r>
        <w:r w:rsidRPr="004F300E" w:rsidDel="00BD174F">
          <w:rPr>
            <w:rFonts w:asciiTheme="majorHAnsi" w:hAnsiTheme="majorHAnsi" w:cstheme="majorHAnsi"/>
            <w:sz w:val="22"/>
            <w:szCs w:val="22"/>
          </w:rPr>
          <w:delText xml:space="preserve"> fields –</w:delText>
        </w:r>
        <w:r w:rsidDel="00BD174F">
          <w:rPr>
            <w:rFonts w:asciiTheme="majorHAnsi" w:hAnsiTheme="majorHAnsi" w:cstheme="majorHAnsi"/>
            <w:sz w:val="22"/>
            <w:szCs w:val="22"/>
          </w:rPr>
          <w:delText xml:space="preserve"> “Expected Value Should be Outside of Range” to “</w:delText>
        </w:r>
        <w:r w:rsidR="00E8566B" w:rsidDel="00BD174F">
          <w:rPr>
            <w:rFonts w:asciiTheme="majorHAnsi" w:hAnsiTheme="majorHAnsi" w:cstheme="majorHAnsi"/>
            <w:sz w:val="22"/>
            <w:szCs w:val="22"/>
          </w:rPr>
          <w:delText xml:space="preserve">Within </w:delText>
        </w:r>
        <w:r w:rsidR="003E02A5" w:rsidRPr="003E02A5" w:rsidDel="00BD174F">
          <w:rPr>
            <w:rFonts w:asciiTheme="majorHAnsi" w:hAnsiTheme="majorHAnsi" w:cstheme="majorHAnsi"/>
            <w:sz w:val="22"/>
            <w:szCs w:val="22"/>
          </w:rPr>
          <w:delText>Range</w:delText>
        </w:r>
        <w:r w:rsidDel="00BD174F">
          <w:rPr>
            <w:rFonts w:asciiTheme="majorHAnsi" w:hAnsiTheme="majorHAnsi" w:cstheme="majorHAnsi"/>
            <w:sz w:val="22"/>
            <w:szCs w:val="22"/>
          </w:rPr>
          <w:delText>”</w:delText>
        </w:r>
        <w:r w:rsidR="000B2326" w:rsidDel="00BD174F">
          <w:rPr>
            <w:rFonts w:asciiTheme="majorHAnsi" w:hAnsiTheme="majorHAnsi" w:cstheme="majorHAnsi"/>
            <w:sz w:val="22"/>
            <w:szCs w:val="22"/>
          </w:rPr>
          <w:delText xml:space="preserve"> and “Pass if Blank or Null” as “Treat Blank or Null As” of List type having Reference List Item as “</w:delText>
        </w:r>
        <w:r w:rsidR="000B2326" w:rsidRPr="00FF569E" w:rsidDel="00BD174F">
          <w:rPr>
            <w:rFonts w:asciiTheme="majorHAnsi" w:hAnsiTheme="majorHAnsi" w:cstheme="majorHAnsi"/>
            <w:sz w:val="22"/>
            <w:szCs w:val="22"/>
          </w:rPr>
          <w:delText xml:space="preserve">IGX </w:delText>
        </w:r>
        <w:r w:rsidR="000B2326" w:rsidDel="00BD174F">
          <w:rPr>
            <w:rFonts w:asciiTheme="majorHAnsi" w:hAnsiTheme="majorHAnsi" w:cstheme="majorHAnsi"/>
            <w:sz w:val="22"/>
            <w:szCs w:val="22"/>
          </w:rPr>
          <w:delText>Pass Skip</w:delText>
        </w:r>
        <w:r w:rsidR="000B2326" w:rsidRPr="00FF569E" w:rsidDel="00BD174F">
          <w:rPr>
            <w:rFonts w:asciiTheme="majorHAnsi" w:hAnsiTheme="majorHAnsi" w:cstheme="majorHAnsi"/>
            <w:sz w:val="22"/>
            <w:szCs w:val="22"/>
          </w:rPr>
          <w:delText xml:space="preserve"> List</w:delText>
        </w:r>
        <w:r w:rsidR="000B2326" w:rsidDel="00BD174F">
          <w:rPr>
            <w:rFonts w:asciiTheme="majorHAnsi" w:hAnsiTheme="majorHAnsi" w:cstheme="majorHAnsi"/>
            <w:sz w:val="22"/>
            <w:szCs w:val="22"/>
          </w:rPr>
          <w:delText>”.</w:delText>
        </w:r>
      </w:del>
    </w:p>
    <w:p w14:paraId="741A4769" w14:textId="77777777" w:rsidR="00E91558" w:rsidRDefault="00E91558" w:rsidP="00E91558">
      <w:pPr>
        <w:ind w:left="720"/>
        <w:rPr>
          <w:ins w:id="4332" w:author="Shiv Mangal Rahi" w:date="2020-01-02T14:53:00Z"/>
          <w:rFonts w:asciiTheme="majorHAnsi" w:hAnsiTheme="majorHAnsi" w:cstheme="majorHAnsi"/>
          <w:sz w:val="22"/>
          <w:szCs w:val="22"/>
        </w:rPr>
      </w:pPr>
    </w:p>
    <w:tbl>
      <w:tblPr>
        <w:tblW w:w="9293" w:type="dxa"/>
        <w:tblInd w:w="113" w:type="dxa"/>
        <w:tblLayout w:type="fixed"/>
        <w:tblLook w:val="04A0" w:firstRow="1" w:lastRow="0" w:firstColumn="1" w:lastColumn="0" w:noHBand="0" w:noVBand="1"/>
      </w:tblPr>
      <w:tblGrid>
        <w:gridCol w:w="1566"/>
        <w:gridCol w:w="1287"/>
        <w:gridCol w:w="1288"/>
        <w:gridCol w:w="1288"/>
        <w:gridCol w:w="1288"/>
        <w:gridCol w:w="1288"/>
        <w:gridCol w:w="1288"/>
      </w:tblGrid>
      <w:tr w:rsidR="00BD174F" w:rsidRPr="00B828D1" w14:paraId="1B95097A" w14:textId="77777777" w:rsidTr="00FF0CB1">
        <w:trPr>
          <w:trHeight w:val="20"/>
          <w:ins w:id="4333" w:author="Shiv Mangal Rahi" w:date="2020-01-02T14:53:00Z"/>
        </w:trPr>
        <w:tc>
          <w:tcPr>
            <w:tcW w:w="156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6C466C6" w14:textId="77777777" w:rsidR="00BD174F" w:rsidRPr="00B828D1" w:rsidRDefault="00BD174F" w:rsidP="00FF0CB1">
            <w:pPr>
              <w:jc w:val="center"/>
              <w:rPr>
                <w:ins w:id="4334" w:author="Shiv Mangal Rahi" w:date="2020-01-02T14:53:00Z"/>
                <w:rFonts w:ascii="Calibri" w:eastAsia="Times New Roman" w:hAnsi="Calibri" w:cs="Calibri"/>
                <w:b/>
                <w:bCs/>
                <w:color w:val="000000"/>
                <w:sz w:val="20"/>
                <w:szCs w:val="20"/>
                <w:lang w:val="en-US"/>
              </w:rPr>
            </w:pPr>
            <w:ins w:id="4335" w:author="Shiv Mangal Rahi" w:date="2020-01-02T14:53:00Z">
              <w:r w:rsidRPr="00B828D1">
                <w:rPr>
                  <w:rFonts w:ascii="Calibri" w:eastAsia="Times New Roman" w:hAnsi="Calibri" w:cs="Calibri"/>
                  <w:b/>
                  <w:bCs/>
                  <w:color w:val="000000"/>
                  <w:sz w:val="20"/>
                  <w:szCs w:val="20"/>
                  <w:lang w:val="en-US"/>
                </w:rPr>
                <w:t>Field Attribute</w:t>
              </w:r>
            </w:ins>
          </w:p>
        </w:tc>
        <w:tc>
          <w:tcPr>
            <w:tcW w:w="1287" w:type="dxa"/>
            <w:tcBorders>
              <w:top w:val="single" w:sz="4" w:space="0" w:color="auto"/>
              <w:left w:val="nil"/>
              <w:bottom w:val="single" w:sz="4" w:space="0" w:color="auto"/>
              <w:right w:val="single" w:sz="4" w:space="0" w:color="auto"/>
            </w:tcBorders>
            <w:shd w:val="clear" w:color="000000" w:fill="BFBFBF"/>
            <w:noWrap/>
            <w:vAlign w:val="center"/>
            <w:hideMark/>
          </w:tcPr>
          <w:p w14:paraId="37A7762C" w14:textId="77777777" w:rsidR="00BD174F" w:rsidRPr="00B828D1" w:rsidRDefault="00BD174F" w:rsidP="00FF0CB1">
            <w:pPr>
              <w:jc w:val="center"/>
              <w:rPr>
                <w:ins w:id="4336" w:author="Shiv Mangal Rahi" w:date="2020-01-02T14:53:00Z"/>
                <w:rFonts w:ascii="Calibri" w:eastAsia="Times New Roman" w:hAnsi="Calibri" w:cs="Calibri"/>
                <w:b/>
                <w:bCs/>
                <w:color w:val="000000"/>
                <w:sz w:val="20"/>
                <w:szCs w:val="20"/>
                <w:lang w:val="en-US"/>
              </w:rPr>
            </w:pPr>
            <w:ins w:id="4337" w:author="Shiv Mangal Rahi" w:date="2020-01-02T14:53:00Z">
              <w:r w:rsidRPr="00B828D1">
                <w:rPr>
                  <w:rFonts w:ascii="Calibri" w:eastAsia="Times New Roman" w:hAnsi="Calibri" w:cs="Calibri"/>
                  <w:b/>
                  <w:bCs/>
                  <w:color w:val="000000"/>
                  <w:sz w:val="20"/>
                  <w:szCs w:val="20"/>
                  <w:lang w:val="en-US"/>
                </w:rPr>
                <w:t>Field-1</w:t>
              </w:r>
            </w:ins>
          </w:p>
        </w:tc>
        <w:tc>
          <w:tcPr>
            <w:tcW w:w="1288" w:type="dxa"/>
            <w:tcBorders>
              <w:top w:val="single" w:sz="4" w:space="0" w:color="auto"/>
              <w:left w:val="nil"/>
              <w:bottom w:val="single" w:sz="4" w:space="0" w:color="auto"/>
              <w:right w:val="single" w:sz="4" w:space="0" w:color="auto"/>
            </w:tcBorders>
            <w:shd w:val="clear" w:color="000000" w:fill="BFBFBF"/>
            <w:noWrap/>
            <w:vAlign w:val="center"/>
            <w:hideMark/>
          </w:tcPr>
          <w:p w14:paraId="2E6D5153" w14:textId="77777777" w:rsidR="00BD174F" w:rsidRPr="00B828D1" w:rsidRDefault="00BD174F" w:rsidP="00FF0CB1">
            <w:pPr>
              <w:jc w:val="center"/>
              <w:rPr>
                <w:ins w:id="4338" w:author="Shiv Mangal Rahi" w:date="2020-01-02T14:53:00Z"/>
                <w:rFonts w:ascii="Calibri" w:eastAsia="Times New Roman" w:hAnsi="Calibri" w:cs="Calibri"/>
                <w:b/>
                <w:bCs/>
                <w:color w:val="000000"/>
                <w:sz w:val="20"/>
                <w:szCs w:val="20"/>
                <w:lang w:val="en-US"/>
              </w:rPr>
            </w:pPr>
            <w:ins w:id="4339" w:author="Shiv Mangal Rahi" w:date="2020-01-02T14:53:00Z">
              <w:r w:rsidRPr="00B828D1">
                <w:rPr>
                  <w:rFonts w:ascii="Calibri" w:eastAsia="Times New Roman" w:hAnsi="Calibri" w:cs="Calibri"/>
                  <w:b/>
                  <w:bCs/>
                  <w:color w:val="000000"/>
                  <w:sz w:val="20"/>
                  <w:szCs w:val="20"/>
                  <w:lang w:val="en-US"/>
                </w:rPr>
                <w:t>Field-2</w:t>
              </w:r>
            </w:ins>
          </w:p>
        </w:tc>
        <w:tc>
          <w:tcPr>
            <w:tcW w:w="1288" w:type="dxa"/>
            <w:tcBorders>
              <w:top w:val="single" w:sz="4" w:space="0" w:color="auto"/>
              <w:left w:val="nil"/>
              <w:bottom w:val="single" w:sz="4" w:space="0" w:color="auto"/>
              <w:right w:val="single" w:sz="4" w:space="0" w:color="auto"/>
            </w:tcBorders>
            <w:shd w:val="clear" w:color="000000" w:fill="BFBFBF"/>
            <w:noWrap/>
            <w:vAlign w:val="center"/>
            <w:hideMark/>
          </w:tcPr>
          <w:p w14:paraId="32D5A0BD" w14:textId="77777777" w:rsidR="00BD174F" w:rsidRPr="00B828D1" w:rsidRDefault="00BD174F" w:rsidP="00FF0CB1">
            <w:pPr>
              <w:jc w:val="center"/>
              <w:rPr>
                <w:ins w:id="4340" w:author="Shiv Mangal Rahi" w:date="2020-01-02T14:53:00Z"/>
                <w:rFonts w:ascii="Calibri" w:eastAsia="Times New Roman" w:hAnsi="Calibri" w:cs="Calibri"/>
                <w:b/>
                <w:bCs/>
                <w:color w:val="000000"/>
                <w:sz w:val="20"/>
                <w:szCs w:val="20"/>
                <w:lang w:val="en-US"/>
              </w:rPr>
            </w:pPr>
            <w:ins w:id="4341" w:author="Shiv Mangal Rahi" w:date="2020-01-02T14:53:00Z">
              <w:r w:rsidRPr="00B828D1">
                <w:rPr>
                  <w:rFonts w:ascii="Calibri" w:eastAsia="Times New Roman" w:hAnsi="Calibri" w:cs="Calibri"/>
                  <w:b/>
                  <w:bCs/>
                  <w:color w:val="000000"/>
                  <w:sz w:val="20"/>
                  <w:szCs w:val="20"/>
                  <w:lang w:val="en-US"/>
                </w:rPr>
                <w:t>Field-3</w:t>
              </w:r>
            </w:ins>
          </w:p>
        </w:tc>
        <w:tc>
          <w:tcPr>
            <w:tcW w:w="1288" w:type="dxa"/>
            <w:tcBorders>
              <w:top w:val="single" w:sz="4" w:space="0" w:color="auto"/>
              <w:left w:val="nil"/>
              <w:bottom w:val="single" w:sz="4" w:space="0" w:color="auto"/>
              <w:right w:val="single" w:sz="4" w:space="0" w:color="auto"/>
            </w:tcBorders>
            <w:shd w:val="clear" w:color="000000" w:fill="BFBFBF"/>
            <w:noWrap/>
            <w:vAlign w:val="center"/>
            <w:hideMark/>
          </w:tcPr>
          <w:p w14:paraId="4884465B" w14:textId="77777777" w:rsidR="00BD174F" w:rsidRPr="00B828D1" w:rsidRDefault="00BD174F" w:rsidP="00FF0CB1">
            <w:pPr>
              <w:jc w:val="center"/>
              <w:rPr>
                <w:ins w:id="4342" w:author="Shiv Mangal Rahi" w:date="2020-01-02T14:53:00Z"/>
                <w:rFonts w:ascii="Calibri" w:eastAsia="Times New Roman" w:hAnsi="Calibri" w:cs="Calibri"/>
                <w:b/>
                <w:bCs/>
                <w:color w:val="000000"/>
                <w:sz w:val="20"/>
                <w:szCs w:val="20"/>
                <w:lang w:val="en-US"/>
              </w:rPr>
            </w:pPr>
            <w:ins w:id="4343" w:author="Shiv Mangal Rahi" w:date="2020-01-02T14:53:00Z">
              <w:r w:rsidRPr="00B828D1">
                <w:rPr>
                  <w:rFonts w:ascii="Calibri" w:eastAsia="Times New Roman" w:hAnsi="Calibri" w:cs="Calibri"/>
                  <w:b/>
                  <w:bCs/>
                  <w:color w:val="000000"/>
                  <w:sz w:val="20"/>
                  <w:szCs w:val="20"/>
                  <w:lang w:val="en-US"/>
                </w:rPr>
                <w:t>Field-4</w:t>
              </w:r>
            </w:ins>
          </w:p>
        </w:tc>
        <w:tc>
          <w:tcPr>
            <w:tcW w:w="1288" w:type="dxa"/>
            <w:tcBorders>
              <w:top w:val="single" w:sz="4" w:space="0" w:color="auto"/>
              <w:left w:val="nil"/>
              <w:bottom w:val="single" w:sz="4" w:space="0" w:color="auto"/>
              <w:right w:val="single" w:sz="4" w:space="0" w:color="auto"/>
            </w:tcBorders>
            <w:shd w:val="clear" w:color="000000" w:fill="BFBFBF"/>
            <w:noWrap/>
            <w:vAlign w:val="center"/>
            <w:hideMark/>
          </w:tcPr>
          <w:p w14:paraId="158BE6C8" w14:textId="77777777" w:rsidR="00BD174F" w:rsidRPr="00B828D1" w:rsidRDefault="00BD174F" w:rsidP="00FF0CB1">
            <w:pPr>
              <w:jc w:val="center"/>
              <w:rPr>
                <w:ins w:id="4344" w:author="Shiv Mangal Rahi" w:date="2020-01-02T14:53:00Z"/>
                <w:rFonts w:ascii="Calibri" w:eastAsia="Times New Roman" w:hAnsi="Calibri" w:cs="Calibri"/>
                <w:b/>
                <w:bCs/>
                <w:color w:val="000000"/>
                <w:sz w:val="20"/>
                <w:szCs w:val="20"/>
                <w:lang w:val="en-US"/>
              </w:rPr>
            </w:pPr>
            <w:ins w:id="4345" w:author="Shiv Mangal Rahi" w:date="2020-01-02T14:53:00Z">
              <w:r w:rsidRPr="00B828D1">
                <w:rPr>
                  <w:rFonts w:ascii="Calibri" w:eastAsia="Times New Roman" w:hAnsi="Calibri" w:cs="Calibri"/>
                  <w:b/>
                  <w:bCs/>
                  <w:color w:val="000000"/>
                  <w:sz w:val="20"/>
                  <w:szCs w:val="20"/>
                  <w:lang w:val="en-US"/>
                </w:rPr>
                <w:t>Field-5</w:t>
              </w:r>
            </w:ins>
          </w:p>
        </w:tc>
        <w:tc>
          <w:tcPr>
            <w:tcW w:w="1288" w:type="dxa"/>
            <w:tcBorders>
              <w:top w:val="single" w:sz="4" w:space="0" w:color="auto"/>
              <w:left w:val="nil"/>
              <w:bottom w:val="single" w:sz="4" w:space="0" w:color="auto"/>
              <w:right w:val="single" w:sz="4" w:space="0" w:color="auto"/>
            </w:tcBorders>
            <w:shd w:val="clear" w:color="000000" w:fill="BFBFBF"/>
            <w:noWrap/>
            <w:vAlign w:val="center"/>
            <w:hideMark/>
          </w:tcPr>
          <w:p w14:paraId="33213257" w14:textId="77777777" w:rsidR="00BD174F" w:rsidRPr="00B828D1" w:rsidRDefault="00BD174F" w:rsidP="00FF0CB1">
            <w:pPr>
              <w:jc w:val="center"/>
              <w:rPr>
                <w:ins w:id="4346" w:author="Shiv Mangal Rahi" w:date="2020-01-02T14:53:00Z"/>
                <w:rFonts w:ascii="Calibri" w:eastAsia="Times New Roman" w:hAnsi="Calibri" w:cs="Calibri"/>
                <w:b/>
                <w:bCs/>
                <w:color w:val="000000"/>
                <w:sz w:val="20"/>
                <w:szCs w:val="20"/>
                <w:lang w:val="en-US"/>
              </w:rPr>
            </w:pPr>
            <w:ins w:id="4347" w:author="Shiv Mangal Rahi" w:date="2020-01-02T14:53:00Z">
              <w:r w:rsidRPr="00B828D1">
                <w:rPr>
                  <w:rFonts w:ascii="Calibri" w:eastAsia="Times New Roman" w:hAnsi="Calibri" w:cs="Calibri"/>
                  <w:b/>
                  <w:bCs/>
                  <w:color w:val="000000"/>
                  <w:sz w:val="20"/>
                  <w:szCs w:val="20"/>
                  <w:lang w:val="en-US"/>
                </w:rPr>
                <w:t>Field-6</w:t>
              </w:r>
            </w:ins>
          </w:p>
        </w:tc>
      </w:tr>
      <w:tr w:rsidR="00BD174F" w:rsidRPr="00B828D1" w14:paraId="002A8D14" w14:textId="77777777" w:rsidTr="00FF0CB1">
        <w:trPr>
          <w:trHeight w:val="20"/>
          <w:ins w:id="434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3F9946F1" w14:textId="77777777" w:rsidR="00BD174F" w:rsidRPr="00B828D1" w:rsidRDefault="00BD174F" w:rsidP="00FF0CB1">
            <w:pPr>
              <w:rPr>
                <w:ins w:id="4349" w:author="Shiv Mangal Rahi" w:date="2020-01-02T14:53:00Z"/>
                <w:rFonts w:ascii="Calibri" w:eastAsia="Times New Roman" w:hAnsi="Calibri" w:cs="Calibri"/>
                <w:color w:val="000000"/>
                <w:sz w:val="20"/>
                <w:szCs w:val="20"/>
                <w:lang w:val="en-US"/>
              </w:rPr>
            </w:pPr>
            <w:ins w:id="4350" w:author="Shiv Mangal Rahi" w:date="2020-01-02T14:53:00Z">
              <w:r w:rsidRPr="00B828D1">
                <w:rPr>
                  <w:rFonts w:ascii="Calibri" w:eastAsia="Times New Roman" w:hAnsi="Calibri" w:cs="Calibri"/>
                  <w:color w:val="000000"/>
                  <w:sz w:val="20"/>
                  <w:szCs w:val="20"/>
                  <w:lang w:val="en-US"/>
                </w:rPr>
                <w:t>Name</w:t>
              </w:r>
            </w:ins>
          </w:p>
        </w:tc>
        <w:tc>
          <w:tcPr>
            <w:tcW w:w="1287" w:type="dxa"/>
            <w:tcBorders>
              <w:top w:val="nil"/>
              <w:left w:val="nil"/>
              <w:bottom w:val="single" w:sz="4" w:space="0" w:color="auto"/>
              <w:right w:val="single" w:sz="4" w:space="0" w:color="auto"/>
            </w:tcBorders>
            <w:shd w:val="clear" w:color="auto" w:fill="auto"/>
            <w:vAlign w:val="center"/>
            <w:hideMark/>
          </w:tcPr>
          <w:p w14:paraId="7643592C" w14:textId="77777777" w:rsidR="00BD174F" w:rsidRPr="00B828D1" w:rsidRDefault="00BD174F" w:rsidP="00FF0CB1">
            <w:pPr>
              <w:rPr>
                <w:ins w:id="4351" w:author="Shiv Mangal Rahi" w:date="2020-01-02T14:53:00Z"/>
                <w:rFonts w:ascii="Calibri" w:eastAsia="Times New Roman" w:hAnsi="Calibri" w:cs="Calibri"/>
                <w:color w:val="000000"/>
                <w:sz w:val="20"/>
                <w:szCs w:val="20"/>
                <w:lang w:val="en-US"/>
              </w:rPr>
            </w:pPr>
            <w:ins w:id="4352" w:author="Shiv Mangal Rahi" w:date="2020-01-02T14:53:00Z">
              <w:r w:rsidRPr="00B828D1">
                <w:rPr>
                  <w:rFonts w:ascii="Calibri" w:eastAsia="Times New Roman" w:hAnsi="Calibri" w:cs="Calibri"/>
                  <w:color w:val="000000"/>
                  <w:sz w:val="20"/>
                  <w:szCs w:val="20"/>
                  <w:lang w:val="en-US"/>
                </w:rPr>
                <w:t>Name</w:t>
              </w:r>
            </w:ins>
          </w:p>
        </w:tc>
        <w:tc>
          <w:tcPr>
            <w:tcW w:w="1288" w:type="dxa"/>
            <w:tcBorders>
              <w:top w:val="nil"/>
              <w:left w:val="nil"/>
              <w:bottom w:val="single" w:sz="4" w:space="0" w:color="auto"/>
              <w:right w:val="single" w:sz="4" w:space="0" w:color="auto"/>
            </w:tcBorders>
            <w:shd w:val="clear" w:color="auto" w:fill="auto"/>
            <w:vAlign w:val="center"/>
            <w:hideMark/>
          </w:tcPr>
          <w:p w14:paraId="10C0F415" w14:textId="77777777" w:rsidR="00BD174F" w:rsidRPr="00B828D1" w:rsidRDefault="00BD174F" w:rsidP="00FF0CB1">
            <w:pPr>
              <w:rPr>
                <w:ins w:id="4353" w:author="Shiv Mangal Rahi" w:date="2020-01-02T14:53:00Z"/>
                <w:rFonts w:ascii="Calibri" w:eastAsia="Times New Roman" w:hAnsi="Calibri" w:cs="Calibri"/>
                <w:color w:val="000000"/>
                <w:sz w:val="20"/>
                <w:szCs w:val="20"/>
                <w:lang w:val="en-US"/>
              </w:rPr>
            </w:pPr>
            <w:ins w:id="4354" w:author="Shiv Mangal Rahi" w:date="2020-01-02T14:53:00Z">
              <w:r w:rsidRPr="00B828D1">
                <w:rPr>
                  <w:rFonts w:ascii="Calibri" w:eastAsia="Times New Roman" w:hAnsi="Calibri" w:cs="Calibri"/>
                  <w:color w:val="000000"/>
                  <w:sz w:val="20"/>
                  <w:szCs w:val="20"/>
                  <w:lang w:val="en-US"/>
                </w:rPr>
                <w:t>Dimension</w:t>
              </w:r>
            </w:ins>
          </w:p>
        </w:tc>
        <w:tc>
          <w:tcPr>
            <w:tcW w:w="1288" w:type="dxa"/>
            <w:tcBorders>
              <w:top w:val="nil"/>
              <w:left w:val="nil"/>
              <w:bottom w:val="single" w:sz="4" w:space="0" w:color="auto"/>
              <w:right w:val="single" w:sz="4" w:space="0" w:color="auto"/>
            </w:tcBorders>
            <w:shd w:val="clear" w:color="auto" w:fill="auto"/>
            <w:vAlign w:val="center"/>
            <w:hideMark/>
          </w:tcPr>
          <w:p w14:paraId="55609049" w14:textId="77777777" w:rsidR="00BD174F" w:rsidRPr="00B828D1" w:rsidRDefault="00BD174F" w:rsidP="00FF0CB1">
            <w:pPr>
              <w:rPr>
                <w:ins w:id="4355" w:author="Shiv Mangal Rahi" w:date="2020-01-02T14:53:00Z"/>
                <w:rFonts w:ascii="Calibri" w:eastAsia="Times New Roman" w:hAnsi="Calibri" w:cs="Calibri"/>
                <w:color w:val="000000"/>
                <w:sz w:val="20"/>
                <w:szCs w:val="20"/>
                <w:lang w:val="en-US"/>
              </w:rPr>
            </w:pPr>
            <w:ins w:id="4356" w:author="Shiv Mangal Rahi" w:date="2020-01-02T14:53:00Z">
              <w:r w:rsidRPr="00B828D1">
                <w:rPr>
                  <w:rFonts w:ascii="Calibri" w:eastAsia="Times New Roman" w:hAnsi="Calibri" w:cs="Calibri"/>
                  <w:color w:val="000000"/>
                  <w:sz w:val="20"/>
                  <w:szCs w:val="20"/>
                  <w:lang w:val="en-US"/>
                </w:rPr>
                <w:t>Rule Description</w:t>
              </w:r>
            </w:ins>
          </w:p>
        </w:tc>
        <w:tc>
          <w:tcPr>
            <w:tcW w:w="1288" w:type="dxa"/>
            <w:tcBorders>
              <w:top w:val="nil"/>
              <w:left w:val="nil"/>
              <w:bottom w:val="single" w:sz="4" w:space="0" w:color="auto"/>
              <w:right w:val="single" w:sz="4" w:space="0" w:color="auto"/>
            </w:tcBorders>
            <w:shd w:val="clear" w:color="auto" w:fill="auto"/>
            <w:vAlign w:val="center"/>
            <w:hideMark/>
          </w:tcPr>
          <w:p w14:paraId="748C255F" w14:textId="77777777" w:rsidR="00BD174F" w:rsidRPr="00B828D1" w:rsidRDefault="00BD174F" w:rsidP="00FF0CB1">
            <w:pPr>
              <w:rPr>
                <w:ins w:id="4357" w:author="Shiv Mangal Rahi" w:date="2020-01-02T14:53:00Z"/>
                <w:rFonts w:ascii="Calibri" w:eastAsia="Times New Roman" w:hAnsi="Calibri" w:cs="Calibri"/>
                <w:color w:val="000000"/>
                <w:sz w:val="20"/>
                <w:szCs w:val="20"/>
                <w:lang w:val="en-US"/>
              </w:rPr>
            </w:pPr>
            <w:ins w:id="4358" w:author="Shiv Mangal Rahi" w:date="2020-01-02T14:53:00Z">
              <w:r w:rsidRPr="00B828D1">
                <w:rPr>
                  <w:rFonts w:ascii="Calibri" w:eastAsia="Times New Roman" w:hAnsi="Calibri" w:cs="Calibri"/>
                  <w:color w:val="000000"/>
                  <w:sz w:val="20"/>
                  <w:szCs w:val="20"/>
                  <w:lang w:val="en-US"/>
                </w:rPr>
                <w:t>Status</w:t>
              </w:r>
            </w:ins>
          </w:p>
        </w:tc>
        <w:tc>
          <w:tcPr>
            <w:tcW w:w="1288" w:type="dxa"/>
            <w:tcBorders>
              <w:top w:val="nil"/>
              <w:left w:val="nil"/>
              <w:bottom w:val="single" w:sz="4" w:space="0" w:color="auto"/>
              <w:right w:val="single" w:sz="4" w:space="0" w:color="auto"/>
            </w:tcBorders>
            <w:shd w:val="clear" w:color="auto" w:fill="auto"/>
            <w:vAlign w:val="center"/>
            <w:hideMark/>
          </w:tcPr>
          <w:p w14:paraId="3F829A15" w14:textId="77777777" w:rsidR="00BD174F" w:rsidRPr="00B828D1" w:rsidRDefault="00BD174F" w:rsidP="00FF0CB1">
            <w:pPr>
              <w:rPr>
                <w:ins w:id="4359" w:author="Shiv Mangal Rahi" w:date="2020-01-02T14:53:00Z"/>
                <w:rFonts w:ascii="Calibri" w:eastAsia="Times New Roman" w:hAnsi="Calibri" w:cs="Calibri"/>
                <w:color w:val="000000"/>
                <w:sz w:val="20"/>
                <w:szCs w:val="20"/>
                <w:lang w:val="en-US"/>
              </w:rPr>
            </w:pPr>
            <w:ins w:id="4360" w:author="Shiv Mangal Rahi" w:date="2020-01-02T14:53:00Z">
              <w:r w:rsidRPr="00B828D1">
                <w:rPr>
                  <w:rFonts w:ascii="Calibri" w:eastAsia="Times New Roman" w:hAnsi="Calibri" w:cs="Calibri"/>
                  <w:color w:val="000000"/>
                  <w:sz w:val="20"/>
                  <w:szCs w:val="20"/>
                  <w:lang w:val="en-US"/>
                </w:rPr>
                <w:t>DQ Results</w:t>
              </w:r>
            </w:ins>
          </w:p>
        </w:tc>
        <w:tc>
          <w:tcPr>
            <w:tcW w:w="1288" w:type="dxa"/>
            <w:tcBorders>
              <w:top w:val="nil"/>
              <w:left w:val="nil"/>
              <w:bottom w:val="single" w:sz="4" w:space="0" w:color="auto"/>
              <w:right w:val="single" w:sz="4" w:space="0" w:color="auto"/>
            </w:tcBorders>
            <w:shd w:val="clear" w:color="auto" w:fill="auto"/>
            <w:vAlign w:val="center"/>
            <w:hideMark/>
          </w:tcPr>
          <w:p w14:paraId="105DF91D" w14:textId="77777777" w:rsidR="00BD174F" w:rsidRPr="00B828D1" w:rsidRDefault="00BD174F" w:rsidP="00FF0CB1">
            <w:pPr>
              <w:rPr>
                <w:ins w:id="4361" w:author="Shiv Mangal Rahi" w:date="2020-01-02T14:53:00Z"/>
                <w:rFonts w:ascii="Calibri" w:eastAsia="Times New Roman" w:hAnsi="Calibri" w:cs="Calibri"/>
                <w:color w:val="000000"/>
                <w:sz w:val="20"/>
                <w:szCs w:val="20"/>
                <w:lang w:val="en-US"/>
              </w:rPr>
            </w:pPr>
            <w:ins w:id="4362" w:author="Shiv Mangal Rahi" w:date="2020-01-02T14:53:00Z">
              <w:r w:rsidRPr="00B828D1">
                <w:rPr>
                  <w:rFonts w:ascii="Calibri" w:eastAsia="Times New Roman" w:hAnsi="Calibri" w:cs="Calibri"/>
                  <w:color w:val="000000"/>
                  <w:sz w:val="20"/>
                  <w:szCs w:val="20"/>
                  <w:lang w:val="en-US"/>
                </w:rPr>
                <w:t>Treat Blank or Null As</w:t>
              </w:r>
            </w:ins>
          </w:p>
        </w:tc>
      </w:tr>
      <w:tr w:rsidR="00BD174F" w:rsidRPr="00B828D1" w14:paraId="0CDE04B4" w14:textId="77777777" w:rsidTr="00FF0CB1">
        <w:trPr>
          <w:trHeight w:val="20"/>
          <w:ins w:id="436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7B72ECF0" w14:textId="77777777" w:rsidR="00BD174F" w:rsidRPr="00B828D1" w:rsidRDefault="00BD174F" w:rsidP="00FF0CB1">
            <w:pPr>
              <w:rPr>
                <w:ins w:id="4364" w:author="Shiv Mangal Rahi" w:date="2020-01-02T14:53:00Z"/>
                <w:rFonts w:ascii="Calibri" w:eastAsia="Times New Roman" w:hAnsi="Calibri" w:cs="Calibri"/>
                <w:color w:val="000000"/>
                <w:sz w:val="20"/>
                <w:szCs w:val="20"/>
                <w:lang w:val="en-US"/>
              </w:rPr>
            </w:pPr>
            <w:ins w:id="4365" w:author="Shiv Mangal Rahi" w:date="2020-01-02T14:53:00Z">
              <w:r w:rsidRPr="00B828D1">
                <w:rPr>
                  <w:rFonts w:ascii="Calibri" w:eastAsia="Times New Roman" w:hAnsi="Calibri" w:cs="Calibri"/>
                  <w:color w:val="000000"/>
                  <w:sz w:val="20"/>
                  <w:szCs w:val="20"/>
                  <w:lang w:val="en-US"/>
                </w:rPr>
                <w:t>API Name</w:t>
              </w:r>
            </w:ins>
          </w:p>
        </w:tc>
        <w:tc>
          <w:tcPr>
            <w:tcW w:w="1287" w:type="dxa"/>
            <w:tcBorders>
              <w:top w:val="nil"/>
              <w:left w:val="nil"/>
              <w:bottom w:val="single" w:sz="4" w:space="0" w:color="auto"/>
              <w:right w:val="single" w:sz="4" w:space="0" w:color="auto"/>
            </w:tcBorders>
            <w:shd w:val="clear" w:color="auto" w:fill="auto"/>
            <w:vAlign w:val="center"/>
            <w:hideMark/>
          </w:tcPr>
          <w:p w14:paraId="02F8A7A2" w14:textId="77777777" w:rsidR="00BD174F" w:rsidRPr="00B828D1" w:rsidRDefault="00BD174F" w:rsidP="00FF0CB1">
            <w:pPr>
              <w:rPr>
                <w:ins w:id="4366" w:author="Shiv Mangal Rahi" w:date="2020-01-02T14:53:00Z"/>
                <w:rFonts w:ascii="Calibri" w:eastAsia="Times New Roman" w:hAnsi="Calibri" w:cs="Calibri"/>
                <w:color w:val="000000"/>
                <w:sz w:val="20"/>
                <w:szCs w:val="20"/>
                <w:lang w:val="en-US"/>
              </w:rPr>
            </w:pPr>
            <w:ins w:id="4367" w:author="Shiv Mangal Rahi" w:date="2020-01-02T14:53:00Z">
              <w:r w:rsidRPr="00B828D1">
                <w:rPr>
                  <w:rFonts w:ascii="Calibri" w:eastAsia="Times New Roman" w:hAnsi="Calibri" w:cs="Calibri"/>
                  <w:color w:val="000000"/>
                  <w:sz w:val="20"/>
                  <w:szCs w:val="20"/>
                  <w:lang w:val="en-US"/>
                </w:rPr>
                <w:t>Name</w:t>
              </w:r>
            </w:ins>
          </w:p>
        </w:tc>
        <w:tc>
          <w:tcPr>
            <w:tcW w:w="1288" w:type="dxa"/>
            <w:tcBorders>
              <w:top w:val="nil"/>
              <w:left w:val="nil"/>
              <w:bottom w:val="single" w:sz="4" w:space="0" w:color="auto"/>
              <w:right w:val="single" w:sz="4" w:space="0" w:color="auto"/>
            </w:tcBorders>
            <w:shd w:val="clear" w:color="auto" w:fill="auto"/>
            <w:vAlign w:val="center"/>
            <w:hideMark/>
          </w:tcPr>
          <w:p w14:paraId="184397B1" w14:textId="77777777" w:rsidR="00BD174F" w:rsidRPr="00B828D1" w:rsidRDefault="00BD174F" w:rsidP="00FF0CB1">
            <w:pPr>
              <w:rPr>
                <w:ins w:id="4368" w:author="Shiv Mangal Rahi" w:date="2020-01-02T14:53:00Z"/>
                <w:rFonts w:ascii="Calibri" w:eastAsia="Times New Roman" w:hAnsi="Calibri" w:cs="Calibri"/>
                <w:color w:val="000000"/>
                <w:sz w:val="20"/>
                <w:szCs w:val="20"/>
                <w:lang w:val="en-US"/>
              </w:rPr>
            </w:pPr>
            <w:ins w:id="4369" w:author="Shiv Mangal Rahi" w:date="2020-01-02T14:53:00Z">
              <w:r w:rsidRPr="00B828D1">
                <w:rPr>
                  <w:rFonts w:ascii="Calibri" w:eastAsia="Times New Roman" w:hAnsi="Calibri" w:cs="Calibri"/>
                  <w:color w:val="000000"/>
                  <w:sz w:val="20"/>
                  <w:szCs w:val="20"/>
                  <w:lang w:val="en-US"/>
                </w:rPr>
                <w:t>Dimension</w:t>
              </w:r>
            </w:ins>
          </w:p>
        </w:tc>
        <w:tc>
          <w:tcPr>
            <w:tcW w:w="1288" w:type="dxa"/>
            <w:tcBorders>
              <w:top w:val="nil"/>
              <w:left w:val="nil"/>
              <w:bottom w:val="single" w:sz="4" w:space="0" w:color="auto"/>
              <w:right w:val="single" w:sz="4" w:space="0" w:color="auto"/>
            </w:tcBorders>
            <w:shd w:val="clear" w:color="auto" w:fill="auto"/>
            <w:vAlign w:val="center"/>
            <w:hideMark/>
          </w:tcPr>
          <w:p w14:paraId="741F30B9" w14:textId="77777777" w:rsidR="00BD174F" w:rsidRPr="00B828D1" w:rsidRDefault="00BD174F" w:rsidP="00FF0CB1">
            <w:pPr>
              <w:rPr>
                <w:ins w:id="4370" w:author="Shiv Mangal Rahi" w:date="2020-01-02T14:53:00Z"/>
                <w:rFonts w:ascii="Calibri" w:eastAsia="Times New Roman" w:hAnsi="Calibri" w:cs="Calibri"/>
                <w:color w:val="000000"/>
                <w:sz w:val="20"/>
                <w:szCs w:val="20"/>
                <w:lang w:val="en-US"/>
              </w:rPr>
            </w:pPr>
            <w:ins w:id="4371" w:author="Shiv Mangal Rahi" w:date="2020-01-02T14:53:00Z">
              <w:r w:rsidRPr="00B828D1">
                <w:rPr>
                  <w:rFonts w:ascii="Calibri" w:eastAsia="Times New Roman" w:hAnsi="Calibri" w:cs="Calibri"/>
                  <w:color w:val="000000"/>
                  <w:sz w:val="20"/>
                  <w:szCs w:val="20"/>
                  <w:lang w:val="en-US"/>
                </w:rPr>
                <w:t>RuleDesciption</w:t>
              </w:r>
            </w:ins>
          </w:p>
        </w:tc>
        <w:tc>
          <w:tcPr>
            <w:tcW w:w="1288" w:type="dxa"/>
            <w:tcBorders>
              <w:top w:val="nil"/>
              <w:left w:val="nil"/>
              <w:bottom w:val="single" w:sz="4" w:space="0" w:color="auto"/>
              <w:right w:val="single" w:sz="4" w:space="0" w:color="auto"/>
            </w:tcBorders>
            <w:shd w:val="clear" w:color="auto" w:fill="auto"/>
            <w:vAlign w:val="center"/>
            <w:hideMark/>
          </w:tcPr>
          <w:p w14:paraId="6B9D2EBA" w14:textId="77777777" w:rsidR="00BD174F" w:rsidRPr="00B828D1" w:rsidRDefault="00BD174F" w:rsidP="00FF0CB1">
            <w:pPr>
              <w:rPr>
                <w:ins w:id="4372" w:author="Shiv Mangal Rahi" w:date="2020-01-02T14:53:00Z"/>
                <w:rFonts w:ascii="Calibri" w:eastAsia="Times New Roman" w:hAnsi="Calibri" w:cs="Calibri"/>
                <w:color w:val="000000"/>
                <w:sz w:val="20"/>
                <w:szCs w:val="20"/>
                <w:lang w:val="en-US"/>
              </w:rPr>
            </w:pPr>
            <w:ins w:id="4373" w:author="Shiv Mangal Rahi" w:date="2020-01-02T14:53:00Z">
              <w:r w:rsidRPr="00B828D1">
                <w:rPr>
                  <w:rFonts w:ascii="Calibri" w:eastAsia="Times New Roman" w:hAnsi="Calibri" w:cs="Calibri"/>
                  <w:color w:val="000000"/>
                  <w:sz w:val="20"/>
                  <w:szCs w:val="20"/>
                  <w:lang w:val="en-US"/>
                </w:rPr>
                <w:t>Status</w:t>
              </w:r>
            </w:ins>
          </w:p>
        </w:tc>
        <w:tc>
          <w:tcPr>
            <w:tcW w:w="1288" w:type="dxa"/>
            <w:tcBorders>
              <w:top w:val="nil"/>
              <w:left w:val="nil"/>
              <w:bottom w:val="single" w:sz="4" w:space="0" w:color="auto"/>
              <w:right w:val="single" w:sz="4" w:space="0" w:color="auto"/>
            </w:tcBorders>
            <w:shd w:val="clear" w:color="auto" w:fill="auto"/>
            <w:vAlign w:val="center"/>
            <w:hideMark/>
          </w:tcPr>
          <w:p w14:paraId="081689CA" w14:textId="77777777" w:rsidR="00BD174F" w:rsidRPr="00B828D1" w:rsidRDefault="00BD174F" w:rsidP="00FF0CB1">
            <w:pPr>
              <w:rPr>
                <w:ins w:id="4374" w:author="Shiv Mangal Rahi" w:date="2020-01-02T14:53:00Z"/>
                <w:rFonts w:ascii="Calibri" w:eastAsia="Times New Roman" w:hAnsi="Calibri" w:cs="Calibri"/>
                <w:color w:val="000000"/>
                <w:sz w:val="20"/>
                <w:szCs w:val="20"/>
                <w:lang w:val="en-US"/>
              </w:rPr>
            </w:pPr>
            <w:ins w:id="4375" w:author="Shiv Mangal Rahi" w:date="2020-01-02T14:53:00Z">
              <w:r w:rsidRPr="00B828D1">
                <w:rPr>
                  <w:rFonts w:ascii="Calibri" w:eastAsia="Times New Roman" w:hAnsi="Calibri" w:cs="Calibri"/>
                  <w:color w:val="000000"/>
                  <w:sz w:val="20"/>
                  <w:szCs w:val="20"/>
                  <w:lang w:val="en-US"/>
                </w:rPr>
                <w:t>DQ Results</w:t>
              </w:r>
            </w:ins>
          </w:p>
        </w:tc>
        <w:tc>
          <w:tcPr>
            <w:tcW w:w="1288" w:type="dxa"/>
            <w:tcBorders>
              <w:top w:val="nil"/>
              <w:left w:val="nil"/>
              <w:bottom w:val="single" w:sz="4" w:space="0" w:color="auto"/>
              <w:right w:val="single" w:sz="4" w:space="0" w:color="auto"/>
            </w:tcBorders>
            <w:shd w:val="clear" w:color="auto" w:fill="auto"/>
            <w:vAlign w:val="center"/>
            <w:hideMark/>
          </w:tcPr>
          <w:p w14:paraId="63B0B35E" w14:textId="77777777" w:rsidR="00BD174F" w:rsidRPr="00B828D1" w:rsidRDefault="00BD174F" w:rsidP="00FF0CB1">
            <w:pPr>
              <w:rPr>
                <w:ins w:id="4376" w:author="Shiv Mangal Rahi" w:date="2020-01-02T14:53:00Z"/>
                <w:rFonts w:ascii="Calibri" w:eastAsia="Times New Roman" w:hAnsi="Calibri" w:cs="Calibri"/>
                <w:color w:val="000000"/>
                <w:sz w:val="20"/>
                <w:szCs w:val="20"/>
                <w:lang w:val="en-US"/>
              </w:rPr>
            </w:pPr>
            <w:ins w:id="4377" w:author="Shiv Mangal Rahi" w:date="2020-01-02T14:53:00Z">
              <w:r w:rsidRPr="00B828D1">
                <w:rPr>
                  <w:rFonts w:ascii="Calibri" w:eastAsia="Times New Roman" w:hAnsi="Calibri" w:cs="Calibri"/>
                  <w:color w:val="000000"/>
                  <w:sz w:val="20"/>
                  <w:szCs w:val="20"/>
                  <w:lang w:val="en-US"/>
                </w:rPr>
                <w:t>TreatBlankorNullAs</w:t>
              </w:r>
            </w:ins>
          </w:p>
        </w:tc>
      </w:tr>
      <w:tr w:rsidR="00BD174F" w:rsidRPr="00B828D1" w14:paraId="3965D68A" w14:textId="77777777" w:rsidTr="00FF0CB1">
        <w:trPr>
          <w:trHeight w:val="20"/>
          <w:ins w:id="437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3C6721EA" w14:textId="77777777" w:rsidR="00BD174F" w:rsidRPr="00B828D1" w:rsidRDefault="00BD174F" w:rsidP="00FF0CB1">
            <w:pPr>
              <w:rPr>
                <w:ins w:id="4379" w:author="Shiv Mangal Rahi" w:date="2020-01-02T14:53:00Z"/>
                <w:rFonts w:ascii="Calibri" w:eastAsia="Times New Roman" w:hAnsi="Calibri" w:cs="Calibri"/>
                <w:color w:val="000000"/>
                <w:sz w:val="20"/>
                <w:szCs w:val="20"/>
                <w:lang w:val="en-US"/>
              </w:rPr>
            </w:pPr>
            <w:ins w:id="4380" w:author="Shiv Mangal Rahi" w:date="2020-01-02T14:53:00Z">
              <w:r w:rsidRPr="00B828D1">
                <w:rPr>
                  <w:rFonts w:ascii="Calibri" w:eastAsia="Times New Roman" w:hAnsi="Calibri" w:cs="Calibri"/>
                  <w:color w:val="000000"/>
                  <w:sz w:val="20"/>
                  <w:szCs w:val="20"/>
                  <w:lang w:val="en-US"/>
                </w:rPr>
                <w:t>Input Type</w:t>
              </w:r>
            </w:ins>
          </w:p>
        </w:tc>
        <w:tc>
          <w:tcPr>
            <w:tcW w:w="1287" w:type="dxa"/>
            <w:tcBorders>
              <w:top w:val="nil"/>
              <w:left w:val="nil"/>
              <w:bottom w:val="single" w:sz="4" w:space="0" w:color="auto"/>
              <w:right w:val="single" w:sz="4" w:space="0" w:color="auto"/>
            </w:tcBorders>
            <w:shd w:val="clear" w:color="auto" w:fill="auto"/>
            <w:vAlign w:val="center"/>
            <w:hideMark/>
          </w:tcPr>
          <w:p w14:paraId="5B8CF482" w14:textId="77777777" w:rsidR="00BD174F" w:rsidRPr="00B828D1" w:rsidRDefault="00BD174F" w:rsidP="00FF0CB1">
            <w:pPr>
              <w:rPr>
                <w:ins w:id="4381" w:author="Shiv Mangal Rahi" w:date="2020-01-02T14:53:00Z"/>
                <w:rFonts w:ascii="Calibri" w:eastAsia="Times New Roman" w:hAnsi="Calibri" w:cs="Calibri"/>
                <w:color w:val="000000"/>
                <w:sz w:val="20"/>
                <w:szCs w:val="20"/>
                <w:lang w:val="en-US"/>
              </w:rPr>
            </w:pPr>
            <w:ins w:id="4382" w:author="Shiv Mangal Rahi" w:date="2020-01-02T14:53:00Z">
              <w:r w:rsidRPr="00B828D1">
                <w:rPr>
                  <w:rFonts w:ascii="Calibri" w:eastAsia="Times New Roman" w:hAnsi="Calibri" w:cs="Calibri"/>
                  <w:color w:val="000000"/>
                  <w:sz w:val="20"/>
                  <w:szCs w:val="20"/>
                  <w:lang w:val="en-US"/>
                </w:rPr>
                <w:t>Simple Text</w:t>
              </w:r>
            </w:ins>
          </w:p>
        </w:tc>
        <w:tc>
          <w:tcPr>
            <w:tcW w:w="1288" w:type="dxa"/>
            <w:tcBorders>
              <w:top w:val="nil"/>
              <w:left w:val="nil"/>
              <w:bottom w:val="single" w:sz="4" w:space="0" w:color="auto"/>
              <w:right w:val="single" w:sz="4" w:space="0" w:color="auto"/>
            </w:tcBorders>
            <w:shd w:val="clear" w:color="auto" w:fill="auto"/>
            <w:vAlign w:val="center"/>
            <w:hideMark/>
          </w:tcPr>
          <w:p w14:paraId="498D0BA6" w14:textId="77777777" w:rsidR="00BD174F" w:rsidRPr="00B828D1" w:rsidRDefault="00BD174F" w:rsidP="00FF0CB1">
            <w:pPr>
              <w:rPr>
                <w:ins w:id="4383" w:author="Shiv Mangal Rahi" w:date="2020-01-02T14:53:00Z"/>
                <w:rFonts w:ascii="Calibri" w:eastAsia="Times New Roman" w:hAnsi="Calibri" w:cs="Calibri"/>
                <w:color w:val="000000"/>
                <w:sz w:val="20"/>
                <w:szCs w:val="20"/>
                <w:lang w:val="en-US"/>
              </w:rPr>
            </w:pPr>
            <w:ins w:id="4384" w:author="Shiv Mangal Rahi" w:date="2020-01-02T14:53:00Z">
              <w:r w:rsidRPr="00B828D1">
                <w:rPr>
                  <w:rFonts w:ascii="Calibri" w:eastAsia="Times New Roman" w:hAnsi="Calibri" w:cs="Calibri"/>
                  <w:color w:val="000000"/>
                  <w:sz w:val="20"/>
                  <w:szCs w:val="20"/>
                  <w:lang w:val="en-US"/>
                </w:rPr>
                <w:t>List</w:t>
              </w:r>
            </w:ins>
          </w:p>
        </w:tc>
        <w:tc>
          <w:tcPr>
            <w:tcW w:w="1288" w:type="dxa"/>
            <w:tcBorders>
              <w:top w:val="nil"/>
              <w:left w:val="nil"/>
              <w:bottom w:val="single" w:sz="4" w:space="0" w:color="auto"/>
              <w:right w:val="single" w:sz="4" w:space="0" w:color="auto"/>
            </w:tcBorders>
            <w:shd w:val="clear" w:color="auto" w:fill="auto"/>
            <w:vAlign w:val="center"/>
            <w:hideMark/>
          </w:tcPr>
          <w:p w14:paraId="4304B2C6" w14:textId="77777777" w:rsidR="00BD174F" w:rsidRPr="00B828D1" w:rsidRDefault="00BD174F" w:rsidP="00FF0CB1">
            <w:pPr>
              <w:rPr>
                <w:ins w:id="4385" w:author="Shiv Mangal Rahi" w:date="2020-01-02T14:53:00Z"/>
                <w:rFonts w:ascii="Calibri" w:eastAsia="Times New Roman" w:hAnsi="Calibri" w:cs="Calibri"/>
                <w:color w:val="000000"/>
                <w:sz w:val="20"/>
                <w:szCs w:val="20"/>
                <w:lang w:val="en-US"/>
              </w:rPr>
            </w:pPr>
            <w:ins w:id="4386" w:author="Shiv Mangal Rahi" w:date="2020-01-02T14:53:00Z">
              <w:r w:rsidRPr="00B828D1">
                <w:rPr>
                  <w:rFonts w:ascii="Calibri" w:eastAsia="Times New Roman" w:hAnsi="Calibri" w:cs="Calibri"/>
                  <w:color w:val="000000"/>
                  <w:sz w:val="20"/>
                  <w:szCs w:val="20"/>
                  <w:lang w:val="en-US"/>
                </w:rPr>
                <w:t>Simple Text</w:t>
              </w:r>
            </w:ins>
          </w:p>
        </w:tc>
        <w:tc>
          <w:tcPr>
            <w:tcW w:w="1288" w:type="dxa"/>
            <w:tcBorders>
              <w:top w:val="nil"/>
              <w:left w:val="nil"/>
              <w:bottom w:val="single" w:sz="4" w:space="0" w:color="auto"/>
              <w:right w:val="single" w:sz="4" w:space="0" w:color="auto"/>
            </w:tcBorders>
            <w:shd w:val="clear" w:color="auto" w:fill="auto"/>
            <w:vAlign w:val="center"/>
            <w:hideMark/>
          </w:tcPr>
          <w:p w14:paraId="264B3D1C" w14:textId="77777777" w:rsidR="00BD174F" w:rsidRPr="00B828D1" w:rsidRDefault="00BD174F" w:rsidP="00FF0CB1">
            <w:pPr>
              <w:rPr>
                <w:ins w:id="4387" w:author="Shiv Mangal Rahi" w:date="2020-01-02T14:53:00Z"/>
                <w:rFonts w:ascii="Calibri" w:eastAsia="Times New Roman" w:hAnsi="Calibri" w:cs="Calibri"/>
                <w:color w:val="000000"/>
                <w:sz w:val="20"/>
                <w:szCs w:val="20"/>
                <w:lang w:val="en-US"/>
              </w:rPr>
            </w:pPr>
            <w:ins w:id="4388" w:author="Shiv Mangal Rahi" w:date="2020-01-02T14:53:00Z">
              <w:r w:rsidRPr="00B828D1">
                <w:rPr>
                  <w:rFonts w:ascii="Calibri" w:eastAsia="Times New Roman" w:hAnsi="Calibri" w:cs="Calibri"/>
                  <w:color w:val="000000"/>
                  <w:sz w:val="20"/>
                  <w:szCs w:val="20"/>
                  <w:lang w:val="en-US"/>
                </w:rPr>
                <w:t>List</w:t>
              </w:r>
            </w:ins>
          </w:p>
        </w:tc>
        <w:tc>
          <w:tcPr>
            <w:tcW w:w="1288" w:type="dxa"/>
            <w:tcBorders>
              <w:top w:val="nil"/>
              <w:left w:val="nil"/>
              <w:bottom w:val="single" w:sz="4" w:space="0" w:color="auto"/>
              <w:right w:val="single" w:sz="4" w:space="0" w:color="auto"/>
            </w:tcBorders>
            <w:shd w:val="clear" w:color="auto" w:fill="auto"/>
            <w:vAlign w:val="center"/>
            <w:hideMark/>
          </w:tcPr>
          <w:p w14:paraId="2F741338" w14:textId="77777777" w:rsidR="00BD174F" w:rsidRPr="00B828D1" w:rsidRDefault="00BD174F" w:rsidP="00FF0CB1">
            <w:pPr>
              <w:rPr>
                <w:ins w:id="4389" w:author="Shiv Mangal Rahi" w:date="2020-01-02T14:53:00Z"/>
                <w:rFonts w:ascii="Calibri" w:eastAsia="Times New Roman" w:hAnsi="Calibri" w:cs="Calibri"/>
                <w:color w:val="000000"/>
                <w:sz w:val="20"/>
                <w:szCs w:val="20"/>
                <w:lang w:val="en-US"/>
              </w:rPr>
            </w:pPr>
            <w:ins w:id="4390" w:author="Shiv Mangal Rahi" w:date="2020-01-02T14:53:00Z">
              <w:r w:rsidRPr="00B828D1">
                <w:rPr>
                  <w:rFonts w:ascii="Calibri" w:eastAsia="Times New Roman" w:hAnsi="Calibri" w:cs="Calibri"/>
                  <w:color w:val="000000"/>
                  <w:sz w:val="20"/>
                  <w:szCs w:val="20"/>
                  <w:lang w:val="en-US"/>
                </w:rPr>
                <w:t>Html/Richtext</w:t>
              </w:r>
            </w:ins>
          </w:p>
        </w:tc>
        <w:tc>
          <w:tcPr>
            <w:tcW w:w="1288" w:type="dxa"/>
            <w:tcBorders>
              <w:top w:val="nil"/>
              <w:left w:val="nil"/>
              <w:bottom w:val="single" w:sz="4" w:space="0" w:color="auto"/>
              <w:right w:val="single" w:sz="4" w:space="0" w:color="auto"/>
            </w:tcBorders>
            <w:shd w:val="clear" w:color="auto" w:fill="auto"/>
            <w:vAlign w:val="center"/>
            <w:hideMark/>
          </w:tcPr>
          <w:p w14:paraId="13122017" w14:textId="77777777" w:rsidR="00BD174F" w:rsidRPr="00B828D1" w:rsidRDefault="00BD174F" w:rsidP="00FF0CB1">
            <w:pPr>
              <w:rPr>
                <w:ins w:id="4391" w:author="Shiv Mangal Rahi" w:date="2020-01-02T14:53:00Z"/>
                <w:rFonts w:ascii="Calibri" w:eastAsia="Times New Roman" w:hAnsi="Calibri" w:cs="Calibri"/>
                <w:color w:val="000000"/>
                <w:sz w:val="20"/>
                <w:szCs w:val="20"/>
                <w:lang w:val="en-US"/>
              </w:rPr>
            </w:pPr>
            <w:ins w:id="4392" w:author="Shiv Mangal Rahi" w:date="2020-01-02T14:53:00Z">
              <w:r w:rsidRPr="00B828D1">
                <w:rPr>
                  <w:rFonts w:ascii="Calibri" w:eastAsia="Times New Roman" w:hAnsi="Calibri" w:cs="Calibri"/>
                  <w:color w:val="000000"/>
                  <w:sz w:val="20"/>
                  <w:szCs w:val="20"/>
                  <w:lang w:val="en-US"/>
                </w:rPr>
                <w:t>List</w:t>
              </w:r>
            </w:ins>
          </w:p>
        </w:tc>
      </w:tr>
      <w:tr w:rsidR="00BD174F" w:rsidRPr="00B828D1" w14:paraId="30F1144C" w14:textId="77777777" w:rsidTr="00FF0CB1">
        <w:trPr>
          <w:trHeight w:val="20"/>
          <w:ins w:id="439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12E45137" w14:textId="77777777" w:rsidR="00BD174F" w:rsidRPr="00B828D1" w:rsidRDefault="00BD174F" w:rsidP="00FF0CB1">
            <w:pPr>
              <w:rPr>
                <w:ins w:id="4394" w:author="Shiv Mangal Rahi" w:date="2020-01-02T14:53:00Z"/>
                <w:rFonts w:ascii="Calibri" w:eastAsia="Times New Roman" w:hAnsi="Calibri" w:cs="Calibri"/>
                <w:color w:val="000000"/>
                <w:sz w:val="20"/>
                <w:szCs w:val="20"/>
                <w:lang w:val="en-US"/>
              </w:rPr>
            </w:pPr>
            <w:ins w:id="4395" w:author="Shiv Mangal Rahi" w:date="2020-01-02T14:53:00Z">
              <w:r w:rsidRPr="00B828D1">
                <w:rPr>
                  <w:rFonts w:ascii="Calibri" w:eastAsia="Times New Roman" w:hAnsi="Calibri" w:cs="Calibri"/>
                  <w:color w:val="000000"/>
                  <w:sz w:val="20"/>
                  <w:szCs w:val="20"/>
                  <w:lang w:val="en-US"/>
                </w:rPr>
                <w:t>Category</w:t>
              </w:r>
            </w:ins>
          </w:p>
        </w:tc>
        <w:tc>
          <w:tcPr>
            <w:tcW w:w="1287" w:type="dxa"/>
            <w:tcBorders>
              <w:top w:val="nil"/>
              <w:left w:val="nil"/>
              <w:bottom w:val="single" w:sz="4" w:space="0" w:color="auto"/>
              <w:right w:val="single" w:sz="4" w:space="0" w:color="auto"/>
            </w:tcBorders>
            <w:shd w:val="clear" w:color="auto" w:fill="auto"/>
            <w:vAlign w:val="center"/>
            <w:hideMark/>
          </w:tcPr>
          <w:p w14:paraId="5C0C5FBB" w14:textId="77777777" w:rsidR="00BD174F" w:rsidRPr="00B828D1" w:rsidRDefault="00BD174F" w:rsidP="00FF0CB1">
            <w:pPr>
              <w:rPr>
                <w:ins w:id="4396" w:author="Shiv Mangal Rahi" w:date="2020-01-02T14:53:00Z"/>
                <w:rFonts w:ascii="Calibri" w:eastAsia="Times New Roman" w:hAnsi="Calibri" w:cs="Calibri"/>
                <w:color w:val="000000"/>
                <w:sz w:val="20"/>
                <w:szCs w:val="20"/>
                <w:lang w:val="en-US"/>
              </w:rPr>
            </w:pPr>
            <w:ins w:id="4397"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61C15DFA" w14:textId="77777777" w:rsidR="00BD174F" w:rsidRPr="00B828D1" w:rsidRDefault="00BD174F" w:rsidP="00FF0CB1">
            <w:pPr>
              <w:rPr>
                <w:ins w:id="4398" w:author="Shiv Mangal Rahi" w:date="2020-01-02T14:53:00Z"/>
                <w:rFonts w:ascii="Calibri" w:eastAsia="Times New Roman" w:hAnsi="Calibri" w:cs="Calibri"/>
                <w:color w:val="000000"/>
                <w:sz w:val="20"/>
                <w:szCs w:val="20"/>
                <w:lang w:val="en-US"/>
              </w:rPr>
            </w:pPr>
            <w:ins w:id="4399"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523F1FE1" w14:textId="77777777" w:rsidR="00BD174F" w:rsidRPr="00B828D1" w:rsidRDefault="00BD174F" w:rsidP="00FF0CB1">
            <w:pPr>
              <w:rPr>
                <w:ins w:id="4400" w:author="Shiv Mangal Rahi" w:date="2020-01-02T14:53:00Z"/>
                <w:rFonts w:ascii="Calibri" w:eastAsia="Times New Roman" w:hAnsi="Calibri" w:cs="Calibri"/>
                <w:color w:val="000000"/>
                <w:sz w:val="20"/>
                <w:szCs w:val="20"/>
                <w:lang w:val="en-US"/>
              </w:rPr>
            </w:pPr>
            <w:ins w:id="4401"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5AB6CF55" w14:textId="77777777" w:rsidR="00BD174F" w:rsidRPr="00B828D1" w:rsidRDefault="00BD174F" w:rsidP="00FF0CB1">
            <w:pPr>
              <w:rPr>
                <w:ins w:id="4402" w:author="Shiv Mangal Rahi" w:date="2020-01-02T14:53:00Z"/>
                <w:rFonts w:ascii="Calibri" w:eastAsia="Times New Roman" w:hAnsi="Calibri" w:cs="Calibri"/>
                <w:color w:val="000000"/>
                <w:sz w:val="20"/>
                <w:szCs w:val="20"/>
                <w:lang w:val="en-US"/>
              </w:rPr>
            </w:pPr>
            <w:ins w:id="4403"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323CCC7E" w14:textId="77777777" w:rsidR="00BD174F" w:rsidRPr="00B828D1" w:rsidRDefault="00BD174F" w:rsidP="00FF0CB1">
            <w:pPr>
              <w:rPr>
                <w:ins w:id="4404" w:author="Shiv Mangal Rahi" w:date="2020-01-02T14:53:00Z"/>
                <w:rFonts w:ascii="Calibri" w:eastAsia="Times New Roman" w:hAnsi="Calibri" w:cs="Calibri"/>
                <w:color w:val="000000"/>
                <w:sz w:val="20"/>
                <w:szCs w:val="20"/>
                <w:lang w:val="en-US"/>
              </w:rPr>
            </w:pPr>
            <w:ins w:id="4405"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617DC4BB" w14:textId="77777777" w:rsidR="00BD174F" w:rsidRPr="00B828D1" w:rsidRDefault="00BD174F" w:rsidP="00FF0CB1">
            <w:pPr>
              <w:rPr>
                <w:ins w:id="4406" w:author="Shiv Mangal Rahi" w:date="2020-01-02T14:53:00Z"/>
                <w:rFonts w:ascii="Calibri" w:eastAsia="Times New Roman" w:hAnsi="Calibri" w:cs="Calibri"/>
                <w:color w:val="000000"/>
                <w:sz w:val="20"/>
                <w:szCs w:val="20"/>
                <w:lang w:val="en-US"/>
              </w:rPr>
            </w:pPr>
            <w:ins w:id="4407" w:author="Shiv Mangal Rahi" w:date="2020-01-02T14:53:00Z">
              <w:r w:rsidRPr="00B828D1">
                <w:rPr>
                  <w:rFonts w:ascii="Calibri" w:eastAsia="Times New Roman" w:hAnsi="Calibri" w:cs="Calibri"/>
                  <w:color w:val="000000"/>
                  <w:sz w:val="20"/>
                  <w:szCs w:val="20"/>
                  <w:lang w:val="en-US"/>
                </w:rPr>
                <w:t>NA</w:t>
              </w:r>
            </w:ins>
          </w:p>
        </w:tc>
      </w:tr>
      <w:tr w:rsidR="00BD174F" w:rsidRPr="00B828D1" w14:paraId="22B78C89" w14:textId="77777777" w:rsidTr="00FF0CB1">
        <w:trPr>
          <w:trHeight w:val="20"/>
          <w:ins w:id="440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2BA483B3" w14:textId="77777777" w:rsidR="00BD174F" w:rsidRPr="00B828D1" w:rsidRDefault="00BD174F" w:rsidP="00FF0CB1">
            <w:pPr>
              <w:rPr>
                <w:ins w:id="4409" w:author="Shiv Mangal Rahi" w:date="2020-01-02T14:53:00Z"/>
                <w:rFonts w:ascii="Calibri" w:eastAsia="Times New Roman" w:hAnsi="Calibri" w:cs="Calibri"/>
                <w:color w:val="000000"/>
                <w:sz w:val="20"/>
                <w:szCs w:val="20"/>
                <w:lang w:val="en-US"/>
              </w:rPr>
            </w:pPr>
            <w:ins w:id="4410" w:author="Shiv Mangal Rahi" w:date="2020-01-02T14:53:00Z">
              <w:r w:rsidRPr="00B828D1">
                <w:rPr>
                  <w:rFonts w:ascii="Calibri" w:eastAsia="Times New Roman" w:hAnsi="Calibri" w:cs="Calibri"/>
                  <w:color w:val="000000"/>
                  <w:sz w:val="20"/>
                  <w:szCs w:val="20"/>
                  <w:lang w:val="en-US"/>
                </w:rPr>
                <w:t>Minimum Value</w:t>
              </w:r>
            </w:ins>
          </w:p>
        </w:tc>
        <w:tc>
          <w:tcPr>
            <w:tcW w:w="1287" w:type="dxa"/>
            <w:tcBorders>
              <w:top w:val="nil"/>
              <w:left w:val="nil"/>
              <w:bottom w:val="single" w:sz="4" w:space="0" w:color="auto"/>
              <w:right w:val="single" w:sz="4" w:space="0" w:color="auto"/>
            </w:tcBorders>
            <w:shd w:val="clear" w:color="auto" w:fill="auto"/>
            <w:vAlign w:val="center"/>
            <w:hideMark/>
          </w:tcPr>
          <w:p w14:paraId="615D2691" w14:textId="77777777" w:rsidR="00BD174F" w:rsidRPr="00B828D1" w:rsidRDefault="00BD174F" w:rsidP="00FF0CB1">
            <w:pPr>
              <w:rPr>
                <w:ins w:id="4411" w:author="Shiv Mangal Rahi" w:date="2020-01-02T14:53:00Z"/>
                <w:rFonts w:ascii="Calibri" w:eastAsia="Times New Roman" w:hAnsi="Calibri" w:cs="Calibri"/>
                <w:color w:val="000000"/>
                <w:sz w:val="20"/>
                <w:szCs w:val="20"/>
                <w:lang w:val="en-US"/>
              </w:rPr>
            </w:pPr>
            <w:ins w:id="4412"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4D9D7FE3" w14:textId="77777777" w:rsidR="00BD174F" w:rsidRPr="00B828D1" w:rsidRDefault="00BD174F" w:rsidP="00FF0CB1">
            <w:pPr>
              <w:rPr>
                <w:ins w:id="4413" w:author="Shiv Mangal Rahi" w:date="2020-01-02T14:53:00Z"/>
                <w:rFonts w:ascii="Calibri" w:eastAsia="Times New Roman" w:hAnsi="Calibri" w:cs="Calibri"/>
                <w:color w:val="000000"/>
                <w:sz w:val="20"/>
                <w:szCs w:val="20"/>
                <w:lang w:val="en-US"/>
              </w:rPr>
            </w:pPr>
            <w:ins w:id="4414"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E4000EE" w14:textId="77777777" w:rsidR="00BD174F" w:rsidRPr="00B828D1" w:rsidRDefault="00BD174F" w:rsidP="00FF0CB1">
            <w:pPr>
              <w:rPr>
                <w:ins w:id="4415" w:author="Shiv Mangal Rahi" w:date="2020-01-02T14:53:00Z"/>
                <w:rFonts w:ascii="Calibri" w:eastAsia="Times New Roman" w:hAnsi="Calibri" w:cs="Calibri"/>
                <w:color w:val="000000"/>
                <w:sz w:val="20"/>
                <w:szCs w:val="20"/>
                <w:lang w:val="en-US"/>
              </w:rPr>
            </w:pPr>
            <w:ins w:id="4416"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68707FA7" w14:textId="77777777" w:rsidR="00BD174F" w:rsidRPr="00B828D1" w:rsidRDefault="00BD174F" w:rsidP="00FF0CB1">
            <w:pPr>
              <w:rPr>
                <w:ins w:id="4417" w:author="Shiv Mangal Rahi" w:date="2020-01-02T14:53:00Z"/>
                <w:rFonts w:ascii="Calibri" w:eastAsia="Times New Roman" w:hAnsi="Calibri" w:cs="Calibri"/>
                <w:color w:val="000000"/>
                <w:sz w:val="20"/>
                <w:szCs w:val="20"/>
                <w:lang w:val="en-US"/>
              </w:rPr>
            </w:pPr>
            <w:ins w:id="4418"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3EDE17AA" w14:textId="77777777" w:rsidR="00BD174F" w:rsidRPr="00B828D1" w:rsidRDefault="00BD174F" w:rsidP="00FF0CB1">
            <w:pPr>
              <w:rPr>
                <w:ins w:id="4419" w:author="Shiv Mangal Rahi" w:date="2020-01-02T14:53:00Z"/>
                <w:rFonts w:ascii="Calibri" w:eastAsia="Times New Roman" w:hAnsi="Calibri" w:cs="Calibri"/>
                <w:color w:val="000000"/>
                <w:sz w:val="20"/>
                <w:szCs w:val="20"/>
                <w:lang w:val="en-US"/>
              </w:rPr>
            </w:pPr>
            <w:ins w:id="4420"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693EA11C" w14:textId="77777777" w:rsidR="00BD174F" w:rsidRPr="00B828D1" w:rsidRDefault="00BD174F" w:rsidP="00FF0CB1">
            <w:pPr>
              <w:rPr>
                <w:ins w:id="4421" w:author="Shiv Mangal Rahi" w:date="2020-01-02T14:53:00Z"/>
                <w:rFonts w:ascii="Calibri" w:eastAsia="Times New Roman" w:hAnsi="Calibri" w:cs="Calibri"/>
                <w:color w:val="000000"/>
                <w:sz w:val="20"/>
                <w:szCs w:val="20"/>
                <w:lang w:val="en-US"/>
              </w:rPr>
            </w:pPr>
            <w:ins w:id="4422" w:author="Shiv Mangal Rahi" w:date="2020-01-02T14:53:00Z">
              <w:r w:rsidRPr="00B828D1">
                <w:rPr>
                  <w:rFonts w:ascii="Calibri" w:eastAsia="Times New Roman" w:hAnsi="Calibri" w:cs="Calibri"/>
                  <w:color w:val="000000"/>
                  <w:sz w:val="20"/>
                  <w:szCs w:val="20"/>
                  <w:lang w:val="en-US"/>
                </w:rPr>
                <w:t>NA</w:t>
              </w:r>
            </w:ins>
          </w:p>
        </w:tc>
      </w:tr>
      <w:tr w:rsidR="00BD174F" w:rsidRPr="00B828D1" w14:paraId="0574F193" w14:textId="77777777" w:rsidTr="00FF0CB1">
        <w:trPr>
          <w:trHeight w:val="20"/>
          <w:ins w:id="442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769723AE" w14:textId="77777777" w:rsidR="00BD174F" w:rsidRPr="00B828D1" w:rsidRDefault="00BD174F" w:rsidP="00FF0CB1">
            <w:pPr>
              <w:rPr>
                <w:ins w:id="4424" w:author="Shiv Mangal Rahi" w:date="2020-01-02T14:53:00Z"/>
                <w:rFonts w:ascii="Calibri" w:eastAsia="Times New Roman" w:hAnsi="Calibri" w:cs="Calibri"/>
                <w:color w:val="000000"/>
                <w:sz w:val="20"/>
                <w:szCs w:val="20"/>
                <w:lang w:val="en-US"/>
              </w:rPr>
            </w:pPr>
            <w:ins w:id="4425" w:author="Shiv Mangal Rahi" w:date="2020-01-02T14:53:00Z">
              <w:r w:rsidRPr="00B828D1">
                <w:rPr>
                  <w:rFonts w:ascii="Calibri" w:eastAsia="Times New Roman" w:hAnsi="Calibri" w:cs="Calibri"/>
                  <w:color w:val="000000"/>
                  <w:sz w:val="20"/>
                  <w:szCs w:val="20"/>
                  <w:lang w:val="en-US"/>
                </w:rPr>
                <w:t>Maximum Value</w:t>
              </w:r>
            </w:ins>
          </w:p>
        </w:tc>
        <w:tc>
          <w:tcPr>
            <w:tcW w:w="1287" w:type="dxa"/>
            <w:tcBorders>
              <w:top w:val="nil"/>
              <w:left w:val="nil"/>
              <w:bottom w:val="single" w:sz="4" w:space="0" w:color="auto"/>
              <w:right w:val="single" w:sz="4" w:space="0" w:color="auto"/>
            </w:tcBorders>
            <w:shd w:val="clear" w:color="auto" w:fill="auto"/>
            <w:vAlign w:val="center"/>
            <w:hideMark/>
          </w:tcPr>
          <w:p w14:paraId="1F40C818" w14:textId="77777777" w:rsidR="00BD174F" w:rsidRPr="00B828D1" w:rsidRDefault="00BD174F" w:rsidP="00FF0CB1">
            <w:pPr>
              <w:rPr>
                <w:ins w:id="4426" w:author="Shiv Mangal Rahi" w:date="2020-01-02T14:53:00Z"/>
                <w:rFonts w:ascii="Calibri" w:eastAsia="Times New Roman" w:hAnsi="Calibri" w:cs="Calibri"/>
                <w:color w:val="000000"/>
                <w:sz w:val="20"/>
                <w:szCs w:val="20"/>
                <w:lang w:val="en-US"/>
              </w:rPr>
            </w:pPr>
            <w:ins w:id="4427"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1348FA31" w14:textId="77777777" w:rsidR="00BD174F" w:rsidRPr="00B828D1" w:rsidRDefault="00BD174F" w:rsidP="00FF0CB1">
            <w:pPr>
              <w:rPr>
                <w:ins w:id="4428" w:author="Shiv Mangal Rahi" w:date="2020-01-02T14:53:00Z"/>
                <w:rFonts w:ascii="Calibri" w:eastAsia="Times New Roman" w:hAnsi="Calibri" w:cs="Calibri"/>
                <w:color w:val="000000"/>
                <w:sz w:val="20"/>
                <w:szCs w:val="20"/>
                <w:lang w:val="en-US"/>
              </w:rPr>
            </w:pPr>
            <w:ins w:id="4429"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71B2E97D" w14:textId="77777777" w:rsidR="00BD174F" w:rsidRPr="00B828D1" w:rsidRDefault="00BD174F" w:rsidP="00FF0CB1">
            <w:pPr>
              <w:rPr>
                <w:ins w:id="4430" w:author="Shiv Mangal Rahi" w:date="2020-01-02T14:53:00Z"/>
                <w:rFonts w:ascii="Calibri" w:eastAsia="Times New Roman" w:hAnsi="Calibri" w:cs="Calibri"/>
                <w:color w:val="000000"/>
                <w:sz w:val="20"/>
                <w:szCs w:val="20"/>
                <w:lang w:val="en-US"/>
              </w:rPr>
            </w:pPr>
            <w:ins w:id="4431"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77B44962" w14:textId="77777777" w:rsidR="00BD174F" w:rsidRPr="00B828D1" w:rsidRDefault="00BD174F" w:rsidP="00FF0CB1">
            <w:pPr>
              <w:rPr>
                <w:ins w:id="4432" w:author="Shiv Mangal Rahi" w:date="2020-01-02T14:53:00Z"/>
                <w:rFonts w:ascii="Calibri" w:eastAsia="Times New Roman" w:hAnsi="Calibri" w:cs="Calibri"/>
                <w:color w:val="000000"/>
                <w:sz w:val="20"/>
                <w:szCs w:val="20"/>
                <w:lang w:val="en-US"/>
              </w:rPr>
            </w:pPr>
            <w:ins w:id="4433"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5A7020DF" w14:textId="77777777" w:rsidR="00BD174F" w:rsidRPr="00B828D1" w:rsidRDefault="00BD174F" w:rsidP="00FF0CB1">
            <w:pPr>
              <w:rPr>
                <w:ins w:id="4434" w:author="Shiv Mangal Rahi" w:date="2020-01-02T14:53:00Z"/>
                <w:rFonts w:ascii="Calibri" w:eastAsia="Times New Roman" w:hAnsi="Calibri" w:cs="Calibri"/>
                <w:color w:val="000000"/>
                <w:sz w:val="20"/>
                <w:szCs w:val="20"/>
                <w:lang w:val="en-US"/>
              </w:rPr>
            </w:pPr>
            <w:ins w:id="4435"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1AA9F6FC" w14:textId="77777777" w:rsidR="00BD174F" w:rsidRPr="00B828D1" w:rsidRDefault="00BD174F" w:rsidP="00FF0CB1">
            <w:pPr>
              <w:rPr>
                <w:ins w:id="4436" w:author="Shiv Mangal Rahi" w:date="2020-01-02T14:53:00Z"/>
                <w:rFonts w:ascii="Calibri" w:eastAsia="Times New Roman" w:hAnsi="Calibri" w:cs="Calibri"/>
                <w:color w:val="000000"/>
                <w:sz w:val="20"/>
                <w:szCs w:val="20"/>
                <w:lang w:val="en-US"/>
              </w:rPr>
            </w:pPr>
            <w:ins w:id="4437" w:author="Shiv Mangal Rahi" w:date="2020-01-02T14:53:00Z">
              <w:r w:rsidRPr="00B828D1">
                <w:rPr>
                  <w:rFonts w:ascii="Calibri" w:eastAsia="Times New Roman" w:hAnsi="Calibri" w:cs="Calibri"/>
                  <w:color w:val="000000"/>
                  <w:sz w:val="20"/>
                  <w:szCs w:val="20"/>
                  <w:lang w:val="en-US"/>
                </w:rPr>
                <w:t>NA</w:t>
              </w:r>
            </w:ins>
          </w:p>
        </w:tc>
      </w:tr>
      <w:tr w:rsidR="00BD174F" w:rsidRPr="00B828D1" w14:paraId="12FEF464" w14:textId="77777777" w:rsidTr="00FF0CB1">
        <w:trPr>
          <w:trHeight w:val="20"/>
          <w:ins w:id="443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72644793" w14:textId="77777777" w:rsidR="00BD174F" w:rsidRPr="00B828D1" w:rsidRDefault="00BD174F" w:rsidP="00FF0CB1">
            <w:pPr>
              <w:rPr>
                <w:ins w:id="4439" w:author="Shiv Mangal Rahi" w:date="2020-01-02T14:53:00Z"/>
                <w:rFonts w:ascii="Calibri" w:eastAsia="Times New Roman" w:hAnsi="Calibri" w:cs="Calibri"/>
                <w:color w:val="000000"/>
                <w:sz w:val="20"/>
                <w:szCs w:val="20"/>
                <w:lang w:val="en-US"/>
              </w:rPr>
            </w:pPr>
            <w:ins w:id="4440" w:author="Shiv Mangal Rahi" w:date="2020-01-02T14:53:00Z">
              <w:r w:rsidRPr="00B828D1">
                <w:rPr>
                  <w:rFonts w:ascii="Calibri" w:eastAsia="Times New Roman" w:hAnsi="Calibri" w:cs="Calibri"/>
                  <w:color w:val="000000"/>
                  <w:sz w:val="20"/>
                  <w:szCs w:val="20"/>
                  <w:lang w:val="en-US"/>
                </w:rPr>
                <w:t>Type of List</w:t>
              </w:r>
            </w:ins>
          </w:p>
        </w:tc>
        <w:tc>
          <w:tcPr>
            <w:tcW w:w="1287" w:type="dxa"/>
            <w:tcBorders>
              <w:top w:val="nil"/>
              <w:left w:val="nil"/>
              <w:bottom w:val="single" w:sz="4" w:space="0" w:color="auto"/>
              <w:right w:val="single" w:sz="4" w:space="0" w:color="auto"/>
            </w:tcBorders>
            <w:shd w:val="clear" w:color="auto" w:fill="auto"/>
            <w:vAlign w:val="center"/>
            <w:hideMark/>
          </w:tcPr>
          <w:p w14:paraId="0C1AD4EE" w14:textId="77777777" w:rsidR="00BD174F" w:rsidRPr="00B828D1" w:rsidRDefault="00BD174F" w:rsidP="00FF0CB1">
            <w:pPr>
              <w:rPr>
                <w:ins w:id="4441" w:author="Shiv Mangal Rahi" w:date="2020-01-02T14:53:00Z"/>
                <w:rFonts w:ascii="Calibri" w:eastAsia="Times New Roman" w:hAnsi="Calibri" w:cs="Calibri"/>
                <w:color w:val="000000"/>
                <w:sz w:val="20"/>
                <w:szCs w:val="20"/>
                <w:lang w:val="en-US"/>
              </w:rPr>
            </w:pPr>
            <w:ins w:id="4442"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7C67721E" w14:textId="77777777" w:rsidR="00BD174F" w:rsidRPr="00B828D1" w:rsidRDefault="00BD174F" w:rsidP="00FF0CB1">
            <w:pPr>
              <w:rPr>
                <w:ins w:id="4443" w:author="Shiv Mangal Rahi" w:date="2020-01-02T14:53:00Z"/>
                <w:rFonts w:ascii="Calibri" w:eastAsia="Times New Roman" w:hAnsi="Calibri" w:cs="Calibri"/>
                <w:color w:val="000000"/>
                <w:sz w:val="20"/>
                <w:szCs w:val="20"/>
                <w:lang w:val="en-US"/>
              </w:rPr>
            </w:pPr>
            <w:ins w:id="4444" w:author="Shiv Mangal Rahi" w:date="2020-01-02T14:53:00Z">
              <w:r w:rsidRPr="00B828D1">
                <w:rPr>
                  <w:rFonts w:ascii="Calibri" w:eastAsia="Times New Roman" w:hAnsi="Calibri" w:cs="Calibri"/>
                  <w:color w:val="000000"/>
                  <w:sz w:val="20"/>
                  <w:szCs w:val="20"/>
                  <w:lang w:val="en-US"/>
                </w:rPr>
                <w:t>Reference List Item : Rule Dimension</w:t>
              </w:r>
            </w:ins>
          </w:p>
        </w:tc>
        <w:tc>
          <w:tcPr>
            <w:tcW w:w="1288" w:type="dxa"/>
            <w:tcBorders>
              <w:top w:val="nil"/>
              <w:left w:val="nil"/>
              <w:bottom w:val="single" w:sz="4" w:space="0" w:color="auto"/>
              <w:right w:val="single" w:sz="4" w:space="0" w:color="auto"/>
            </w:tcBorders>
            <w:shd w:val="clear" w:color="auto" w:fill="auto"/>
            <w:vAlign w:val="center"/>
            <w:hideMark/>
          </w:tcPr>
          <w:p w14:paraId="2791E9ED" w14:textId="77777777" w:rsidR="00BD174F" w:rsidRPr="00B828D1" w:rsidRDefault="00BD174F" w:rsidP="00FF0CB1">
            <w:pPr>
              <w:rPr>
                <w:ins w:id="4445" w:author="Shiv Mangal Rahi" w:date="2020-01-02T14:53:00Z"/>
                <w:rFonts w:ascii="Calibri" w:eastAsia="Times New Roman" w:hAnsi="Calibri" w:cs="Calibri"/>
                <w:color w:val="000000"/>
                <w:sz w:val="20"/>
                <w:szCs w:val="20"/>
                <w:lang w:val="en-US"/>
              </w:rPr>
            </w:pPr>
            <w:ins w:id="4446"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3C7FAD9" w14:textId="77777777" w:rsidR="00BD174F" w:rsidRPr="00B828D1" w:rsidRDefault="00BD174F" w:rsidP="00FF0CB1">
            <w:pPr>
              <w:rPr>
                <w:ins w:id="4447" w:author="Shiv Mangal Rahi" w:date="2020-01-02T14:53:00Z"/>
                <w:rFonts w:ascii="Calibri" w:eastAsia="Times New Roman" w:hAnsi="Calibri" w:cs="Calibri"/>
                <w:color w:val="000000"/>
                <w:sz w:val="20"/>
                <w:szCs w:val="20"/>
                <w:lang w:val="en-US"/>
              </w:rPr>
            </w:pPr>
            <w:ins w:id="4448" w:author="Shiv Mangal Rahi" w:date="2020-01-02T14:53:00Z">
              <w:r w:rsidRPr="00B828D1">
                <w:rPr>
                  <w:rFonts w:ascii="Calibri" w:eastAsia="Times New Roman" w:hAnsi="Calibri" w:cs="Calibri"/>
                  <w:color w:val="000000"/>
                  <w:sz w:val="20"/>
                  <w:szCs w:val="20"/>
                  <w:lang w:val="en-US"/>
                </w:rPr>
                <w:t>Reference List Item : Rule Status</w:t>
              </w:r>
            </w:ins>
          </w:p>
        </w:tc>
        <w:tc>
          <w:tcPr>
            <w:tcW w:w="1288" w:type="dxa"/>
            <w:tcBorders>
              <w:top w:val="nil"/>
              <w:left w:val="nil"/>
              <w:bottom w:val="single" w:sz="4" w:space="0" w:color="auto"/>
              <w:right w:val="single" w:sz="4" w:space="0" w:color="auto"/>
            </w:tcBorders>
            <w:shd w:val="clear" w:color="auto" w:fill="auto"/>
            <w:vAlign w:val="center"/>
            <w:hideMark/>
          </w:tcPr>
          <w:p w14:paraId="49EF10D4" w14:textId="77777777" w:rsidR="00BD174F" w:rsidRPr="00B828D1" w:rsidRDefault="00BD174F" w:rsidP="00FF0CB1">
            <w:pPr>
              <w:rPr>
                <w:ins w:id="4449" w:author="Shiv Mangal Rahi" w:date="2020-01-02T14:53:00Z"/>
                <w:rFonts w:ascii="Calibri" w:eastAsia="Times New Roman" w:hAnsi="Calibri" w:cs="Calibri"/>
                <w:color w:val="000000"/>
                <w:sz w:val="20"/>
                <w:szCs w:val="20"/>
                <w:lang w:val="en-US"/>
              </w:rPr>
            </w:pPr>
            <w:ins w:id="4450"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73655F1E" w14:textId="77777777" w:rsidR="00BD174F" w:rsidRPr="00B828D1" w:rsidRDefault="00BD174F" w:rsidP="00FF0CB1">
            <w:pPr>
              <w:rPr>
                <w:ins w:id="4451" w:author="Shiv Mangal Rahi" w:date="2020-01-02T14:53:00Z"/>
                <w:rFonts w:ascii="Calibri" w:eastAsia="Times New Roman" w:hAnsi="Calibri" w:cs="Calibri"/>
                <w:color w:val="000000"/>
                <w:sz w:val="20"/>
                <w:szCs w:val="20"/>
                <w:lang w:val="en-US"/>
              </w:rPr>
            </w:pPr>
            <w:ins w:id="4452" w:author="Shiv Mangal Rahi" w:date="2020-01-02T14:53:00Z">
              <w:r w:rsidRPr="00B828D1">
                <w:rPr>
                  <w:rFonts w:ascii="Calibri" w:eastAsia="Times New Roman" w:hAnsi="Calibri" w:cs="Calibri"/>
                  <w:color w:val="000000"/>
                  <w:sz w:val="20"/>
                  <w:szCs w:val="20"/>
                  <w:lang w:val="en-US"/>
                </w:rPr>
                <w:t>Reference List Item : IGX Pass Skip List</w:t>
              </w:r>
            </w:ins>
          </w:p>
        </w:tc>
      </w:tr>
      <w:tr w:rsidR="00BD174F" w:rsidRPr="00B828D1" w14:paraId="00D88185" w14:textId="77777777" w:rsidTr="00FF0CB1">
        <w:trPr>
          <w:trHeight w:val="20"/>
          <w:ins w:id="445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59F268C8" w14:textId="77777777" w:rsidR="00BD174F" w:rsidRPr="00B828D1" w:rsidRDefault="00BD174F" w:rsidP="00FF0CB1">
            <w:pPr>
              <w:rPr>
                <w:ins w:id="4454" w:author="Shiv Mangal Rahi" w:date="2020-01-02T14:53:00Z"/>
                <w:rFonts w:ascii="Calibri" w:eastAsia="Times New Roman" w:hAnsi="Calibri" w:cs="Calibri"/>
                <w:color w:val="000000"/>
                <w:sz w:val="20"/>
                <w:szCs w:val="20"/>
                <w:lang w:val="en-US"/>
              </w:rPr>
            </w:pPr>
            <w:ins w:id="4455" w:author="Shiv Mangal Rahi" w:date="2020-01-02T14:53:00Z">
              <w:r w:rsidRPr="00B828D1">
                <w:rPr>
                  <w:rFonts w:ascii="Calibri" w:eastAsia="Times New Roman" w:hAnsi="Calibri" w:cs="Calibri"/>
                  <w:color w:val="000000"/>
                  <w:sz w:val="20"/>
                  <w:szCs w:val="20"/>
                  <w:lang w:val="en-US"/>
                </w:rPr>
                <w:t xml:space="preserve">List Display </w:t>
              </w:r>
              <w:r w:rsidRPr="00B828D1">
                <w:rPr>
                  <w:rFonts w:ascii="Calibri" w:eastAsia="Times New Roman" w:hAnsi="Calibri" w:cs="Calibri"/>
                  <w:color w:val="000000"/>
                  <w:sz w:val="20"/>
                  <w:szCs w:val="20"/>
                  <w:lang w:val="en-US"/>
                </w:rPr>
                <w:lastRenderedPageBreak/>
                <w:t>Format</w:t>
              </w:r>
            </w:ins>
          </w:p>
        </w:tc>
        <w:tc>
          <w:tcPr>
            <w:tcW w:w="1287" w:type="dxa"/>
            <w:tcBorders>
              <w:top w:val="nil"/>
              <w:left w:val="nil"/>
              <w:bottom w:val="single" w:sz="4" w:space="0" w:color="auto"/>
              <w:right w:val="single" w:sz="4" w:space="0" w:color="auto"/>
            </w:tcBorders>
            <w:shd w:val="clear" w:color="auto" w:fill="auto"/>
            <w:vAlign w:val="center"/>
            <w:hideMark/>
          </w:tcPr>
          <w:p w14:paraId="43AAB34C" w14:textId="77777777" w:rsidR="00BD174F" w:rsidRPr="00B828D1" w:rsidRDefault="00BD174F" w:rsidP="00FF0CB1">
            <w:pPr>
              <w:rPr>
                <w:ins w:id="4456" w:author="Shiv Mangal Rahi" w:date="2020-01-02T14:53:00Z"/>
                <w:rFonts w:ascii="Calibri" w:eastAsia="Times New Roman" w:hAnsi="Calibri" w:cs="Calibri"/>
                <w:color w:val="000000"/>
                <w:sz w:val="20"/>
                <w:szCs w:val="20"/>
                <w:lang w:val="en-US"/>
              </w:rPr>
            </w:pPr>
            <w:ins w:id="4457" w:author="Shiv Mangal Rahi" w:date="2020-01-02T14:53:00Z">
              <w:r w:rsidRPr="00B828D1">
                <w:rPr>
                  <w:rFonts w:ascii="Calibri" w:eastAsia="Times New Roman" w:hAnsi="Calibri" w:cs="Calibri"/>
                  <w:color w:val="000000"/>
                  <w:sz w:val="20"/>
                  <w:szCs w:val="20"/>
                  <w:lang w:val="en-US"/>
                </w:rPr>
                <w:lastRenderedPageBreak/>
                <w:t>N/A</w:t>
              </w:r>
            </w:ins>
          </w:p>
        </w:tc>
        <w:tc>
          <w:tcPr>
            <w:tcW w:w="1288" w:type="dxa"/>
            <w:tcBorders>
              <w:top w:val="nil"/>
              <w:left w:val="nil"/>
              <w:bottom w:val="single" w:sz="4" w:space="0" w:color="auto"/>
              <w:right w:val="single" w:sz="4" w:space="0" w:color="auto"/>
            </w:tcBorders>
            <w:shd w:val="clear" w:color="auto" w:fill="auto"/>
            <w:vAlign w:val="center"/>
            <w:hideMark/>
          </w:tcPr>
          <w:p w14:paraId="06AD4101" w14:textId="77777777" w:rsidR="00BD174F" w:rsidRPr="00B828D1" w:rsidRDefault="00BD174F" w:rsidP="00FF0CB1">
            <w:pPr>
              <w:rPr>
                <w:ins w:id="4458" w:author="Shiv Mangal Rahi" w:date="2020-01-02T14:53:00Z"/>
                <w:rFonts w:ascii="Calibri" w:eastAsia="Times New Roman" w:hAnsi="Calibri" w:cs="Calibri"/>
                <w:color w:val="000000"/>
                <w:sz w:val="20"/>
                <w:szCs w:val="20"/>
                <w:lang w:val="en-US"/>
              </w:rPr>
            </w:pPr>
            <w:ins w:id="4459" w:author="Shiv Mangal Rahi" w:date="2020-01-02T14:53:00Z">
              <w:r w:rsidRPr="00B828D1">
                <w:rPr>
                  <w:rFonts w:ascii="Calibri" w:eastAsia="Times New Roman" w:hAnsi="Calibri" w:cs="Calibri"/>
                  <w:color w:val="000000"/>
                  <w:sz w:val="20"/>
                  <w:szCs w:val="20"/>
                  <w:lang w:val="en-US"/>
                </w:rPr>
                <w:t>{Code}</w:t>
              </w:r>
            </w:ins>
          </w:p>
        </w:tc>
        <w:tc>
          <w:tcPr>
            <w:tcW w:w="1288" w:type="dxa"/>
            <w:tcBorders>
              <w:top w:val="nil"/>
              <w:left w:val="nil"/>
              <w:bottom w:val="single" w:sz="4" w:space="0" w:color="auto"/>
              <w:right w:val="single" w:sz="4" w:space="0" w:color="auto"/>
            </w:tcBorders>
            <w:shd w:val="clear" w:color="auto" w:fill="auto"/>
            <w:vAlign w:val="center"/>
            <w:hideMark/>
          </w:tcPr>
          <w:p w14:paraId="3FA38766" w14:textId="77777777" w:rsidR="00BD174F" w:rsidRPr="00B828D1" w:rsidRDefault="00BD174F" w:rsidP="00FF0CB1">
            <w:pPr>
              <w:rPr>
                <w:ins w:id="4460" w:author="Shiv Mangal Rahi" w:date="2020-01-02T14:53:00Z"/>
                <w:rFonts w:ascii="Calibri" w:eastAsia="Times New Roman" w:hAnsi="Calibri" w:cs="Calibri"/>
                <w:color w:val="000000"/>
                <w:sz w:val="20"/>
                <w:szCs w:val="20"/>
                <w:lang w:val="en-US"/>
              </w:rPr>
            </w:pPr>
            <w:ins w:id="4461"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7F8E2B31" w14:textId="77777777" w:rsidR="00BD174F" w:rsidRPr="00B828D1" w:rsidRDefault="00BD174F" w:rsidP="00FF0CB1">
            <w:pPr>
              <w:rPr>
                <w:ins w:id="4462" w:author="Shiv Mangal Rahi" w:date="2020-01-02T14:53:00Z"/>
                <w:rFonts w:ascii="Calibri" w:eastAsia="Times New Roman" w:hAnsi="Calibri" w:cs="Calibri"/>
                <w:color w:val="000000"/>
                <w:sz w:val="20"/>
                <w:szCs w:val="20"/>
                <w:lang w:val="en-US"/>
              </w:rPr>
            </w:pPr>
            <w:ins w:id="4463" w:author="Shiv Mangal Rahi" w:date="2020-01-02T14:53:00Z">
              <w:r w:rsidRPr="00B828D1">
                <w:rPr>
                  <w:rFonts w:ascii="Calibri" w:eastAsia="Times New Roman" w:hAnsi="Calibri" w:cs="Calibri"/>
                  <w:color w:val="000000"/>
                  <w:sz w:val="20"/>
                  <w:szCs w:val="20"/>
                  <w:lang w:val="en-US"/>
                </w:rPr>
                <w:t>{Code}</w:t>
              </w:r>
            </w:ins>
          </w:p>
        </w:tc>
        <w:tc>
          <w:tcPr>
            <w:tcW w:w="1288" w:type="dxa"/>
            <w:tcBorders>
              <w:top w:val="nil"/>
              <w:left w:val="nil"/>
              <w:bottom w:val="single" w:sz="4" w:space="0" w:color="auto"/>
              <w:right w:val="single" w:sz="4" w:space="0" w:color="auto"/>
            </w:tcBorders>
            <w:shd w:val="clear" w:color="auto" w:fill="auto"/>
            <w:vAlign w:val="center"/>
            <w:hideMark/>
          </w:tcPr>
          <w:p w14:paraId="0C1C0086" w14:textId="77777777" w:rsidR="00BD174F" w:rsidRPr="00B828D1" w:rsidRDefault="00BD174F" w:rsidP="00FF0CB1">
            <w:pPr>
              <w:rPr>
                <w:ins w:id="4464" w:author="Shiv Mangal Rahi" w:date="2020-01-02T14:53:00Z"/>
                <w:rFonts w:ascii="Calibri" w:eastAsia="Times New Roman" w:hAnsi="Calibri" w:cs="Calibri"/>
                <w:color w:val="000000"/>
                <w:sz w:val="20"/>
                <w:szCs w:val="20"/>
                <w:lang w:val="en-US"/>
              </w:rPr>
            </w:pPr>
            <w:ins w:id="4465"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94CC2C3" w14:textId="77777777" w:rsidR="00BD174F" w:rsidRPr="00B828D1" w:rsidRDefault="00BD174F" w:rsidP="00FF0CB1">
            <w:pPr>
              <w:rPr>
                <w:ins w:id="4466" w:author="Shiv Mangal Rahi" w:date="2020-01-02T14:53:00Z"/>
                <w:rFonts w:ascii="Calibri" w:eastAsia="Times New Roman" w:hAnsi="Calibri" w:cs="Calibri"/>
                <w:color w:val="000000"/>
                <w:sz w:val="20"/>
                <w:szCs w:val="20"/>
                <w:lang w:val="en-US"/>
              </w:rPr>
            </w:pPr>
            <w:ins w:id="4467" w:author="Shiv Mangal Rahi" w:date="2020-01-02T14:53:00Z">
              <w:r w:rsidRPr="00B828D1">
                <w:rPr>
                  <w:rFonts w:ascii="Calibri" w:eastAsia="Times New Roman" w:hAnsi="Calibri" w:cs="Calibri"/>
                  <w:color w:val="000000"/>
                  <w:sz w:val="20"/>
                  <w:szCs w:val="20"/>
                  <w:lang w:val="en-US"/>
                </w:rPr>
                <w:t>{Description}</w:t>
              </w:r>
            </w:ins>
          </w:p>
        </w:tc>
      </w:tr>
      <w:tr w:rsidR="00BD174F" w:rsidRPr="00B828D1" w14:paraId="210823E3" w14:textId="77777777" w:rsidTr="00FF0CB1">
        <w:trPr>
          <w:trHeight w:val="20"/>
          <w:ins w:id="446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0CED7428" w14:textId="77777777" w:rsidR="00BD174F" w:rsidRPr="00B828D1" w:rsidRDefault="00BD174F" w:rsidP="00FF0CB1">
            <w:pPr>
              <w:rPr>
                <w:ins w:id="4469" w:author="Shiv Mangal Rahi" w:date="2020-01-02T14:53:00Z"/>
                <w:rFonts w:ascii="Calibri" w:eastAsia="Times New Roman" w:hAnsi="Calibri" w:cs="Calibri"/>
                <w:color w:val="000000"/>
                <w:sz w:val="20"/>
                <w:szCs w:val="20"/>
                <w:lang w:val="en-US"/>
              </w:rPr>
            </w:pPr>
            <w:ins w:id="4470" w:author="Shiv Mangal Rahi" w:date="2020-01-02T14:53:00Z">
              <w:r w:rsidRPr="00B828D1">
                <w:rPr>
                  <w:rFonts w:ascii="Calibri" w:eastAsia="Times New Roman" w:hAnsi="Calibri" w:cs="Calibri"/>
                  <w:color w:val="000000"/>
                  <w:sz w:val="20"/>
                  <w:szCs w:val="20"/>
                  <w:lang w:val="en-US"/>
                </w:rPr>
                <w:lastRenderedPageBreak/>
                <w:t>Show In Detail Tile</w:t>
              </w:r>
            </w:ins>
          </w:p>
        </w:tc>
        <w:tc>
          <w:tcPr>
            <w:tcW w:w="1287" w:type="dxa"/>
            <w:tcBorders>
              <w:top w:val="nil"/>
              <w:left w:val="nil"/>
              <w:bottom w:val="single" w:sz="4" w:space="0" w:color="auto"/>
              <w:right w:val="single" w:sz="4" w:space="0" w:color="auto"/>
            </w:tcBorders>
            <w:shd w:val="clear" w:color="auto" w:fill="auto"/>
            <w:vAlign w:val="center"/>
            <w:hideMark/>
          </w:tcPr>
          <w:p w14:paraId="0C8DD5C9" w14:textId="77777777" w:rsidR="00BD174F" w:rsidRPr="00B828D1" w:rsidRDefault="00BD174F" w:rsidP="00FF0CB1">
            <w:pPr>
              <w:rPr>
                <w:ins w:id="4471" w:author="Shiv Mangal Rahi" w:date="2020-01-02T14:53:00Z"/>
                <w:rFonts w:ascii="Calibri" w:eastAsia="Times New Roman" w:hAnsi="Calibri" w:cs="Calibri"/>
                <w:color w:val="000000"/>
                <w:sz w:val="20"/>
                <w:szCs w:val="20"/>
                <w:lang w:val="en-US"/>
              </w:rPr>
            </w:pPr>
            <w:ins w:id="4472"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384F484A" w14:textId="77777777" w:rsidR="00BD174F" w:rsidRPr="00B828D1" w:rsidRDefault="00BD174F" w:rsidP="00FF0CB1">
            <w:pPr>
              <w:rPr>
                <w:ins w:id="4473" w:author="Shiv Mangal Rahi" w:date="2020-01-02T14:53:00Z"/>
                <w:rFonts w:ascii="Calibri" w:eastAsia="Times New Roman" w:hAnsi="Calibri" w:cs="Calibri"/>
                <w:color w:val="000000"/>
                <w:sz w:val="20"/>
                <w:szCs w:val="20"/>
                <w:lang w:val="en-US"/>
              </w:rPr>
            </w:pPr>
            <w:ins w:id="4474"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54950CEB" w14:textId="77777777" w:rsidR="00BD174F" w:rsidRPr="00B828D1" w:rsidRDefault="00BD174F" w:rsidP="00FF0CB1">
            <w:pPr>
              <w:rPr>
                <w:ins w:id="4475" w:author="Shiv Mangal Rahi" w:date="2020-01-02T14:53:00Z"/>
                <w:rFonts w:ascii="Calibri" w:eastAsia="Times New Roman" w:hAnsi="Calibri" w:cs="Calibri"/>
                <w:color w:val="000000"/>
                <w:sz w:val="20"/>
                <w:szCs w:val="20"/>
                <w:lang w:val="en-US"/>
              </w:rPr>
            </w:pPr>
            <w:ins w:id="4476"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751D8735" w14:textId="77777777" w:rsidR="00BD174F" w:rsidRPr="00B828D1" w:rsidRDefault="00BD174F" w:rsidP="00FF0CB1">
            <w:pPr>
              <w:rPr>
                <w:ins w:id="4477" w:author="Shiv Mangal Rahi" w:date="2020-01-02T14:53:00Z"/>
                <w:rFonts w:ascii="Calibri" w:eastAsia="Times New Roman" w:hAnsi="Calibri" w:cs="Calibri"/>
                <w:color w:val="000000"/>
                <w:sz w:val="20"/>
                <w:szCs w:val="20"/>
                <w:lang w:val="en-US"/>
              </w:rPr>
            </w:pPr>
            <w:ins w:id="4478"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08D8F56B" w14:textId="77777777" w:rsidR="00BD174F" w:rsidRPr="00B828D1" w:rsidRDefault="00BD174F" w:rsidP="00FF0CB1">
            <w:pPr>
              <w:rPr>
                <w:ins w:id="4479" w:author="Shiv Mangal Rahi" w:date="2020-01-02T14:53:00Z"/>
                <w:rFonts w:ascii="Calibri" w:eastAsia="Times New Roman" w:hAnsi="Calibri" w:cs="Calibri"/>
                <w:color w:val="000000"/>
                <w:sz w:val="20"/>
                <w:szCs w:val="20"/>
                <w:lang w:val="en-US"/>
              </w:rPr>
            </w:pPr>
            <w:ins w:id="4480"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064BB269" w14:textId="77777777" w:rsidR="00BD174F" w:rsidRPr="00B828D1" w:rsidRDefault="00BD174F" w:rsidP="00FF0CB1">
            <w:pPr>
              <w:rPr>
                <w:ins w:id="4481" w:author="Shiv Mangal Rahi" w:date="2020-01-02T14:53:00Z"/>
                <w:rFonts w:ascii="Calibri" w:eastAsia="Times New Roman" w:hAnsi="Calibri" w:cs="Calibri"/>
                <w:color w:val="000000"/>
                <w:sz w:val="20"/>
                <w:szCs w:val="20"/>
                <w:lang w:val="en-US"/>
              </w:rPr>
            </w:pPr>
            <w:ins w:id="4482" w:author="Shiv Mangal Rahi" w:date="2020-01-02T14:53:00Z">
              <w:r w:rsidRPr="00B828D1">
                <w:rPr>
                  <w:rFonts w:ascii="Calibri" w:eastAsia="Times New Roman" w:hAnsi="Calibri" w:cs="Calibri"/>
                  <w:color w:val="000000"/>
                  <w:sz w:val="20"/>
                  <w:szCs w:val="20"/>
                  <w:lang w:val="en-US"/>
                </w:rPr>
                <w:t>TRUE</w:t>
              </w:r>
            </w:ins>
          </w:p>
        </w:tc>
      </w:tr>
      <w:tr w:rsidR="00BD174F" w:rsidRPr="00B828D1" w14:paraId="4362BAF6" w14:textId="77777777" w:rsidTr="00FF0CB1">
        <w:trPr>
          <w:trHeight w:val="20"/>
          <w:ins w:id="448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505588B7" w14:textId="77777777" w:rsidR="00BD174F" w:rsidRPr="00B828D1" w:rsidRDefault="00BD174F" w:rsidP="00FF0CB1">
            <w:pPr>
              <w:rPr>
                <w:ins w:id="4484" w:author="Shiv Mangal Rahi" w:date="2020-01-02T14:53:00Z"/>
                <w:rFonts w:ascii="Calibri" w:eastAsia="Times New Roman" w:hAnsi="Calibri" w:cs="Calibri"/>
                <w:color w:val="000000"/>
                <w:sz w:val="20"/>
                <w:szCs w:val="20"/>
                <w:lang w:val="en-US"/>
              </w:rPr>
            </w:pPr>
            <w:ins w:id="4485" w:author="Shiv Mangal Rahi" w:date="2020-01-02T14:53:00Z">
              <w:r w:rsidRPr="00B828D1">
                <w:rPr>
                  <w:rFonts w:ascii="Calibri" w:eastAsia="Times New Roman" w:hAnsi="Calibri" w:cs="Calibri"/>
                  <w:color w:val="000000"/>
                  <w:sz w:val="20"/>
                  <w:szCs w:val="20"/>
                  <w:lang w:val="en-US"/>
                </w:rPr>
                <w:t>Is Editable</w:t>
              </w:r>
            </w:ins>
          </w:p>
        </w:tc>
        <w:tc>
          <w:tcPr>
            <w:tcW w:w="1287" w:type="dxa"/>
            <w:tcBorders>
              <w:top w:val="nil"/>
              <w:left w:val="nil"/>
              <w:bottom w:val="single" w:sz="4" w:space="0" w:color="auto"/>
              <w:right w:val="single" w:sz="4" w:space="0" w:color="auto"/>
            </w:tcBorders>
            <w:shd w:val="clear" w:color="auto" w:fill="auto"/>
            <w:vAlign w:val="center"/>
            <w:hideMark/>
          </w:tcPr>
          <w:p w14:paraId="7C6AB8BB" w14:textId="77777777" w:rsidR="00BD174F" w:rsidRPr="00B828D1" w:rsidRDefault="00BD174F" w:rsidP="00FF0CB1">
            <w:pPr>
              <w:rPr>
                <w:ins w:id="4486" w:author="Shiv Mangal Rahi" w:date="2020-01-02T14:53:00Z"/>
                <w:rFonts w:ascii="Calibri" w:eastAsia="Times New Roman" w:hAnsi="Calibri" w:cs="Calibri"/>
                <w:color w:val="000000"/>
                <w:sz w:val="20"/>
                <w:szCs w:val="20"/>
                <w:lang w:val="en-US"/>
              </w:rPr>
            </w:pPr>
            <w:ins w:id="4487"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253DDF7D" w14:textId="77777777" w:rsidR="00BD174F" w:rsidRPr="00B828D1" w:rsidRDefault="00BD174F" w:rsidP="00FF0CB1">
            <w:pPr>
              <w:rPr>
                <w:ins w:id="4488" w:author="Shiv Mangal Rahi" w:date="2020-01-02T14:53:00Z"/>
                <w:rFonts w:ascii="Calibri" w:eastAsia="Times New Roman" w:hAnsi="Calibri" w:cs="Calibri"/>
                <w:color w:val="000000"/>
                <w:sz w:val="20"/>
                <w:szCs w:val="20"/>
                <w:lang w:val="en-US"/>
              </w:rPr>
            </w:pPr>
            <w:ins w:id="4489"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51B37422" w14:textId="77777777" w:rsidR="00BD174F" w:rsidRPr="00B828D1" w:rsidRDefault="00BD174F" w:rsidP="00FF0CB1">
            <w:pPr>
              <w:rPr>
                <w:ins w:id="4490" w:author="Shiv Mangal Rahi" w:date="2020-01-02T14:53:00Z"/>
                <w:rFonts w:ascii="Calibri" w:eastAsia="Times New Roman" w:hAnsi="Calibri" w:cs="Calibri"/>
                <w:color w:val="000000"/>
                <w:sz w:val="20"/>
                <w:szCs w:val="20"/>
                <w:lang w:val="en-US"/>
              </w:rPr>
            </w:pPr>
            <w:ins w:id="4491"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6C7B1F41" w14:textId="77777777" w:rsidR="00BD174F" w:rsidRPr="00B828D1" w:rsidRDefault="00BD174F" w:rsidP="00FF0CB1">
            <w:pPr>
              <w:rPr>
                <w:ins w:id="4492" w:author="Shiv Mangal Rahi" w:date="2020-01-02T14:53:00Z"/>
                <w:rFonts w:ascii="Calibri" w:eastAsia="Times New Roman" w:hAnsi="Calibri" w:cs="Calibri"/>
                <w:color w:val="000000"/>
                <w:sz w:val="20"/>
                <w:szCs w:val="20"/>
                <w:lang w:val="en-US"/>
              </w:rPr>
            </w:pPr>
            <w:ins w:id="4493"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4A6AF7D3" w14:textId="77777777" w:rsidR="00BD174F" w:rsidRPr="00B828D1" w:rsidRDefault="00BD174F" w:rsidP="00FF0CB1">
            <w:pPr>
              <w:rPr>
                <w:ins w:id="4494" w:author="Shiv Mangal Rahi" w:date="2020-01-02T14:53:00Z"/>
                <w:rFonts w:ascii="Calibri" w:eastAsia="Times New Roman" w:hAnsi="Calibri" w:cs="Calibri"/>
                <w:color w:val="000000"/>
                <w:sz w:val="20"/>
                <w:szCs w:val="20"/>
                <w:lang w:val="en-US"/>
              </w:rPr>
            </w:pPr>
            <w:ins w:id="4495"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04B23332" w14:textId="77777777" w:rsidR="00BD174F" w:rsidRPr="00B828D1" w:rsidRDefault="00BD174F" w:rsidP="00FF0CB1">
            <w:pPr>
              <w:rPr>
                <w:ins w:id="4496" w:author="Shiv Mangal Rahi" w:date="2020-01-02T14:53:00Z"/>
                <w:rFonts w:ascii="Calibri" w:eastAsia="Times New Roman" w:hAnsi="Calibri" w:cs="Calibri"/>
                <w:color w:val="000000"/>
                <w:sz w:val="20"/>
                <w:szCs w:val="20"/>
                <w:lang w:val="en-US"/>
              </w:rPr>
            </w:pPr>
            <w:ins w:id="4497" w:author="Shiv Mangal Rahi" w:date="2020-01-02T14:53:00Z">
              <w:r w:rsidRPr="00B828D1">
                <w:rPr>
                  <w:rFonts w:ascii="Calibri" w:eastAsia="Times New Roman" w:hAnsi="Calibri" w:cs="Calibri"/>
                  <w:color w:val="000000"/>
                  <w:sz w:val="20"/>
                  <w:szCs w:val="20"/>
                  <w:lang w:val="en-US"/>
                </w:rPr>
                <w:t>TRUE</w:t>
              </w:r>
            </w:ins>
          </w:p>
        </w:tc>
      </w:tr>
      <w:tr w:rsidR="00BD174F" w:rsidRPr="00B828D1" w14:paraId="7E5CC272" w14:textId="77777777" w:rsidTr="00FF0CB1">
        <w:trPr>
          <w:trHeight w:val="20"/>
          <w:ins w:id="449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3DAB593E" w14:textId="77777777" w:rsidR="00BD174F" w:rsidRPr="00B828D1" w:rsidRDefault="00BD174F" w:rsidP="00FF0CB1">
            <w:pPr>
              <w:rPr>
                <w:ins w:id="4499" w:author="Shiv Mangal Rahi" w:date="2020-01-02T14:53:00Z"/>
                <w:rFonts w:ascii="Calibri" w:eastAsia="Times New Roman" w:hAnsi="Calibri" w:cs="Calibri"/>
                <w:color w:val="000000"/>
                <w:sz w:val="20"/>
                <w:szCs w:val="20"/>
                <w:lang w:val="en-US"/>
              </w:rPr>
            </w:pPr>
            <w:ins w:id="4500" w:author="Shiv Mangal Rahi" w:date="2020-01-02T14:53:00Z">
              <w:r w:rsidRPr="00B828D1">
                <w:rPr>
                  <w:rFonts w:ascii="Calibri" w:eastAsia="Times New Roman" w:hAnsi="Calibri" w:cs="Calibri"/>
                  <w:color w:val="000000"/>
                  <w:sz w:val="20"/>
                  <w:szCs w:val="20"/>
                  <w:lang w:val="en-US"/>
                </w:rPr>
                <w:t>Is Listable</w:t>
              </w:r>
            </w:ins>
          </w:p>
        </w:tc>
        <w:tc>
          <w:tcPr>
            <w:tcW w:w="1287" w:type="dxa"/>
            <w:tcBorders>
              <w:top w:val="nil"/>
              <w:left w:val="nil"/>
              <w:bottom w:val="single" w:sz="4" w:space="0" w:color="auto"/>
              <w:right w:val="single" w:sz="4" w:space="0" w:color="auto"/>
            </w:tcBorders>
            <w:shd w:val="clear" w:color="auto" w:fill="auto"/>
            <w:vAlign w:val="center"/>
            <w:hideMark/>
          </w:tcPr>
          <w:p w14:paraId="718B6C3F" w14:textId="77777777" w:rsidR="00BD174F" w:rsidRPr="00B828D1" w:rsidRDefault="00BD174F" w:rsidP="00FF0CB1">
            <w:pPr>
              <w:rPr>
                <w:ins w:id="4501" w:author="Shiv Mangal Rahi" w:date="2020-01-02T14:53:00Z"/>
                <w:rFonts w:ascii="Calibri" w:eastAsia="Times New Roman" w:hAnsi="Calibri" w:cs="Calibri"/>
                <w:color w:val="000000"/>
                <w:sz w:val="20"/>
                <w:szCs w:val="20"/>
                <w:lang w:val="en-US"/>
              </w:rPr>
            </w:pPr>
            <w:ins w:id="4502"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0CC4AD18" w14:textId="77777777" w:rsidR="00BD174F" w:rsidRPr="00B828D1" w:rsidRDefault="00BD174F" w:rsidP="00FF0CB1">
            <w:pPr>
              <w:rPr>
                <w:ins w:id="4503" w:author="Shiv Mangal Rahi" w:date="2020-01-02T14:53:00Z"/>
                <w:rFonts w:ascii="Calibri" w:eastAsia="Times New Roman" w:hAnsi="Calibri" w:cs="Calibri"/>
                <w:color w:val="000000"/>
                <w:sz w:val="20"/>
                <w:szCs w:val="20"/>
                <w:lang w:val="en-US"/>
              </w:rPr>
            </w:pPr>
            <w:ins w:id="4504"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70311D1A" w14:textId="77777777" w:rsidR="00BD174F" w:rsidRPr="00B828D1" w:rsidRDefault="00BD174F" w:rsidP="00FF0CB1">
            <w:pPr>
              <w:rPr>
                <w:ins w:id="4505" w:author="Shiv Mangal Rahi" w:date="2020-01-02T14:53:00Z"/>
                <w:rFonts w:ascii="Calibri" w:eastAsia="Times New Roman" w:hAnsi="Calibri" w:cs="Calibri"/>
                <w:color w:val="000000"/>
                <w:sz w:val="20"/>
                <w:szCs w:val="20"/>
                <w:lang w:val="en-US"/>
              </w:rPr>
            </w:pPr>
            <w:ins w:id="4506"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27364ECE" w14:textId="77777777" w:rsidR="00BD174F" w:rsidRPr="00B828D1" w:rsidRDefault="00BD174F" w:rsidP="00FF0CB1">
            <w:pPr>
              <w:rPr>
                <w:ins w:id="4507" w:author="Shiv Mangal Rahi" w:date="2020-01-02T14:53:00Z"/>
                <w:rFonts w:ascii="Calibri" w:eastAsia="Times New Roman" w:hAnsi="Calibri" w:cs="Calibri"/>
                <w:color w:val="000000"/>
                <w:sz w:val="20"/>
                <w:szCs w:val="20"/>
                <w:lang w:val="en-US"/>
              </w:rPr>
            </w:pPr>
            <w:ins w:id="4508"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6979FF16" w14:textId="77777777" w:rsidR="00BD174F" w:rsidRPr="00B828D1" w:rsidRDefault="00BD174F" w:rsidP="00FF0CB1">
            <w:pPr>
              <w:rPr>
                <w:ins w:id="4509" w:author="Shiv Mangal Rahi" w:date="2020-01-02T14:53:00Z"/>
                <w:rFonts w:ascii="Calibri" w:eastAsia="Times New Roman" w:hAnsi="Calibri" w:cs="Calibri"/>
                <w:color w:val="000000"/>
                <w:sz w:val="20"/>
                <w:szCs w:val="20"/>
                <w:lang w:val="en-US"/>
              </w:rPr>
            </w:pPr>
            <w:ins w:id="4510"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083BEF6C" w14:textId="77777777" w:rsidR="00BD174F" w:rsidRPr="00B828D1" w:rsidRDefault="00BD174F" w:rsidP="00FF0CB1">
            <w:pPr>
              <w:rPr>
                <w:ins w:id="4511" w:author="Shiv Mangal Rahi" w:date="2020-01-02T14:53:00Z"/>
                <w:rFonts w:ascii="Calibri" w:eastAsia="Times New Roman" w:hAnsi="Calibri" w:cs="Calibri"/>
                <w:color w:val="000000"/>
                <w:sz w:val="20"/>
                <w:szCs w:val="20"/>
                <w:lang w:val="en-US"/>
              </w:rPr>
            </w:pPr>
            <w:ins w:id="4512" w:author="Shiv Mangal Rahi" w:date="2020-01-02T14:53:00Z">
              <w:r w:rsidRPr="00B828D1">
                <w:rPr>
                  <w:rFonts w:ascii="Calibri" w:eastAsia="Times New Roman" w:hAnsi="Calibri" w:cs="Calibri"/>
                  <w:color w:val="000000"/>
                  <w:sz w:val="20"/>
                  <w:szCs w:val="20"/>
                  <w:lang w:val="en-US"/>
                </w:rPr>
                <w:t>TRUE</w:t>
              </w:r>
            </w:ins>
          </w:p>
        </w:tc>
      </w:tr>
      <w:tr w:rsidR="00BD174F" w:rsidRPr="00B828D1" w14:paraId="03A13586" w14:textId="77777777" w:rsidTr="00FF0CB1">
        <w:trPr>
          <w:trHeight w:val="20"/>
          <w:ins w:id="451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479C82CE" w14:textId="77777777" w:rsidR="00BD174F" w:rsidRPr="00B828D1" w:rsidRDefault="00BD174F" w:rsidP="00FF0CB1">
            <w:pPr>
              <w:rPr>
                <w:ins w:id="4514" w:author="Shiv Mangal Rahi" w:date="2020-01-02T14:53:00Z"/>
                <w:rFonts w:ascii="Calibri" w:eastAsia="Times New Roman" w:hAnsi="Calibri" w:cs="Calibri"/>
                <w:color w:val="000000"/>
                <w:sz w:val="20"/>
                <w:szCs w:val="20"/>
                <w:lang w:val="en-US"/>
              </w:rPr>
            </w:pPr>
            <w:ins w:id="4515" w:author="Shiv Mangal Rahi" w:date="2020-01-02T14:53:00Z">
              <w:r w:rsidRPr="00B828D1">
                <w:rPr>
                  <w:rFonts w:ascii="Calibri" w:eastAsia="Times New Roman" w:hAnsi="Calibri" w:cs="Calibri"/>
                  <w:color w:val="000000"/>
                  <w:sz w:val="20"/>
                  <w:szCs w:val="20"/>
                  <w:lang w:val="en-US"/>
                </w:rPr>
                <w:t>Is Required</w:t>
              </w:r>
            </w:ins>
          </w:p>
        </w:tc>
        <w:tc>
          <w:tcPr>
            <w:tcW w:w="1287" w:type="dxa"/>
            <w:tcBorders>
              <w:top w:val="nil"/>
              <w:left w:val="nil"/>
              <w:bottom w:val="single" w:sz="4" w:space="0" w:color="auto"/>
              <w:right w:val="single" w:sz="4" w:space="0" w:color="auto"/>
            </w:tcBorders>
            <w:shd w:val="clear" w:color="auto" w:fill="auto"/>
            <w:vAlign w:val="center"/>
            <w:hideMark/>
          </w:tcPr>
          <w:p w14:paraId="5A52E82F" w14:textId="77777777" w:rsidR="00BD174F" w:rsidRPr="00B828D1" w:rsidRDefault="00BD174F" w:rsidP="00FF0CB1">
            <w:pPr>
              <w:rPr>
                <w:ins w:id="4516" w:author="Shiv Mangal Rahi" w:date="2020-01-02T14:53:00Z"/>
                <w:rFonts w:ascii="Calibri" w:eastAsia="Times New Roman" w:hAnsi="Calibri" w:cs="Calibri"/>
                <w:color w:val="000000"/>
                <w:sz w:val="20"/>
                <w:szCs w:val="20"/>
                <w:lang w:val="en-US"/>
              </w:rPr>
            </w:pPr>
            <w:ins w:id="4517"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39A23AA0" w14:textId="77777777" w:rsidR="00BD174F" w:rsidRPr="00B828D1" w:rsidRDefault="00BD174F" w:rsidP="00FF0CB1">
            <w:pPr>
              <w:rPr>
                <w:ins w:id="4518" w:author="Shiv Mangal Rahi" w:date="2020-01-02T14:53:00Z"/>
                <w:rFonts w:ascii="Calibri" w:eastAsia="Times New Roman" w:hAnsi="Calibri" w:cs="Calibri"/>
                <w:color w:val="000000"/>
                <w:sz w:val="20"/>
                <w:szCs w:val="20"/>
                <w:lang w:val="en-US"/>
              </w:rPr>
            </w:pPr>
            <w:ins w:id="4519" w:author="Shiv Mangal Rahi" w:date="2020-01-02T14:53:00Z">
              <w:r>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1FAFE704" w14:textId="77777777" w:rsidR="00BD174F" w:rsidRPr="00B828D1" w:rsidRDefault="00BD174F" w:rsidP="00FF0CB1">
            <w:pPr>
              <w:rPr>
                <w:ins w:id="4520" w:author="Shiv Mangal Rahi" w:date="2020-01-02T14:53:00Z"/>
                <w:rFonts w:ascii="Calibri" w:eastAsia="Times New Roman" w:hAnsi="Calibri" w:cs="Calibri"/>
                <w:color w:val="000000"/>
                <w:sz w:val="20"/>
                <w:szCs w:val="20"/>
                <w:lang w:val="en-US"/>
              </w:rPr>
            </w:pPr>
            <w:ins w:id="4521" w:author="Shiv Mangal Rahi" w:date="2020-01-02T14:53:00Z">
              <w:r>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3A3E4498" w14:textId="77777777" w:rsidR="00BD174F" w:rsidRPr="00B828D1" w:rsidRDefault="00BD174F" w:rsidP="00FF0CB1">
            <w:pPr>
              <w:rPr>
                <w:ins w:id="4522" w:author="Shiv Mangal Rahi" w:date="2020-01-02T14:53:00Z"/>
                <w:rFonts w:ascii="Calibri" w:eastAsia="Times New Roman" w:hAnsi="Calibri" w:cs="Calibri"/>
                <w:color w:val="000000"/>
                <w:sz w:val="20"/>
                <w:szCs w:val="20"/>
                <w:lang w:val="en-US"/>
              </w:rPr>
            </w:pPr>
            <w:ins w:id="4523"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01DA4148" w14:textId="77777777" w:rsidR="00BD174F" w:rsidRPr="00B828D1" w:rsidRDefault="00BD174F" w:rsidP="00FF0CB1">
            <w:pPr>
              <w:rPr>
                <w:ins w:id="4524" w:author="Shiv Mangal Rahi" w:date="2020-01-02T14:53:00Z"/>
                <w:rFonts w:ascii="Calibri" w:eastAsia="Times New Roman" w:hAnsi="Calibri" w:cs="Calibri"/>
                <w:color w:val="000000"/>
                <w:sz w:val="20"/>
                <w:szCs w:val="20"/>
                <w:lang w:val="en-US"/>
              </w:rPr>
            </w:pPr>
            <w:ins w:id="4525"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2D071444" w14:textId="77777777" w:rsidR="00BD174F" w:rsidRPr="00B828D1" w:rsidRDefault="00BD174F" w:rsidP="00FF0CB1">
            <w:pPr>
              <w:rPr>
                <w:ins w:id="4526" w:author="Shiv Mangal Rahi" w:date="2020-01-02T14:53:00Z"/>
                <w:rFonts w:ascii="Calibri" w:eastAsia="Times New Roman" w:hAnsi="Calibri" w:cs="Calibri"/>
                <w:color w:val="000000"/>
                <w:sz w:val="20"/>
                <w:szCs w:val="20"/>
                <w:lang w:val="en-US"/>
              </w:rPr>
            </w:pPr>
            <w:ins w:id="4527" w:author="Shiv Mangal Rahi" w:date="2020-01-02T14:53:00Z">
              <w:r w:rsidRPr="00B828D1">
                <w:rPr>
                  <w:rFonts w:ascii="Calibri" w:eastAsia="Times New Roman" w:hAnsi="Calibri" w:cs="Calibri"/>
                  <w:color w:val="000000"/>
                  <w:sz w:val="20"/>
                  <w:szCs w:val="20"/>
                  <w:lang w:val="en-US"/>
                </w:rPr>
                <w:t>FALSE</w:t>
              </w:r>
            </w:ins>
          </w:p>
        </w:tc>
      </w:tr>
      <w:tr w:rsidR="00BD174F" w:rsidRPr="00B828D1" w14:paraId="1CF46AA7" w14:textId="77777777" w:rsidTr="00FF0CB1">
        <w:trPr>
          <w:trHeight w:val="20"/>
          <w:ins w:id="452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5A8EFE5D" w14:textId="77777777" w:rsidR="00BD174F" w:rsidRPr="00B828D1" w:rsidRDefault="00BD174F" w:rsidP="00FF0CB1">
            <w:pPr>
              <w:rPr>
                <w:ins w:id="4529" w:author="Shiv Mangal Rahi" w:date="2020-01-02T14:53:00Z"/>
                <w:rFonts w:ascii="Calibri" w:eastAsia="Times New Roman" w:hAnsi="Calibri" w:cs="Calibri"/>
                <w:color w:val="000000"/>
                <w:sz w:val="20"/>
                <w:szCs w:val="20"/>
                <w:lang w:val="en-US"/>
              </w:rPr>
            </w:pPr>
            <w:ins w:id="4530" w:author="Shiv Mangal Rahi" w:date="2020-01-02T14:53:00Z">
              <w:r w:rsidRPr="00B828D1">
                <w:rPr>
                  <w:rFonts w:ascii="Calibri" w:eastAsia="Times New Roman" w:hAnsi="Calibri" w:cs="Calibri"/>
                  <w:color w:val="000000"/>
                  <w:sz w:val="20"/>
                  <w:szCs w:val="20"/>
                  <w:lang w:val="en-US"/>
                </w:rPr>
                <w:t>Part of Key</w:t>
              </w:r>
            </w:ins>
          </w:p>
        </w:tc>
        <w:tc>
          <w:tcPr>
            <w:tcW w:w="1287" w:type="dxa"/>
            <w:tcBorders>
              <w:top w:val="nil"/>
              <w:left w:val="nil"/>
              <w:bottom w:val="single" w:sz="4" w:space="0" w:color="auto"/>
              <w:right w:val="single" w:sz="4" w:space="0" w:color="auto"/>
            </w:tcBorders>
            <w:shd w:val="clear" w:color="auto" w:fill="auto"/>
            <w:vAlign w:val="center"/>
            <w:hideMark/>
          </w:tcPr>
          <w:p w14:paraId="3AC127D4" w14:textId="77777777" w:rsidR="00BD174F" w:rsidRPr="00B828D1" w:rsidRDefault="00BD174F" w:rsidP="00FF0CB1">
            <w:pPr>
              <w:rPr>
                <w:ins w:id="4531" w:author="Shiv Mangal Rahi" w:date="2020-01-02T14:53:00Z"/>
                <w:rFonts w:ascii="Calibri" w:eastAsia="Times New Roman" w:hAnsi="Calibri" w:cs="Calibri"/>
                <w:color w:val="000000"/>
                <w:sz w:val="20"/>
                <w:szCs w:val="20"/>
                <w:lang w:val="en-US"/>
              </w:rPr>
            </w:pPr>
            <w:ins w:id="4532" w:author="Shiv Mangal Rahi" w:date="2020-01-02T14:53:00Z">
              <w:r w:rsidRPr="00B828D1">
                <w:rPr>
                  <w:rFonts w:ascii="Calibri" w:eastAsia="Times New Roman" w:hAnsi="Calibri" w:cs="Calibri"/>
                  <w:color w:val="000000"/>
                  <w:sz w:val="20"/>
                  <w:szCs w:val="20"/>
                  <w:lang w:val="en-US"/>
                </w:rPr>
                <w:t>TRUE</w:t>
              </w:r>
            </w:ins>
          </w:p>
        </w:tc>
        <w:tc>
          <w:tcPr>
            <w:tcW w:w="1288" w:type="dxa"/>
            <w:tcBorders>
              <w:top w:val="nil"/>
              <w:left w:val="nil"/>
              <w:bottom w:val="single" w:sz="4" w:space="0" w:color="auto"/>
              <w:right w:val="single" w:sz="4" w:space="0" w:color="auto"/>
            </w:tcBorders>
            <w:shd w:val="clear" w:color="auto" w:fill="auto"/>
            <w:vAlign w:val="center"/>
            <w:hideMark/>
          </w:tcPr>
          <w:p w14:paraId="1F21B507" w14:textId="77777777" w:rsidR="00BD174F" w:rsidRPr="00B828D1" w:rsidRDefault="00BD174F" w:rsidP="00FF0CB1">
            <w:pPr>
              <w:rPr>
                <w:ins w:id="4533" w:author="Shiv Mangal Rahi" w:date="2020-01-02T14:53:00Z"/>
                <w:rFonts w:ascii="Calibri" w:eastAsia="Times New Roman" w:hAnsi="Calibri" w:cs="Calibri"/>
                <w:color w:val="000000"/>
                <w:sz w:val="20"/>
                <w:szCs w:val="20"/>
                <w:lang w:val="en-US"/>
              </w:rPr>
            </w:pPr>
            <w:ins w:id="4534"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6B2A8C2E" w14:textId="77777777" w:rsidR="00BD174F" w:rsidRPr="00B828D1" w:rsidRDefault="00BD174F" w:rsidP="00FF0CB1">
            <w:pPr>
              <w:rPr>
                <w:ins w:id="4535" w:author="Shiv Mangal Rahi" w:date="2020-01-02T14:53:00Z"/>
                <w:rFonts w:ascii="Calibri" w:eastAsia="Times New Roman" w:hAnsi="Calibri" w:cs="Calibri"/>
                <w:color w:val="000000"/>
                <w:sz w:val="20"/>
                <w:szCs w:val="20"/>
                <w:lang w:val="en-US"/>
              </w:rPr>
            </w:pPr>
            <w:ins w:id="4536"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5A50BB38" w14:textId="77777777" w:rsidR="00BD174F" w:rsidRPr="00B828D1" w:rsidRDefault="00BD174F" w:rsidP="00FF0CB1">
            <w:pPr>
              <w:rPr>
                <w:ins w:id="4537" w:author="Shiv Mangal Rahi" w:date="2020-01-02T14:53:00Z"/>
                <w:rFonts w:ascii="Calibri" w:eastAsia="Times New Roman" w:hAnsi="Calibri" w:cs="Calibri"/>
                <w:color w:val="000000"/>
                <w:sz w:val="20"/>
                <w:szCs w:val="20"/>
                <w:lang w:val="en-US"/>
              </w:rPr>
            </w:pPr>
            <w:ins w:id="4538"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662B2C95" w14:textId="77777777" w:rsidR="00BD174F" w:rsidRPr="00B828D1" w:rsidRDefault="00BD174F" w:rsidP="00FF0CB1">
            <w:pPr>
              <w:rPr>
                <w:ins w:id="4539" w:author="Shiv Mangal Rahi" w:date="2020-01-02T14:53:00Z"/>
                <w:rFonts w:ascii="Calibri" w:eastAsia="Times New Roman" w:hAnsi="Calibri" w:cs="Calibri"/>
                <w:color w:val="000000"/>
                <w:sz w:val="20"/>
                <w:szCs w:val="20"/>
                <w:lang w:val="en-US"/>
              </w:rPr>
            </w:pPr>
            <w:ins w:id="4540"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215A36C8" w14:textId="77777777" w:rsidR="00BD174F" w:rsidRPr="00B828D1" w:rsidRDefault="00BD174F" w:rsidP="00FF0CB1">
            <w:pPr>
              <w:rPr>
                <w:ins w:id="4541" w:author="Shiv Mangal Rahi" w:date="2020-01-02T14:53:00Z"/>
                <w:rFonts w:ascii="Calibri" w:eastAsia="Times New Roman" w:hAnsi="Calibri" w:cs="Calibri"/>
                <w:color w:val="000000"/>
                <w:sz w:val="20"/>
                <w:szCs w:val="20"/>
                <w:lang w:val="en-US"/>
              </w:rPr>
            </w:pPr>
            <w:ins w:id="4542" w:author="Shiv Mangal Rahi" w:date="2020-01-02T14:53:00Z">
              <w:r w:rsidRPr="00B828D1">
                <w:rPr>
                  <w:rFonts w:ascii="Calibri" w:eastAsia="Times New Roman" w:hAnsi="Calibri" w:cs="Calibri"/>
                  <w:color w:val="000000"/>
                  <w:sz w:val="20"/>
                  <w:szCs w:val="20"/>
                  <w:lang w:val="en-US"/>
                </w:rPr>
                <w:t>FALSE</w:t>
              </w:r>
            </w:ins>
          </w:p>
        </w:tc>
      </w:tr>
      <w:tr w:rsidR="00BD174F" w:rsidRPr="00B828D1" w14:paraId="7389A810" w14:textId="77777777" w:rsidTr="00FF0CB1">
        <w:trPr>
          <w:trHeight w:val="20"/>
          <w:ins w:id="454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67AC53E5" w14:textId="77777777" w:rsidR="00BD174F" w:rsidRPr="00B828D1" w:rsidRDefault="00BD174F" w:rsidP="00FF0CB1">
            <w:pPr>
              <w:rPr>
                <w:ins w:id="4544" w:author="Shiv Mangal Rahi" w:date="2020-01-02T14:53:00Z"/>
                <w:rFonts w:ascii="Calibri" w:eastAsia="Times New Roman" w:hAnsi="Calibri" w:cs="Calibri"/>
                <w:color w:val="000000"/>
                <w:sz w:val="20"/>
                <w:szCs w:val="20"/>
                <w:lang w:val="en-US"/>
              </w:rPr>
            </w:pPr>
            <w:ins w:id="4545" w:author="Shiv Mangal Rahi" w:date="2020-01-02T14:53:00Z">
              <w:r w:rsidRPr="00B828D1">
                <w:rPr>
                  <w:rFonts w:ascii="Calibri" w:eastAsia="Times New Roman" w:hAnsi="Calibri" w:cs="Calibri"/>
                  <w:color w:val="000000"/>
                  <w:sz w:val="20"/>
                  <w:szCs w:val="20"/>
                  <w:lang w:val="en-US"/>
                </w:rPr>
                <w:t>Show As Top Level Filter</w:t>
              </w:r>
            </w:ins>
          </w:p>
        </w:tc>
        <w:tc>
          <w:tcPr>
            <w:tcW w:w="1287" w:type="dxa"/>
            <w:tcBorders>
              <w:top w:val="nil"/>
              <w:left w:val="nil"/>
              <w:bottom w:val="single" w:sz="4" w:space="0" w:color="auto"/>
              <w:right w:val="single" w:sz="4" w:space="0" w:color="auto"/>
            </w:tcBorders>
            <w:shd w:val="clear" w:color="auto" w:fill="auto"/>
            <w:vAlign w:val="center"/>
            <w:hideMark/>
          </w:tcPr>
          <w:p w14:paraId="591B601E" w14:textId="77777777" w:rsidR="00BD174F" w:rsidRPr="00B828D1" w:rsidRDefault="00BD174F" w:rsidP="00FF0CB1">
            <w:pPr>
              <w:rPr>
                <w:ins w:id="4546" w:author="Shiv Mangal Rahi" w:date="2020-01-02T14:53:00Z"/>
                <w:rFonts w:ascii="Calibri" w:eastAsia="Times New Roman" w:hAnsi="Calibri" w:cs="Calibri"/>
                <w:color w:val="000000"/>
                <w:sz w:val="20"/>
                <w:szCs w:val="20"/>
                <w:lang w:val="en-US"/>
              </w:rPr>
            </w:pPr>
            <w:ins w:id="4547"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0A433645" w14:textId="77777777" w:rsidR="00BD174F" w:rsidRPr="00B828D1" w:rsidRDefault="00BD174F" w:rsidP="00FF0CB1">
            <w:pPr>
              <w:rPr>
                <w:ins w:id="4548" w:author="Shiv Mangal Rahi" w:date="2020-01-02T14:53:00Z"/>
                <w:rFonts w:ascii="Calibri" w:eastAsia="Times New Roman" w:hAnsi="Calibri" w:cs="Calibri"/>
                <w:color w:val="000000"/>
                <w:sz w:val="20"/>
                <w:szCs w:val="20"/>
                <w:lang w:val="en-US"/>
              </w:rPr>
            </w:pPr>
            <w:ins w:id="4549"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4F85A099" w14:textId="77777777" w:rsidR="00BD174F" w:rsidRPr="00B828D1" w:rsidRDefault="00BD174F" w:rsidP="00FF0CB1">
            <w:pPr>
              <w:rPr>
                <w:ins w:id="4550" w:author="Shiv Mangal Rahi" w:date="2020-01-02T14:53:00Z"/>
                <w:rFonts w:ascii="Calibri" w:eastAsia="Times New Roman" w:hAnsi="Calibri" w:cs="Calibri"/>
                <w:color w:val="000000"/>
                <w:sz w:val="20"/>
                <w:szCs w:val="20"/>
                <w:lang w:val="en-US"/>
              </w:rPr>
            </w:pPr>
            <w:ins w:id="4551"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546EFBE0" w14:textId="77777777" w:rsidR="00BD174F" w:rsidRPr="00B828D1" w:rsidRDefault="00BD174F" w:rsidP="00FF0CB1">
            <w:pPr>
              <w:rPr>
                <w:ins w:id="4552" w:author="Shiv Mangal Rahi" w:date="2020-01-02T14:53:00Z"/>
                <w:rFonts w:ascii="Calibri" w:eastAsia="Times New Roman" w:hAnsi="Calibri" w:cs="Calibri"/>
                <w:color w:val="000000"/>
                <w:sz w:val="20"/>
                <w:szCs w:val="20"/>
                <w:lang w:val="en-US"/>
              </w:rPr>
            </w:pPr>
            <w:ins w:id="4553"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40C1A89A" w14:textId="77777777" w:rsidR="00BD174F" w:rsidRPr="00B828D1" w:rsidRDefault="00BD174F" w:rsidP="00FF0CB1">
            <w:pPr>
              <w:rPr>
                <w:ins w:id="4554" w:author="Shiv Mangal Rahi" w:date="2020-01-02T14:53:00Z"/>
                <w:rFonts w:ascii="Calibri" w:eastAsia="Times New Roman" w:hAnsi="Calibri" w:cs="Calibri"/>
                <w:color w:val="000000"/>
                <w:sz w:val="20"/>
                <w:szCs w:val="20"/>
                <w:lang w:val="en-US"/>
              </w:rPr>
            </w:pPr>
            <w:ins w:id="4555"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606DE8D2" w14:textId="77777777" w:rsidR="00BD174F" w:rsidRPr="00B828D1" w:rsidRDefault="00BD174F" w:rsidP="00FF0CB1">
            <w:pPr>
              <w:rPr>
                <w:ins w:id="4556" w:author="Shiv Mangal Rahi" w:date="2020-01-02T14:53:00Z"/>
                <w:rFonts w:ascii="Calibri" w:eastAsia="Times New Roman" w:hAnsi="Calibri" w:cs="Calibri"/>
                <w:color w:val="000000"/>
                <w:sz w:val="20"/>
                <w:szCs w:val="20"/>
                <w:lang w:val="en-US"/>
              </w:rPr>
            </w:pPr>
            <w:ins w:id="4557" w:author="Shiv Mangal Rahi" w:date="2020-01-02T14:53:00Z">
              <w:r w:rsidRPr="00B828D1">
                <w:rPr>
                  <w:rFonts w:ascii="Calibri" w:eastAsia="Times New Roman" w:hAnsi="Calibri" w:cs="Calibri"/>
                  <w:color w:val="000000"/>
                  <w:sz w:val="20"/>
                  <w:szCs w:val="20"/>
                  <w:lang w:val="en-US"/>
                </w:rPr>
                <w:t>NA</w:t>
              </w:r>
            </w:ins>
          </w:p>
        </w:tc>
      </w:tr>
      <w:tr w:rsidR="00BD174F" w:rsidRPr="00B828D1" w14:paraId="6C7AC7DB" w14:textId="77777777" w:rsidTr="00FF0CB1">
        <w:trPr>
          <w:trHeight w:val="20"/>
          <w:ins w:id="455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03015D9C" w14:textId="77777777" w:rsidR="00BD174F" w:rsidRPr="00B828D1" w:rsidRDefault="00BD174F" w:rsidP="00FF0CB1">
            <w:pPr>
              <w:rPr>
                <w:ins w:id="4559" w:author="Shiv Mangal Rahi" w:date="2020-01-02T14:53:00Z"/>
                <w:rFonts w:ascii="Calibri" w:eastAsia="Times New Roman" w:hAnsi="Calibri" w:cs="Calibri"/>
                <w:color w:val="000000"/>
                <w:sz w:val="20"/>
                <w:szCs w:val="20"/>
                <w:lang w:val="en-US"/>
              </w:rPr>
            </w:pPr>
            <w:ins w:id="4560" w:author="Shiv Mangal Rahi" w:date="2020-01-02T14:53:00Z">
              <w:r w:rsidRPr="00B828D1">
                <w:rPr>
                  <w:rFonts w:ascii="Calibri" w:eastAsia="Times New Roman" w:hAnsi="Calibri" w:cs="Calibri"/>
                  <w:color w:val="000000"/>
                  <w:sz w:val="20"/>
                  <w:szCs w:val="20"/>
                  <w:lang w:val="en-US"/>
                </w:rPr>
                <w:t>Allow Multiple Items</w:t>
              </w:r>
            </w:ins>
          </w:p>
        </w:tc>
        <w:tc>
          <w:tcPr>
            <w:tcW w:w="1287" w:type="dxa"/>
            <w:tcBorders>
              <w:top w:val="nil"/>
              <w:left w:val="nil"/>
              <w:bottom w:val="single" w:sz="4" w:space="0" w:color="auto"/>
              <w:right w:val="single" w:sz="4" w:space="0" w:color="auto"/>
            </w:tcBorders>
            <w:shd w:val="clear" w:color="auto" w:fill="auto"/>
            <w:vAlign w:val="center"/>
            <w:hideMark/>
          </w:tcPr>
          <w:p w14:paraId="6670DD72" w14:textId="77777777" w:rsidR="00BD174F" w:rsidRPr="00B828D1" w:rsidRDefault="00BD174F" w:rsidP="00FF0CB1">
            <w:pPr>
              <w:rPr>
                <w:ins w:id="4561" w:author="Shiv Mangal Rahi" w:date="2020-01-02T14:53:00Z"/>
                <w:rFonts w:ascii="Calibri" w:eastAsia="Times New Roman" w:hAnsi="Calibri" w:cs="Calibri"/>
                <w:color w:val="000000"/>
                <w:sz w:val="20"/>
                <w:szCs w:val="20"/>
                <w:lang w:val="en-US"/>
              </w:rPr>
            </w:pPr>
            <w:ins w:id="4562"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12EC4BF7" w14:textId="77777777" w:rsidR="00BD174F" w:rsidRPr="00B828D1" w:rsidRDefault="00BD174F" w:rsidP="00FF0CB1">
            <w:pPr>
              <w:rPr>
                <w:ins w:id="4563" w:author="Shiv Mangal Rahi" w:date="2020-01-02T14:53:00Z"/>
                <w:rFonts w:ascii="Calibri" w:eastAsia="Times New Roman" w:hAnsi="Calibri" w:cs="Calibri"/>
                <w:color w:val="000000"/>
                <w:sz w:val="20"/>
                <w:szCs w:val="20"/>
                <w:lang w:val="en-US"/>
              </w:rPr>
            </w:pPr>
            <w:ins w:id="4564"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0E2AFC47" w14:textId="77777777" w:rsidR="00BD174F" w:rsidRPr="00B828D1" w:rsidRDefault="00BD174F" w:rsidP="00FF0CB1">
            <w:pPr>
              <w:rPr>
                <w:ins w:id="4565" w:author="Shiv Mangal Rahi" w:date="2020-01-02T14:53:00Z"/>
                <w:rFonts w:ascii="Calibri" w:eastAsia="Times New Roman" w:hAnsi="Calibri" w:cs="Calibri"/>
                <w:color w:val="000000"/>
                <w:sz w:val="20"/>
                <w:szCs w:val="20"/>
                <w:lang w:val="en-US"/>
              </w:rPr>
            </w:pPr>
            <w:ins w:id="4566"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21CF674" w14:textId="77777777" w:rsidR="00BD174F" w:rsidRPr="00B828D1" w:rsidRDefault="00BD174F" w:rsidP="00FF0CB1">
            <w:pPr>
              <w:rPr>
                <w:ins w:id="4567" w:author="Shiv Mangal Rahi" w:date="2020-01-02T14:53:00Z"/>
                <w:rFonts w:ascii="Calibri" w:eastAsia="Times New Roman" w:hAnsi="Calibri" w:cs="Calibri"/>
                <w:color w:val="000000"/>
                <w:sz w:val="20"/>
                <w:szCs w:val="20"/>
                <w:lang w:val="en-US"/>
              </w:rPr>
            </w:pPr>
            <w:ins w:id="4568"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4C277EA1" w14:textId="77777777" w:rsidR="00BD174F" w:rsidRPr="00B828D1" w:rsidRDefault="00BD174F" w:rsidP="00FF0CB1">
            <w:pPr>
              <w:rPr>
                <w:ins w:id="4569" w:author="Shiv Mangal Rahi" w:date="2020-01-02T14:53:00Z"/>
                <w:rFonts w:ascii="Calibri" w:eastAsia="Times New Roman" w:hAnsi="Calibri" w:cs="Calibri"/>
                <w:color w:val="000000"/>
                <w:sz w:val="20"/>
                <w:szCs w:val="20"/>
                <w:lang w:val="en-US"/>
              </w:rPr>
            </w:pPr>
            <w:ins w:id="4570"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231D310" w14:textId="77777777" w:rsidR="00BD174F" w:rsidRPr="00B828D1" w:rsidRDefault="00BD174F" w:rsidP="00FF0CB1">
            <w:pPr>
              <w:rPr>
                <w:ins w:id="4571" w:author="Shiv Mangal Rahi" w:date="2020-01-02T14:53:00Z"/>
                <w:rFonts w:ascii="Calibri" w:eastAsia="Times New Roman" w:hAnsi="Calibri" w:cs="Calibri"/>
                <w:color w:val="000000"/>
                <w:sz w:val="20"/>
                <w:szCs w:val="20"/>
                <w:lang w:val="en-US"/>
              </w:rPr>
            </w:pPr>
            <w:ins w:id="4572" w:author="Shiv Mangal Rahi" w:date="2020-01-02T14:53:00Z">
              <w:r w:rsidRPr="00B828D1">
                <w:rPr>
                  <w:rFonts w:ascii="Calibri" w:eastAsia="Times New Roman" w:hAnsi="Calibri" w:cs="Calibri"/>
                  <w:color w:val="000000"/>
                  <w:sz w:val="20"/>
                  <w:szCs w:val="20"/>
                  <w:lang w:val="en-US"/>
                </w:rPr>
                <w:t>FALSE</w:t>
              </w:r>
            </w:ins>
          </w:p>
        </w:tc>
      </w:tr>
      <w:tr w:rsidR="00BD174F" w:rsidRPr="00B828D1" w14:paraId="20F19B16" w14:textId="77777777" w:rsidTr="00FF0CB1">
        <w:trPr>
          <w:trHeight w:val="20"/>
          <w:ins w:id="457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3D51FB7E" w14:textId="77777777" w:rsidR="00BD174F" w:rsidRPr="00B828D1" w:rsidRDefault="00BD174F" w:rsidP="00FF0CB1">
            <w:pPr>
              <w:rPr>
                <w:ins w:id="4574" w:author="Shiv Mangal Rahi" w:date="2020-01-02T14:53:00Z"/>
                <w:rFonts w:ascii="Calibri" w:eastAsia="Times New Roman" w:hAnsi="Calibri" w:cs="Calibri"/>
                <w:color w:val="000000"/>
                <w:sz w:val="20"/>
                <w:szCs w:val="20"/>
                <w:lang w:val="en-US"/>
              </w:rPr>
            </w:pPr>
            <w:ins w:id="4575" w:author="Shiv Mangal Rahi" w:date="2020-01-02T14:53:00Z">
              <w:r w:rsidRPr="00B828D1">
                <w:rPr>
                  <w:rFonts w:ascii="Calibri" w:eastAsia="Times New Roman" w:hAnsi="Calibri" w:cs="Calibri"/>
                  <w:color w:val="000000"/>
                  <w:sz w:val="20"/>
                  <w:szCs w:val="20"/>
                  <w:lang w:val="en-US"/>
                </w:rPr>
                <w:t>Show if Empty</w:t>
              </w:r>
            </w:ins>
          </w:p>
        </w:tc>
        <w:tc>
          <w:tcPr>
            <w:tcW w:w="1287" w:type="dxa"/>
            <w:tcBorders>
              <w:top w:val="nil"/>
              <w:left w:val="nil"/>
              <w:bottom w:val="single" w:sz="4" w:space="0" w:color="auto"/>
              <w:right w:val="single" w:sz="4" w:space="0" w:color="auto"/>
            </w:tcBorders>
            <w:shd w:val="clear" w:color="auto" w:fill="auto"/>
            <w:vAlign w:val="center"/>
            <w:hideMark/>
          </w:tcPr>
          <w:p w14:paraId="0D29F003" w14:textId="77777777" w:rsidR="00BD174F" w:rsidRPr="00B828D1" w:rsidRDefault="00BD174F" w:rsidP="00FF0CB1">
            <w:pPr>
              <w:rPr>
                <w:ins w:id="4576" w:author="Shiv Mangal Rahi" w:date="2020-01-02T14:53:00Z"/>
                <w:rFonts w:ascii="Calibri" w:eastAsia="Times New Roman" w:hAnsi="Calibri" w:cs="Calibri"/>
                <w:color w:val="000000"/>
                <w:sz w:val="20"/>
                <w:szCs w:val="20"/>
                <w:lang w:val="en-US"/>
              </w:rPr>
            </w:pPr>
            <w:ins w:id="4577"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1CE95166" w14:textId="77777777" w:rsidR="00BD174F" w:rsidRPr="00B828D1" w:rsidRDefault="00BD174F" w:rsidP="00FF0CB1">
            <w:pPr>
              <w:rPr>
                <w:ins w:id="4578" w:author="Shiv Mangal Rahi" w:date="2020-01-02T14:53:00Z"/>
                <w:rFonts w:ascii="Calibri" w:eastAsia="Times New Roman" w:hAnsi="Calibri" w:cs="Calibri"/>
                <w:color w:val="000000"/>
                <w:sz w:val="20"/>
                <w:szCs w:val="20"/>
                <w:lang w:val="en-US"/>
              </w:rPr>
            </w:pPr>
            <w:ins w:id="4579"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3DE47346" w14:textId="77777777" w:rsidR="00BD174F" w:rsidRPr="00B828D1" w:rsidRDefault="00BD174F" w:rsidP="00FF0CB1">
            <w:pPr>
              <w:rPr>
                <w:ins w:id="4580" w:author="Shiv Mangal Rahi" w:date="2020-01-02T14:53:00Z"/>
                <w:rFonts w:ascii="Calibri" w:eastAsia="Times New Roman" w:hAnsi="Calibri" w:cs="Calibri"/>
                <w:color w:val="000000"/>
                <w:sz w:val="20"/>
                <w:szCs w:val="20"/>
                <w:lang w:val="en-US"/>
              </w:rPr>
            </w:pPr>
            <w:ins w:id="4581"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00270745" w14:textId="77777777" w:rsidR="00BD174F" w:rsidRPr="00B828D1" w:rsidRDefault="00BD174F" w:rsidP="00FF0CB1">
            <w:pPr>
              <w:rPr>
                <w:ins w:id="4582" w:author="Shiv Mangal Rahi" w:date="2020-01-02T14:53:00Z"/>
                <w:rFonts w:ascii="Calibri" w:eastAsia="Times New Roman" w:hAnsi="Calibri" w:cs="Calibri"/>
                <w:color w:val="000000"/>
                <w:sz w:val="20"/>
                <w:szCs w:val="20"/>
                <w:lang w:val="en-US"/>
              </w:rPr>
            </w:pPr>
            <w:ins w:id="4583"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744E9670" w14:textId="77777777" w:rsidR="00BD174F" w:rsidRPr="00B828D1" w:rsidRDefault="00BD174F" w:rsidP="00FF0CB1">
            <w:pPr>
              <w:rPr>
                <w:ins w:id="4584" w:author="Shiv Mangal Rahi" w:date="2020-01-02T14:53:00Z"/>
                <w:rFonts w:ascii="Calibri" w:eastAsia="Times New Roman" w:hAnsi="Calibri" w:cs="Calibri"/>
                <w:color w:val="000000"/>
                <w:sz w:val="20"/>
                <w:szCs w:val="20"/>
                <w:lang w:val="en-US"/>
              </w:rPr>
            </w:pPr>
            <w:ins w:id="4585" w:author="Shiv Mangal Rahi" w:date="2020-01-02T14:53:00Z">
              <w:r w:rsidRPr="00B828D1">
                <w:rPr>
                  <w:rFonts w:ascii="Calibri" w:eastAsia="Times New Roman" w:hAnsi="Calibri" w:cs="Calibri"/>
                  <w:color w:val="000000"/>
                  <w:sz w:val="20"/>
                  <w:szCs w:val="20"/>
                  <w:lang w:val="en-US"/>
                </w:rPr>
                <w:t>FALSE</w:t>
              </w:r>
            </w:ins>
          </w:p>
        </w:tc>
        <w:tc>
          <w:tcPr>
            <w:tcW w:w="1288" w:type="dxa"/>
            <w:tcBorders>
              <w:top w:val="nil"/>
              <w:left w:val="nil"/>
              <w:bottom w:val="single" w:sz="4" w:space="0" w:color="auto"/>
              <w:right w:val="single" w:sz="4" w:space="0" w:color="auto"/>
            </w:tcBorders>
            <w:shd w:val="clear" w:color="auto" w:fill="auto"/>
            <w:vAlign w:val="center"/>
            <w:hideMark/>
          </w:tcPr>
          <w:p w14:paraId="05EE459F" w14:textId="77777777" w:rsidR="00BD174F" w:rsidRPr="00B828D1" w:rsidRDefault="00BD174F" w:rsidP="00FF0CB1">
            <w:pPr>
              <w:rPr>
                <w:ins w:id="4586" w:author="Shiv Mangal Rahi" w:date="2020-01-02T14:53:00Z"/>
                <w:rFonts w:ascii="Calibri" w:eastAsia="Times New Roman" w:hAnsi="Calibri" w:cs="Calibri"/>
                <w:color w:val="000000"/>
                <w:sz w:val="20"/>
                <w:szCs w:val="20"/>
                <w:lang w:val="en-US"/>
              </w:rPr>
            </w:pPr>
            <w:ins w:id="4587" w:author="Shiv Mangal Rahi" w:date="2020-01-02T14:53:00Z">
              <w:r w:rsidRPr="00B828D1">
                <w:rPr>
                  <w:rFonts w:ascii="Calibri" w:eastAsia="Times New Roman" w:hAnsi="Calibri" w:cs="Calibri"/>
                  <w:color w:val="000000"/>
                  <w:sz w:val="20"/>
                  <w:szCs w:val="20"/>
                  <w:lang w:val="en-US"/>
                </w:rPr>
                <w:t>FALSE</w:t>
              </w:r>
            </w:ins>
          </w:p>
        </w:tc>
      </w:tr>
      <w:tr w:rsidR="00BD174F" w:rsidRPr="00B828D1" w14:paraId="34D45A03" w14:textId="77777777" w:rsidTr="00FF0CB1">
        <w:trPr>
          <w:trHeight w:val="20"/>
          <w:ins w:id="458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6FD768EA" w14:textId="77777777" w:rsidR="00BD174F" w:rsidRPr="00B828D1" w:rsidRDefault="00BD174F" w:rsidP="00FF0CB1">
            <w:pPr>
              <w:rPr>
                <w:ins w:id="4589" w:author="Shiv Mangal Rahi" w:date="2020-01-02T14:53:00Z"/>
                <w:rFonts w:ascii="Calibri" w:eastAsia="Times New Roman" w:hAnsi="Calibri" w:cs="Calibri"/>
                <w:color w:val="000000"/>
                <w:sz w:val="20"/>
                <w:szCs w:val="20"/>
                <w:lang w:val="en-US"/>
              </w:rPr>
            </w:pPr>
            <w:ins w:id="4590" w:author="Shiv Mangal Rahi" w:date="2020-01-02T14:53:00Z">
              <w:r w:rsidRPr="00B828D1">
                <w:rPr>
                  <w:rFonts w:ascii="Calibri" w:eastAsia="Times New Roman" w:hAnsi="Calibri" w:cs="Calibri"/>
                  <w:color w:val="000000"/>
                  <w:sz w:val="20"/>
                  <w:szCs w:val="20"/>
                  <w:lang w:val="en-US"/>
                </w:rPr>
                <w:t>Lookup Type</w:t>
              </w:r>
            </w:ins>
          </w:p>
        </w:tc>
        <w:tc>
          <w:tcPr>
            <w:tcW w:w="1287" w:type="dxa"/>
            <w:tcBorders>
              <w:top w:val="nil"/>
              <w:left w:val="nil"/>
              <w:bottom w:val="single" w:sz="4" w:space="0" w:color="auto"/>
              <w:right w:val="single" w:sz="4" w:space="0" w:color="auto"/>
            </w:tcBorders>
            <w:shd w:val="clear" w:color="auto" w:fill="auto"/>
            <w:vAlign w:val="center"/>
            <w:hideMark/>
          </w:tcPr>
          <w:p w14:paraId="35E0D59D" w14:textId="77777777" w:rsidR="00BD174F" w:rsidRPr="00B828D1" w:rsidRDefault="00BD174F" w:rsidP="00FF0CB1">
            <w:pPr>
              <w:rPr>
                <w:ins w:id="4591" w:author="Shiv Mangal Rahi" w:date="2020-01-02T14:53:00Z"/>
                <w:rFonts w:ascii="Calibri" w:eastAsia="Times New Roman" w:hAnsi="Calibri" w:cs="Calibri"/>
                <w:color w:val="000000"/>
                <w:sz w:val="20"/>
                <w:szCs w:val="20"/>
                <w:lang w:val="en-US"/>
              </w:rPr>
            </w:pPr>
            <w:ins w:id="4592"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0D6FC493" w14:textId="77777777" w:rsidR="00BD174F" w:rsidRPr="00B828D1" w:rsidRDefault="00BD174F" w:rsidP="00FF0CB1">
            <w:pPr>
              <w:rPr>
                <w:ins w:id="4593" w:author="Shiv Mangal Rahi" w:date="2020-01-02T14:53:00Z"/>
                <w:rFonts w:ascii="Calibri" w:eastAsia="Times New Roman" w:hAnsi="Calibri" w:cs="Calibri"/>
                <w:color w:val="000000"/>
                <w:sz w:val="20"/>
                <w:szCs w:val="20"/>
                <w:lang w:val="en-US"/>
              </w:rPr>
            </w:pPr>
            <w:ins w:id="4594"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13D4FB65" w14:textId="77777777" w:rsidR="00BD174F" w:rsidRPr="00B828D1" w:rsidRDefault="00BD174F" w:rsidP="00FF0CB1">
            <w:pPr>
              <w:rPr>
                <w:ins w:id="4595" w:author="Shiv Mangal Rahi" w:date="2020-01-02T14:53:00Z"/>
                <w:rFonts w:ascii="Calibri" w:eastAsia="Times New Roman" w:hAnsi="Calibri" w:cs="Calibri"/>
                <w:color w:val="000000"/>
                <w:sz w:val="20"/>
                <w:szCs w:val="20"/>
                <w:lang w:val="en-US"/>
              </w:rPr>
            </w:pPr>
            <w:ins w:id="4596"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6CBD09CF" w14:textId="77777777" w:rsidR="00BD174F" w:rsidRPr="00B828D1" w:rsidRDefault="00BD174F" w:rsidP="00FF0CB1">
            <w:pPr>
              <w:rPr>
                <w:ins w:id="4597" w:author="Shiv Mangal Rahi" w:date="2020-01-02T14:53:00Z"/>
                <w:rFonts w:ascii="Calibri" w:eastAsia="Times New Roman" w:hAnsi="Calibri" w:cs="Calibri"/>
                <w:color w:val="000000"/>
                <w:sz w:val="20"/>
                <w:szCs w:val="20"/>
                <w:lang w:val="en-US"/>
              </w:rPr>
            </w:pPr>
            <w:ins w:id="4598"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B2E4C47" w14:textId="77777777" w:rsidR="00BD174F" w:rsidRPr="00B828D1" w:rsidRDefault="00BD174F" w:rsidP="00FF0CB1">
            <w:pPr>
              <w:rPr>
                <w:ins w:id="4599" w:author="Shiv Mangal Rahi" w:date="2020-01-02T14:53:00Z"/>
                <w:rFonts w:ascii="Calibri" w:eastAsia="Times New Roman" w:hAnsi="Calibri" w:cs="Calibri"/>
                <w:color w:val="000000"/>
                <w:sz w:val="20"/>
                <w:szCs w:val="20"/>
                <w:lang w:val="en-US"/>
              </w:rPr>
            </w:pPr>
            <w:ins w:id="4600"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A30FFDC" w14:textId="77777777" w:rsidR="00BD174F" w:rsidRPr="00B828D1" w:rsidRDefault="00BD174F" w:rsidP="00FF0CB1">
            <w:pPr>
              <w:rPr>
                <w:ins w:id="4601" w:author="Shiv Mangal Rahi" w:date="2020-01-02T14:53:00Z"/>
                <w:rFonts w:ascii="Calibri" w:eastAsia="Times New Roman" w:hAnsi="Calibri" w:cs="Calibri"/>
                <w:color w:val="000000"/>
                <w:sz w:val="20"/>
                <w:szCs w:val="20"/>
                <w:lang w:val="en-US"/>
              </w:rPr>
            </w:pPr>
            <w:ins w:id="4602" w:author="Shiv Mangal Rahi" w:date="2020-01-02T14:53:00Z">
              <w:r w:rsidRPr="00B828D1">
                <w:rPr>
                  <w:rFonts w:ascii="Calibri" w:eastAsia="Times New Roman" w:hAnsi="Calibri" w:cs="Calibri"/>
                  <w:color w:val="000000"/>
                  <w:sz w:val="20"/>
                  <w:szCs w:val="20"/>
                  <w:lang w:val="en-US"/>
                </w:rPr>
                <w:t>N/A</w:t>
              </w:r>
            </w:ins>
          </w:p>
        </w:tc>
      </w:tr>
      <w:tr w:rsidR="00BD174F" w:rsidRPr="00B828D1" w14:paraId="256B453D" w14:textId="77777777" w:rsidTr="00FF0CB1">
        <w:trPr>
          <w:trHeight w:val="20"/>
          <w:ins w:id="4603"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518DFCAE" w14:textId="77777777" w:rsidR="00BD174F" w:rsidRPr="00B828D1" w:rsidRDefault="00BD174F" w:rsidP="00FF0CB1">
            <w:pPr>
              <w:rPr>
                <w:ins w:id="4604" w:author="Shiv Mangal Rahi" w:date="2020-01-02T14:53:00Z"/>
                <w:rFonts w:ascii="Calibri" w:eastAsia="Times New Roman" w:hAnsi="Calibri" w:cs="Calibri"/>
                <w:color w:val="000000"/>
                <w:sz w:val="20"/>
                <w:szCs w:val="20"/>
                <w:lang w:val="en-US"/>
              </w:rPr>
            </w:pPr>
            <w:ins w:id="4605" w:author="Shiv Mangal Rahi" w:date="2020-01-02T14:53:00Z">
              <w:r w:rsidRPr="00B828D1">
                <w:rPr>
                  <w:rFonts w:ascii="Calibri" w:eastAsia="Times New Roman" w:hAnsi="Calibri" w:cs="Calibri"/>
                  <w:color w:val="000000"/>
                  <w:sz w:val="20"/>
                  <w:szCs w:val="20"/>
                  <w:lang w:val="en-US"/>
                </w:rPr>
                <w:t>Relationship Type</w:t>
              </w:r>
            </w:ins>
          </w:p>
        </w:tc>
        <w:tc>
          <w:tcPr>
            <w:tcW w:w="1287" w:type="dxa"/>
            <w:tcBorders>
              <w:top w:val="nil"/>
              <w:left w:val="nil"/>
              <w:bottom w:val="single" w:sz="4" w:space="0" w:color="auto"/>
              <w:right w:val="single" w:sz="4" w:space="0" w:color="auto"/>
            </w:tcBorders>
            <w:shd w:val="clear" w:color="auto" w:fill="auto"/>
            <w:vAlign w:val="center"/>
            <w:hideMark/>
          </w:tcPr>
          <w:p w14:paraId="4F238603" w14:textId="77777777" w:rsidR="00BD174F" w:rsidRPr="00B828D1" w:rsidRDefault="00BD174F" w:rsidP="00FF0CB1">
            <w:pPr>
              <w:rPr>
                <w:ins w:id="4606" w:author="Shiv Mangal Rahi" w:date="2020-01-02T14:53:00Z"/>
                <w:rFonts w:ascii="Calibri" w:eastAsia="Times New Roman" w:hAnsi="Calibri" w:cs="Calibri"/>
                <w:color w:val="000000"/>
                <w:sz w:val="20"/>
                <w:szCs w:val="20"/>
                <w:lang w:val="en-US"/>
              </w:rPr>
            </w:pPr>
            <w:ins w:id="4607"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0D90306" w14:textId="77777777" w:rsidR="00BD174F" w:rsidRPr="00B828D1" w:rsidRDefault="00BD174F" w:rsidP="00FF0CB1">
            <w:pPr>
              <w:rPr>
                <w:ins w:id="4608" w:author="Shiv Mangal Rahi" w:date="2020-01-02T14:53:00Z"/>
                <w:rFonts w:ascii="Calibri" w:eastAsia="Times New Roman" w:hAnsi="Calibri" w:cs="Calibri"/>
                <w:color w:val="000000"/>
                <w:sz w:val="20"/>
                <w:szCs w:val="20"/>
                <w:lang w:val="en-US"/>
              </w:rPr>
            </w:pPr>
            <w:ins w:id="4609"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4055C02A" w14:textId="77777777" w:rsidR="00BD174F" w:rsidRPr="00B828D1" w:rsidRDefault="00BD174F" w:rsidP="00FF0CB1">
            <w:pPr>
              <w:rPr>
                <w:ins w:id="4610" w:author="Shiv Mangal Rahi" w:date="2020-01-02T14:53:00Z"/>
                <w:rFonts w:ascii="Calibri" w:eastAsia="Times New Roman" w:hAnsi="Calibri" w:cs="Calibri"/>
                <w:color w:val="000000"/>
                <w:sz w:val="20"/>
                <w:szCs w:val="20"/>
                <w:lang w:val="en-US"/>
              </w:rPr>
            </w:pPr>
            <w:ins w:id="4611"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34B9F3EF" w14:textId="77777777" w:rsidR="00BD174F" w:rsidRPr="00B828D1" w:rsidRDefault="00BD174F" w:rsidP="00FF0CB1">
            <w:pPr>
              <w:rPr>
                <w:ins w:id="4612" w:author="Shiv Mangal Rahi" w:date="2020-01-02T14:53:00Z"/>
                <w:rFonts w:ascii="Calibri" w:eastAsia="Times New Roman" w:hAnsi="Calibri" w:cs="Calibri"/>
                <w:color w:val="000000"/>
                <w:sz w:val="20"/>
                <w:szCs w:val="20"/>
                <w:lang w:val="en-US"/>
              </w:rPr>
            </w:pPr>
            <w:ins w:id="4613"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5CCFE825" w14:textId="77777777" w:rsidR="00BD174F" w:rsidRPr="00B828D1" w:rsidRDefault="00BD174F" w:rsidP="00FF0CB1">
            <w:pPr>
              <w:rPr>
                <w:ins w:id="4614" w:author="Shiv Mangal Rahi" w:date="2020-01-02T14:53:00Z"/>
                <w:rFonts w:ascii="Calibri" w:eastAsia="Times New Roman" w:hAnsi="Calibri" w:cs="Calibri"/>
                <w:color w:val="000000"/>
                <w:sz w:val="20"/>
                <w:szCs w:val="20"/>
                <w:lang w:val="en-US"/>
              </w:rPr>
            </w:pPr>
            <w:ins w:id="4615"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F09C8DB" w14:textId="77777777" w:rsidR="00BD174F" w:rsidRPr="00B828D1" w:rsidRDefault="00BD174F" w:rsidP="00FF0CB1">
            <w:pPr>
              <w:rPr>
                <w:ins w:id="4616" w:author="Shiv Mangal Rahi" w:date="2020-01-02T14:53:00Z"/>
                <w:rFonts w:ascii="Calibri" w:eastAsia="Times New Roman" w:hAnsi="Calibri" w:cs="Calibri"/>
                <w:color w:val="000000"/>
                <w:sz w:val="20"/>
                <w:szCs w:val="20"/>
                <w:lang w:val="en-US"/>
              </w:rPr>
            </w:pPr>
            <w:ins w:id="4617" w:author="Shiv Mangal Rahi" w:date="2020-01-02T14:53:00Z">
              <w:r w:rsidRPr="00B828D1">
                <w:rPr>
                  <w:rFonts w:ascii="Calibri" w:eastAsia="Times New Roman" w:hAnsi="Calibri" w:cs="Calibri"/>
                  <w:color w:val="000000"/>
                  <w:sz w:val="20"/>
                  <w:szCs w:val="20"/>
                  <w:lang w:val="en-US"/>
                </w:rPr>
                <w:t>N/A</w:t>
              </w:r>
            </w:ins>
          </w:p>
        </w:tc>
      </w:tr>
      <w:tr w:rsidR="00BD174F" w:rsidRPr="00B828D1" w14:paraId="15980ACB" w14:textId="77777777" w:rsidTr="00FF0CB1">
        <w:trPr>
          <w:trHeight w:val="20"/>
          <w:ins w:id="4618" w:author="Shiv Mangal Rahi" w:date="2020-01-02T14:53:00Z"/>
        </w:trPr>
        <w:tc>
          <w:tcPr>
            <w:tcW w:w="1566" w:type="dxa"/>
            <w:tcBorders>
              <w:top w:val="nil"/>
              <w:left w:val="single" w:sz="4" w:space="0" w:color="auto"/>
              <w:bottom w:val="single" w:sz="4" w:space="0" w:color="auto"/>
              <w:right w:val="single" w:sz="4" w:space="0" w:color="auto"/>
            </w:tcBorders>
            <w:shd w:val="clear" w:color="000000" w:fill="D9D9D9"/>
            <w:vAlign w:val="center"/>
            <w:hideMark/>
          </w:tcPr>
          <w:p w14:paraId="1F4BFA2C" w14:textId="77777777" w:rsidR="00BD174F" w:rsidRPr="00B828D1" w:rsidRDefault="00BD174F" w:rsidP="00FF0CB1">
            <w:pPr>
              <w:rPr>
                <w:ins w:id="4619" w:author="Shiv Mangal Rahi" w:date="2020-01-02T14:53:00Z"/>
                <w:rFonts w:ascii="Calibri" w:eastAsia="Times New Roman" w:hAnsi="Calibri" w:cs="Calibri"/>
                <w:color w:val="000000"/>
                <w:sz w:val="20"/>
                <w:szCs w:val="20"/>
                <w:lang w:val="en-US"/>
              </w:rPr>
            </w:pPr>
            <w:ins w:id="4620" w:author="Shiv Mangal Rahi" w:date="2020-01-02T14:53:00Z">
              <w:r w:rsidRPr="00B828D1">
                <w:rPr>
                  <w:rFonts w:ascii="Calibri" w:eastAsia="Times New Roman" w:hAnsi="Calibri" w:cs="Calibri"/>
                  <w:color w:val="000000"/>
                  <w:sz w:val="20"/>
                  <w:szCs w:val="20"/>
                  <w:lang w:val="en-US"/>
                </w:rPr>
                <w:t>Table Settings</w:t>
              </w:r>
            </w:ins>
          </w:p>
        </w:tc>
        <w:tc>
          <w:tcPr>
            <w:tcW w:w="1287" w:type="dxa"/>
            <w:tcBorders>
              <w:top w:val="nil"/>
              <w:left w:val="nil"/>
              <w:bottom w:val="single" w:sz="4" w:space="0" w:color="auto"/>
              <w:right w:val="single" w:sz="4" w:space="0" w:color="auto"/>
            </w:tcBorders>
            <w:shd w:val="clear" w:color="auto" w:fill="auto"/>
            <w:vAlign w:val="center"/>
            <w:hideMark/>
          </w:tcPr>
          <w:p w14:paraId="40C928A0" w14:textId="77777777" w:rsidR="00BD174F" w:rsidRPr="00B828D1" w:rsidRDefault="00BD174F" w:rsidP="00FF0CB1">
            <w:pPr>
              <w:rPr>
                <w:ins w:id="4621" w:author="Shiv Mangal Rahi" w:date="2020-01-02T14:53:00Z"/>
                <w:rFonts w:ascii="Calibri" w:eastAsia="Times New Roman" w:hAnsi="Calibri" w:cs="Calibri"/>
                <w:color w:val="000000"/>
                <w:sz w:val="20"/>
                <w:szCs w:val="20"/>
                <w:lang w:val="en-US"/>
              </w:rPr>
            </w:pPr>
            <w:ins w:id="4622"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00285646" w14:textId="77777777" w:rsidR="00BD174F" w:rsidRPr="00B828D1" w:rsidRDefault="00BD174F" w:rsidP="00FF0CB1">
            <w:pPr>
              <w:rPr>
                <w:ins w:id="4623" w:author="Shiv Mangal Rahi" w:date="2020-01-02T14:53:00Z"/>
                <w:rFonts w:ascii="Calibri" w:eastAsia="Times New Roman" w:hAnsi="Calibri" w:cs="Calibri"/>
                <w:color w:val="000000"/>
                <w:sz w:val="20"/>
                <w:szCs w:val="20"/>
                <w:lang w:val="en-US"/>
              </w:rPr>
            </w:pPr>
            <w:ins w:id="4624"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6826E3C" w14:textId="77777777" w:rsidR="00BD174F" w:rsidRPr="00B828D1" w:rsidRDefault="00BD174F" w:rsidP="00FF0CB1">
            <w:pPr>
              <w:rPr>
                <w:ins w:id="4625" w:author="Shiv Mangal Rahi" w:date="2020-01-02T14:53:00Z"/>
                <w:rFonts w:ascii="Calibri" w:eastAsia="Times New Roman" w:hAnsi="Calibri" w:cs="Calibri"/>
                <w:color w:val="000000"/>
                <w:sz w:val="20"/>
                <w:szCs w:val="20"/>
                <w:lang w:val="en-US"/>
              </w:rPr>
            </w:pPr>
            <w:ins w:id="4626"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74CBAD1E" w14:textId="77777777" w:rsidR="00BD174F" w:rsidRPr="00B828D1" w:rsidRDefault="00BD174F" w:rsidP="00FF0CB1">
            <w:pPr>
              <w:rPr>
                <w:ins w:id="4627" w:author="Shiv Mangal Rahi" w:date="2020-01-02T14:53:00Z"/>
                <w:rFonts w:ascii="Calibri" w:eastAsia="Times New Roman" w:hAnsi="Calibri" w:cs="Calibri"/>
                <w:color w:val="000000"/>
                <w:sz w:val="20"/>
                <w:szCs w:val="20"/>
                <w:lang w:val="en-US"/>
              </w:rPr>
            </w:pPr>
            <w:ins w:id="4628"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44BD3E66" w14:textId="77777777" w:rsidR="00BD174F" w:rsidRPr="00B828D1" w:rsidRDefault="00BD174F" w:rsidP="00FF0CB1">
            <w:pPr>
              <w:rPr>
                <w:ins w:id="4629" w:author="Shiv Mangal Rahi" w:date="2020-01-02T14:53:00Z"/>
                <w:rFonts w:ascii="Calibri" w:eastAsia="Times New Roman" w:hAnsi="Calibri" w:cs="Calibri"/>
                <w:color w:val="000000"/>
                <w:sz w:val="20"/>
                <w:szCs w:val="20"/>
                <w:lang w:val="en-US"/>
              </w:rPr>
            </w:pPr>
            <w:ins w:id="4630" w:author="Shiv Mangal Rahi" w:date="2020-01-02T14:53:00Z">
              <w:r w:rsidRPr="00B828D1">
                <w:rPr>
                  <w:rFonts w:ascii="Calibri" w:eastAsia="Times New Roman" w:hAnsi="Calibri" w:cs="Calibri"/>
                  <w:color w:val="000000"/>
                  <w:sz w:val="20"/>
                  <w:szCs w:val="20"/>
                  <w:lang w:val="en-US"/>
                </w:rPr>
                <w:t>N/A</w:t>
              </w:r>
            </w:ins>
          </w:p>
        </w:tc>
        <w:tc>
          <w:tcPr>
            <w:tcW w:w="1288" w:type="dxa"/>
            <w:tcBorders>
              <w:top w:val="nil"/>
              <w:left w:val="nil"/>
              <w:bottom w:val="single" w:sz="4" w:space="0" w:color="auto"/>
              <w:right w:val="single" w:sz="4" w:space="0" w:color="auto"/>
            </w:tcBorders>
            <w:shd w:val="clear" w:color="auto" w:fill="auto"/>
            <w:vAlign w:val="center"/>
            <w:hideMark/>
          </w:tcPr>
          <w:p w14:paraId="2B0FBB7A" w14:textId="77777777" w:rsidR="00BD174F" w:rsidRPr="00B828D1" w:rsidRDefault="00BD174F" w:rsidP="00FF0CB1">
            <w:pPr>
              <w:rPr>
                <w:ins w:id="4631" w:author="Shiv Mangal Rahi" w:date="2020-01-02T14:53:00Z"/>
                <w:rFonts w:ascii="Calibri" w:eastAsia="Times New Roman" w:hAnsi="Calibri" w:cs="Calibri"/>
                <w:color w:val="000000"/>
                <w:sz w:val="20"/>
                <w:szCs w:val="20"/>
                <w:lang w:val="en-US"/>
              </w:rPr>
            </w:pPr>
            <w:ins w:id="4632" w:author="Shiv Mangal Rahi" w:date="2020-01-02T14:53:00Z">
              <w:r w:rsidRPr="00B828D1">
                <w:rPr>
                  <w:rFonts w:ascii="Calibri" w:eastAsia="Times New Roman" w:hAnsi="Calibri" w:cs="Calibri"/>
                  <w:color w:val="000000"/>
                  <w:sz w:val="20"/>
                  <w:szCs w:val="20"/>
                  <w:lang w:val="en-US"/>
                </w:rPr>
                <w:t>N/A</w:t>
              </w:r>
            </w:ins>
          </w:p>
        </w:tc>
      </w:tr>
    </w:tbl>
    <w:p w14:paraId="1D8808C0" w14:textId="77777777" w:rsidR="00BD174F" w:rsidRDefault="00BD174F" w:rsidP="00E91558">
      <w:pPr>
        <w:ind w:left="720"/>
        <w:rPr>
          <w:rFonts w:asciiTheme="majorHAnsi" w:hAnsiTheme="majorHAnsi" w:cstheme="majorHAnsi"/>
          <w:sz w:val="22"/>
          <w:szCs w:val="22"/>
        </w:rPr>
      </w:pPr>
    </w:p>
    <w:tbl>
      <w:tblPr>
        <w:tblW w:w="5000" w:type="pct"/>
        <w:tblLayout w:type="fixed"/>
        <w:tblLook w:val="04A0" w:firstRow="1" w:lastRow="0" w:firstColumn="1" w:lastColumn="0" w:noHBand="0" w:noVBand="1"/>
      </w:tblPr>
      <w:tblGrid>
        <w:gridCol w:w="1772"/>
        <w:gridCol w:w="1378"/>
        <w:gridCol w:w="1380"/>
        <w:gridCol w:w="1380"/>
        <w:gridCol w:w="1380"/>
        <w:gridCol w:w="1376"/>
      </w:tblGrid>
      <w:tr w:rsidR="00941D30" w:rsidRPr="00B828D1" w14:paraId="3279FAAB" w14:textId="77777777" w:rsidTr="00FF0CB1">
        <w:trPr>
          <w:trHeight w:val="20"/>
          <w:ins w:id="4633" w:author="Shiv Mangal Rahi" w:date="2020-01-02T14:54:00Z"/>
        </w:trPr>
        <w:tc>
          <w:tcPr>
            <w:tcW w:w="1023"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DCA7C77" w14:textId="77777777" w:rsidR="00941D30" w:rsidRPr="00B828D1" w:rsidRDefault="00941D30" w:rsidP="00FF0CB1">
            <w:pPr>
              <w:jc w:val="center"/>
              <w:rPr>
                <w:ins w:id="4634" w:author="Shiv Mangal Rahi" w:date="2020-01-02T14:54:00Z"/>
                <w:rFonts w:ascii="Calibri" w:eastAsia="Times New Roman" w:hAnsi="Calibri" w:cs="Calibri"/>
                <w:b/>
                <w:bCs/>
                <w:color w:val="000000"/>
                <w:sz w:val="20"/>
                <w:szCs w:val="20"/>
                <w:lang w:val="en-US"/>
              </w:rPr>
            </w:pPr>
            <w:ins w:id="4635" w:author="Shiv Mangal Rahi" w:date="2020-01-02T14:54:00Z">
              <w:r w:rsidRPr="00B828D1">
                <w:rPr>
                  <w:rFonts w:ascii="Calibri" w:eastAsia="Times New Roman" w:hAnsi="Calibri" w:cs="Calibri"/>
                  <w:b/>
                  <w:bCs/>
                  <w:color w:val="000000"/>
                  <w:sz w:val="20"/>
                  <w:szCs w:val="20"/>
                  <w:lang w:val="en-US"/>
                </w:rPr>
                <w:t>Field Attribute</w:t>
              </w:r>
            </w:ins>
          </w:p>
        </w:tc>
        <w:tc>
          <w:tcPr>
            <w:tcW w:w="795" w:type="pct"/>
            <w:tcBorders>
              <w:top w:val="single" w:sz="4" w:space="0" w:color="auto"/>
              <w:left w:val="nil"/>
              <w:bottom w:val="single" w:sz="4" w:space="0" w:color="auto"/>
              <w:right w:val="single" w:sz="4" w:space="0" w:color="auto"/>
            </w:tcBorders>
            <w:shd w:val="clear" w:color="000000" w:fill="BFBFBF"/>
            <w:noWrap/>
            <w:vAlign w:val="center"/>
            <w:hideMark/>
          </w:tcPr>
          <w:p w14:paraId="7C15A171" w14:textId="77777777" w:rsidR="00941D30" w:rsidRPr="00B828D1" w:rsidRDefault="00941D30" w:rsidP="00FF0CB1">
            <w:pPr>
              <w:jc w:val="center"/>
              <w:rPr>
                <w:ins w:id="4636" w:author="Shiv Mangal Rahi" w:date="2020-01-02T14:54:00Z"/>
                <w:rFonts w:ascii="Calibri" w:eastAsia="Times New Roman" w:hAnsi="Calibri" w:cs="Calibri"/>
                <w:b/>
                <w:bCs/>
                <w:color w:val="000000"/>
                <w:sz w:val="20"/>
                <w:szCs w:val="20"/>
                <w:lang w:val="en-US"/>
              </w:rPr>
            </w:pPr>
            <w:ins w:id="4637" w:author="Shiv Mangal Rahi" w:date="2020-01-02T14:54:00Z">
              <w:r w:rsidRPr="00B828D1">
                <w:rPr>
                  <w:rFonts w:ascii="Calibri" w:eastAsia="Times New Roman" w:hAnsi="Calibri" w:cs="Calibri"/>
                  <w:b/>
                  <w:bCs/>
                  <w:color w:val="000000"/>
                  <w:sz w:val="20"/>
                  <w:szCs w:val="20"/>
                  <w:lang w:val="en-US"/>
                </w:rPr>
                <w:t>Field-7</w:t>
              </w:r>
            </w:ins>
          </w:p>
        </w:tc>
        <w:tc>
          <w:tcPr>
            <w:tcW w:w="796" w:type="pct"/>
            <w:tcBorders>
              <w:top w:val="single" w:sz="4" w:space="0" w:color="auto"/>
              <w:left w:val="nil"/>
              <w:bottom w:val="single" w:sz="4" w:space="0" w:color="auto"/>
              <w:right w:val="single" w:sz="4" w:space="0" w:color="auto"/>
            </w:tcBorders>
            <w:shd w:val="clear" w:color="000000" w:fill="BFBFBF"/>
            <w:noWrap/>
            <w:vAlign w:val="center"/>
            <w:hideMark/>
          </w:tcPr>
          <w:p w14:paraId="64DF5F70" w14:textId="77777777" w:rsidR="00941D30" w:rsidRPr="00B828D1" w:rsidRDefault="00941D30" w:rsidP="00FF0CB1">
            <w:pPr>
              <w:jc w:val="center"/>
              <w:rPr>
                <w:ins w:id="4638" w:author="Shiv Mangal Rahi" w:date="2020-01-02T14:54:00Z"/>
                <w:rFonts w:ascii="Calibri" w:eastAsia="Times New Roman" w:hAnsi="Calibri" w:cs="Calibri"/>
                <w:b/>
                <w:bCs/>
                <w:color w:val="000000"/>
                <w:sz w:val="20"/>
                <w:szCs w:val="20"/>
                <w:lang w:val="en-US"/>
              </w:rPr>
            </w:pPr>
            <w:ins w:id="4639" w:author="Shiv Mangal Rahi" w:date="2020-01-02T14:54:00Z">
              <w:r w:rsidRPr="00B828D1">
                <w:rPr>
                  <w:rFonts w:ascii="Calibri" w:eastAsia="Times New Roman" w:hAnsi="Calibri" w:cs="Calibri"/>
                  <w:b/>
                  <w:bCs/>
                  <w:color w:val="000000"/>
                  <w:sz w:val="20"/>
                  <w:szCs w:val="20"/>
                  <w:lang w:val="en-US"/>
                </w:rPr>
                <w:t>Field-8</w:t>
              </w:r>
            </w:ins>
          </w:p>
        </w:tc>
        <w:tc>
          <w:tcPr>
            <w:tcW w:w="796" w:type="pct"/>
            <w:tcBorders>
              <w:top w:val="single" w:sz="4" w:space="0" w:color="auto"/>
              <w:left w:val="nil"/>
              <w:bottom w:val="single" w:sz="4" w:space="0" w:color="auto"/>
              <w:right w:val="single" w:sz="4" w:space="0" w:color="auto"/>
            </w:tcBorders>
            <w:shd w:val="clear" w:color="000000" w:fill="BFBFBF"/>
            <w:noWrap/>
            <w:vAlign w:val="center"/>
            <w:hideMark/>
          </w:tcPr>
          <w:p w14:paraId="685D4166" w14:textId="77777777" w:rsidR="00941D30" w:rsidRPr="00B828D1" w:rsidRDefault="00941D30" w:rsidP="00FF0CB1">
            <w:pPr>
              <w:jc w:val="center"/>
              <w:rPr>
                <w:ins w:id="4640" w:author="Shiv Mangal Rahi" w:date="2020-01-02T14:54:00Z"/>
                <w:rFonts w:ascii="Calibri" w:eastAsia="Times New Roman" w:hAnsi="Calibri" w:cs="Calibri"/>
                <w:b/>
                <w:bCs/>
                <w:color w:val="000000"/>
                <w:sz w:val="20"/>
                <w:szCs w:val="20"/>
                <w:lang w:val="en-US"/>
              </w:rPr>
            </w:pPr>
            <w:ins w:id="4641" w:author="Shiv Mangal Rahi" w:date="2020-01-02T14:54:00Z">
              <w:r w:rsidRPr="00B828D1">
                <w:rPr>
                  <w:rFonts w:ascii="Calibri" w:eastAsia="Times New Roman" w:hAnsi="Calibri" w:cs="Calibri"/>
                  <w:b/>
                  <w:bCs/>
                  <w:color w:val="000000"/>
                  <w:sz w:val="20"/>
                  <w:szCs w:val="20"/>
                  <w:lang w:val="en-US"/>
                </w:rPr>
                <w:t>Field-9</w:t>
              </w:r>
            </w:ins>
          </w:p>
        </w:tc>
        <w:tc>
          <w:tcPr>
            <w:tcW w:w="796" w:type="pct"/>
            <w:tcBorders>
              <w:top w:val="single" w:sz="4" w:space="0" w:color="auto"/>
              <w:left w:val="nil"/>
              <w:bottom w:val="single" w:sz="4" w:space="0" w:color="auto"/>
              <w:right w:val="single" w:sz="4" w:space="0" w:color="auto"/>
            </w:tcBorders>
            <w:shd w:val="clear" w:color="000000" w:fill="BFBFBF"/>
            <w:noWrap/>
            <w:vAlign w:val="center"/>
            <w:hideMark/>
          </w:tcPr>
          <w:p w14:paraId="5CA2CD9B" w14:textId="77777777" w:rsidR="00941D30" w:rsidRPr="00B828D1" w:rsidRDefault="00941D30" w:rsidP="00FF0CB1">
            <w:pPr>
              <w:jc w:val="center"/>
              <w:rPr>
                <w:ins w:id="4642" w:author="Shiv Mangal Rahi" w:date="2020-01-02T14:54:00Z"/>
                <w:rFonts w:ascii="Calibri" w:eastAsia="Times New Roman" w:hAnsi="Calibri" w:cs="Calibri"/>
                <w:b/>
                <w:bCs/>
                <w:color w:val="000000"/>
                <w:sz w:val="20"/>
                <w:szCs w:val="20"/>
                <w:lang w:val="en-US"/>
              </w:rPr>
            </w:pPr>
            <w:ins w:id="4643" w:author="Shiv Mangal Rahi" w:date="2020-01-02T14:54:00Z">
              <w:r w:rsidRPr="00B828D1">
                <w:rPr>
                  <w:rFonts w:ascii="Calibri" w:eastAsia="Times New Roman" w:hAnsi="Calibri" w:cs="Calibri"/>
                  <w:b/>
                  <w:bCs/>
                  <w:color w:val="000000"/>
                  <w:sz w:val="20"/>
                  <w:szCs w:val="20"/>
                  <w:lang w:val="en-US"/>
                </w:rPr>
                <w:t>Field-10</w:t>
              </w:r>
            </w:ins>
          </w:p>
        </w:tc>
        <w:tc>
          <w:tcPr>
            <w:tcW w:w="796" w:type="pct"/>
            <w:tcBorders>
              <w:top w:val="single" w:sz="4" w:space="0" w:color="auto"/>
              <w:left w:val="nil"/>
              <w:bottom w:val="single" w:sz="4" w:space="0" w:color="auto"/>
              <w:right w:val="single" w:sz="4" w:space="0" w:color="auto"/>
            </w:tcBorders>
            <w:shd w:val="clear" w:color="000000" w:fill="BFBFBF"/>
            <w:noWrap/>
            <w:vAlign w:val="center"/>
            <w:hideMark/>
          </w:tcPr>
          <w:p w14:paraId="6CB68E32" w14:textId="77777777" w:rsidR="00941D30" w:rsidRPr="00B828D1" w:rsidRDefault="00941D30" w:rsidP="00FF0CB1">
            <w:pPr>
              <w:jc w:val="center"/>
              <w:rPr>
                <w:ins w:id="4644" w:author="Shiv Mangal Rahi" w:date="2020-01-02T14:54:00Z"/>
                <w:rFonts w:ascii="Calibri" w:eastAsia="Times New Roman" w:hAnsi="Calibri" w:cs="Calibri"/>
                <w:b/>
                <w:bCs/>
                <w:color w:val="000000"/>
                <w:sz w:val="20"/>
                <w:szCs w:val="20"/>
                <w:lang w:val="en-US"/>
              </w:rPr>
            </w:pPr>
            <w:ins w:id="4645" w:author="Shiv Mangal Rahi" w:date="2020-01-02T14:54:00Z">
              <w:r w:rsidRPr="00B828D1">
                <w:rPr>
                  <w:rFonts w:ascii="Calibri" w:eastAsia="Times New Roman" w:hAnsi="Calibri" w:cs="Calibri"/>
                  <w:b/>
                  <w:bCs/>
                  <w:color w:val="000000"/>
                  <w:sz w:val="20"/>
                  <w:szCs w:val="20"/>
                  <w:lang w:val="en-US"/>
                </w:rPr>
                <w:t>Field-11</w:t>
              </w:r>
            </w:ins>
          </w:p>
        </w:tc>
      </w:tr>
      <w:tr w:rsidR="00941D30" w:rsidRPr="00B828D1" w14:paraId="553C2AA4" w14:textId="77777777" w:rsidTr="00FF0CB1">
        <w:trPr>
          <w:trHeight w:val="20"/>
          <w:ins w:id="4646"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C92382F" w14:textId="77777777" w:rsidR="00941D30" w:rsidRPr="00B828D1" w:rsidRDefault="00941D30" w:rsidP="00FF0CB1">
            <w:pPr>
              <w:rPr>
                <w:ins w:id="4647" w:author="Shiv Mangal Rahi" w:date="2020-01-02T14:54:00Z"/>
                <w:rFonts w:ascii="Calibri" w:eastAsia="Times New Roman" w:hAnsi="Calibri" w:cs="Calibri"/>
                <w:color w:val="000000"/>
                <w:sz w:val="20"/>
                <w:szCs w:val="20"/>
                <w:lang w:val="en-US"/>
              </w:rPr>
            </w:pPr>
            <w:ins w:id="4648" w:author="Shiv Mangal Rahi" w:date="2020-01-02T14:54:00Z">
              <w:r w:rsidRPr="00B828D1">
                <w:rPr>
                  <w:rFonts w:ascii="Calibri" w:eastAsia="Times New Roman" w:hAnsi="Calibri" w:cs="Calibri"/>
                  <w:color w:val="000000"/>
                  <w:sz w:val="20"/>
                  <w:szCs w:val="20"/>
                  <w:lang w:val="en-US"/>
                </w:rPr>
                <w:t>Name</w:t>
              </w:r>
            </w:ins>
          </w:p>
        </w:tc>
        <w:tc>
          <w:tcPr>
            <w:tcW w:w="795" w:type="pct"/>
            <w:tcBorders>
              <w:top w:val="nil"/>
              <w:left w:val="nil"/>
              <w:bottom w:val="single" w:sz="4" w:space="0" w:color="auto"/>
              <w:right w:val="single" w:sz="4" w:space="0" w:color="auto"/>
            </w:tcBorders>
            <w:shd w:val="clear" w:color="auto" w:fill="auto"/>
            <w:vAlign w:val="center"/>
            <w:hideMark/>
          </w:tcPr>
          <w:p w14:paraId="6082102E" w14:textId="77777777" w:rsidR="00941D30" w:rsidRPr="00B828D1" w:rsidRDefault="00941D30" w:rsidP="00FF0CB1">
            <w:pPr>
              <w:rPr>
                <w:ins w:id="4649" w:author="Shiv Mangal Rahi" w:date="2020-01-02T14:54:00Z"/>
                <w:rFonts w:ascii="Calibri" w:eastAsia="Times New Roman" w:hAnsi="Calibri" w:cs="Calibri"/>
                <w:color w:val="000000"/>
                <w:sz w:val="20"/>
                <w:szCs w:val="20"/>
                <w:lang w:val="en-US"/>
              </w:rPr>
            </w:pPr>
            <w:ins w:id="4650" w:author="Shiv Mangal Rahi" w:date="2020-01-02T14:54:00Z">
              <w:r w:rsidRPr="00B828D1">
                <w:rPr>
                  <w:rFonts w:ascii="Calibri" w:eastAsia="Times New Roman" w:hAnsi="Calibri" w:cs="Calibri"/>
                  <w:color w:val="000000"/>
                  <w:sz w:val="20"/>
                  <w:szCs w:val="20"/>
                  <w:lang w:val="en-US"/>
                </w:rPr>
                <w:t>Lower Bound</w:t>
              </w:r>
            </w:ins>
          </w:p>
        </w:tc>
        <w:tc>
          <w:tcPr>
            <w:tcW w:w="796" w:type="pct"/>
            <w:tcBorders>
              <w:top w:val="nil"/>
              <w:left w:val="nil"/>
              <w:bottom w:val="single" w:sz="4" w:space="0" w:color="auto"/>
              <w:right w:val="single" w:sz="4" w:space="0" w:color="auto"/>
            </w:tcBorders>
            <w:shd w:val="clear" w:color="auto" w:fill="auto"/>
            <w:vAlign w:val="center"/>
            <w:hideMark/>
          </w:tcPr>
          <w:p w14:paraId="78B39BE2" w14:textId="77777777" w:rsidR="00941D30" w:rsidRPr="00B828D1" w:rsidRDefault="00941D30" w:rsidP="00FF0CB1">
            <w:pPr>
              <w:rPr>
                <w:ins w:id="4651" w:author="Shiv Mangal Rahi" w:date="2020-01-02T14:54:00Z"/>
                <w:rFonts w:ascii="Calibri" w:eastAsia="Times New Roman" w:hAnsi="Calibri" w:cs="Calibri"/>
                <w:color w:val="000000"/>
                <w:sz w:val="20"/>
                <w:szCs w:val="20"/>
                <w:lang w:val="en-US"/>
              </w:rPr>
            </w:pPr>
            <w:ins w:id="4652" w:author="Shiv Mangal Rahi" w:date="2020-01-02T14:54:00Z">
              <w:r w:rsidRPr="00B828D1">
                <w:rPr>
                  <w:rFonts w:ascii="Calibri" w:eastAsia="Times New Roman" w:hAnsi="Calibri" w:cs="Calibri"/>
                  <w:color w:val="000000"/>
                  <w:sz w:val="20"/>
                  <w:szCs w:val="20"/>
                  <w:lang w:val="en-US"/>
                </w:rPr>
                <w:t>Lower Bound Inclusive</w:t>
              </w:r>
            </w:ins>
          </w:p>
        </w:tc>
        <w:tc>
          <w:tcPr>
            <w:tcW w:w="796" w:type="pct"/>
            <w:tcBorders>
              <w:top w:val="nil"/>
              <w:left w:val="nil"/>
              <w:bottom w:val="single" w:sz="4" w:space="0" w:color="auto"/>
              <w:right w:val="single" w:sz="4" w:space="0" w:color="auto"/>
            </w:tcBorders>
            <w:shd w:val="clear" w:color="auto" w:fill="auto"/>
            <w:vAlign w:val="center"/>
            <w:hideMark/>
          </w:tcPr>
          <w:p w14:paraId="1D7031E0" w14:textId="77777777" w:rsidR="00941D30" w:rsidRPr="00B828D1" w:rsidRDefault="00941D30" w:rsidP="00FF0CB1">
            <w:pPr>
              <w:rPr>
                <w:ins w:id="4653" w:author="Shiv Mangal Rahi" w:date="2020-01-02T14:54:00Z"/>
                <w:rFonts w:ascii="Calibri" w:eastAsia="Times New Roman" w:hAnsi="Calibri" w:cs="Calibri"/>
                <w:color w:val="000000"/>
                <w:sz w:val="20"/>
                <w:szCs w:val="20"/>
                <w:lang w:val="en-US"/>
              </w:rPr>
            </w:pPr>
            <w:ins w:id="4654" w:author="Shiv Mangal Rahi" w:date="2020-01-02T14:54:00Z">
              <w:r w:rsidRPr="00B828D1">
                <w:rPr>
                  <w:rFonts w:ascii="Calibri" w:eastAsia="Times New Roman" w:hAnsi="Calibri" w:cs="Calibri"/>
                  <w:color w:val="000000"/>
                  <w:sz w:val="20"/>
                  <w:szCs w:val="20"/>
                  <w:lang w:val="en-US"/>
                </w:rPr>
                <w:t>Upper Bound</w:t>
              </w:r>
            </w:ins>
          </w:p>
        </w:tc>
        <w:tc>
          <w:tcPr>
            <w:tcW w:w="796" w:type="pct"/>
            <w:tcBorders>
              <w:top w:val="nil"/>
              <w:left w:val="nil"/>
              <w:bottom w:val="single" w:sz="4" w:space="0" w:color="auto"/>
              <w:right w:val="single" w:sz="4" w:space="0" w:color="auto"/>
            </w:tcBorders>
            <w:shd w:val="clear" w:color="auto" w:fill="auto"/>
            <w:vAlign w:val="center"/>
            <w:hideMark/>
          </w:tcPr>
          <w:p w14:paraId="7436331E" w14:textId="77777777" w:rsidR="00941D30" w:rsidRPr="00B828D1" w:rsidRDefault="00941D30" w:rsidP="00FF0CB1">
            <w:pPr>
              <w:rPr>
                <w:ins w:id="4655" w:author="Shiv Mangal Rahi" w:date="2020-01-02T14:54:00Z"/>
                <w:rFonts w:ascii="Calibri" w:eastAsia="Times New Roman" w:hAnsi="Calibri" w:cs="Calibri"/>
                <w:color w:val="000000"/>
                <w:sz w:val="20"/>
                <w:szCs w:val="20"/>
                <w:lang w:val="en-US"/>
              </w:rPr>
            </w:pPr>
            <w:ins w:id="4656" w:author="Shiv Mangal Rahi" w:date="2020-01-02T14:54:00Z">
              <w:r w:rsidRPr="00B828D1">
                <w:rPr>
                  <w:rFonts w:ascii="Calibri" w:eastAsia="Times New Roman" w:hAnsi="Calibri" w:cs="Calibri"/>
                  <w:color w:val="000000"/>
                  <w:sz w:val="20"/>
                  <w:szCs w:val="20"/>
                  <w:lang w:val="en-US"/>
                </w:rPr>
                <w:t>Upper Bound Inclusive</w:t>
              </w:r>
            </w:ins>
          </w:p>
        </w:tc>
        <w:tc>
          <w:tcPr>
            <w:tcW w:w="796" w:type="pct"/>
            <w:tcBorders>
              <w:top w:val="nil"/>
              <w:left w:val="nil"/>
              <w:bottom w:val="single" w:sz="4" w:space="0" w:color="auto"/>
              <w:right w:val="single" w:sz="4" w:space="0" w:color="auto"/>
            </w:tcBorders>
            <w:shd w:val="clear" w:color="auto" w:fill="auto"/>
            <w:vAlign w:val="center"/>
            <w:hideMark/>
          </w:tcPr>
          <w:p w14:paraId="5E53F072" w14:textId="77777777" w:rsidR="00941D30" w:rsidRPr="00B828D1" w:rsidRDefault="00941D30" w:rsidP="00FF0CB1">
            <w:pPr>
              <w:rPr>
                <w:ins w:id="4657" w:author="Shiv Mangal Rahi" w:date="2020-01-02T14:54:00Z"/>
                <w:rFonts w:ascii="Calibri" w:eastAsia="Times New Roman" w:hAnsi="Calibri" w:cs="Calibri"/>
                <w:color w:val="000000"/>
                <w:sz w:val="20"/>
                <w:szCs w:val="20"/>
                <w:lang w:val="en-US"/>
              </w:rPr>
            </w:pPr>
            <w:ins w:id="4658" w:author="Shiv Mangal Rahi" w:date="2020-01-02T14:54:00Z">
              <w:r w:rsidRPr="00B828D1">
                <w:rPr>
                  <w:rFonts w:ascii="Calibri" w:eastAsia="Times New Roman" w:hAnsi="Calibri" w:cs="Calibri"/>
                  <w:color w:val="000000"/>
                  <w:sz w:val="20"/>
                  <w:szCs w:val="20"/>
                  <w:lang w:val="en-US"/>
                </w:rPr>
                <w:t>Within Range</w:t>
              </w:r>
            </w:ins>
          </w:p>
        </w:tc>
      </w:tr>
      <w:tr w:rsidR="00941D30" w:rsidRPr="00B828D1" w14:paraId="79945FB8" w14:textId="77777777" w:rsidTr="00FF0CB1">
        <w:trPr>
          <w:trHeight w:val="20"/>
          <w:ins w:id="4659"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03CBEA2" w14:textId="77777777" w:rsidR="00941D30" w:rsidRPr="00B828D1" w:rsidRDefault="00941D30" w:rsidP="00FF0CB1">
            <w:pPr>
              <w:rPr>
                <w:ins w:id="4660" w:author="Shiv Mangal Rahi" w:date="2020-01-02T14:54:00Z"/>
                <w:rFonts w:ascii="Calibri" w:eastAsia="Times New Roman" w:hAnsi="Calibri" w:cs="Calibri"/>
                <w:color w:val="000000"/>
                <w:sz w:val="20"/>
                <w:szCs w:val="20"/>
                <w:lang w:val="en-US"/>
              </w:rPr>
            </w:pPr>
            <w:ins w:id="4661" w:author="Shiv Mangal Rahi" w:date="2020-01-02T14:54:00Z">
              <w:r w:rsidRPr="00B828D1">
                <w:rPr>
                  <w:rFonts w:ascii="Calibri" w:eastAsia="Times New Roman" w:hAnsi="Calibri" w:cs="Calibri"/>
                  <w:color w:val="000000"/>
                  <w:sz w:val="20"/>
                  <w:szCs w:val="20"/>
                  <w:lang w:val="en-US"/>
                </w:rPr>
                <w:t>API Name</w:t>
              </w:r>
            </w:ins>
          </w:p>
        </w:tc>
        <w:tc>
          <w:tcPr>
            <w:tcW w:w="795" w:type="pct"/>
            <w:tcBorders>
              <w:top w:val="nil"/>
              <w:left w:val="nil"/>
              <w:bottom w:val="single" w:sz="4" w:space="0" w:color="auto"/>
              <w:right w:val="single" w:sz="4" w:space="0" w:color="auto"/>
            </w:tcBorders>
            <w:shd w:val="clear" w:color="auto" w:fill="auto"/>
            <w:vAlign w:val="center"/>
            <w:hideMark/>
          </w:tcPr>
          <w:p w14:paraId="3569F34A" w14:textId="77777777" w:rsidR="00941D30" w:rsidRPr="00B828D1" w:rsidRDefault="00941D30" w:rsidP="00FF0CB1">
            <w:pPr>
              <w:rPr>
                <w:ins w:id="4662" w:author="Shiv Mangal Rahi" w:date="2020-01-02T14:54:00Z"/>
                <w:rFonts w:ascii="Calibri" w:eastAsia="Times New Roman" w:hAnsi="Calibri" w:cs="Calibri"/>
                <w:color w:val="000000"/>
                <w:sz w:val="20"/>
                <w:szCs w:val="20"/>
                <w:lang w:val="en-US"/>
              </w:rPr>
            </w:pPr>
            <w:ins w:id="4663" w:author="Shiv Mangal Rahi" w:date="2020-01-02T14:54:00Z">
              <w:r w:rsidRPr="00B828D1">
                <w:rPr>
                  <w:rFonts w:ascii="Calibri" w:eastAsia="Times New Roman" w:hAnsi="Calibri" w:cs="Calibri"/>
                  <w:color w:val="000000"/>
                  <w:sz w:val="20"/>
                  <w:szCs w:val="20"/>
                  <w:lang w:val="en-US"/>
                </w:rPr>
                <w:t>LowerBound</w:t>
              </w:r>
            </w:ins>
          </w:p>
        </w:tc>
        <w:tc>
          <w:tcPr>
            <w:tcW w:w="796" w:type="pct"/>
            <w:tcBorders>
              <w:top w:val="nil"/>
              <w:left w:val="nil"/>
              <w:bottom w:val="single" w:sz="4" w:space="0" w:color="auto"/>
              <w:right w:val="single" w:sz="4" w:space="0" w:color="auto"/>
            </w:tcBorders>
            <w:shd w:val="clear" w:color="auto" w:fill="auto"/>
            <w:vAlign w:val="center"/>
            <w:hideMark/>
          </w:tcPr>
          <w:p w14:paraId="3CA73EB1" w14:textId="77777777" w:rsidR="00941D30" w:rsidRPr="00B828D1" w:rsidRDefault="00941D30" w:rsidP="00FF0CB1">
            <w:pPr>
              <w:rPr>
                <w:ins w:id="4664" w:author="Shiv Mangal Rahi" w:date="2020-01-02T14:54:00Z"/>
                <w:rFonts w:ascii="Calibri" w:eastAsia="Times New Roman" w:hAnsi="Calibri" w:cs="Calibri"/>
                <w:color w:val="000000"/>
                <w:sz w:val="20"/>
                <w:szCs w:val="20"/>
                <w:lang w:val="en-US"/>
              </w:rPr>
            </w:pPr>
            <w:ins w:id="4665" w:author="Shiv Mangal Rahi" w:date="2020-01-02T14:54:00Z">
              <w:r w:rsidRPr="00B828D1">
                <w:rPr>
                  <w:rFonts w:ascii="Calibri" w:eastAsia="Times New Roman" w:hAnsi="Calibri" w:cs="Calibri"/>
                  <w:color w:val="000000"/>
                  <w:sz w:val="20"/>
                  <w:szCs w:val="20"/>
                  <w:lang w:val="en-US"/>
                </w:rPr>
                <w:t>LowerBoundInclusive</w:t>
              </w:r>
            </w:ins>
          </w:p>
        </w:tc>
        <w:tc>
          <w:tcPr>
            <w:tcW w:w="796" w:type="pct"/>
            <w:tcBorders>
              <w:top w:val="nil"/>
              <w:left w:val="nil"/>
              <w:bottom w:val="single" w:sz="4" w:space="0" w:color="auto"/>
              <w:right w:val="single" w:sz="4" w:space="0" w:color="auto"/>
            </w:tcBorders>
            <w:shd w:val="clear" w:color="auto" w:fill="auto"/>
            <w:vAlign w:val="center"/>
            <w:hideMark/>
          </w:tcPr>
          <w:p w14:paraId="771CE83C" w14:textId="77777777" w:rsidR="00941D30" w:rsidRPr="00B828D1" w:rsidRDefault="00941D30" w:rsidP="00FF0CB1">
            <w:pPr>
              <w:rPr>
                <w:ins w:id="4666" w:author="Shiv Mangal Rahi" w:date="2020-01-02T14:54:00Z"/>
                <w:rFonts w:ascii="Calibri" w:eastAsia="Times New Roman" w:hAnsi="Calibri" w:cs="Calibri"/>
                <w:color w:val="000000"/>
                <w:sz w:val="20"/>
                <w:szCs w:val="20"/>
                <w:lang w:val="en-US"/>
              </w:rPr>
            </w:pPr>
            <w:ins w:id="4667" w:author="Shiv Mangal Rahi" w:date="2020-01-02T14:54:00Z">
              <w:r w:rsidRPr="00B828D1">
                <w:rPr>
                  <w:rFonts w:ascii="Calibri" w:eastAsia="Times New Roman" w:hAnsi="Calibri" w:cs="Calibri"/>
                  <w:color w:val="000000"/>
                  <w:sz w:val="20"/>
                  <w:szCs w:val="20"/>
                  <w:lang w:val="en-US"/>
                </w:rPr>
                <w:t>UpperBound</w:t>
              </w:r>
            </w:ins>
          </w:p>
        </w:tc>
        <w:tc>
          <w:tcPr>
            <w:tcW w:w="796" w:type="pct"/>
            <w:tcBorders>
              <w:top w:val="nil"/>
              <w:left w:val="nil"/>
              <w:bottom w:val="single" w:sz="4" w:space="0" w:color="auto"/>
              <w:right w:val="single" w:sz="4" w:space="0" w:color="auto"/>
            </w:tcBorders>
            <w:shd w:val="clear" w:color="auto" w:fill="auto"/>
            <w:vAlign w:val="center"/>
            <w:hideMark/>
          </w:tcPr>
          <w:p w14:paraId="2B064121" w14:textId="77777777" w:rsidR="00941D30" w:rsidRPr="00B828D1" w:rsidRDefault="00941D30" w:rsidP="00FF0CB1">
            <w:pPr>
              <w:rPr>
                <w:ins w:id="4668" w:author="Shiv Mangal Rahi" w:date="2020-01-02T14:54:00Z"/>
                <w:rFonts w:ascii="Calibri" w:eastAsia="Times New Roman" w:hAnsi="Calibri" w:cs="Calibri"/>
                <w:color w:val="000000"/>
                <w:sz w:val="20"/>
                <w:szCs w:val="20"/>
                <w:lang w:val="en-US"/>
              </w:rPr>
            </w:pPr>
            <w:ins w:id="4669" w:author="Shiv Mangal Rahi" w:date="2020-01-02T14:54:00Z">
              <w:r w:rsidRPr="00B828D1">
                <w:rPr>
                  <w:rFonts w:ascii="Calibri" w:eastAsia="Times New Roman" w:hAnsi="Calibri" w:cs="Calibri"/>
                  <w:color w:val="000000"/>
                  <w:sz w:val="20"/>
                  <w:szCs w:val="20"/>
                  <w:lang w:val="en-US"/>
                </w:rPr>
                <w:t>UpperBoundInclusive</w:t>
              </w:r>
            </w:ins>
          </w:p>
        </w:tc>
        <w:tc>
          <w:tcPr>
            <w:tcW w:w="796" w:type="pct"/>
            <w:tcBorders>
              <w:top w:val="nil"/>
              <w:left w:val="nil"/>
              <w:bottom w:val="single" w:sz="4" w:space="0" w:color="auto"/>
              <w:right w:val="single" w:sz="4" w:space="0" w:color="auto"/>
            </w:tcBorders>
            <w:shd w:val="clear" w:color="auto" w:fill="auto"/>
            <w:vAlign w:val="center"/>
            <w:hideMark/>
          </w:tcPr>
          <w:p w14:paraId="29FD683B" w14:textId="77777777" w:rsidR="00941D30" w:rsidRPr="00B828D1" w:rsidRDefault="00941D30" w:rsidP="00FF0CB1">
            <w:pPr>
              <w:rPr>
                <w:ins w:id="4670" w:author="Shiv Mangal Rahi" w:date="2020-01-02T14:54:00Z"/>
                <w:rFonts w:ascii="Calibri" w:eastAsia="Times New Roman" w:hAnsi="Calibri" w:cs="Calibri"/>
                <w:color w:val="000000"/>
                <w:sz w:val="20"/>
                <w:szCs w:val="20"/>
                <w:lang w:val="en-US"/>
              </w:rPr>
            </w:pPr>
            <w:ins w:id="4671" w:author="Shiv Mangal Rahi" w:date="2020-01-02T14:54:00Z">
              <w:r w:rsidRPr="00B828D1">
                <w:rPr>
                  <w:rFonts w:ascii="Calibri" w:eastAsia="Times New Roman" w:hAnsi="Calibri" w:cs="Calibri"/>
                  <w:color w:val="000000"/>
                  <w:sz w:val="20"/>
                  <w:szCs w:val="20"/>
                  <w:lang w:val="en-US"/>
                </w:rPr>
                <w:t>WithinRange</w:t>
              </w:r>
            </w:ins>
          </w:p>
        </w:tc>
      </w:tr>
      <w:tr w:rsidR="00941D30" w:rsidRPr="00B828D1" w14:paraId="4A0FA647" w14:textId="77777777" w:rsidTr="00FF0CB1">
        <w:trPr>
          <w:trHeight w:val="20"/>
          <w:ins w:id="4672"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4C291034" w14:textId="77777777" w:rsidR="00941D30" w:rsidRPr="00B828D1" w:rsidRDefault="00941D30" w:rsidP="00FF0CB1">
            <w:pPr>
              <w:rPr>
                <w:ins w:id="4673" w:author="Shiv Mangal Rahi" w:date="2020-01-02T14:54:00Z"/>
                <w:rFonts w:ascii="Calibri" w:eastAsia="Times New Roman" w:hAnsi="Calibri" w:cs="Calibri"/>
                <w:color w:val="000000"/>
                <w:sz w:val="20"/>
                <w:szCs w:val="20"/>
                <w:lang w:val="en-US"/>
              </w:rPr>
            </w:pPr>
            <w:ins w:id="4674" w:author="Shiv Mangal Rahi" w:date="2020-01-02T14:54:00Z">
              <w:r w:rsidRPr="00B828D1">
                <w:rPr>
                  <w:rFonts w:ascii="Calibri" w:eastAsia="Times New Roman" w:hAnsi="Calibri" w:cs="Calibri"/>
                  <w:color w:val="000000"/>
                  <w:sz w:val="20"/>
                  <w:szCs w:val="20"/>
                  <w:lang w:val="en-US"/>
                </w:rPr>
                <w:t>Input Type</w:t>
              </w:r>
            </w:ins>
          </w:p>
        </w:tc>
        <w:tc>
          <w:tcPr>
            <w:tcW w:w="795" w:type="pct"/>
            <w:tcBorders>
              <w:top w:val="nil"/>
              <w:left w:val="nil"/>
              <w:bottom w:val="single" w:sz="4" w:space="0" w:color="auto"/>
              <w:right w:val="single" w:sz="4" w:space="0" w:color="auto"/>
            </w:tcBorders>
            <w:shd w:val="clear" w:color="auto" w:fill="auto"/>
            <w:vAlign w:val="center"/>
            <w:hideMark/>
          </w:tcPr>
          <w:p w14:paraId="5E5F6631" w14:textId="77777777" w:rsidR="00941D30" w:rsidRPr="00B828D1" w:rsidRDefault="00941D30" w:rsidP="00FF0CB1">
            <w:pPr>
              <w:rPr>
                <w:ins w:id="4675" w:author="Shiv Mangal Rahi" w:date="2020-01-02T14:54:00Z"/>
                <w:rFonts w:ascii="Calibri" w:eastAsia="Times New Roman" w:hAnsi="Calibri" w:cs="Calibri"/>
                <w:color w:val="000000"/>
                <w:sz w:val="20"/>
                <w:szCs w:val="20"/>
                <w:lang w:val="en-US"/>
              </w:rPr>
            </w:pPr>
            <w:ins w:id="4676" w:author="Shiv Mangal Rahi" w:date="2020-01-02T14:54:00Z">
              <w:r w:rsidRPr="00B828D1">
                <w:rPr>
                  <w:rFonts w:ascii="Calibri" w:eastAsia="Times New Roman" w:hAnsi="Calibri" w:cs="Calibri"/>
                  <w:color w:val="000000"/>
                  <w:sz w:val="20"/>
                  <w:szCs w:val="20"/>
                  <w:lang w:val="en-US"/>
                </w:rPr>
                <w:t>Decimal Number</w:t>
              </w:r>
            </w:ins>
          </w:p>
        </w:tc>
        <w:tc>
          <w:tcPr>
            <w:tcW w:w="796" w:type="pct"/>
            <w:tcBorders>
              <w:top w:val="nil"/>
              <w:left w:val="nil"/>
              <w:bottom w:val="single" w:sz="4" w:space="0" w:color="auto"/>
              <w:right w:val="single" w:sz="4" w:space="0" w:color="auto"/>
            </w:tcBorders>
            <w:shd w:val="clear" w:color="auto" w:fill="auto"/>
            <w:vAlign w:val="center"/>
            <w:hideMark/>
          </w:tcPr>
          <w:p w14:paraId="0CE054B3" w14:textId="77777777" w:rsidR="00941D30" w:rsidRPr="00B828D1" w:rsidRDefault="00941D30" w:rsidP="00FF0CB1">
            <w:pPr>
              <w:rPr>
                <w:ins w:id="4677" w:author="Shiv Mangal Rahi" w:date="2020-01-02T14:54:00Z"/>
                <w:rFonts w:ascii="Calibri" w:eastAsia="Times New Roman" w:hAnsi="Calibri" w:cs="Calibri"/>
                <w:color w:val="000000"/>
                <w:sz w:val="20"/>
                <w:szCs w:val="20"/>
                <w:lang w:val="en-US"/>
              </w:rPr>
            </w:pPr>
            <w:ins w:id="4678" w:author="Shiv Mangal Rahi" w:date="2020-01-02T14:54:00Z">
              <w:r w:rsidRPr="00B828D1">
                <w:rPr>
                  <w:rFonts w:ascii="Calibri" w:eastAsia="Times New Roman" w:hAnsi="Calibri" w:cs="Calibri"/>
                  <w:color w:val="000000"/>
                  <w:sz w:val="20"/>
                  <w:szCs w:val="20"/>
                  <w:lang w:val="en-US"/>
                </w:rPr>
                <w:t>TRUE/FALSE</w:t>
              </w:r>
            </w:ins>
          </w:p>
        </w:tc>
        <w:tc>
          <w:tcPr>
            <w:tcW w:w="796" w:type="pct"/>
            <w:tcBorders>
              <w:top w:val="nil"/>
              <w:left w:val="nil"/>
              <w:bottom w:val="single" w:sz="4" w:space="0" w:color="auto"/>
              <w:right w:val="single" w:sz="4" w:space="0" w:color="auto"/>
            </w:tcBorders>
            <w:shd w:val="clear" w:color="auto" w:fill="auto"/>
            <w:vAlign w:val="center"/>
            <w:hideMark/>
          </w:tcPr>
          <w:p w14:paraId="151E03EA" w14:textId="77777777" w:rsidR="00941D30" w:rsidRPr="00B828D1" w:rsidRDefault="00941D30" w:rsidP="00FF0CB1">
            <w:pPr>
              <w:rPr>
                <w:ins w:id="4679" w:author="Shiv Mangal Rahi" w:date="2020-01-02T14:54:00Z"/>
                <w:rFonts w:ascii="Calibri" w:eastAsia="Times New Roman" w:hAnsi="Calibri" w:cs="Calibri"/>
                <w:color w:val="000000"/>
                <w:sz w:val="20"/>
                <w:szCs w:val="20"/>
                <w:lang w:val="en-US"/>
              </w:rPr>
            </w:pPr>
            <w:ins w:id="4680" w:author="Shiv Mangal Rahi" w:date="2020-01-02T14:54:00Z">
              <w:r w:rsidRPr="00B828D1">
                <w:rPr>
                  <w:rFonts w:ascii="Calibri" w:eastAsia="Times New Roman" w:hAnsi="Calibri" w:cs="Calibri"/>
                  <w:color w:val="000000"/>
                  <w:sz w:val="20"/>
                  <w:szCs w:val="20"/>
                  <w:lang w:val="en-US"/>
                </w:rPr>
                <w:t>Decimal Number</w:t>
              </w:r>
            </w:ins>
          </w:p>
        </w:tc>
        <w:tc>
          <w:tcPr>
            <w:tcW w:w="796" w:type="pct"/>
            <w:tcBorders>
              <w:top w:val="nil"/>
              <w:left w:val="nil"/>
              <w:bottom w:val="single" w:sz="4" w:space="0" w:color="auto"/>
              <w:right w:val="single" w:sz="4" w:space="0" w:color="auto"/>
            </w:tcBorders>
            <w:shd w:val="clear" w:color="auto" w:fill="auto"/>
            <w:vAlign w:val="center"/>
            <w:hideMark/>
          </w:tcPr>
          <w:p w14:paraId="3B88D3EB" w14:textId="77777777" w:rsidR="00941D30" w:rsidRPr="00B828D1" w:rsidRDefault="00941D30" w:rsidP="00FF0CB1">
            <w:pPr>
              <w:rPr>
                <w:ins w:id="4681" w:author="Shiv Mangal Rahi" w:date="2020-01-02T14:54:00Z"/>
                <w:rFonts w:ascii="Calibri" w:eastAsia="Times New Roman" w:hAnsi="Calibri" w:cs="Calibri"/>
                <w:color w:val="000000"/>
                <w:sz w:val="20"/>
                <w:szCs w:val="20"/>
                <w:lang w:val="en-US"/>
              </w:rPr>
            </w:pPr>
            <w:ins w:id="4682" w:author="Shiv Mangal Rahi" w:date="2020-01-02T14:54:00Z">
              <w:r w:rsidRPr="00B828D1">
                <w:rPr>
                  <w:rFonts w:ascii="Calibri" w:eastAsia="Times New Roman" w:hAnsi="Calibri" w:cs="Calibri"/>
                  <w:color w:val="000000"/>
                  <w:sz w:val="20"/>
                  <w:szCs w:val="20"/>
                  <w:lang w:val="en-US"/>
                </w:rPr>
                <w:t>TRUE/FALSE</w:t>
              </w:r>
            </w:ins>
          </w:p>
        </w:tc>
        <w:tc>
          <w:tcPr>
            <w:tcW w:w="796" w:type="pct"/>
            <w:tcBorders>
              <w:top w:val="nil"/>
              <w:left w:val="nil"/>
              <w:bottom w:val="single" w:sz="4" w:space="0" w:color="auto"/>
              <w:right w:val="single" w:sz="4" w:space="0" w:color="auto"/>
            </w:tcBorders>
            <w:shd w:val="clear" w:color="auto" w:fill="auto"/>
            <w:vAlign w:val="center"/>
            <w:hideMark/>
          </w:tcPr>
          <w:p w14:paraId="0B36A2C9" w14:textId="77777777" w:rsidR="00941D30" w:rsidRPr="00B828D1" w:rsidRDefault="00941D30" w:rsidP="00FF0CB1">
            <w:pPr>
              <w:rPr>
                <w:ins w:id="4683" w:author="Shiv Mangal Rahi" w:date="2020-01-02T14:54:00Z"/>
                <w:rFonts w:ascii="Calibri" w:eastAsia="Times New Roman" w:hAnsi="Calibri" w:cs="Calibri"/>
                <w:color w:val="000000"/>
                <w:sz w:val="20"/>
                <w:szCs w:val="20"/>
                <w:lang w:val="en-US"/>
              </w:rPr>
            </w:pPr>
            <w:ins w:id="4684" w:author="Shiv Mangal Rahi" w:date="2020-01-02T14:54:00Z">
              <w:r w:rsidRPr="00B828D1">
                <w:rPr>
                  <w:rFonts w:ascii="Calibri" w:eastAsia="Times New Roman" w:hAnsi="Calibri" w:cs="Calibri"/>
                  <w:color w:val="000000"/>
                  <w:sz w:val="20"/>
                  <w:szCs w:val="20"/>
                  <w:lang w:val="en-US"/>
                </w:rPr>
                <w:t>TRUE/FALSE</w:t>
              </w:r>
            </w:ins>
          </w:p>
        </w:tc>
      </w:tr>
      <w:tr w:rsidR="00941D30" w:rsidRPr="00B828D1" w14:paraId="072BC47D" w14:textId="77777777" w:rsidTr="00FF0CB1">
        <w:trPr>
          <w:trHeight w:val="20"/>
          <w:ins w:id="4685"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556AC08B" w14:textId="77777777" w:rsidR="00941D30" w:rsidRPr="00B828D1" w:rsidRDefault="00941D30" w:rsidP="00FF0CB1">
            <w:pPr>
              <w:rPr>
                <w:ins w:id="4686" w:author="Shiv Mangal Rahi" w:date="2020-01-02T14:54:00Z"/>
                <w:rFonts w:ascii="Calibri" w:eastAsia="Times New Roman" w:hAnsi="Calibri" w:cs="Calibri"/>
                <w:color w:val="000000"/>
                <w:sz w:val="20"/>
                <w:szCs w:val="20"/>
                <w:lang w:val="en-US"/>
              </w:rPr>
            </w:pPr>
            <w:ins w:id="4687" w:author="Shiv Mangal Rahi" w:date="2020-01-02T14:54:00Z">
              <w:r w:rsidRPr="00B828D1">
                <w:rPr>
                  <w:rFonts w:ascii="Calibri" w:eastAsia="Times New Roman" w:hAnsi="Calibri" w:cs="Calibri"/>
                  <w:color w:val="000000"/>
                  <w:sz w:val="20"/>
                  <w:szCs w:val="20"/>
                  <w:lang w:val="en-US"/>
                </w:rPr>
                <w:t>Category</w:t>
              </w:r>
            </w:ins>
          </w:p>
        </w:tc>
        <w:tc>
          <w:tcPr>
            <w:tcW w:w="795" w:type="pct"/>
            <w:tcBorders>
              <w:top w:val="nil"/>
              <w:left w:val="nil"/>
              <w:bottom w:val="single" w:sz="4" w:space="0" w:color="auto"/>
              <w:right w:val="single" w:sz="4" w:space="0" w:color="auto"/>
            </w:tcBorders>
            <w:shd w:val="clear" w:color="auto" w:fill="auto"/>
            <w:vAlign w:val="center"/>
            <w:hideMark/>
          </w:tcPr>
          <w:p w14:paraId="7B696AA9" w14:textId="77777777" w:rsidR="00941D30" w:rsidRPr="00B828D1" w:rsidRDefault="00941D30" w:rsidP="00FF0CB1">
            <w:pPr>
              <w:rPr>
                <w:ins w:id="4688" w:author="Shiv Mangal Rahi" w:date="2020-01-02T14:54:00Z"/>
                <w:rFonts w:ascii="Calibri" w:eastAsia="Times New Roman" w:hAnsi="Calibri" w:cs="Calibri"/>
                <w:color w:val="000000"/>
                <w:sz w:val="20"/>
                <w:szCs w:val="20"/>
                <w:lang w:val="en-US"/>
              </w:rPr>
            </w:pPr>
            <w:ins w:id="4689"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162DD141" w14:textId="77777777" w:rsidR="00941D30" w:rsidRPr="00B828D1" w:rsidRDefault="00941D30" w:rsidP="00FF0CB1">
            <w:pPr>
              <w:rPr>
                <w:ins w:id="4690" w:author="Shiv Mangal Rahi" w:date="2020-01-02T14:54:00Z"/>
                <w:rFonts w:ascii="Calibri" w:eastAsia="Times New Roman" w:hAnsi="Calibri" w:cs="Calibri"/>
                <w:color w:val="000000"/>
                <w:sz w:val="20"/>
                <w:szCs w:val="20"/>
                <w:lang w:val="en-US"/>
              </w:rPr>
            </w:pPr>
            <w:ins w:id="4691"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6C167D4" w14:textId="77777777" w:rsidR="00941D30" w:rsidRPr="00B828D1" w:rsidRDefault="00941D30" w:rsidP="00FF0CB1">
            <w:pPr>
              <w:rPr>
                <w:ins w:id="4692" w:author="Shiv Mangal Rahi" w:date="2020-01-02T14:54:00Z"/>
                <w:rFonts w:ascii="Calibri" w:eastAsia="Times New Roman" w:hAnsi="Calibri" w:cs="Calibri"/>
                <w:color w:val="000000"/>
                <w:sz w:val="20"/>
                <w:szCs w:val="20"/>
                <w:lang w:val="en-US"/>
              </w:rPr>
            </w:pPr>
            <w:ins w:id="4693"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4B91936" w14:textId="77777777" w:rsidR="00941D30" w:rsidRPr="00B828D1" w:rsidRDefault="00941D30" w:rsidP="00FF0CB1">
            <w:pPr>
              <w:rPr>
                <w:ins w:id="4694" w:author="Shiv Mangal Rahi" w:date="2020-01-02T14:54:00Z"/>
                <w:rFonts w:ascii="Calibri" w:eastAsia="Times New Roman" w:hAnsi="Calibri" w:cs="Calibri"/>
                <w:color w:val="000000"/>
                <w:sz w:val="20"/>
                <w:szCs w:val="20"/>
                <w:lang w:val="en-US"/>
              </w:rPr>
            </w:pPr>
            <w:ins w:id="4695"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C092DB7" w14:textId="77777777" w:rsidR="00941D30" w:rsidRPr="00B828D1" w:rsidRDefault="00941D30" w:rsidP="00FF0CB1">
            <w:pPr>
              <w:rPr>
                <w:ins w:id="4696" w:author="Shiv Mangal Rahi" w:date="2020-01-02T14:54:00Z"/>
                <w:rFonts w:ascii="Calibri" w:eastAsia="Times New Roman" w:hAnsi="Calibri" w:cs="Calibri"/>
                <w:color w:val="000000"/>
                <w:sz w:val="20"/>
                <w:szCs w:val="20"/>
                <w:lang w:val="en-US"/>
              </w:rPr>
            </w:pPr>
            <w:ins w:id="4697" w:author="Shiv Mangal Rahi" w:date="2020-01-02T14:54:00Z">
              <w:r w:rsidRPr="00B828D1">
                <w:rPr>
                  <w:rFonts w:ascii="Calibri" w:eastAsia="Times New Roman" w:hAnsi="Calibri" w:cs="Calibri"/>
                  <w:color w:val="000000"/>
                  <w:sz w:val="20"/>
                  <w:szCs w:val="20"/>
                  <w:lang w:val="en-US"/>
                </w:rPr>
                <w:t>N/A</w:t>
              </w:r>
            </w:ins>
          </w:p>
        </w:tc>
      </w:tr>
      <w:tr w:rsidR="00941D30" w:rsidRPr="00B828D1" w14:paraId="1B22574C" w14:textId="77777777" w:rsidTr="00FF0CB1">
        <w:trPr>
          <w:trHeight w:val="20"/>
          <w:ins w:id="4698"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351D9E64" w14:textId="77777777" w:rsidR="00941D30" w:rsidRPr="00B828D1" w:rsidRDefault="00941D30" w:rsidP="00FF0CB1">
            <w:pPr>
              <w:rPr>
                <w:ins w:id="4699" w:author="Shiv Mangal Rahi" w:date="2020-01-02T14:54:00Z"/>
                <w:rFonts w:ascii="Calibri" w:eastAsia="Times New Roman" w:hAnsi="Calibri" w:cs="Calibri"/>
                <w:color w:val="000000"/>
                <w:sz w:val="20"/>
                <w:szCs w:val="20"/>
                <w:lang w:val="en-US"/>
              </w:rPr>
            </w:pPr>
            <w:ins w:id="4700" w:author="Shiv Mangal Rahi" w:date="2020-01-02T14:54:00Z">
              <w:r w:rsidRPr="00B828D1">
                <w:rPr>
                  <w:rFonts w:ascii="Calibri" w:eastAsia="Times New Roman" w:hAnsi="Calibri" w:cs="Calibri"/>
                  <w:color w:val="000000"/>
                  <w:sz w:val="20"/>
                  <w:szCs w:val="20"/>
                  <w:lang w:val="en-US"/>
                </w:rPr>
                <w:t>Minimum Value</w:t>
              </w:r>
            </w:ins>
          </w:p>
        </w:tc>
        <w:tc>
          <w:tcPr>
            <w:tcW w:w="795" w:type="pct"/>
            <w:tcBorders>
              <w:top w:val="nil"/>
              <w:left w:val="nil"/>
              <w:bottom w:val="single" w:sz="4" w:space="0" w:color="auto"/>
              <w:right w:val="single" w:sz="4" w:space="0" w:color="auto"/>
            </w:tcBorders>
            <w:shd w:val="clear" w:color="auto" w:fill="auto"/>
            <w:vAlign w:val="center"/>
            <w:hideMark/>
          </w:tcPr>
          <w:p w14:paraId="4C5237E5" w14:textId="77777777" w:rsidR="00941D30" w:rsidRPr="00B828D1" w:rsidRDefault="00941D30" w:rsidP="00FF0CB1">
            <w:pPr>
              <w:rPr>
                <w:ins w:id="4701" w:author="Shiv Mangal Rahi" w:date="2020-01-02T14:54:00Z"/>
                <w:rFonts w:ascii="Calibri" w:eastAsia="Times New Roman" w:hAnsi="Calibri" w:cs="Calibri"/>
                <w:color w:val="000000"/>
                <w:sz w:val="20"/>
                <w:szCs w:val="20"/>
                <w:lang w:val="en-US"/>
              </w:rPr>
            </w:pPr>
            <w:ins w:id="4702"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093736AB" w14:textId="77777777" w:rsidR="00941D30" w:rsidRPr="00B828D1" w:rsidRDefault="00941D30" w:rsidP="00FF0CB1">
            <w:pPr>
              <w:rPr>
                <w:ins w:id="4703" w:author="Shiv Mangal Rahi" w:date="2020-01-02T14:54:00Z"/>
                <w:rFonts w:ascii="Calibri" w:eastAsia="Times New Roman" w:hAnsi="Calibri" w:cs="Calibri"/>
                <w:color w:val="000000"/>
                <w:sz w:val="20"/>
                <w:szCs w:val="20"/>
                <w:lang w:val="en-US"/>
              </w:rPr>
            </w:pPr>
            <w:ins w:id="4704"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2638F5DF" w14:textId="77777777" w:rsidR="00941D30" w:rsidRPr="00B828D1" w:rsidRDefault="00941D30" w:rsidP="00FF0CB1">
            <w:pPr>
              <w:rPr>
                <w:ins w:id="4705" w:author="Shiv Mangal Rahi" w:date="2020-01-02T14:54:00Z"/>
                <w:rFonts w:ascii="Calibri" w:eastAsia="Times New Roman" w:hAnsi="Calibri" w:cs="Calibri"/>
                <w:color w:val="000000"/>
                <w:sz w:val="20"/>
                <w:szCs w:val="20"/>
                <w:lang w:val="en-US"/>
              </w:rPr>
            </w:pPr>
            <w:ins w:id="4706"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23D24E1" w14:textId="77777777" w:rsidR="00941D30" w:rsidRPr="00B828D1" w:rsidRDefault="00941D30" w:rsidP="00FF0CB1">
            <w:pPr>
              <w:rPr>
                <w:ins w:id="4707" w:author="Shiv Mangal Rahi" w:date="2020-01-02T14:54:00Z"/>
                <w:rFonts w:ascii="Calibri" w:eastAsia="Times New Roman" w:hAnsi="Calibri" w:cs="Calibri"/>
                <w:color w:val="000000"/>
                <w:sz w:val="20"/>
                <w:szCs w:val="20"/>
                <w:lang w:val="en-US"/>
              </w:rPr>
            </w:pPr>
            <w:ins w:id="4708"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2EBCC6C6" w14:textId="77777777" w:rsidR="00941D30" w:rsidRPr="00B828D1" w:rsidRDefault="00941D30" w:rsidP="00FF0CB1">
            <w:pPr>
              <w:rPr>
                <w:ins w:id="4709" w:author="Shiv Mangal Rahi" w:date="2020-01-02T14:54:00Z"/>
                <w:rFonts w:ascii="Calibri" w:eastAsia="Times New Roman" w:hAnsi="Calibri" w:cs="Calibri"/>
                <w:color w:val="000000"/>
                <w:sz w:val="20"/>
                <w:szCs w:val="20"/>
                <w:lang w:val="en-US"/>
              </w:rPr>
            </w:pPr>
            <w:ins w:id="4710" w:author="Shiv Mangal Rahi" w:date="2020-01-02T14:54:00Z">
              <w:r w:rsidRPr="00B828D1">
                <w:rPr>
                  <w:rFonts w:ascii="Calibri" w:eastAsia="Times New Roman" w:hAnsi="Calibri" w:cs="Calibri"/>
                  <w:color w:val="000000"/>
                  <w:sz w:val="20"/>
                  <w:szCs w:val="20"/>
                  <w:lang w:val="en-US"/>
                </w:rPr>
                <w:t>N/A</w:t>
              </w:r>
            </w:ins>
          </w:p>
        </w:tc>
      </w:tr>
      <w:tr w:rsidR="00941D30" w:rsidRPr="00B828D1" w14:paraId="39B8C8CA" w14:textId="77777777" w:rsidTr="00FF0CB1">
        <w:trPr>
          <w:trHeight w:val="20"/>
          <w:ins w:id="4711"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F7BCF63" w14:textId="77777777" w:rsidR="00941D30" w:rsidRPr="00B828D1" w:rsidRDefault="00941D30" w:rsidP="00FF0CB1">
            <w:pPr>
              <w:rPr>
                <w:ins w:id="4712" w:author="Shiv Mangal Rahi" w:date="2020-01-02T14:54:00Z"/>
                <w:rFonts w:ascii="Calibri" w:eastAsia="Times New Roman" w:hAnsi="Calibri" w:cs="Calibri"/>
                <w:color w:val="000000"/>
                <w:sz w:val="20"/>
                <w:szCs w:val="20"/>
                <w:lang w:val="en-US"/>
              </w:rPr>
            </w:pPr>
            <w:ins w:id="4713" w:author="Shiv Mangal Rahi" w:date="2020-01-02T14:54:00Z">
              <w:r w:rsidRPr="00B828D1">
                <w:rPr>
                  <w:rFonts w:ascii="Calibri" w:eastAsia="Times New Roman" w:hAnsi="Calibri" w:cs="Calibri"/>
                  <w:color w:val="000000"/>
                  <w:sz w:val="20"/>
                  <w:szCs w:val="20"/>
                  <w:lang w:val="en-US"/>
                </w:rPr>
                <w:t>Maximum Value</w:t>
              </w:r>
            </w:ins>
          </w:p>
        </w:tc>
        <w:tc>
          <w:tcPr>
            <w:tcW w:w="795" w:type="pct"/>
            <w:tcBorders>
              <w:top w:val="nil"/>
              <w:left w:val="nil"/>
              <w:bottom w:val="single" w:sz="4" w:space="0" w:color="auto"/>
              <w:right w:val="single" w:sz="4" w:space="0" w:color="auto"/>
            </w:tcBorders>
            <w:shd w:val="clear" w:color="auto" w:fill="auto"/>
            <w:vAlign w:val="center"/>
            <w:hideMark/>
          </w:tcPr>
          <w:p w14:paraId="1BCFB51A" w14:textId="77777777" w:rsidR="00941D30" w:rsidRPr="00B828D1" w:rsidRDefault="00941D30" w:rsidP="00FF0CB1">
            <w:pPr>
              <w:rPr>
                <w:ins w:id="4714" w:author="Shiv Mangal Rahi" w:date="2020-01-02T14:54:00Z"/>
                <w:rFonts w:ascii="Calibri" w:eastAsia="Times New Roman" w:hAnsi="Calibri" w:cs="Calibri"/>
                <w:color w:val="000000"/>
                <w:sz w:val="20"/>
                <w:szCs w:val="20"/>
                <w:lang w:val="en-US"/>
              </w:rPr>
            </w:pPr>
            <w:ins w:id="4715"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0A635966" w14:textId="77777777" w:rsidR="00941D30" w:rsidRPr="00B828D1" w:rsidRDefault="00941D30" w:rsidP="00FF0CB1">
            <w:pPr>
              <w:rPr>
                <w:ins w:id="4716" w:author="Shiv Mangal Rahi" w:date="2020-01-02T14:54:00Z"/>
                <w:rFonts w:ascii="Calibri" w:eastAsia="Times New Roman" w:hAnsi="Calibri" w:cs="Calibri"/>
                <w:color w:val="000000"/>
                <w:sz w:val="20"/>
                <w:szCs w:val="20"/>
                <w:lang w:val="en-US"/>
              </w:rPr>
            </w:pPr>
            <w:ins w:id="4717"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20696550" w14:textId="77777777" w:rsidR="00941D30" w:rsidRPr="00B828D1" w:rsidRDefault="00941D30" w:rsidP="00FF0CB1">
            <w:pPr>
              <w:rPr>
                <w:ins w:id="4718" w:author="Shiv Mangal Rahi" w:date="2020-01-02T14:54:00Z"/>
                <w:rFonts w:ascii="Calibri" w:eastAsia="Times New Roman" w:hAnsi="Calibri" w:cs="Calibri"/>
                <w:color w:val="000000"/>
                <w:sz w:val="20"/>
                <w:szCs w:val="20"/>
                <w:lang w:val="en-US"/>
              </w:rPr>
            </w:pPr>
            <w:ins w:id="4719"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06607DF1" w14:textId="77777777" w:rsidR="00941D30" w:rsidRPr="00B828D1" w:rsidRDefault="00941D30" w:rsidP="00FF0CB1">
            <w:pPr>
              <w:rPr>
                <w:ins w:id="4720" w:author="Shiv Mangal Rahi" w:date="2020-01-02T14:54:00Z"/>
                <w:rFonts w:ascii="Calibri" w:eastAsia="Times New Roman" w:hAnsi="Calibri" w:cs="Calibri"/>
                <w:color w:val="000000"/>
                <w:sz w:val="20"/>
                <w:szCs w:val="20"/>
                <w:lang w:val="en-US"/>
              </w:rPr>
            </w:pPr>
            <w:ins w:id="4721"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3ECC2BCA" w14:textId="77777777" w:rsidR="00941D30" w:rsidRPr="00B828D1" w:rsidRDefault="00941D30" w:rsidP="00FF0CB1">
            <w:pPr>
              <w:rPr>
                <w:ins w:id="4722" w:author="Shiv Mangal Rahi" w:date="2020-01-02T14:54:00Z"/>
                <w:rFonts w:ascii="Calibri" w:eastAsia="Times New Roman" w:hAnsi="Calibri" w:cs="Calibri"/>
                <w:color w:val="000000"/>
                <w:sz w:val="20"/>
                <w:szCs w:val="20"/>
                <w:lang w:val="en-US"/>
              </w:rPr>
            </w:pPr>
            <w:ins w:id="4723" w:author="Shiv Mangal Rahi" w:date="2020-01-02T14:54:00Z">
              <w:r w:rsidRPr="00B828D1">
                <w:rPr>
                  <w:rFonts w:ascii="Calibri" w:eastAsia="Times New Roman" w:hAnsi="Calibri" w:cs="Calibri"/>
                  <w:color w:val="000000"/>
                  <w:sz w:val="20"/>
                  <w:szCs w:val="20"/>
                  <w:lang w:val="en-US"/>
                </w:rPr>
                <w:t>N/A</w:t>
              </w:r>
            </w:ins>
          </w:p>
        </w:tc>
      </w:tr>
      <w:tr w:rsidR="00941D30" w:rsidRPr="00B828D1" w14:paraId="26898C44" w14:textId="77777777" w:rsidTr="00FF0CB1">
        <w:trPr>
          <w:trHeight w:val="20"/>
          <w:ins w:id="4724"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0FBB026" w14:textId="77777777" w:rsidR="00941D30" w:rsidRPr="00B828D1" w:rsidRDefault="00941D30" w:rsidP="00FF0CB1">
            <w:pPr>
              <w:rPr>
                <w:ins w:id="4725" w:author="Shiv Mangal Rahi" w:date="2020-01-02T14:54:00Z"/>
                <w:rFonts w:ascii="Calibri" w:eastAsia="Times New Roman" w:hAnsi="Calibri" w:cs="Calibri"/>
                <w:color w:val="000000"/>
                <w:sz w:val="20"/>
                <w:szCs w:val="20"/>
                <w:lang w:val="en-US"/>
              </w:rPr>
            </w:pPr>
            <w:ins w:id="4726" w:author="Shiv Mangal Rahi" w:date="2020-01-02T14:54:00Z">
              <w:r w:rsidRPr="00B828D1">
                <w:rPr>
                  <w:rFonts w:ascii="Calibri" w:eastAsia="Times New Roman" w:hAnsi="Calibri" w:cs="Calibri"/>
                  <w:color w:val="000000"/>
                  <w:sz w:val="20"/>
                  <w:szCs w:val="20"/>
                  <w:lang w:val="en-US"/>
                </w:rPr>
                <w:t>Type of List</w:t>
              </w:r>
            </w:ins>
          </w:p>
        </w:tc>
        <w:tc>
          <w:tcPr>
            <w:tcW w:w="795" w:type="pct"/>
            <w:tcBorders>
              <w:top w:val="nil"/>
              <w:left w:val="nil"/>
              <w:bottom w:val="single" w:sz="4" w:space="0" w:color="auto"/>
              <w:right w:val="single" w:sz="4" w:space="0" w:color="auto"/>
            </w:tcBorders>
            <w:shd w:val="clear" w:color="auto" w:fill="auto"/>
            <w:vAlign w:val="center"/>
            <w:hideMark/>
          </w:tcPr>
          <w:p w14:paraId="52A14F36" w14:textId="77777777" w:rsidR="00941D30" w:rsidRPr="00B828D1" w:rsidRDefault="00941D30" w:rsidP="00FF0CB1">
            <w:pPr>
              <w:rPr>
                <w:ins w:id="4727" w:author="Shiv Mangal Rahi" w:date="2020-01-02T14:54:00Z"/>
                <w:rFonts w:ascii="Calibri" w:eastAsia="Times New Roman" w:hAnsi="Calibri" w:cs="Calibri"/>
                <w:color w:val="000000"/>
                <w:sz w:val="20"/>
                <w:szCs w:val="20"/>
                <w:lang w:val="en-US"/>
              </w:rPr>
            </w:pPr>
            <w:ins w:id="4728"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1168A74F" w14:textId="77777777" w:rsidR="00941D30" w:rsidRPr="00B828D1" w:rsidRDefault="00941D30" w:rsidP="00FF0CB1">
            <w:pPr>
              <w:rPr>
                <w:ins w:id="4729" w:author="Shiv Mangal Rahi" w:date="2020-01-02T14:54:00Z"/>
                <w:rFonts w:ascii="Calibri" w:eastAsia="Times New Roman" w:hAnsi="Calibri" w:cs="Calibri"/>
                <w:color w:val="000000"/>
                <w:sz w:val="20"/>
                <w:szCs w:val="20"/>
                <w:lang w:val="en-US"/>
              </w:rPr>
            </w:pPr>
            <w:ins w:id="4730"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6E734B9" w14:textId="77777777" w:rsidR="00941D30" w:rsidRPr="00B828D1" w:rsidRDefault="00941D30" w:rsidP="00FF0CB1">
            <w:pPr>
              <w:rPr>
                <w:ins w:id="4731" w:author="Shiv Mangal Rahi" w:date="2020-01-02T14:54:00Z"/>
                <w:rFonts w:ascii="Calibri" w:eastAsia="Times New Roman" w:hAnsi="Calibri" w:cs="Calibri"/>
                <w:color w:val="000000"/>
                <w:sz w:val="20"/>
                <w:szCs w:val="20"/>
                <w:lang w:val="en-US"/>
              </w:rPr>
            </w:pPr>
            <w:ins w:id="4732"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1EDE91CC" w14:textId="77777777" w:rsidR="00941D30" w:rsidRPr="00B828D1" w:rsidRDefault="00941D30" w:rsidP="00FF0CB1">
            <w:pPr>
              <w:rPr>
                <w:ins w:id="4733" w:author="Shiv Mangal Rahi" w:date="2020-01-02T14:54:00Z"/>
                <w:rFonts w:ascii="Calibri" w:eastAsia="Times New Roman" w:hAnsi="Calibri" w:cs="Calibri"/>
                <w:color w:val="000000"/>
                <w:sz w:val="20"/>
                <w:szCs w:val="20"/>
                <w:lang w:val="en-US"/>
              </w:rPr>
            </w:pPr>
            <w:ins w:id="4734"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5B8C0ADC" w14:textId="77777777" w:rsidR="00941D30" w:rsidRPr="00B828D1" w:rsidRDefault="00941D30" w:rsidP="00FF0CB1">
            <w:pPr>
              <w:rPr>
                <w:ins w:id="4735" w:author="Shiv Mangal Rahi" w:date="2020-01-02T14:54:00Z"/>
                <w:rFonts w:ascii="Calibri" w:eastAsia="Times New Roman" w:hAnsi="Calibri" w:cs="Calibri"/>
                <w:color w:val="000000"/>
                <w:sz w:val="20"/>
                <w:szCs w:val="20"/>
                <w:lang w:val="en-US"/>
              </w:rPr>
            </w:pPr>
            <w:ins w:id="4736" w:author="Shiv Mangal Rahi" w:date="2020-01-02T14:54:00Z">
              <w:r w:rsidRPr="00B828D1">
                <w:rPr>
                  <w:rFonts w:ascii="Calibri" w:eastAsia="Times New Roman" w:hAnsi="Calibri" w:cs="Calibri"/>
                  <w:color w:val="000000"/>
                  <w:sz w:val="20"/>
                  <w:szCs w:val="20"/>
                  <w:lang w:val="en-US"/>
                </w:rPr>
                <w:t>N/A</w:t>
              </w:r>
            </w:ins>
          </w:p>
        </w:tc>
      </w:tr>
      <w:tr w:rsidR="00941D30" w:rsidRPr="00B828D1" w14:paraId="6B789B20" w14:textId="77777777" w:rsidTr="00FF0CB1">
        <w:trPr>
          <w:trHeight w:val="20"/>
          <w:ins w:id="4737"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5D6C73A" w14:textId="77777777" w:rsidR="00941D30" w:rsidRPr="00B828D1" w:rsidRDefault="00941D30" w:rsidP="00FF0CB1">
            <w:pPr>
              <w:rPr>
                <w:ins w:id="4738" w:author="Shiv Mangal Rahi" w:date="2020-01-02T14:54:00Z"/>
                <w:rFonts w:ascii="Calibri" w:eastAsia="Times New Roman" w:hAnsi="Calibri" w:cs="Calibri"/>
                <w:color w:val="000000"/>
                <w:sz w:val="20"/>
                <w:szCs w:val="20"/>
                <w:lang w:val="en-US"/>
              </w:rPr>
            </w:pPr>
            <w:ins w:id="4739" w:author="Shiv Mangal Rahi" w:date="2020-01-02T14:54:00Z">
              <w:r w:rsidRPr="00B828D1">
                <w:rPr>
                  <w:rFonts w:ascii="Calibri" w:eastAsia="Times New Roman" w:hAnsi="Calibri" w:cs="Calibri"/>
                  <w:color w:val="000000"/>
                  <w:sz w:val="20"/>
                  <w:szCs w:val="20"/>
                  <w:lang w:val="en-US"/>
                </w:rPr>
                <w:t>List Display Format</w:t>
              </w:r>
            </w:ins>
          </w:p>
        </w:tc>
        <w:tc>
          <w:tcPr>
            <w:tcW w:w="795" w:type="pct"/>
            <w:tcBorders>
              <w:top w:val="nil"/>
              <w:left w:val="nil"/>
              <w:bottom w:val="single" w:sz="4" w:space="0" w:color="auto"/>
              <w:right w:val="single" w:sz="4" w:space="0" w:color="auto"/>
            </w:tcBorders>
            <w:shd w:val="clear" w:color="auto" w:fill="auto"/>
            <w:vAlign w:val="center"/>
            <w:hideMark/>
          </w:tcPr>
          <w:p w14:paraId="1BA5AA3B" w14:textId="77777777" w:rsidR="00941D30" w:rsidRPr="00B828D1" w:rsidRDefault="00941D30" w:rsidP="00FF0CB1">
            <w:pPr>
              <w:rPr>
                <w:ins w:id="4740" w:author="Shiv Mangal Rahi" w:date="2020-01-02T14:54:00Z"/>
                <w:rFonts w:ascii="Calibri" w:eastAsia="Times New Roman" w:hAnsi="Calibri" w:cs="Calibri"/>
                <w:color w:val="000000"/>
                <w:sz w:val="20"/>
                <w:szCs w:val="20"/>
                <w:lang w:val="en-US"/>
              </w:rPr>
            </w:pPr>
            <w:ins w:id="4741"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3D8048B7" w14:textId="77777777" w:rsidR="00941D30" w:rsidRPr="00B828D1" w:rsidRDefault="00941D30" w:rsidP="00FF0CB1">
            <w:pPr>
              <w:rPr>
                <w:ins w:id="4742" w:author="Shiv Mangal Rahi" w:date="2020-01-02T14:54:00Z"/>
                <w:rFonts w:ascii="Calibri" w:eastAsia="Times New Roman" w:hAnsi="Calibri" w:cs="Calibri"/>
                <w:color w:val="000000"/>
                <w:sz w:val="20"/>
                <w:szCs w:val="20"/>
                <w:lang w:val="en-US"/>
              </w:rPr>
            </w:pPr>
            <w:ins w:id="4743"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D725F8E" w14:textId="77777777" w:rsidR="00941D30" w:rsidRPr="00B828D1" w:rsidRDefault="00941D30" w:rsidP="00FF0CB1">
            <w:pPr>
              <w:rPr>
                <w:ins w:id="4744" w:author="Shiv Mangal Rahi" w:date="2020-01-02T14:54:00Z"/>
                <w:rFonts w:ascii="Calibri" w:eastAsia="Times New Roman" w:hAnsi="Calibri" w:cs="Calibri"/>
                <w:color w:val="000000"/>
                <w:sz w:val="20"/>
                <w:szCs w:val="20"/>
                <w:lang w:val="en-US"/>
              </w:rPr>
            </w:pPr>
            <w:ins w:id="4745"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27C8CAF1" w14:textId="77777777" w:rsidR="00941D30" w:rsidRPr="00B828D1" w:rsidRDefault="00941D30" w:rsidP="00FF0CB1">
            <w:pPr>
              <w:rPr>
                <w:ins w:id="4746" w:author="Shiv Mangal Rahi" w:date="2020-01-02T14:54:00Z"/>
                <w:rFonts w:ascii="Calibri" w:eastAsia="Times New Roman" w:hAnsi="Calibri" w:cs="Calibri"/>
                <w:color w:val="000000"/>
                <w:sz w:val="20"/>
                <w:szCs w:val="20"/>
                <w:lang w:val="en-US"/>
              </w:rPr>
            </w:pPr>
            <w:ins w:id="4747"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5D1E38DF" w14:textId="77777777" w:rsidR="00941D30" w:rsidRPr="00B828D1" w:rsidRDefault="00941D30" w:rsidP="00FF0CB1">
            <w:pPr>
              <w:rPr>
                <w:ins w:id="4748" w:author="Shiv Mangal Rahi" w:date="2020-01-02T14:54:00Z"/>
                <w:rFonts w:ascii="Calibri" w:eastAsia="Times New Roman" w:hAnsi="Calibri" w:cs="Calibri"/>
                <w:color w:val="000000"/>
                <w:sz w:val="20"/>
                <w:szCs w:val="20"/>
                <w:lang w:val="en-US"/>
              </w:rPr>
            </w:pPr>
            <w:ins w:id="4749" w:author="Shiv Mangal Rahi" w:date="2020-01-02T14:54:00Z">
              <w:r w:rsidRPr="00B828D1">
                <w:rPr>
                  <w:rFonts w:ascii="Calibri" w:eastAsia="Times New Roman" w:hAnsi="Calibri" w:cs="Calibri"/>
                  <w:color w:val="000000"/>
                  <w:sz w:val="20"/>
                  <w:szCs w:val="20"/>
                  <w:lang w:val="en-US"/>
                </w:rPr>
                <w:t>N/A</w:t>
              </w:r>
            </w:ins>
          </w:p>
        </w:tc>
      </w:tr>
      <w:tr w:rsidR="00941D30" w:rsidRPr="00B828D1" w14:paraId="443A0AF7" w14:textId="77777777" w:rsidTr="00FF0CB1">
        <w:trPr>
          <w:trHeight w:val="20"/>
          <w:ins w:id="4750"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CE40BD8" w14:textId="77777777" w:rsidR="00941D30" w:rsidRPr="00B828D1" w:rsidRDefault="00941D30" w:rsidP="00FF0CB1">
            <w:pPr>
              <w:rPr>
                <w:ins w:id="4751" w:author="Shiv Mangal Rahi" w:date="2020-01-02T14:54:00Z"/>
                <w:rFonts w:ascii="Calibri" w:eastAsia="Times New Roman" w:hAnsi="Calibri" w:cs="Calibri"/>
                <w:color w:val="000000"/>
                <w:sz w:val="20"/>
                <w:szCs w:val="20"/>
                <w:lang w:val="en-US"/>
              </w:rPr>
            </w:pPr>
            <w:ins w:id="4752" w:author="Shiv Mangal Rahi" w:date="2020-01-02T14:54:00Z">
              <w:r w:rsidRPr="00B828D1">
                <w:rPr>
                  <w:rFonts w:ascii="Calibri" w:eastAsia="Times New Roman" w:hAnsi="Calibri" w:cs="Calibri"/>
                  <w:color w:val="000000"/>
                  <w:sz w:val="20"/>
                  <w:szCs w:val="20"/>
                  <w:lang w:val="en-US"/>
                </w:rPr>
                <w:t>Show In Detail Tile</w:t>
              </w:r>
            </w:ins>
          </w:p>
        </w:tc>
        <w:tc>
          <w:tcPr>
            <w:tcW w:w="795" w:type="pct"/>
            <w:tcBorders>
              <w:top w:val="nil"/>
              <w:left w:val="nil"/>
              <w:bottom w:val="single" w:sz="4" w:space="0" w:color="auto"/>
              <w:right w:val="single" w:sz="4" w:space="0" w:color="auto"/>
            </w:tcBorders>
            <w:shd w:val="clear" w:color="auto" w:fill="auto"/>
            <w:vAlign w:val="center"/>
            <w:hideMark/>
          </w:tcPr>
          <w:p w14:paraId="23A722A1" w14:textId="77777777" w:rsidR="00941D30" w:rsidRPr="00B828D1" w:rsidRDefault="00941D30" w:rsidP="00FF0CB1">
            <w:pPr>
              <w:rPr>
                <w:ins w:id="4753" w:author="Shiv Mangal Rahi" w:date="2020-01-02T14:54:00Z"/>
                <w:rFonts w:ascii="Calibri" w:eastAsia="Times New Roman" w:hAnsi="Calibri" w:cs="Calibri"/>
                <w:color w:val="000000"/>
                <w:sz w:val="20"/>
                <w:szCs w:val="20"/>
                <w:lang w:val="en-US"/>
              </w:rPr>
            </w:pPr>
            <w:ins w:id="4754"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5DE84710" w14:textId="77777777" w:rsidR="00941D30" w:rsidRPr="00B828D1" w:rsidRDefault="00941D30" w:rsidP="00FF0CB1">
            <w:pPr>
              <w:rPr>
                <w:ins w:id="4755" w:author="Shiv Mangal Rahi" w:date="2020-01-02T14:54:00Z"/>
                <w:rFonts w:ascii="Calibri" w:eastAsia="Times New Roman" w:hAnsi="Calibri" w:cs="Calibri"/>
                <w:color w:val="000000"/>
                <w:sz w:val="20"/>
                <w:szCs w:val="20"/>
                <w:lang w:val="en-US"/>
              </w:rPr>
            </w:pPr>
            <w:ins w:id="4756"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32FB2314" w14:textId="77777777" w:rsidR="00941D30" w:rsidRPr="00B828D1" w:rsidRDefault="00941D30" w:rsidP="00FF0CB1">
            <w:pPr>
              <w:rPr>
                <w:ins w:id="4757" w:author="Shiv Mangal Rahi" w:date="2020-01-02T14:54:00Z"/>
                <w:rFonts w:ascii="Calibri" w:eastAsia="Times New Roman" w:hAnsi="Calibri" w:cs="Calibri"/>
                <w:color w:val="000000"/>
                <w:sz w:val="20"/>
                <w:szCs w:val="20"/>
                <w:lang w:val="en-US"/>
              </w:rPr>
            </w:pPr>
            <w:ins w:id="4758"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677D902D" w14:textId="77777777" w:rsidR="00941D30" w:rsidRPr="00B828D1" w:rsidRDefault="00941D30" w:rsidP="00FF0CB1">
            <w:pPr>
              <w:rPr>
                <w:ins w:id="4759" w:author="Shiv Mangal Rahi" w:date="2020-01-02T14:54:00Z"/>
                <w:rFonts w:ascii="Calibri" w:eastAsia="Times New Roman" w:hAnsi="Calibri" w:cs="Calibri"/>
                <w:color w:val="000000"/>
                <w:sz w:val="20"/>
                <w:szCs w:val="20"/>
                <w:lang w:val="en-US"/>
              </w:rPr>
            </w:pPr>
            <w:ins w:id="4760"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57110D5A" w14:textId="77777777" w:rsidR="00941D30" w:rsidRPr="00B828D1" w:rsidRDefault="00941D30" w:rsidP="00FF0CB1">
            <w:pPr>
              <w:rPr>
                <w:ins w:id="4761" w:author="Shiv Mangal Rahi" w:date="2020-01-02T14:54:00Z"/>
                <w:rFonts w:ascii="Calibri" w:eastAsia="Times New Roman" w:hAnsi="Calibri" w:cs="Calibri"/>
                <w:color w:val="000000"/>
                <w:sz w:val="20"/>
                <w:szCs w:val="20"/>
                <w:lang w:val="en-US"/>
              </w:rPr>
            </w:pPr>
            <w:ins w:id="4762" w:author="Shiv Mangal Rahi" w:date="2020-01-02T14:54:00Z">
              <w:r w:rsidRPr="00B828D1">
                <w:rPr>
                  <w:rFonts w:ascii="Calibri" w:eastAsia="Times New Roman" w:hAnsi="Calibri" w:cs="Calibri"/>
                  <w:color w:val="000000"/>
                  <w:sz w:val="20"/>
                  <w:szCs w:val="20"/>
                  <w:lang w:val="en-US"/>
                </w:rPr>
                <w:t>TRUE</w:t>
              </w:r>
            </w:ins>
          </w:p>
        </w:tc>
      </w:tr>
      <w:tr w:rsidR="00941D30" w:rsidRPr="00B828D1" w14:paraId="130D1E7A" w14:textId="77777777" w:rsidTr="00FF0CB1">
        <w:trPr>
          <w:trHeight w:val="20"/>
          <w:ins w:id="4763"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1C37456" w14:textId="77777777" w:rsidR="00941D30" w:rsidRPr="00B828D1" w:rsidRDefault="00941D30" w:rsidP="00FF0CB1">
            <w:pPr>
              <w:rPr>
                <w:ins w:id="4764" w:author="Shiv Mangal Rahi" w:date="2020-01-02T14:54:00Z"/>
                <w:rFonts w:ascii="Calibri" w:eastAsia="Times New Roman" w:hAnsi="Calibri" w:cs="Calibri"/>
                <w:color w:val="000000"/>
                <w:sz w:val="20"/>
                <w:szCs w:val="20"/>
                <w:lang w:val="en-US"/>
              </w:rPr>
            </w:pPr>
            <w:ins w:id="4765" w:author="Shiv Mangal Rahi" w:date="2020-01-02T14:54:00Z">
              <w:r w:rsidRPr="00B828D1">
                <w:rPr>
                  <w:rFonts w:ascii="Calibri" w:eastAsia="Times New Roman" w:hAnsi="Calibri" w:cs="Calibri"/>
                  <w:color w:val="000000"/>
                  <w:sz w:val="20"/>
                  <w:szCs w:val="20"/>
                  <w:lang w:val="en-US"/>
                </w:rPr>
                <w:t>Is Editable</w:t>
              </w:r>
            </w:ins>
          </w:p>
        </w:tc>
        <w:tc>
          <w:tcPr>
            <w:tcW w:w="795" w:type="pct"/>
            <w:tcBorders>
              <w:top w:val="nil"/>
              <w:left w:val="nil"/>
              <w:bottom w:val="single" w:sz="4" w:space="0" w:color="auto"/>
              <w:right w:val="single" w:sz="4" w:space="0" w:color="auto"/>
            </w:tcBorders>
            <w:shd w:val="clear" w:color="auto" w:fill="auto"/>
            <w:vAlign w:val="center"/>
            <w:hideMark/>
          </w:tcPr>
          <w:p w14:paraId="4252A91C" w14:textId="77777777" w:rsidR="00941D30" w:rsidRPr="00B828D1" w:rsidRDefault="00941D30" w:rsidP="00FF0CB1">
            <w:pPr>
              <w:rPr>
                <w:ins w:id="4766" w:author="Shiv Mangal Rahi" w:date="2020-01-02T14:54:00Z"/>
                <w:rFonts w:ascii="Calibri" w:eastAsia="Times New Roman" w:hAnsi="Calibri" w:cs="Calibri"/>
                <w:color w:val="000000"/>
                <w:sz w:val="20"/>
                <w:szCs w:val="20"/>
                <w:lang w:val="en-US"/>
              </w:rPr>
            </w:pPr>
            <w:ins w:id="4767"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782E74E8" w14:textId="77777777" w:rsidR="00941D30" w:rsidRPr="00B828D1" w:rsidRDefault="00941D30" w:rsidP="00FF0CB1">
            <w:pPr>
              <w:rPr>
                <w:ins w:id="4768" w:author="Shiv Mangal Rahi" w:date="2020-01-02T14:54:00Z"/>
                <w:rFonts w:ascii="Calibri" w:eastAsia="Times New Roman" w:hAnsi="Calibri" w:cs="Calibri"/>
                <w:color w:val="000000"/>
                <w:sz w:val="20"/>
                <w:szCs w:val="20"/>
                <w:lang w:val="en-US"/>
              </w:rPr>
            </w:pPr>
            <w:ins w:id="4769"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2947E20B" w14:textId="77777777" w:rsidR="00941D30" w:rsidRPr="00B828D1" w:rsidRDefault="00941D30" w:rsidP="00FF0CB1">
            <w:pPr>
              <w:rPr>
                <w:ins w:id="4770" w:author="Shiv Mangal Rahi" w:date="2020-01-02T14:54:00Z"/>
                <w:rFonts w:ascii="Calibri" w:eastAsia="Times New Roman" w:hAnsi="Calibri" w:cs="Calibri"/>
                <w:color w:val="000000"/>
                <w:sz w:val="20"/>
                <w:szCs w:val="20"/>
                <w:lang w:val="en-US"/>
              </w:rPr>
            </w:pPr>
            <w:ins w:id="4771"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45B779EA" w14:textId="77777777" w:rsidR="00941D30" w:rsidRPr="00B828D1" w:rsidRDefault="00941D30" w:rsidP="00FF0CB1">
            <w:pPr>
              <w:rPr>
                <w:ins w:id="4772" w:author="Shiv Mangal Rahi" w:date="2020-01-02T14:54:00Z"/>
                <w:rFonts w:ascii="Calibri" w:eastAsia="Times New Roman" w:hAnsi="Calibri" w:cs="Calibri"/>
                <w:color w:val="000000"/>
                <w:sz w:val="20"/>
                <w:szCs w:val="20"/>
                <w:lang w:val="en-US"/>
              </w:rPr>
            </w:pPr>
            <w:ins w:id="4773"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2ACCEF82" w14:textId="77777777" w:rsidR="00941D30" w:rsidRPr="00B828D1" w:rsidRDefault="00941D30" w:rsidP="00FF0CB1">
            <w:pPr>
              <w:rPr>
                <w:ins w:id="4774" w:author="Shiv Mangal Rahi" w:date="2020-01-02T14:54:00Z"/>
                <w:rFonts w:ascii="Calibri" w:eastAsia="Times New Roman" w:hAnsi="Calibri" w:cs="Calibri"/>
                <w:color w:val="000000"/>
                <w:sz w:val="20"/>
                <w:szCs w:val="20"/>
                <w:lang w:val="en-US"/>
              </w:rPr>
            </w:pPr>
            <w:ins w:id="4775" w:author="Shiv Mangal Rahi" w:date="2020-01-02T14:54:00Z">
              <w:r w:rsidRPr="00B828D1">
                <w:rPr>
                  <w:rFonts w:ascii="Calibri" w:eastAsia="Times New Roman" w:hAnsi="Calibri" w:cs="Calibri"/>
                  <w:color w:val="000000"/>
                  <w:sz w:val="20"/>
                  <w:szCs w:val="20"/>
                  <w:lang w:val="en-US"/>
                </w:rPr>
                <w:t>TRUE</w:t>
              </w:r>
            </w:ins>
          </w:p>
        </w:tc>
      </w:tr>
      <w:tr w:rsidR="00941D30" w:rsidRPr="00B828D1" w14:paraId="39AC172A" w14:textId="77777777" w:rsidTr="00FF0CB1">
        <w:trPr>
          <w:trHeight w:val="20"/>
          <w:ins w:id="4776"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7956F666" w14:textId="77777777" w:rsidR="00941D30" w:rsidRPr="00B828D1" w:rsidRDefault="00941D30" w:rsidP="00FF0CB1">
            <w:pPr>
              <w:rPr>
                <w:ins w:id="4777" w:author="Shiv Mangal Rahi" w:date="2020-01-02T14:54:00Z"/>
                <w:rFonts w:ascii="Calibri" w:eastAsia="Times New Roman" w:hAnsi="Calibri" w:cs="Calibri"/>
                <w:color w:val="000000"/>
                <w:sz w:val="20"/>
                <w:szCs w:val="20"/>
                <w:lang w:val="en-US"/>
              </w:rPr>
            </w:pPr>
            <w:ins w:id="4778" w:author="Shiv Mangal Rahi" w:date="2020-01-02T14:54:00Z">
              <w:r w:rsidRPr="00B828D1">
                <w:rPr>
                  <w:rFonts w:ascii="Calibri" w:eastAsia="Times New Roman" w:hAnsi="Calibri" w:cs="Calibri"/>
                  <w:color w:val="000000"/>
                  <w:sz w:val="20"/>
                  <w:szCs w:val="20"/>
                  <w:lang w:val="en-US"/>
                </w:rPr>
                <w:t>Is Listable</w:t>
              </w:r>
            </w:ins>
          </w:p>
        </w:tc>
        <w:tc>
          <w:tcPr>
            <w:tcW w:w="795" w:type="pct"/>
            <w:tcBorders>
              <w:top w:val="nil"/>
              <w:left w:val="nil"/>
              <w:bottom w:val="single" w:sz="4" w:space="0" w:color="auto"/>
              <w:right w:val="single" w:sz="4" w:space="0" w:color="auto"/>
            </w:tcBorders>
            <w:shd w:val="clear" w:color="auto" w:fill="auto"/>
            <w:vAlign w:val="center"/>
            <w:hideMark/>
          </w:tcPr>
          <w:p w14:paraId="18379D38" w14:textId="77777777" w:rsidR="00941D30" w:rsidRPr="00B828D1" w:rsidRDefault="00941D30" w:rsidP="00FF0CB1">
            <w:pPr>
              <w:rPr>
                <w:ins w:id="4779" w:author="Shiv Mangal Rahi" w:date="2020-01-02T14:54:00Z"/>
                <w:rFonts w:ascii="Calibri" w:eastAsia="Times New Roman" w:hAnsi="Calibri" w:cs="Calibri"/>
                <w:color w:val="000000"/>
                <w:sz w:val="20"/>
                <w:szCs w:val="20"/>
                <w:lang w:val="en-US"/>
              </w:rPr>
            </w:pPr>
            <w:ins w:id="4780"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2897320E" w14:textId="77777777" w:rsidR="00941D30" w:rsidRPr="00B828D1" w:rsidRDefault="00941D30" w:rsidP="00FF0CB1">
            <w:pPr>
              <w:rPr>
                <w:ins w:id="4781" w:author="Shiv Mangal Rahi" w:date="2020-01-02T14:54:00Z"/>
                <w:rFonts w:ascii="Calibri" w:eastAsia="Times New Roman" w:hAnsi="Calibri" w:cs="Calibri"/>
                <w:color w:val="000000"/>
                <w:sz w:val="20"/>
                <w:szCs w:val="20"/>
                <w:lang w:val="en-US"/>
              </w:rPr>
            </w:pPr>
            <w:ins w:id="4782"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4B680C37" w14:textId="77777777" w:rsidR="00941D30" w:rsidRPr="00B828D1" w:rsidRDefault="00941D30" w:rsidP="00FF0CB1">
            <w:pPr>
              <w:rPr>
                <w:ins w:id="4783" w:author="Shiv Mangal Rahi" w:date="2020-01-02T14:54:00Z"/>
                <w:rFonts w:ascii="Calibri" w:eastAsia="Times New Roman" w:hAnsi="Calibri" w:cs="Calibri"/>
                <w:color w:val="000000"/>
                <w:sz w:val="20"/>
                <w:szCs w:val="20"/>
                <w:lang w:val="en-US"/>
              </w:rPr>
            </w:pPr>
            <w:ins w:id="4784"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71A97E9B" w14:textId="77777777" w:rsidR="00941D30" w:rsidRPr="00B828D1" w:rsidRDefault="00941D30" w:rsidP="00FF0CB1">
            <w:pPr>
              <w:rPr>
                <w:ins w:id="4785" w:author="Shiv Mangal Rahi" w:date="2020-01-02T14:54:00Z"/>
                <w:rFonts w:ascii="Calibri" w:eastAsia="Times New Roman" w:hAnsi="Calibri" w:cs="Calibri"/>
                <w:color w:val="000000"/>
                <w:sz w:val="20"/>
                <w:szCs w:val="20"/>
                <w:lang w:val="en-US"/>
              </w:rPr>
            </w:pPr>
            <w:ins w:id="4786"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0E6AFE57" w14:textId="77777777" w:rsidR="00941D30" w:rsidRPr="00B828D1" w:rsidRDefault="00941D30" w:rsidP="00FF0CB1">
            <w:pPr>
              <w:rPr>
                <w:ins w:id="4787" w:author="Shiv Mangal Rahi" w:date="2020-01-02T14:54:00Z"/>
                <w:rFonts w:ascii="Calibri" w:eastAsia="Times New Roman" w:hAnsi="Calibri" w:cs="Calibri"/>
                <w:color w:val="000000"/>
                <w:sz w:val="20"/>
                <w:szCs w:val="20"/>
                <w:lang w:val="en-US"/>
              </w:rPr>
            </w:pPr>
            <w:ins w:id="4788" w:author="Shiv Mangal Rahi" w:date="2020-01-02T14:54:00Z">
              <w:r w:rsidRPr="00B828D1">
                <w:rPr>
                  <w:rFonts w:ascii="Calibri" w:eastAsia="Times New Roman" w:hAnsi="Calibri" w:cs="Calibri"/>
                  <w:color w:val="000000"/>
                  <w:sz w:val="20"/>
                  <w:szCs w:val="20"/>
                  <w:lang w:val="en-US"/>
                </w:rPr>
                <w:t>TRUE</w:t>
              </w:r>
            </w:ins>
          </w:p>
        </w:tc>
      </w:tr>
      <w:tr w:rsidR="00941D30" w:rsidRPr="00B828D1" w14:paraId="25E8F086" w14:textId="77777777" w:rsidTr="00FF0CB1">
        <w:trPr>
          <w:trHeight w:val="20"/>
          <w:ins w:id="4789"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1A016BA5" w14:textId="77777777" w:rsidR="00941D30" w:rsidRPr="00B828D1" w:rsidRDefault="00941D30" w:rsidP="00FF0CB1">
            <w:pPr>
              <w:rPr>
                <w:ins w:id="4790" w:author="Shiv Mangal Rahi" w:date="2020-01-02T14:54:00Z"/>
                <w:rFonts w:ascii="Calibri" w:eastAsia="Times New Roman" w:hAnsi="Calibri" w:cs="Calibri"/>
                <w:color w:val="000000"/>
                <w:sz w:val="20"/>
                <w:szCs w:val="20"/>
                <w:lang w:val="en-US"/>
              </w:rPr>
            </w:pPr>
            <w:ins w:id="4791" w:author="Shiv Mangal Rahi" w:date="2020-01-02T14:54:00Z">
              <w:r w:rsidRPr="00B828D1">
                <w:rPr>
                  <w:rFonts w:ascii="Calibri" w:eastAsia="Times New Roman" w:hAnsi="Calibri" w:cs="Calibri"/>
                  <w:color w:val="000000"/>
                  <w:sz w:val="20"/>
                  <w:szCs w:val="20"/>
                  <w:lang w:val="en-US"/>
                </w:rPr>
                <w:t>Is Required</w:t>
              </w:r>
            </w:ins>
          </w:p>
        </w:tc>
        <w:tc>
          <w:tcPr>
            <w:tcW w:w="795" w:type="pct"/>
            <w:tcBorders>
              <w:top w:val="nil"/>
              <w:left w:val="nil"/>
              <w:bottom w:val="single" w:sz="4" w:space="0" w:color="auto"/>
              <w:right w:val="single" w:sz="4" w:space="0" w:color="auto"/>
            </w:tcBorders>
            <w:shd w:val="clear" w:color="auto" w:fill="auto"/>
            <w:vAlign w:val="center"/>
            <w:hideMark/>
          </w:tcPr>
          <w:p w14:paraId="438B540F" w14:textId="77777777" w:rsidR="00941D30" w:rsidRPr="00B828D1" w:rsidRDefault="00941D30" w:rsidP="00FF0CB1">
            <w:pPr>
              <w:rPr>
                <w:ins w:id="4792" w:author="Shiv Mangal Rahi" w:date="2020-01-02T14:54:00Z"/>
                <w:rFonts w:ascii="Calibri" w:eastAsia="Times New Roman" w:hAnsi="Calibri" w:cs="Calibri"/>
                <w:color w:val="000000"/>
                <w:sz w:val="20"/>
                <w:szCs w:val="20"/>
                <w:lang w:val="en-US"/>
              </w:rPr>
            </w:pPr>
            <w:ins w:id="4793"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5324A95A" w14:textId="77777777" w:rsidR="00941D30" w:rsidRPr="00B828D1" w:rsidRDefault="00941D30" w:rsidP="00FF0CB1">
            <w:pPr>
              <w:rPr>
                <w:ins w:id="4794" w:author="Shiv Mangal Rahi" w:date="2020-01-02T14:54:00Z"/>
                <w:rFonts w:ascii="Calibri" w:eastAsia="Times New Roman" w:hAnsi="Calibri" w:cs="Calibri"/>
                <w:color w:val="000000"/>
                <w:sz w:val="20"/>
                <w:szCs w:val="20"/>
                <w:lang w:val="en-US"/>
              </w:rPr>
            </w:pPr>
            <w:ins w:id="4795" w:author="Shiv Mangal Rahi" w:date="2020-01-02T14:54:00Z">
              <w:r>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4081BCBC" w14:textId="77777777" w:rsidR="00941D30" w:rsidRPr="00B828D1" w:rsidRDefault="00941D30" w:rsidP="00FF0CB1">
            <w:pPr>
              <w:rPr>
                <w:ins w:id="4796" w:author="Shiv Mangal Rahi" w:date="2020-01-02T14:54:00Z"/>
                <w:rFonts w:ascii="Calibri" w:eastAsia="Times New Roman" w:hAnsi="Calibri" w:cs="Calibri"/>
                <w:color w:val="000000"/>
                <w:sz w:val="20"/>
                <w:szCs w:val="20"/>
                <w:lang w:val="en-US"/>
              </w:rPr>
            </w:pPr>
            <w:ins w:id="4797" w:author="Shiv Mangal Rahi" w:date="2020-01-02T14:54:00Z">
              <w:r w:rsidRPr="00B828D1">
                <w:rPr>
                  <w:rFonts w:ascii="Calibri" w:eastAsia="Times New Roman" w:hAnsi="Calibri" w:cs="Calibri"/>
                  <w:color w:val="000000"/>
                  <w:sz w:val="20"/>
                  <w:szCs w:val="20"/>
                  <w:lang w:val="en-US"/>
                </w:rPr>
                <w:t>TRUE</w:t>
              </w:r>
            </w:ins>
          </w:p>
        </w:tc>
        <w:tc>
          <w:tcPr>
            <w:tcW w:w="796" w:type="pct"/>
            <w:tcBorders>
              <w:top w:val="nil"/>
              <w:left w:val="nil"/>
              <w:bottom w:val="single" w:sz="4" w:space="0" w:color="auto"/>
              <w:right w:val="single" w:sz="4" w:space="0" w:color="auto"/>
            </w:tcBorders>
            <w:shd w:val="clear" w:color="auto" w:fill="auto"/>
            <w:vAlign w:val="center"/>
            <w:hideMark/>
          </w:tcPr>
          <w:p w14:paraId="4C32465F" w14:textId="77777777" w:rsidR="00941D30" w:rsidRPr="00B828D1" w:rsidRDefault="00941D30" w:rsidP="00FF0CB1">
            <w:pPr>
              <w:rPr>
                <w:ins w:id="4798" w:author="Shiv Mangal Rahi" w:date="2020-01-02T14:54:00Z"/>
                <w:rFonts w:ascii="Calibri" w:eastAsia="Times New Roman" w:hAnsi="Calibri" w:cs="Calibri"/>
                <w:color w:val="000000"/>
                <w:sz w:val="20"/>
                <w:szCs w:val="20"/>
                <w:lang w:val="en-US"/>
              </w:rPr>
            </w:pPr>
            <w:ins w:id="4799" w:author="Shiv Mangal Rahi" w:date="2020-01-02T14:54:00Z">
              <w:r>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3FC28EB1" w14:textId="77777777" w:rsidR="00941D30" w:rsidRPr="00B828D1" w:rsidRDefault="00941D30" w:rsidP="00FF0CB1">
            <w:pPr>
              <w:rPr>
                <w:ins w:id="4800" w:author="Shiv Mangal Rahi" w:date="2020-01-02T14:54:00Z"/>
                <w:rFonts w:ascii="Calibri" w:eastAsia="Times New Roman" w:hAnsi="Calibri" w:cs="Calibri"/>
                <w:color w:val="000000"/>
                <w:sz w:val="20"/>
                <w:szCs w:val="20"/>
                <w:lang w:val="en-US"/>
              </w:rPr>
            </w:pPr>
            <w:ins w:id="4801" w:author="Shiv Mangal Rahi" w:date="2020-01-02T14:54:00Z">
              <w:r>
                <w:rPr>
                  <w:rFonts w:ascii="Calibri" w:eastAsia="Times New Roman" w:hAnsi="Calibri" w:cs="Calibri"/>
                  <w:color w:val="000000"/>
                  <w:sz w:val="20"/>
                  <w:szCs w:val="20"/>
                  <w:lang w:val="en-US"/>
                </w:rPr>
                <w:t>FALSE</w:t>
              </w:r>
            </w:ins>
          </w:p>
        </w:tc>
      </w:tr>
      <w:tr w:rsidR="00941D30" w:rsidRPr="00B828D1" w14:paraId="3FAB7FDD" w14:textId="77777777" w:rsidTr="00FF0CB1">
        <w:trPr>
          <w:trHeight w:val="20"/>
          <w:ins w:id="4802"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745FFE72" w14:textId="77777777" w:rsidR="00941D30" w:rsidRPr="00B828D1" w:rsidRDefault="00941D30" w:rsidP="00FF0CB1">
            <w:pPr>
              <w:rPr>
                <w:ins w:id="4803" w:author="Shiv Mangal Rahi" w:date="2020-01-02T14:54:00Z"/>
                <w:rFonts w:ascii="Calibri" w:eastAsia="Times New Roman" w:hAnsi="Calibri" w:cs="Calibri"/>
                <w:color w:val="000000"/>
                <w:sz w:val="20"/>
                <w:szCs w:val="20"/>
                <w:lang w:val="en-US"/>
              </w:rPr>
            </w:pPr>
            <w:ins w:id="4804" w:author="Shiv Mangal Rahi" w:date="2020-01-02T14:54:00Z">
              <w:r w:rsidRPr="00B828D1">
                <w:rPr>
                  <w:rFonts w:ascii="Calibri" w:eastAsia="Times New Roman" w:hAnsi="Calibri" w:cs="Calibri"/>
                  <w:color w:val="000000"/>
                  <w:sz w:val="20"/>
                  <w:szCs w:val="20"/>
                  <w:lang w:val="en-US"/>
                </w:rPr>
                <w:t>Part of Key</w:t>
              </w:r>
            </w:ins>
          </w:p>
        </w:tc>
        <w:tc>
          <w:tcPr>
            <w:tcW w:w="795" w:type="pct"/>
            <w:tcBorders>
              <w:top w:val="nil"/>
              <w:left w:val="nil"/>
              <w:bottom w:val="single" w:sz="4" w:space="0" w:color="auto"/>
              <w:right w:val="single" w:sz="4" w:space="0" w:color="auto"/>
            </w:tcBorders>
            <w:shd w:val="clear" w:color="auto" w:fill="auto"/>
            <w:vAlign w:val="center"/>
            <w:hideMark/>
          </w:tcPr>
          <w:p w14:paraId="21B15D58" w14:textId="77777777" w:rsidR="00941D30" w:rsidRPr="00B828D1" w:rsidRDefault="00941D30" w:rsidP="00FF0CB1">
            <w:pPr>
              <w:rPr>
                <w:ins w:id="4805" w:author="Shiv Mangal Rahi" w:date="2020-01-02T14:54:00Z"/>
                <w:rFonts w:ascii="Calibri" w:eastAsia="Times New Roman" w:hAnsi="Calibri" w:cs="Calibri"/>
                <w:color w:val="000000"/>
                <w:sz w:val="20"/>
                <w:szCs w:val="20"/>
                <w:lang w:val="en-US"/>
              </w:rPr>
            </w:pPr>
            <w:ins w:id="4806"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2C56AB3F" w14:textId="77777777" w:rsidR="00941D30" w:rsidRPr="00B828D1" w:rsidRDefault="00941D30" w:rsidP="00FF0CB1">
            <w:pPr>
              <w:rPr>
                <w:ins w:id="4807" w:author="Shiv Mangal Rahi" w:date="2020-01-02T14:54:00Z"/>
                <w:rFonts w:ascii="Calibri" w:eastAsia="Times New Roman" w:hAnsi="Calibri" w:cs="Calibri"/>
                <w:color w:val="000000"/>
                <w:sz w:val="20"/>
                <w:szCs w:val="20"/>
                <w:lang w:val="en-US"/>
              </w:rPr>
            </w:pPr>
            <w:ins w:id="4808"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13F46528" w14:textId="77777777" w:rsidR="00941D30" w:rsidRPr="00B828D1" w:rsidRDefault="00941D30" w:rsidP="00FF0CB1">
            <w:pPr>
              <w:rPr>
                <w:ins w:id="4809" w:author="Shiv Mangal Rahi" w:date="2020-01-02T14:54:00Z"/>
                <w:rFonts w:ascii="Calibri" w:eastAsia="Times New Roman" w:hAnsi="Calibri" w:cs="Calibri"/>
                <w:color w:val="000000"/>
                <w:sz w:val="20"/>
                <w:szCs w:val="20"/>
                <w:lang w:val="en-US"/>
              </w:rPr>
            </w:pPr>
            <w:ins w:id="4810"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21D97E22" w14:textId="77777777" w:rsidR="00941D30" w:rsidRPr="00B828D1" w:rsidRDefault="00941D30" w:rsidP="00FF0CB1">
            <w:pPr>
              <w:rPr>
                <w:ins w:id="4811" w:author="Shiv Mangal Rahi" w:date="2020-01-02T14:54:00Z"/>
                <w:rFonts w:ascii="Calibri" w:eastAsia="Times New Roman" w:hAnsi="Calibri" w:cs="Calibri"/>
                <w:color w:val="000000"/>
                <w:sz w:val="20"/>
                <w:szCs w:val="20"/>
                <w:lang w:val="en-US"/>
              </w:rPr>
            </w:pPr>
            <w:ins w:id="4812"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2FC8A695" w14:textId="77777777" w:rsidR="00941D30" w:rsidRPr="00B828D1" w:rsidRDefault="00941D30" w:rsidP="00FF0CB1">
            <w:pPr>
              <w:rPr>
                <w:ins w:id="4813" w:author="Shiv Mangal Rahi" w:date="2020-01-02T14:54:00Z"/>
                <w:rFonts w:ascii="Calibri" w:eastAsia="Times New Roman" w:hAnsi="Calibri" w:cs="Calibri"/>
                <w:color w:val="000000"/>
                <w:sz w:val="20"/>
                <w:szCs w:val="20"/>
                <w:lang w:val="en-US"/>
              </w:rPr>
            </w:pPr>
            <w:ins w:id="4814" w:author="Shiv Mangal Rahi" w:date="2020-01-02T14:54:00Z">
              <w:r w:rsidRPr="00B828D1">
                <w:rPr>
                  <w:rFonts w:ascii="Calibri" w:eastAsia="Times New Roman" w:hAnsi="Calibri" w:cs="Calibri"/>
                  <w:color w:val="000000"/>
                  <w:sz w:val="20"/>
                  <w:szCs w:val="20"/>
                  <w:lang w:val="en-US"/>
                </w:rPr>
                <w:t>FALSE</w:t>
              </w:r>
            </w:ins>
          </w:p>
        </w:tc>
      </w:tr>
      <w:tr w:rsidR="00941D30" w:rsidRPr="00B828D1" w14:paraId="717200C0" w14:textId="77777777" w:rsidTr="00FF0CB1">
        <w:trPr>
          <w:trHeight w:val="20"/>
          <w:ins w:id="4815"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3155240B" w14:textId="77777777" w:rsidR="00941D30" w:rsidRPr="00B828D1" w:rsidRDefault="00941D30" w:rsidP="00FF0CB1">
            <w:pPr>
              <w:rPr>
                <w:ins w:id="4816" w:author="Shiv Mangal Rahi" w:date="2020-01-02T14:54:00Z"/>
                <w:rFonts w:ascii="Calibri" w:eastAsia="Times New Roman" w:hAnsi="Calibri" w:cs="Calibri"/>
                <w:color w:val="000000"/>
                <w:sz w:val="20"/>
                <w:szCs w:val="20"/>
                <w:lang w:val="en-US"/>
              </w:rPr>
            </w:pPr>
            <w:ins w:id="4817" w:author="Shiv Mangal Rahi" w:date="2020-01-02T14:54:00Z">
              <w:r w:rsidRPr="00B828D1">
                <w:rPr>
                  <w:rFonts w:ascii="Calibri" w:eastAsia="Times New Roman" w:hAnsi="Calibri" w:cs="Calibri"/>
                  <w:color w:val="000000"/>
                  <w:sz w:val="20"/>
                  <w:szCs w:val="20"/>
                  <w:lang w:val="en-US"/>
                </w:rPr>
                <w:t>Show As Top Level Filter</w:t>
              </w:r>
            </w:ins>
          </w:p>
        </w:tc>
        <w:tc>
          <w:tcPr>
            <w:tcW w:w="795" w:type="pct"/>
            <w:tcBorders>
              <w:top w:val="nil"/>
              <w:left w:val="nil"/>
              <w:bottom w:val="single" w:sz="4" w:space="0" w:color="auto"/>
              <w:right w:val="single" w:sz="4" w:space="0" w:color="auto"/>
            </w:tcBorders>
            <w:shd w:val="clear" w:color="auto" w:fill="auto"/>
            <w:vAlign w:val="center"/>
            <w:hideMark/>
          </w:tcPr>
          <w:p w14:paraId="2A547CE9" w14:textId="77777777" w:rsidR="00941D30" w:rsidRPr="00B828D1" w:rsidRDefault="00941D30" w:rsidP="00FF0CB1">
            <w:pPr>
              <w:rPr>
                <w:ins w:id="4818" w:author="Shiv Mangal Rahi" w:date="2020-01-02T14:54:00Z"/>
                <w:rFonts w:ascii="Calibri" w:eastAsia="Times New Roman" w:hAnsi="Calibri" w:cs="Calibri"/>
                <w:color w:val="000000"/>
                <w:sz w:val="20"/>
                <w:szCs w:val="20"/>
                <w:lang w:val="en-US"/>
              </w:rPr>
            </w:pPr>
            <w:ins w:id="4819"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0648B1FE" w14:textId="77777777" w:rsidR="00941D30" w:rsidRPr="00B828D1" w:rsidRDefault="00941D30" w:rsidP="00FF0CB1">
            <w:pPr>
              <w:rPr>
                <w:ins w:id="4820" w:author="Shiv Mangal Rahi" w:date="2020-01-02T14:54:00Z"/>
                <w:rFonts w:ascii="Calibri" w:eastAsia="Times New Roman" w:hAnsi="Calibri" w:cs="Calibri"/>
                <w:color w:val="000000"/>
                <w:sz w:val="20"/>
                <w:szCs w:val="20"/>
                <w:lang w:val="en-US"/>
              </w:rPr>
            </w:pPr>
            <w:ins w:id="4821"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2DE10B5B" w14:textId="77777777" w:rsidR="00941D30" w:rsidRPr="00B828D1" w:rsidRDefault="00941D30" w:rsidP="00FF0CB1">
            <w:pPr>
              <w:rPr>
                <w:ins w:id="4822" w:author="Shiv Mangal Rahi" w:date="2020-01-02T14:54:00Z"/>
                <w:rFonts w:ascii="Calibri" w:eastAsia="Times New Roman" w:hAnsi="Calibri" w:cs="Calibri"/>
                <w:color w:val="000000"/>
                <w:sz w:val="20"/>
                <w:szCs w:val="20"/>
                <w:lang w:val="en-US"/>
              </w:rPr>
            </w:pPr>
            <w:ins w:id="4823"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2D7D70BC" w14:textId="77777777" w:rsidR="00941D30" w:rsidRPr="00B828D1" w:rsidRDefault="00941D30" w:rsidP="00FF0CB1">
            <w:pPr>
              <w:rPr>
                <w:ins w:id="4824" w:author="Shiv Mangal Rahi" w:date="2020-01-02T14:54:00Z"/>
                <w:rFonts w:ascii="Calibri" w:eastAsia="Times New Roman" w:hAnsi="Calibri" w:cs="Calibri"/>
                <w:color w:val="000000"/>
                <w:sz w:val="20"/>
                <w:szCs w:val="20"/>
                <w:lang w:val="en-US"/>
              </w:rPr>
            </w:pPr>
            <w:ins w:id="4825"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405AAB7F" w14:textId="77777777" w:rsidR="00941D30" w:rsidRPr="00B828D1" w:rsidRDefault="00941D30" w:rsidP="00FF0CB1">
            <w:pPr>
              <w:rPr>
                <w:ins w:id="4826" w:author="Shiv Mangal Rahi" w:date="2020-01-02T14:54:00Z"/>
                <w:rFonts w:ascii="Calibri" w:eastAsia="Times New Roman" w:hAnsi="Calibri" w:cs="Calibri"/>
                <w:color w:val="000000"/>
                <w:sz w:val="20"/>
                <w:szCs w:val="20"/>
                <w:lang w:val="en-US"/>
              </w:rPr>
            </w:pPr>
            <w:ins w:id="4827" w:author="Shiv Mangal Rahi" w:date="2020-01-02T14:54:00Z">
              <w:r w:rsidRPr="00B828D1">
                <w:rPr>
                  <w:rFonts w:ascii="Calibri" w:eastAsia="Times New Roman" w:hAnsi="Calibri" w:cs="Calibri"/>
                  <w:color w:val="000000"/>
                  <w:sz w:val="20"/>
                  <w:szCs w:val="20"/>
                  <w:lang w:val="en-US"/>
                </w:rPr>
                <w:t>NA</w:t>
              </w:r>
            </w:ins>
          </w:p>
        </w:tc>
      </w:tr>
      <w:tr w:rsidR="00941D30" w:rsidRPr="00B828D1" w14:paraId="44CEA40D" w14:textId="77777777" w:rsidTr="00FF0CB1">
        <w:trPr>
          <w:trHeight w:val="20"/>
          <w:ins w:id="4828"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3D93A8E1" w14:textId="77777777" w:rsidR="00941D30" w:rsidRPr="00B828D1" w:rsidRDefault="00941D30" w:rsidP="00FF0CB1">
            <w:pPr>
              <w:rPr>
                <w:ins w:id="4829" w:author="Shiv Mangal Rahi" w:date="2020-01-02T14:54:00Z"/>
                <w:rFonts w:ascii="Calibri" w:eastAsia="Times New Roman" w:hAnsi="Calibri" w:cs="Calibri"/>
                <w:color w:val="000000"/>
                <w:sz w:val="20"/>
                <w:szCs w:val="20"/>
                <w:lang w:val="en-US"/>
              </w:rPr>
            </w:pPr>
            <w:ins w:id="4830" w:author="Shiv Mangal Rahi" w:date="2020-01-02T14:54:00Z">
              <w:r w:rsidRPr="00B828D1">
                <w:rPr>
                  <w:rFonts w:ascii="Calibri" w:eastAsia="Times New Roman" w:hAnsi="Calibri" w:cs="Calibri"/>
                  <w:color w:val="000000"/>
                  <w:sz w:val="20"/>
                  <w:szCs w:val="20"/>
                  <w:lang w:val="en-US"/>
                </w:rPr>
                <w:t>Allow Multiple Items</w:t>
              </w:r>
            </w:ins>
          </w:p>
        </w:tc>
        <w:tc>
          <w:tcPr>
            <w:tcW w:w="795" w:type="pct"/>
            <w:tcBorders>
              <w:top w:val="nil"/>
              <w:left w:val="nil"/>
              <w:bottom w:val="single" w:sz="4" w:space="0" w:color="auto"/>
              <w:right w:val="single" w:sz="4" w:space="0" w:color="auto"/>
            </w:tcBorders>
            <w:shd w:val="clear" w:color="auto" w:fill="auto"/>
            <w:vAlign w:val="center"/>
            <w:hideMark/>
          </w:tcPr>
          <w:p w14:paraId="64C2A590" w14:textId="77777777" w:rsidR="00941D30" w:rsidRPr="00B828D1" w:rsidRDefault="00941D30" w:rsidP="00FF0CB1">
            <w:pPr>
              <w:rPr>
                <w:ins w:id="4831" w:author="Shiv Mangal Rahi" w:date="2020-01-02T14:54:00Z"/>
                <w:rFonts w:ascii="Calibri" w:eastAsia="Times New Roman" w:hAnsi="Calibri" w:cs="Calibri"/>
                <w:color w:val="000000"/>
                <w:sz w:val="20"/>
                <w:szCs w:val="20"/>
                <w:lang w:val="en-US"/>
              </w:rPr>
            </w:pPr>
            <w:ins w:id="4832"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1A567FBF" w14:textId="77777777" w:rsidR="00941D30" w:rsidRPr="00B828D1" w:rsidRDefault="00941D30" w:rsidP="00FF0CB1">
            <w:pPr>
              <w:rPr>
                <w:ins w:id="4833" w:author="Shiv Mangal Rahi" w:date="2020-01-02T14:54:00Z"/>
                <w:rFonts w:ascii="Calibri" w:eastAsia="Times New Roman" w:hAnsi="Calibri" w:cs="Calibri"/>
                <w:color w:val="000000"/>
                <w:sz w:val="20"/>
                <w:szCs w:val="20"/>
                <w:lang w:val="en-US"/>
              </w:rPr>
            </w:pPr>
            <w:ins w:id="4834"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036F9496" w14:textId="77777777" w:rsidR="00941D30" w:rsidRPr="00B828D1" w:rsidRDefault="00941D30" w:rsidP="00FF0CB1">
            <w:pPr>
              <w:rPr>
                <w:ins w:id="4835" w:author="Shiv Mangal Rahi" w:date="2020-01-02T14:54:00Z"/>
                <w:rFonts w:ascii="Calibri" w:eastAsia="Times New Roman" w:hAnsi="Calibri" w:cs="Calibri"/>
                <w:color w:val="000000"/>
                <w:sz w:val="20"/>
                <w:szCs w:val="20"/>
                <w:lang w:val="en-US"/>
              </w:rPr>
            </w:pPr>
            <w:ins w:id="4836"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6AA3FBEE" w14:textId="77777777" w:rsidR="00941D30" w:rsidRPr="00B828D1" w:rsidRDefault="00941D30" w:rsidP="00FF0CB1">
            <w:pPr>
              <w:rPr>
                <w:ins w:id="4837" w:author="Shiv Mangal Rahi" w:date="2020-01-02T14:54:00Z"/>
                <w:rFonts w:ascii="Calibri" w:eastAsia="Times New Roman" w:hAnsi="Calibri" w:cs="Calibri"/>
                <w:color w:val="000000"/>
                <w:sz w:val="20"/>
                <w:szCs w:val="20"/>
                <w:lang w:val="en-US"/>
              </w:rPr>
            </w:pPr>
            <w:ins w:id="4838"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3004D791" w14:textId="77777777" w:rsidR="00941D30" w:rsidRPr="00B828D1" w:rsidRDefault="00941D30" w:rsidP="00FF0CB1">
            <w:pPr>
              <w:rPr>
                <w:ins w:id="4839" w:author="Shiv Mangal Rahi" w:date="2020-01-02T14:54:00Z"/>
                <w:rFonts w:ascii="Calibri" w:eastAsia="Times New Roman" w:hAnsi="Calibri" w:cs="Calibri"/>
                <w:color w:val="000000"/>
                <w:sz w:val="20"/>
                <w:szCs w:val="20"/>
                <w:lang w:val="en-US"/>
              </w:rPr>
            </w:pPr>
            <w:ins w:id="4840" w:author="Shiv Mangal Rahi" w:date="2020-01-02T14:54:00Z">
              <w:r w:rsidRPr="00B828D1">
                <w:rPr>
                  <w:rFonts w:ascii="Calibri" w:eastAsia="Times New Roman" w:hAnsi="Calibri" w:cs="Calibri"/>
                  <w:color w:val="000000"/>
                  <w:sz w:val="20"/>
                  <w:szCs w:val="20"/>
                  <w:lang w:val="en-US"/>
                </w:rPr>
                <w:t>NA</w:t>
              </w:r>
            </w:ins>
          </w:p>
        </w:tc>
      </w:tr>
      <w:tr w:rsidR="00941D30" w:rsidRPr="00B828D1" w14:paraId="50AFF600" w14:textId="77777777" w:rsidTr="00FF0CB1">
        <w:trPr>
          <w:trHeight w:val="20"/>
          <w:ins w:id="4841"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46786069" w14:textId="77777777" w:rsidR="00941D30" w:rsidRPr="00B828D1" w:rsidRDefault="00941D30" w:rsidP="00FF0CB1">
            <w:pPr>
              <w:rPr>
                <w:ins w:id="4842" w:author="Shiv Mangal Rahi" w:date="2020-01-02T14:54:00Z"/>
                <w:rFonts w:ascii="Calibri" w:eastAsia="Times New Roman" w:hAnsi="Calibri" w:cs="Calibri"/>
                <w:color w:val="000000"/>
                <w:sz w:val="20"/>
                <w:szCs w:val="20"/>
                <w:lang w:val="en-US"/>
              </w:rPr>
            </w:pPr>
            <w:ins w:id="4843" w:author="Shiv Mangal Rahi" w:date="2020-01-02T14:54:00Z">
              <w:r w:rsidRPr="00B828D1">
                <w:rPr>
                  <w:rFonts w:ascii="Calibri" w:eastAsia="Times New Roman" w:hAnsi="Calibri" w:cs="Calibri"/>
                  <w:color w:val="000000"/>
                  <w:sz w:val="20"/>
                  <w:szCs w:val="20"/>
                  <w:lang w:val="en-US"/>
                </w:rPr>
                <w:t>Show if Empty</w:t>
              </w:r>
            </w:ins>
          </w:p>
        </w:tc>
        <w:tc>
          <w:tcPr>
            <w:tcW w:w="795" w:type="pct"/>
            <w:tcBorders>
              <w:top w:val="nil"/>
              <w:left w:val="nil"/>
              <w:bottom w:val="single" w:sz="4" w:space="0" w:color="auto"/>
              <w:right w:val="single" w:sz="4" w:space="0" w:color="auto"/>
            </w:tcBorders>
            <w:shd w:val="clear" w:color="auto" w:fill="auto"/>
            <w:vAlign w:val="center"/>
            <w:hideMark/>
          </w:tcPr>
          <w:p w14:paraId="1317863F" w14:textId="77777777" w:rsidR="00941D30" w:rsidRPr="00B828D1" w:rsidRDefault="00941D30" w:rsidP="00FF0CB1">
            <w:pPr>
              <w:rPr>
                <w:ins w:id="4844" w:author="Shiv Mangal Rahi" w:date="2020-01-02T14:54:00Z"/>
                <w:rFonts w:ascii="Calibri" w:eastAsia="Times New Roman" w:hAnsi="Calibri" w:cs="Calibri"/>
                <w:color w:val="000000"/>
                <w:sz w:val="20"/>
                <w:szCs w:val="20"/>
                <w:lang w:val="en-US"/>
              </w:rPr>
            </w:pPr>
            <w:ins w:id="4845"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0885DA29" w14:textId="77777777" w:rsidR="00941D30" w:rsidRPr="00B828D1" w:rsidRDefault="00941D30" w:rsidP="00FF0CB1">
            <w:pPr>
              <w:rPr>
                <w:ins w:id="4846" w:author="Shiv Mangal Rahi" w:date="2020-01-02T14:54:00Z"/>
                <w:rFonts w:ascii="Calibri" w:eastAsia="Times New Roman" w:hAnsi="Calibri" w:cs="Calibri"/>
                <w:color w:val="000000"/>
                <w:sz w:val="20"/>
                <w:szCs w:val="20"/>
                <w:lang w:val="en-US"/>
              </w:rPr>
            </w:pPr>
            <w:ins w:id="4847"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120EFE03" w14:textId="77777777" w:rsidR="00941D30" w:rsidRPr="00B828D1" w:rsidRDefault="00941D30" w:rsidP="00FF0CB1">
            <w:pPr>
              <w:rPr>
                <w:ins w:id="4848" w:author="Shiv Mangal Rahi" w:date="2020-01-02T14:54:00Z"/>
                <w:rFonts w:ascii="Calibri" w:eastAsia="Times New Roman" w:hAnsi="Calibri" w:cs="Calibri"/>
                <w:color w:val="000000"/>
                <w:sz w:val="20"/>
                <w:szCs w:val="20"/>
                <w:lang w:val="en-US"/>
              </w:rPr>
            </w:pPr>
            <w:ins w:id="4849"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64336585" w14:textId="77777777" w:rsidR="00941D30" w:rsidRPr="00B828D1" w:rsidRDefault="00941D30" w:rsidP="00FF0CB1">
            <w:pPr>
              <w:rPr>
                <w:ins w:id="4850" w:author="Shiv Mangal Rahi" w:date="2020-01-02T14:54:00Z"/>
                <w:rFonts w:ascii="Calibri" w:eastAsia="Times New Roman" w:hAnsi="Calibri" w:cs="Calibri"/>
                <w:color w:val="000000"/>
                <w:sz w:val="20"/>
                <w:szCs w:val="20"/>
                <w:lang w:val="en-US"/>
              </w:rPr>
            </w:pPr>
            <w:ins w:id="4851" w:author="Shiv Mangal Rahi" w:date="2020-01-02T14:54:00Z">
              <w:r w:rsidRPr="00B828D1">
                <w:rPr>
                  <w:rFonts w:ascii="Calibri" w:eastAsia="Times New Roman" w:hAnsi="Calibri" w:cs="Calibri"/>
                  <w:color w:val="000000"/>
                  <w:sz w:val="20"/>
                  <w:szCs w:val="20"/>
                  <w:lang w:val="en-US"/>
                </w:rPr>
                <w:t>FALSE</w:t>
              </w:r>
            </w:ins>
          </w:p>
        </w:tc>
        <w:tc>
          <w:tcPr>
            <w:tcW w:w="796" w:type="pct"/>
            <w:tcBorders>
              <w:top w:val="nil"/>
              <w:left w:val="nil"/>
              <w:bottom w:val="single" w:sz="4" w:space="0" w:color="auto"/>
              <w:right w:val="single" w:sz="4" w:space="0" w:color="auto"/>
            </w:tcBorders>
            <w:shd w:val="clear" w:color="auto" w:fill="auto"/>
            <w:vAlign w:val="center"/>
            <w:hideMark/>
          </w:tcPr>
          <w:p w14:paraId="22CA9482" w14:textId="77777777" w:rsidR="00941D30" w:rsidRPr="00B828D1" w:rsidRDefault="00941D30" w:rsidP="00FF0CB1">
            <w:pPr>
              <w:rPr>
                <w:ins w:id="4852" w:author="Shiv Mangal Rahi" w:date="2020-01-02T14:54:00Z"/>
                <w:rFonts w:ascii="Calibri" w:eastAsia="Times New Roman" w:hAnsi="Calibri" w:cs="Calibri"/>
                <w:color w:val="000000"/>
                <w:sz w:val="20"/>
                <w:szCs w:val="20"/>
                <w:lang w:val="en-US"/>
              </w:rPr>
            </w:pPr>
            <w:ins w:id="4853" w:author="Shiv Mangal Rahi" w:date="2020-01-02T14:54:00Z">
              <w:r w:rsidRPr="00B828D1">
                <w:rPr>
                  <w:rFonts w:ascii="Calibri" w:eastAsia="Times New Roman" w:hAnsi="Calibri" w:cs="Calibri"/>
                  <w:color w:val="000000"/>
                  <w:sz w:val="20"/>
                  <w:szCs w:val="20"/>
                  <w:lang w:val="en-US"/>
                </w:rPr>
                <w:t>FALSE</w:t>
              </w:r>
            </w:ins>
          </w:p>
        </w:tc>
      </w:tr>
      <w:tr w:rsidR="00941D30" w:rsidRPr="00B828D1" w14:paraId="58FC1A87" w14:textId="77777777" w:rsidTr="00FF0CB1">
        <w:trPr>
          <w:trHeight w:val="20"/>
          <w:ins w:id="4854"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097D2F60" w14:textId="77777777" w:rsidR="00941D30" w:rsidRPr="00B828D1" w:rsidRDefault="00941D30" w:rsidP="00FF0CB1">
            <w:pPr>
              <w:rPr>
                <w:ins w:id="4855" w:author="Shiv Mangal Rahi" w:date="2020-01-02T14:54:00Z"/>
                <w:rFonts w:ascii="Calibri" w:eastAsia="Times New Roman" w:hAnsi="Calibri" w:cs="Calibri"/>
                <w:color w:val="000000"/>
                <w:sz w:val="20"/>
                <w:szCs w:val="20"/>
                <w:lang w:val="en-US"/>
              </w:rPr>
            </w:pPr>
            <w:ins w:id="4856" w:author="Shiv Mangal Rahi" w:date="2020-01-02T14:54:00Z">
              <w:r w:rsidRPr="00B828D1">
                <w:rPr>
                  <w:rFonts w:ascii="Calibri" w:eastAsia="Times New Roman" w:hAnsi="Calibri" w:cs="Calibri"/>
                  <w:color w:val="000000"/>
                  <w:sz w:val="20"/>
                  <w:szCs w:val="20"/>
                  <w:lang w:val="en-US"/>
                </w:rPr>
                <w:t>Lookup Type</w:t>
              </w:r>
            </w:ins>
          </w:p>
        </w:tc>
        <w:tc>
          <w:tcPr>
            <w:tcW w:w="795" w:type="pct"/>
            <w:tcBorders>
              <w:top w:val="nil"/>
              <w:left w:val="nil"/>
              <w:bottom w:val="single" w:sz="4" w:space="0" w:color="auto"/>
              <w:right w:val="single" w:sz="4" w:space="0" w:color="auto"/>
            </w:tcBorders>
            <w:shd w:val="clear" w:color="auto" w:fill="auto"/>
            <w:vAlign w:val="center"/>
            <w:hideMark/>
          </w:tcPr>
          <w:p w14:paraId="228F3365" w14:textId="77777777" w:rsidR="00941D30" w:rsidRPr="00B828D1" w:rsidRDefault="00941D30" w:rsidP="00FF0CB1">
            <w:pPr>
              <w:rPr>
                <w:ins w:id="4857" w:author="Shiv Mangal Rahi" w:date="2020-01-02T14:54:00Z"/>
                <w:rFonts w:ascii="Calibri" w:eastAsia="Times New Roman" w:hAnsi="Calibri" w:cs="Calibri"/>
                <w:color w:val="000000"/>
                <w:sz w:val="20"/>
                <w:szCs w:val="20"/>
                <w:lang w:val="en-US"/>
              </w:rPr>
            </w:pPr>
            <w:ins w:id="4858"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6AB36209" w14:textId="77777777" w:rsidR="00941D30" w:rsidRPr="00B828D1" w:rsidRDefault="00941D30" w:rsidP="00FF0CB1">
            <w:pPr>
              <w:rPr>
                <w:ins w:id="4859" w:author="Shiv Mangal Rahi" w:date="2020-01-02T14:54:00Z"/>
                <w:rFonts w:ascii="Calibri" w:eastAsia="Times New Roman" w:hAnsi="Calibri" w:cs="Calibri"/>
                <w:color w:val="000000"/>
                <w:sz w:val="20"/>
                <w:szCs w:val="20"/>
                <w:lang w:val="en-US"/>
              </w:rPr>
            </w:pPr>
            <w:ins w:id="4860"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EC4E3E2" w14:textId="77777777" w:rsidR="00941D30" w:rsidRPr="00B828D1" w:rsidRDefault="00941D30" w:rsidP="00FF0CB1">
            <w:pPr>
              <w:rPr>
                <w:ins w:id="4861" w:author="Shiv Mangal Rahi" w:date="2020-01-02T14:54:00Z"/>
                <w:rFonts w:ascii="Calibri" w:eastAsia="Times New Roman" w:hAnsi="Calibri" w:cs="Calibri"/>
                <w:color w:val="000000"/>
                <w:sz w:val="20"/>
                <w:szCs w:val="20"/>
                <w:lang w:val="en-US"/>
              </w:rPr>
            </w:pPr>
            <w:ins w:id="4862"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62675587" w14:textId="77777777" w:rsidR="00941D30" w:rsidRPr="00B828D1" w:rsidRDefault="00941D30" w:rsidP="00FF0CB1">
            <w:pPr>
              <w:rPr>
                <w:ins w:id="4863" w:author="Shiv Mangal Rahi" w:date="2020-01-02T14:54:00Z"/>
                <w:rFonts w:ascii="Calibri" w:eastAsia="Times New Roman" w:hAnsi="Calibri" w:cs="Calibri"/>
                <w:color w:val="000000"/>
                <w:sz w:val="20"/>
                <w:szCs w:val="20"/>
                <w:lang w:val="en-US"/>
              </w:rPr>
            </w:pPr>
            <w:ins w:id="4864"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314902C5" w14:textId="77777777" w:rsidR="00941D30" w:rsidRPr="00B828D1" w:rsidRDefault="00941D30" w:rsidP="00FF0CB1">
            <w:pPr>
              <w:rPr>
                <w:ins w:id="4865" w:author="Shiv Mangal Rahi" w:date="2020-01-02T14:54:00Z"/>
                <w:rFonts w:ascii="Calibri" w:eastAsia="Times New Roman" w:hAnsi="Calibri" w:cs="Calibri"/>
                <w:color w:val="000000"/>
                <w:sz w:val="20"/>
                <w:szCs w:val="20"/>
                <w:lang w:val="en-US"/>
              </w:rPr>
            </w:pPr>
            <w:ins w:id="4866" w:author="Shiv Mangal Rahi" w:date="2020-01-02T14:54:00Z">
              <w:r w:rsidRPr="00B828D1">
                <w:rPr>
                  <w:rFonts w:ascii="Calibri" w:eastAsia="Times New Roman" w:hAnsi="Calibri" w:cs="Calibri"/>
                  <w:color w:val="000000"/>
                  <w:sz w:val="20"/>
                  <w:szCs w:val="20"/>
                  <w:lang w:val="en-US"/>
                </w:rPr>
                <w:t>N/A</w:t>
              </w:r>
            </w:ins>
          </w:p>
        </w:tc>
      </w:tr>
      <w:tr w:rsidR="00941D30" w:rsidRPr="00B828D1" w14:paraId="34607CC9" w14:textId="77777777" w:rsidTr="00FF0CB1">
        <w:trPr>
          <w:trHeight w:val="20"/>
          <w:ins w:id="4867"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5A929A83" w14:textId="77777777" w:rsidR="00941D30" w:rsidRPr="00B828D1" w:rsidRDefault="00941D30" w:rsidP="00FF0CB1">
            <w:pPr>
              <w:rPr>
                <w:ins w:id="4868" w:author="Shiv Mangal Rahi" w:date="2020-01-02T14:54:00Z"/>
                <w:rFonts w:ascii="Calibri" w:eastAsia="Times New Roman" w:hAnsi="Calibri" w:cs="Calibri"/>
                <w:color w:val="000000"/>
                <w:sz w:val="20"/>
                <w:szCs w:val="20"/>
                <w:lang w:val="en-US"/>
              </w:rPr>
            </w:pPr>
            <w:ins w:id="4869" w:author="Shiv Mangal Rahi" w:date="2020-01-02T14:54:00Z">
              <w:r w:rsidRPr="00B828D1">
                <w:rPr>
                  <w:rFonts w:ascii="Calibri" w:eastAsia="Times New Roman" w:hAnsi="Calibri" w:cs="Calibri"/>
                  <w:color w:val="000000"/>
                  <w:sz w:val="20"/>
                  <w:szCs w:val="20"/>
                  <w:lang w:val="en-US"/>
                </w:rPr>
                <w:t>Relationship Type</w:t>
              </w:r>
            </w:ins>
          </w:p>
        </w:tc>
        <w:tc>
          <w:tcPr>
            <w:tcW w:w="795" w:type="pct"/>
            <w:tcBorders>
              <w:top w:val="nil"/>
              <w:left w:val="nil"/>
              <w:bottom w:val="single" w:sz="4" w:space="0" w:color="auto"/>
              <w:right w:val="single" w:sz="4" w:space="0" w:color="auto"/>
            </w:tcBorders>
            <w:shd w:val="clear" w:color="auto" w:fill="auto"/>
            <w:vAlign w:val="center"/>
            <w:hideMark/>
          </w:tcPr>
          <w:p w14:paraId="453E7BE4" w14:textId="77777777" w:rsidR="00941D30" w:rsidRPr="00B828D1" w:rsidRDefault="00941D30" w:rsidP="00FF0CB1">
            <w:pPr>
              <w:rPr>
                <w:ins w:id="4870" w:author="Shiv Mangal Rahi" w:date="2020-01-02T14:54:00Z"/>
                <w:rFonts w:ascii="Calibri" w:eastAsia="Times New Roman" w:hAnsi="Calibri" w:cs="Calibri"/>
                <w:color w:val="000000"/>
                <w:sz w:val="20"/>
                <w:szCs w:val="20"/>
                <w:lang w:val="en-US"/>
              </w:rPr>
            </w:pPr>
            <w:ins w:id="4871"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0923ADAD" w14:textId="77777777" w:rsidR="00941D30" w:rsidRPr="00B828D1" w:rsidRDefault="00941D30" w:rsidP="00FF0CB1">
            <w:pPr>
              <w:rPr>
                <w:ins w:id="4872" w:author="Shiv Mangal Rahi" w:date="2020-01-02T14:54:00Z"/>
                <w:rFonts w:ascii="Calibri" w:eastAsia="Times New Roman" w:hAnsi="Calibri" w:cs="Calibri"/>
                <w:color w:val="000000"/>
                <w:sz w:val="20"/>
                <w:szCs w:val="20"/>
                <w:lang w:val="en-US"/>
              </w:rPr>
            </w:pPr>
            <w:ins w:id="4873"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38CA8324" w14:textId="77777777" w:rsidR="00941D30" w:rsidRPr="00B828D1" w:rsidRDefault="00941D30" w:rsidP="00FF0CB1">
            <w:pPr>
              <w:rPr>
                <w:ins w:id="4874" w:author="Shiv Mangal Rahi" w:date="2020-01-02T14:54:00Z"/>
                <w:rFonts w:ascii="Calibri" w:eastAsia="Times New Roman" w:hAnsi="Calibri" w:cs="Calibri"/>
                <w:color w:val="000000"/>
                <w:sz w:val="20"/>
                <w:szCs w:val="20"/>
                <w:lang w:val="en-US"/>
              </w:rPr>
            </w:pPr>
            <w:ins w:id="4875"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4C15C5E2" w14:textId="77777777" w:rsidR="00941D30" w:rsidRPr="00B828D1" w:rsidRDefault="00941D30" w:rsidP="00FF0CB1">
            <w:pPr>
              <w:rPr>
                <w:ins w:id="4876" w:author="Shiv Mangal Rahi" w:date="2020-01-02T14:54:00Z"/>
                <w:rFonts w:ascii="Calibri" w:eastAsia="Times New Roman" w:hAnsi="Calibri" w:cs="Calibri"/>
                <w:color w:val="000000"/>
                <w:sz w:val="20"/>
                <w:szCs w:val="20"/>
                <w:lang w:val="en-US"/>
              </w:rPr>
            </w:pPr>
            <w:ins w:id="4877"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A5545B7" w14:textId="77777777" w:rsidR="00941D30" w:rsidRPr="00B828D1" w:rsidRDefault="00941D30" w:rsidP="00FF0CB1">
            <w:pPr>
              <w:rPr>
                <w:ins w:id="4878" w:author="Shiv Mangal Rahi" w:date="2020-01-02T14:54:00Z"/>
                <w:rFonts w:ascii="Calibri" w:eastAsia="Times New Roman" w:hAnsi="Calibri" w:cs="Calibri"/>
                <w:color w:val="000000"/>
                <w:sz w:val="20"/>
                <w:szCs w:val="20"/>
                <w:lang w:val="en-US"/>
              </w:rPr>
            </w:pPr>
            <w:ins w:id="4879" w:author="Shiv Mangal Rahi" w:date="2020-01-02T14:54:00Z">
              <w:r w:rsidRPr="00B828D1">
                <w:rPr>
                  <w:rFonts w:ascii="Calibri" w:eastAsia="Times New Roman" w:hAnsi="Calibri" w:cs="Calibri"/>
                  <w:color w:val="000000"/>
                  <w:sz w:val="20"/>
                  <w:szCs w:val="20"/>
                  <w:lang w:val="en-US"/>
                </w:rPr>
                <w:t>N/A</w:t>
              </w:r>
            </w:ins>
          </w:p>
        </w:tc>
      </w:tr>
      <w:tr w:rsidR="00941D30" w:rsidRPr="00B828D1" w14:paraId="4EBDD193" w14:textId="77777777" w:rsidTr="00FF0CB1">
        <w:trPr>
          <w:trHeight w:val="20"/>
          <w:ins w:id="4880" w:author="Shiv Mangal Rahi" w:date="2020-01-02T14:54:00Z"/>
        </w:trPr>
        <w:tc>
          <w:tcPr>
            <w:tcW w:w="1023" w:type="pct"/>
            <w:tcBorders>
              <w:top w:val="nil"/>
              <w:left w:val="single" w:sz="4" w:space="0" w:color="auto"/>
              <w:bottom w:val="single" w:sz="4" w:space="0" w:color="auto"/>
              <w:right w:val="single" w:sz="4" w:space="0" w:color="auto"/>
            </w:tcBorders>
            <w:shd w:val="clear" w:color="000000" w:fill="D9D9D9"/>
            <w:vAlign w:val="center"/>
            <w:hideMark/>
          </w:tcPr>
          <w:p w14:paraId="749FF5DF" w14:textId="77777777" w:rsidR="00941D30" w:rsidRPr="00B828D1" w:rsidRDefault="00941D30" w:rsidP="00FF0CB1">
            <w:pPr>
              <w:rPr>
                <w:ins w:id="4881" w:author="Shiv Mangal Rahi" w:date="2020-01-02T14:54:00Z"/>
                <w:rFonts w:ascii="Calibri" w:eastAsia="Times New Roman" w:hAnsi="Calibri" w:cs="Calibri"/>
                <w:color w:val="000000"/>
                <w:sz w:val="20"/>
                <w:szCs w:val="20"/>
                <w:lang w:val="en-US"/>
              </w:rPr>
            </w:pPr>
            <w:ins w:id="4882" w:author="Shiv Mangal Rahi" w:date="2020-01-02T14:54:00Z">
              <w:r w:rsidRPr="00B828D1">
                <w:rPr>
                  <w:rFonts w:ascii="Calibri" w:eastAsia="Times New Roman" w:hAnsi="Calibri" w:cs="Calibri"/>
                  <w:color w:val="000000"/>
                  <w:sz w:val="20"/>
                  <w:szCs w:val="20"/>
                  <w:lang w:val="en-US"/>
                </w:rPr>
                <w:t>Table Settings</w:t>
              </w:r>
            </w:ins>
          </w:p>
        </w:tc>
        <w:tc>
          <w:tcPr>
            <w:tcW w:w="795" w:type="pct"/>
            <w:tcBorders>
              <w:top w:val="nil"/>
              <w:left w:val="nil"/>
              <w:bottom w:val="single" w:sz="4" w:space="0" w:color="auto"/>
              <w:right w:val="single" w:sz="4" w:space="0" w:color="auto"/>
            </w:tcBorders>
            <w:shd w:val="clear" w:color="auto" w:fill="auto"/>
            <w:vAlign w:val="center"/>
            <w:hideMark/>
          </w:tcPr>
          <w:p w14:paraId="37A85776" w14:textId="77777777" w:rsidR="00941D30" w:rsidRPr="00B828D1" w:rsidRDefault="00941D30" w:rsidP="00FF0CB1">
            <w:pPr>
              <w:rPr>
                <w:ins w:id="4883" w:author="Shiv Mangal Rahi" w:date="2020-01-02T14:54:00Z"/>
                <w:rFonts w:ascii="Calibri" w:eastAsia="Times New Roman" w:hAnsi="Calibri" w:cs="Calibri"/>
                <w:color w:val="000000"/>
                <w:sz w:val="20"/>
                <w:szCs w:val="20"/>
                <w:lang w:val="en-US"/>
              </w:rPr>
            </w:pPr>
            <w:ins w:id="4884"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50300FA0" w14:textId="77777777" w:rsidR="00941D30" w:rsidRPr="00B828D1" w:rsidRDefault="00941D30" w:rsidP="00FF0CB1">
            <w:pPr>
              <w:rPr>
                <w:ins w:id="4885" w:author="Shiv Mangal Rahi" w:date="2020-01-02T14:54:00Z"/>
                <w:rFonts w:ascii="Calibri" w:eastAsia="Times New Roman" w:hAnsi="Calibri" w:cs="Calibri"/>
                <w:color w:val="000000"/>
                <w:sz w:val="20"/>
                <w:szCs w:val="20"/>
                <w:lang w:val="en-US"/>
              </w:rPr>
            </w:pPr>
            <w:ins w:id="4886"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5ED44B15" w14:textId="77777777" w:rsidR="00941D30" w:rsidRPr="00B828D1" w:rsidRDefault="00941D30" w:rsidP="00FF0CB1">
            <w:pPr>
              <w:rPr>
                <w:ins w:id="4887" w:author="Shiv Mangal Rahi" w:date="2020-01-02T14:54:00Z"/>
                <w:rFonts w:ascii="Calibri" w:eastAsia="Times New Roman" w:hAnsi="Calibri" w:cs="Calibri"/>
                <w:color w:val="000000"/>
                <w:sz w:val="20"/>
                <w:szCs w:val="20"/>
                <w:lang w:val="en-US"/>
              </w:rPr>
            </w:pPr>
            <w:ins w:id="4888"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11515C4B" w14:textId="77777777" w:rsidR="00941D30" w:rsidRPr="00B828D1" w:rsidRDefault="00941D30" w:rsidP="00FF0CB1">
            <w:pPr>
              <w:rPr>
                <w:ins w:id="4889" w:author="Shiv Mangal Rahi" w:date="2020-01-02T14:54:00Z"/>
                <w:rFonts w:ascii="Calibri" w:eastAsia="Times New Roman" w:hAnsi="Calibri" w:cs="Calibri"/>
                <w:color w:val="000000"/>
                <w:sz w:val="20"/>
                <w:szCs w:val="20"/>
                <w:lang w:val="en-US"/>
              </w:rPr>
            </w:pPr>
            <w:ins w:id="4890" w:author="Shiv Mangal Rahi" w:date="2020-01-02T14:54:00Z">
              <w:r w:rsidRPr="00B828D1">
                <w:rPr>
                  <w:rFonts w:ascii="Calibri" w:eastAsia="Times New Roman" w:hAnsi="Calibri" w:cs="Calibri"/>
                  <w:color w:val="000000"/>
                  <w:sz w:val="20"/>
                  <w:szCs w:val="20"/>
                  <w:lang w:val="en-US"/>
                </w:rPr>
                <w:t>N/A</w:t>
              </w:r>
            </w:ins>
          </w:p>
        </w:tc>
        <w:tc>
          <w:tcPr>
            <w:tcW w:w="796" w:type="pct"/>
            <w:tcBorders>
              <w:top w:val="nil"/>
              <w:left w:val="nil"/>
              <w:bottom w:val="single" w:sz="4" w:space="0" w:color="auto"/>
              <w:right w:val="single" w:sz="4" w:space="0" w:color="auto"/>
            </w:tcBorders>
            <w:shd w:val="clear" w:color="auto" w:fill="auto"/>
            <w:vAlign w:val="center"/>
            <w:hideMark/>
          </w:tcPr>
          <w:p w14:paraId="794E5FCA" w14:textId="77777777" w:rsidR="00941D30" w:rsidRPr="00B828D1" w:rsidRDefault="00941D30" w:rsidP="00FF0CB1">
            <w:pPr>
              <w:rPr>
                <w:ins w:id="4891" w:author="Shiv Mangal Rahi" w:date="2020-01-02T14:54:00Z"/>
                <w:rFonts w:ascii="Calibri" w:eastAsia="Times New Roman" w:hAnsi="Calibri" w:cs="Calibri"/>
                <w:color w:val="000000"/>
                <w:sz w:val="20"/>
                <w:szCs w:val="20"/>
                <w:lang w:val="en-US"/>
              </w:rPr>
            </w:pPr>
            <w:ins w:id="4892" w:author="Shiv Mangal Rahi" w:date="2020-01-02T14:54:00Z">
              <w:r w:rsidRPr="00B828D1">
                <w:rPr>
                  <w:rFonts w:ascii="Calibri" w:eastAsia="Times New Roman" w:hAnsi="Calibri" w:cs="Calibri"/>
                  <w:color w:val="000000"/>
                  <w:sz w:val="20"/>
                  <w:szCs w:val="20"/>
                  <w:lang w:val="en-US"/>
                </w:rPr>
                <w:t>N/A</w:t>
              </w:r>
            </w:ins>
          </w:p>
        </w:tc>
      </w:tr>
    </w:tbl>
    <w:p w14:paraId="2F328C98" w14:textId="77777777" w:rsidR="00101421" w:rsidRDefault="00101421" w:rsidP="00101421">
      <w:pPr>
        <w:ind w:left="720"/>
        <w:rPr>
          <w:rFonts w:asciiTheme="majorHAnsi" w:hAnsiTheme="majorHAnsi" w:cstheme="majorHAnsi"/>
          <w:b/>
          <w:sz w:val="22"/>
          <w:szCs w:val="22"/>
        </w:rPr>
      </w:pPr>
    </w:p>
    <w:p w14:paraId="41486A07" w14:textId="77777777" w:rsidR="003E02A5" w:rsidRPr="007A3CF8" w:rsidRDefault="003E02A5" w:rsidP="00B327BA">
      <w:pPr>
        <w:pStyle w:val="Heading3"/>
        <w:numPr>
          <w:ilvl w:val="2"/>
          <w:numId w:val="28"/>
        </w:numPr>
        <w:rPr>
          <w:b/>
        </w:rPr>
      </w:pPr>
      <w:bookmarkStart w:id="4893" w:name="_Toc23404948"/>
      <w:r w:rsidRPr="007A3CF8">
        <w:rPr>
          <w:b/>
        </w:rPr>
        <w:t>IGX Attribute Comparison</w:t>
      </w:r>
      <w:bookmarkEnd w:id="4893"/>
    </w:p>
    <w:p w14:paraId="12185AF9" w14:textId="77777777" w:rsidR="003E02A5" w:rsidRDefault="003E02A5" w:rsidP="00101421">
      <w:pPr>
        <w:ind w:left="720"/>
        <w:rPr>
          <w:rFonts w:asciiTheme="majorHAnsi" w:hAnsiTheme="majorHAnsi" w:cstheme="majorHAnsi"/>
          <w:b/>
          <w:sz w:val="22"/>
          <w:szCs w:val="22"/>
        </w:rPr>
      </w:pPr>
    </w:p>
    <w:p w14:paraId="4B66C06C" w14:textId="5B6FC6AC" w:rsidR="003E02A5" w:rsidRDefault="003E02A5" w:rsidP="00101421">
      <w:pPr>
        <w:ind w:left="720"/>
        <w:rPr>
          <w:rFonts w:asciiTheme="majorHAnsi" w:hAnsiTheme="majorHAnsi" w:cstheme="majorHAnsi"/>
          <w:b/>
          <w:sz w:val="22"/>
          <w:szCs w:val="22"/>
        </w:rPr>
      </w:pPr>
      <w:del w:id="4894" w:author="Shiv Mangal Rahi" w:date="2020-01-02T14:53:00Z">
        <w:r w:rsidDel="002F630E">
          <w:rPr>
            <w:noProof/>
            <w:lang w:val="en-US"/>
          </w:rPr>
          <w:lastRenderedPageBreak/>
          <w:drawing>
            <wp:inline distT="0" distB="0" distL="0" distR="0" wp14:anchorId="1EFBBF34" wp14:editId="6A25A147">
              <wp:extent cx="5365750" cy="229616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5750" cy="2296160"/>
                      </a:xfrm>
                      <a:prstGeom prst="rect">
                        <a:avLst/>
                      </a:prstGeom>
                    </pic:spPr>
                  </pic:pic>
                </a:graphicData>
              </a:graphic>
            </wp:inline>
          </w:drawing>
        </w:r>
      </w:del>
    </w:p>
    <w:p w14:paraId="3FF0D164" w14:textId="31E83961" w:rsidR="00E63F81" w:rsidRPr="00E63F81" w:rsidDel="002F630E" w:rsidRDefault="00E63F81" w:rsidP="00101421">
      <w:pPr>
        <w:ind w:left="720"/>
        <w:rPr>
          <w:del w:id="4895" w:author="Shiv Mangal Rahi" w:date="2020-01-02T14:53:00Z"/>
          <w:rFonts w:asciiTheme="majorHAnsi" w:hAnsiTheme="majorHAnsi" w:cstheme="majorHAnsi"/>
          <w:sz w:val="22"/>
          <w:szCs w:val="22"/>
        </w:rPr>
      </w:pPr>
      <w:del w:id="4896" w:author="Shiv Mangal Rahi" w:date="2020-01-02T14:53:00Z">
        <w:r w:rsidRPr="00E63F81" w:rsidDel="002F630E">
          <w:rPr>
            <w:rFonts w:asciiTheme="majorHAnsi" w:hAnsiTheme="majorHAnsi" w:cstheme="majorHAnsi"/>
            <w:sz w:val="22"/>
            <w:szCs w:val="22"/>
          </w:rPr>
          <w:delText>Additional Fields -</w:delText>
        </w:r>
      </w:del>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12"/>
        <w:gridCol w:w="1466"/>
        <w:gridCol w:w="2812"/>
        <w:gridCol w:w="893"/>
        <w:gridCol w:w="985"/>
      </w:tblGrid>
      <w:tr w:rsidR="003E02A5" w:rsidRPr="00FF1B81" w:rsidDel="002F630E" w14:paraId="0A06E48C" w14:textId="5F2432E5" w:rsidTr="00962607">
        <w:trPr>
          <w:del w:id="4897" w:author="Shiv Mangal Rahi" w:date="2020-01-02T14:53:00Z"/>
        </w:trPr>
        <w:tc>
          <w:tcPr>
            <w:tcW w:w="2412" w:type="dxa"/>
            <w:tcMar>
              <w:top w:w="0" w:type="dxa"/>
              <w:left w:w="108" w:type="dxa"/>
              <w:bottom w:w="0" w:type="dxa"/>
              <w:right w:w="108" w:type="dxa"/>
            </w:tcMar>
            <w:hideMark/>
          </w:tcPr>
          <w:p w14:paraId="149DC139" w14:textId="2E15BDD1" w:rsidR="003E02A5" w:rsidRPr="004F300E" w:rsidDel="002F630E" w:rsidRDefault="003E02A5" w:rsidP="006D2820">
            <w:pPr>
              <w:ind w:left="-347" w:firstLine="360"/>
              <w:rPr>
                <w:del w:id="4898" w:author="Shiv Mangal Rahi" w:date="2020-01-02T14:53:00Z"/>
                <w:rFonts w:asciiTheme="majorHAnsi" w:hAnsiTheme="majorHAnsi" w:cstheme="majorHAnsi"/>
                <w:b/>
                <w:bCs/>
                <w:sz w:val="22"/>
                <w:szCs w:val="22"/>
              </w:rPr>
            </w:pPr>
            <w:del w:id="4899" w:author="Shiv Mangal Rahi" w:date="2020-01-02T14:53:00Z">
              <w:r w:rsidDel="002F630E">
                <w:rPr>
                  <w:rFonts w:asciiTheme="majorHAnsi" w:hAnsiTheme="majorHAnsi" w:cstheme="majorHAnsi"/>
                  <w:b/>
                  <w:bCs/>
                  <w:sz w:val="22"/>
                  <w:szCs w:val="22"/>
                </w:rPr>
                <w:delText>Field</w:delText>
              </w:r>
            </w:del>
          </w:p>
        </w:tc>
        <w:tc>
          <w:tcPr>
            <w:tcW w:w="1466" w:type="dxa"/>
            <w:tcMar>
              <w:top w:w="0" w:type="dxa"/>
              <w:left w:w="108" w:type="dxa"/>
              <w:bottom w:w="0" w:type="dxa"/>
              <w:right w:w="108" w:type="dxa"/>
            </w:tcMar>
          </w:tcPr>
          <w:p w14:paraId="030A5DA9" w14:textId="45C2456E" w:rsidR="003E02A5" w:rsidRPr="004F300E" w:rsidDel="002F630E" w:rsidRDefault="003E02A5" w:rsidP="006D2820">
            <w:pPr>
              <w:ind w:left="-347" w:firstLine="360"/>
              <w:rPr>
                <w:del w:id="4900" w:author="Shiv Mangal Rahi" w:date="2020-01-02T14:53:00Z"/>
                <w:rFonts w:asciiTheme="majorHAnsi" w:hAnsiTheme="majorHAnsi" w:cstheme="majorHAnsi"/>
                <w:b/>
                <w:bCs/>
                <w:sz w:val="22"/>
                <w:szCs w:val="22"/>
              </w:rPr>
            </w:pPr>
            <w:del w:id="4901" w:author="Shiv Mangal Rahi" w:date="2020-01-02T14:53:00Z">
              <w:r w:rsidDel="002F630E">
                <w:rPr>
                  <w:rFonts w:asciiTheme="majorHAnsi" w:hAnsiTheme="majorHAnsi" w:cstheme="majorHAnsi"/>
                  <w:b/>
                  <w:bCs/>
                  <w:sz w:val="22"/>
                  <w:szCs w:val="22"/>
                </w:rPr>
                <w:delText>Type</w:delText>
              </w:r>
            </w:del>
          </w:p>
        </w:tc>
        <w:tc>
          <w:tcPr>
            <w:tcW w:w="2812" w:type="dxa"/>
          </w:tcPr>
          <w:p w14:paraId="3FB7C77B" w14:textId="16002F7C" w:rsidR="003E02A5" w:rsidRPr="004F300E" w:rsidDel="002F630E" w:rsidRDefault="003E02A5" w:rsidP="006D2820">
            <w:pPr>
              <w:ind w:left="-347" w:firstLine="360"/>
              <w:rPr>
                <w:del w:id="4902" w:author="Shiv Mangal Rahi" w:date="2020-01-02T14:53:00Z"/>
                <w:rFonts w:asciiTheme="majorHAnsi" w:hAnsiTheme="majorHAnsi" w:cstheme="majorHAnsi"/>
                <w:b/>
                <w:bCs/>
                <w:sz w:val="22"/>
                <w:szCs w:val="22"/>
              </w:rPr>
            </w:pPr>
            <w:del w:id="4903" w:author="Shiv Mangal Rahi" w:date="2020-01-02T14:53:00Z">
              <w:r w:rsidDel="002F630E">
                <w:rPr>
                  <w:rFonts w:asciiTheme="majorHAnsi" w:hAnsiTheme="majorHAnsi" w:cstheme="majorHAnsi"/>
                  <w:b/>
                  <w:bCs/>
                  <w:sz w:val="22"/>
                  <w:szCs w:val="22"/>
                </w:rPr>
                <w:delText>Type of List</w:delText>
              </w:r>
            </w:del>
          </w:p>
        </w:tc>
        <w:tc>
          <w:tcPr>
            <w:tcW w:w="893" w:type="dxa"/>
          </w:tcPr>
          <w:p w14:paraId="086C7E2D" w14:textId="1644DB7D" w:rsidR="003E02A5" w:rsidRPr="004F300E" w:rsidDel="002F630E" w:rsidRDefault="003E02A5" w:rsidP="006D2820">
            <w:pPr>
              <w:ind w:left="-347" w:firstLine="360"/>
              <w:rPr>
                <w:del w:id="4904" w:author="Shiv Mangal Rahi" w:date="2020-01-02T14:53:00Z"/>
                <w:rFonts w:asciiTheme="majorHAnsi" w:hAnsiTheme="majorHAnsi" w:cstheme="majorHAnsi"/>
                <w:b/>
                <w:bCs/>
                <w:sz w:val="22"/>
                <w:szCs w:val="22"/>
              </w:rPr>
            </w:pPr>
            <w:del w:id="4905" w:author="Shiv Mangal Rahi" w:date="2020-01-02T14:53:00Z">
              <w:r w:rsidDel="002F630E">
                <w:rPr>
                  <w:rFonts w:asciiTheme="majorHAnsi" w:hAnsiTheme="majorHAnsi" w:cstheme="majorHAnsi"/>
                  <w:b/>
                  <w:bCs/>
                  <w:sz w:val="22"/>
                  <w:szCs w:val="22"/>
                </w:rPr>
                <w:delText>Listable</w:delText>
              </w:r>
            </w:del>
          </w:p>
        </w:tc>
        <w:tc>
          <w:tcPr>
            <w:tcW w:w="985" w:type="dxa"/>
          </w:tcPr>
          <w:p w14:paraId="45312936" w14:textId="59925DC5" w:rsidR="003E02A5" w:rsidRPr="004F300E" w:rsidDel="002F630E" w:rsidRDefault="003E02A5" w:rsidP="006D2820">
            <w:pPr>
              <w:ind w:left="-347" w:firstLine="360"/>
              <w:rPr>
                <w:del w:id="4906" w:author="Shiv Mangal Rahi" w:date="2020-01-02T14:53:00Z"/>
                <w:rFonts w:asciiTheme="majorHAnsi" w:hAnsiTheme="majorHAnsi" w:cstheme="majorHAnsi"/>
                <w:b/>
                <w:bCs/>
                <w:sz w:val="22"/>
                <w:szCs w:val="22"/>
              </w:rPr>
            </w:pPr>
            <w:del w:id="4907" w:author="Shiv Mangal Rahi" w:date="2020-01-02T14:53:00Z">
              <w:r w:rsidDel="002F630E">
                <w:rPr>
                  <w:rFonts w:asciiTheme="majorHAnsi" w:hAnsiTheme="majorHAnsi" w:cstheme="majorHAnsi"/>
                  <w:b/>
                  <w:bCs/>
                  <w:sz w:val="22"/>
                  <w:szCs w:val="22"/>
                </w:rPr>
                <w:delText>Required</w:delText>
              </w:r>
            </w:del>
          </w:p>
        </w:tc>
      </w:tr>
      <w:tr w:rsidR="003E02A5" w:rsidRPr="00FF1B81" w:rsidDel="002F630E" w14:paraId="3EC326DC" w14:textId="7397E7B4" w:rsidTr="00962607">
        <w:trPr>
          <w:del w:id="4908" w:author="Shiv Mangal Rahi" w:date="2020-01-02T14:53:00Z"/>
        </w:trPr>
        <w:tc>
          <w:tcPr>
            <w:tcW w:w="2412" w:type="dxa"/>
            <w:tcMar>
              <w:top w:w="0" w:type="dxa"/>
              <w:left w:w="108" w:type="dxa"/>
              <w:bottom w:w="0" w:type="dxa"/>
              <w:right w:w="108" w:type="dxa"/>
            </w:tcMar>
          </w:tcPr>
          <w:p w14:paraId="457A7FDD" w14:textId="3726F739" w:rsidR="003E02A5" w:rsidDel="002F630E" w:rsidRDefault="003E02A5" w:rsidP="006D2820">
            <w:pPr>
              <w:rPr>
                <w:del w:id="4909" w:author="Shiv Mangal Rahi" w:date="2020-01-02T14:53:00Z"/>
                <w:rFonts w:asciiTheme="majorHAnsi" w:hAnsiTheme="majorHAnsi" w:cstheme="majorHAnsi"/>
                <w:sz w:val="22"/>
                <w:szCs w:val="22"/>
              </w:rPr>
            </w:pPr>
            <w:del w:id="4910" w:author="Shiv Mangal Rahi" w:date="2020-01-02T14:53:00Z">
              <w:r w:rsidDel="002F630E">
                <w:rPr>
                  <w:rFonts w:asciiTheme="majorHAnsi" w:hAnsiTheme="majorHAnsi" w:cstheme="majorHAnsi"/>
                  <w:sz w:val="22"/>
                  <w:szCs w:val="22"/>
                </w:rPr>
                <w:delText>Rule Operator</w:delText>
              </w:r>
            </w:del>
          </w:p>
        </w:tc>
        <w:tc>
          <w:tcPr>
            <w:tcW w:w="1466" w:type="dxa"/>
            <w:tcMar>
              <w:top w:w="0" w:type="dxa"/>
              <w:left w:w="108" w:type="dxa"/>
              <w:bottom w:w="0" w:type="dxa"/>
              <w:right w:w="108" w:type="dxa"/>
            </w:tcMar>
          </w:tcPr>
          <w:p w14:paraId="07881330" w14:textId="7A10EB43" w:rsidR="003E02A5" w:rsidDel="002F630E" w:rsidRDefault="003E02A5" w:rsidP="006D2820">
            <w:pPr>
              <w:rPr>
                <w:del w:id="4911" w:author="Shiv Mangal Rahi" w:date="2020-01-02T14:53:00Z"/>
                <w:rFonts w:asciiTheme="majorHAnsi" w:hAnsiTheme="majorHAnsi" w:cstheme="majorHAnsi"/>
                <w:sz w:val="22"/>
                <w:szCs w:val="22"/>
              </w:rPr>
            </w:pPr>
            <w:del w:id="4912" w:author="Shiv Mangal Rahi" w:date="2020-01-02T14:53:00Z">
              <w:r w:rsidDel="002F630E">
                <w:rPr>
                  <w:rFonts w:asciiTheme="majorHAnsi" w:hAnsiTheme="majorHAnsi" w:cstheme="majorHAnsi"/>
                  <w:sz w:val="22"/>
                  <w:szCs w:val="22"/>
                </w:rPr>
                <w:delText>List</w:delText>
              </w:r>
            </w:del>
          </w:p>
        </w:tc>
        <w:tc>
          <w:tcPr>
            <w:tcW w:w="2812" w:type="dxa"/>
          </w:tcPr>
          <w:p w14:paraId="0A54BA02" w14:textId="273B7102" w:rsidR="003E02A5" w:rsidRPr="00F62A01" w:rsidDel="002F630E" w:rsidRDefault="003E02A5" w:rsidP="006D2820">
            <w:pPr>
              <w:rPr>
                <w:del w:id="4913" w:author="Shiv Mangal Rahi" w:date="2020-01-02T14:53:00Z"/>
                <w:rFonts w:asciiTheme="majorHAnsi" w:hAnsiTheme="majorHAnsi" w:cstheme="majorHAnsi"/>
                <w:sz w:val="22"/>
                <w:szCs w:val="22"/>
              </w:rPr>
            </w:pPr>
            <w:del w:id="4914" w:author="Shiv Mangal Rahi" w:date="2020-01-02T14:53:00Z">
              <w:r w:rsidDel="002F630E">
                <w:rPr>
                  <w:rFonts w:asciiTheme="majorHAnsi" w:hAnsiTheme="majorHAnsi" w:cstheme="majorHAnsi"/>
                  <w:sz w:val="22"/>
                  <w:szCs w:val="22"/>
                </w:rPr>
                <w:delText xml:space="preserve">Reference List Item: </w:delText>
              </w:r>
              <w:r w:rsidR="00FF569E" w:rsidRPr="00FF569E" w:rsidDel="002F630E">
                <w:rPr>
                  <w:rFonts w:asciiTheme="majorHAnsi" w:hAnsiTheme="majorHAnsi" w:cstheme="majorHAnsi"/>
                  <w:sz w:val="22"/>
                  <w:szCs w:val="22"/>
                </w:rPr>
                <w:delText>IGX Comparison Rule Operator List</w:delText>
              </w:r>
            </w:del>
          </w:p>
        </w:tc>
        <w:tc>
          <w:tcPr>
            <w:tcW w:w="893" w:type="dxa"/>
          </w:tcPr>
          <w:p w14:paraId="6F70A096" w14:textId="61A3337A" w:rsidR="003E02A5" w:rsidRPr="00F62A01" w:rsidDel="002F630E" w:rsidRDefault="003E02A5" w:rsidP="006D2820">
            <w:pPr>
              <w:rPr>
                <w:del w:id="4915" w:author="Shiv Mangal Rahi" w:date="2020-01-02T14:53:00Z"/>
                <w:rFonts w:asciiTheme="majorHAnsi" w:hAnsiTheme="majorHAnsi" w:cstheme="majorHAnsi"/>
                <w:sz w:val="22"/>
                <w:szCs w:val="22"/>
              </w:rPr>
            </w:pPr>
            <w:del w:id="4916" w:author="Shiv Mangal Rahi" w:date="2020-01-02T14:53:00Z">
              <w:r w:rsidDel="002F630E">
                <w:rPr>
                  <w:rFonts w:asciiTheme="majorHAnsi" w:hAnsiTheme="majorHAnsi" w:cstheme="majorHAnsi"/>
                  <w:sz w:val="22"/>
                  <w:szCs w:val="22"/>
                </w:rPr>
                <w:delText>Yes</w:delText>
              </w:r>
            </w:del>
          </w:p>
        </w:tc>
        <w:tc>
          <w:tcPr>
            <w:tcW w:w="985" w:type="dxa"/>
          </w:tcPr>
          <w:p w14:paraId="4ECD8DBB" w14:textId="47C5353B" w:rsidR="003E02A5" w:rsidRPr="00F62A01" w:rsidDel="002F630E" w:rsidRDefault="003E02A5" w:rsidP="006D2820">
            <w:pPr>
              <w:rPr>
                <w:del w:id="4917" w:author="Shiv Mangal Rahi" w:date="2020-01-02T14:53:00Z"/>
                <w:rFonts w:asciiTheme="majorHAnsi" w:hAnsiTheme="majorHAnsi" w:cstheme="majorHAnsi"/>
                <w:sz w:val="22"/>
                <w:szCs w:val="22"/>
              </w:rPr>
            </w:pPr>
            <w:del w:id="4918" w:author="Shiv Mangal Rahi" w:date="2020-01-02T14:53:00Z">
              <w:r w:rsidDel="002F630E">
                <w:rPr>
                  <w:rFonts w:asciiTheme="majorHAnsi" w:hAnsiTheme="majorHAnsi" w:cstheme="majorHAnsi"/>
                  <w:sz w:val="22"/>
                  <w:szCs w:val="22"/>
                </w:rPr>
                <w:delText>Yes</w:delText>
              </w:r>
            </w:del>
          </w:p>
        </w:tc>
      </w:tr>
      <w:tr w:rsidR="00E63F81" w:rsidRPr="00FF1B81" w:rsidDel="002F630E" w14:paraId="5B1C709E" w14:textId="4DDB2C5D" w:rsidTr="00962607">
        <w:trPr>
          <w:del w:id="4919" w:author="Shiv Mangal Rahi" w:date="2020-01-02T14:53:00Z"/>
        </w:trPr>
        <w:tc>
          <w:tcPr>
            <w:tcW w:w="2412" w:type="dxa"/>
            <w:tcMar>
              <w:top w:w="0" w:type="dxa"/>
              <w:left w:w="108" w:type="dxa"/>
              <w:bottom w:w="0" w:type="dxa"/>
              <w:right w:w="108" w:type="dxa"/>
            </w:tcMar>
          </w:tcPr>
          <w:p w14:paraId="5FB69D49" w14:textId="29712154" w:rsidR="00E63F81" w:rsidDel="002F630E" w:rsidRDefault="00E63F81" w:rsidP="00E63F81">
            <w:pPr>
              <w:rPr>
                <w:del w:id="4920" w:author="Shiv Mangal Rahi" w:date="2020-01-02T14:53:00Z"/>
                <w:rFonts w:asciiTheme="majorHAnsi" w:hAnsiTheme="majorHAnsi" w:cstheme="majorHAnsi"/>
                <w:sz w:val="22"/>
                <w:szCs w:val="22"/>
              </w:rPr>
            </w:pPr>
            <w:del w:id="4921" w:author="Shiv Mangal Rahi" w:date="2020-01-02T14:53:00Z">
              <w:r w:rsidDel="002F630E">
                <w:rPr>
                  <w:rFonts w:asciiTheme="majorHAnsi" w:hAnsiTheme="majorHAnsi" w:cstheme="majorHAnsi"/>
                  <w:sz w:val="22"/>
                  <w:szCs w:val="22"/>
                </w:rPr>
                <w:delText>Rule Value</w:delText>
              </w:r>
            </w:del>
          </w:p>
        </w:tc>
        <w:tc>
          <w:tcPr>
            <w:tcW w:w="1466" w:type="dxa"/>
            <w:tcMar>
              <w:top w:w="0" w:type="dxa"/>
              <w:left w:w="108" w:type="dxa"/>
              <w:bottom w:w="0" w:type="dxa"/>
              <w:right w:w="108" w:type="dxa"/>
            </w:tcMar>
          </w:tcPr>
          <w:p w14:paraId="7BBCF1C7" w14:textId="654B0EB5" w:rsidR="00E63F81" w:rsidDel="002F630E" w:rsidRDefault="00E63F81" w:rsidP="00E63F81">
            <w:pPr>
              <w:rPr>
                <w:del w:id="4922" w:author="Shiv Mangal Rahi" w:date="2020-01-02T14:53:00Z"/>
                <w:rFonts w:asciiTheme="majorHAnsi" w:hAnsiTheme="majorHAnsi" w:cstheme="majorHAnsi"/>
                <w:sz w:val="22"/>
                <w:szCs w:val="22"/>
              </w:rPr>
            </w:pPr>
            <w:del w:id="4923" w:author="Shiv Mangal Rahi" w:date="2020-01-02T14:53:00Z">
              <w:r w:rsidDel="002F630E">
                <w:rPr>
                  <w:rFonts w:asciiTheme="majorHAnsi" w:hAnsiTheme="majorHAnsi" w:cstheme="majorHAnsi"/>
                  <w:sz w:val="22"/>
                  <w:szCs w:val="22"/>
                </w:rPr>
                <w:delText>List</w:delText>
              </w:r>
            </w:del>
          </w:p>
        </w:tc>
        <w:tc>
          <w:tcPr>
            <w:tcW w:w="2812" w:type="dxa"/>
          </w:tcPr>
          <w:p w14:paraId="1A944D97" w14:textId="4D16728B" w:rsidR="00E63F81" w:rsidRPr="00F62A01" w:rsidDel="002F630E" w:rsidRDefault="00E63F81" w:rsidP="00E63F81">
            <w:pPr>
              <w:rPr>
                <w:del w:id="4924" w:author="Shiv Mangal Rahi" w:date="2020-01-02T14:53:00Z"/>
                <w:rFonts w:asciiTheme="majorHAnsi" w:hAnsiTheme="majorHAnsi" w:cstheme="majorHAnsi"/>
                <w:sz w:val="22"/>
                <w:szCs w:val="22"/>
              </w:rPr>
            </w:pPr>
            <w:del w:id="4925" w:author="Shiv Mangal Rahi" w:date="2020-01-02T14:53:00Z">
              <w:r w:rsidDel="002F630E">
                <w:rPr>
                  <w:rFonts w:asciiTheme="majorHAnsi" w:hAnsiTheme="majorHAnsi" w:cstheme="majorHAnsi"/>
                  <w:sz w:val="22"/>
                  <w:szCs w:val="22"/>
                </w:rPr>
                <w:delText>Artifact: IGX Data Element</w:delText>
              </w:r>
            </w:del>
          </w:p>
        </w:tc>
        <w:tc>
          <w:tcPr>
            <w:tcW w:w="893" w:type="dxa"/>
          </w:tcPr>
          <w:p w14:paraId="46715BB8" w14:textId="1C91B150" w:rsidR="00E63F81" w:rsidDel="002F630E" w:rsidRDefault="00E63F81" w:rsidP="00E63F81">
            <w:pPr>
              <w:rPr>
                <w:del w:id="4926" w:author="Shiv Mangal Rahi" w:date="2020-01-02T14:53:00Z"/>
                <w:rFonts w:asciiTheme="majorHAnsi" w:hAnsiTheme="majorHAnsi" w:cstheme="majorHAnsi"/>
                <w:sz w:val="22"/>
                <w:szCs w:val="22"/>
              </w:rPr>
            </w:pPr>
            <w:del w:id="4927" w:author="Shiv Mangal Rahi" w:date="2020-01-02T14:53:00Z">
              <w:r w:rsidDel="002F630E">
                <w:rPr>
                  <w:rFonts w:asciiTheme="majorHAnsi" w:hAnsiTheme="majorHAnsi" w:cstheme="majorHAnsi"/>
                  <w:sz w:val="22"/>
                  <w:szCs w:val="22"/>
                </w:rPr>
                <w:delText>Yes</w:delText>
              </w:r>
            </w:del>
          </w:p>
        </w:tc>
        <w:tc>
          <w:tcPr>
            <w:tcW w:w="985" w:type="dxa"/>
          </w:tcPr>
          <w:p w14:paraId="05D86EB9" w14:textId="2DF93E63" w:rsidR="00E63F81" w:rsidDel="002F630E" w:rsidRDefault="00E63F81" w:rsidP="00E63F81">
            <w:pPr>
              <w:rPr>
                <w:del w:id="4928" w:author="Shiv Mangal Rahi" w:date="2020-01-02T14:53:00Z"/>
                <w:rFonts w:asciiTheme="majorHAnsi" w:hAnsiTheme="majorHAnsi" w:cstheme="majorHAnsi"/>
                <w:sz w:val="22"/>
                <w:szCs w:val="22"/>
              </w:rPr>
            </w:pPr>
            <w:del w:id="4929" w:author="Shiv Mangal Rahi" w:date="2020-01-02T14:53:00Z">
              <w:r w:rsidDel="002F630E">
                <w:rPr>
                  <w:rFonts w:asciiTheme="majorHAnsi" w:hAnsiTheme="majorHAnsi" w:cstheme="majorHAnsi"/>
                  <w:sz w:val="22"/>
                  <w:szCs w:val="22"/>
                </w:rPr>
                <w:delText>Yes</w:delText>
              </w:r>
            </w:del>
          </w:p>
        </w:tc>
      </w:tr>
      <w:tr w:rsidR="00E63F81" w:rsidRPr="00FF1B81" w:rsidDel="002F630E" w14:paraId="39583229" w14:textId="2BCC3476" w:rsidTr="00962607">
        <w:trPr>
          <w:del w:id="4930" w:author="Shiv Mangal Rahi" w:date="2020-01-02T14:53:00Z"/>
        </w:trPr>
        <w:tc>
          <w:tcPr>
            <w:tcW w:w="241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194D30" w14:textId="7EB8BF25" w:rsidR="00E63F81" w:rsidDel="002F630E" w:rsidRDefault="00E63F81" w:rsidP="00E63F81">
            <w:pPr>
              <w:rPr>
                <w:del w:id="4931" w:author="Shiv Mangal Rahi" w:date="2020-01-02T14:53:00Z"/>
                <w:rFonts w:asciiTheme="majorHAnsi" w:hAnsiTheme="majorHAnsi" w:cstheme="majorHAnsi"/>
                <w:sz w:val="22"/>
                <w:szCs w:val="22"/>
              </w:rPr>
            </w:pPr>
            <w:del w:id="4932" w:author="Shiv Mangal Rahi" w:date="2020-01-02T14:53:00Z">
              <w:r w:rsidDel="002F630E">
                <w:rPr>
                  <w:rFonts w:asciiTheme="majorHAnsi" w:hAnsiTheme="majorHAnsi" w:cstheme="majorHAnsi"/>
                  <w:sz w:val="22"/>
                  <w:szCs w:val="22"/>
                </w:rPr>
                <w:delText xml:space="preserve">Rule </w:delText>
              </w:r>
              <w:r w:rsidRPr="00233834" w:rsidDel="002F630E">
                <w:rPr>
                  <w:rFonts w:asciiTheme="majorHAnsi" w:hAnsiTheme="majorHAnsi" w:cstheme="majorHAnsi"/>
                  <w:sz w:val="22"/>
                  <w:szCs w:val="22"/>
                </w:rPr>
                <w:delText>Value Case Sensitive</w:delText>
              </w:r>
            </w:del>
          </w:p>
        </w:tc>
        <w:tc>
          <w:tcPr>
            <w:tcW w:w="14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32AF0" w14:textId="18C5888C" w:rsidR="00E63F81" w:rsidDel="002F630E" w:rsidRDefault="00E63F81" w:rsidP="00E63F81">
            <w:pPr>
              <w:rPr>
                <w:del w:id="4933" w:author="Shiv Mangal Rahi" w:date="2020-01-02T14:53:00Z"/>
                <w:rFonts w:asciiTheme="majorHAnsi" w:hAnsiTheme="majorHAnsi" w:cstheme="majorHAnsi"/>
                <w:sz w:val="22"/>
                <w:szCs w:val="22"/>
              </w:rPr>
            </w:pPr>
            <w:del w:id="4934" w:author="Shiv Mangal Rahi" w:date="2020-01-02T14:53:00Z">
              <w:r w:rsidDel="002F630E">
                <w:rPr>
                  <w:rFonts w:asciiTheme="majorHAnsi" w:hAnsiTheme="majorHAnsi" w:cstheme="majorHAnsi"/>
                  <w:sz w:val="22"/>
                  <w:szCs w:val="22"/>
                </w:rPr>
                <w:delText>True/False</w:delText>
              </w:r>
            </w:del>
          </w:p>
        </w:tc>
        <w:tc>
          <w:tcPr>
            <w:tcW w:w="2812" w:type="dxa"/>
            <w:tcBorders>
              <w:top w:val="single" w:sz="4" w:space="0" w:color="auto"/>
              <w:left w:val="single" w:sz="4" w:space="0" w:color="auto"/>
              <w:bottom w:val="single" w:sz="4" w:space="0" w:color="auto"/>
              <w:right w:val="single" w:sz="4" w:space="0" w:color="auto"/>
            </w:tcBorders>
          </w:tcPr>
          <w:p w14:paraId="3A8326CF" w14:textId="6D1425D8" w:rsidR="00E63F81" w:rsidRPr="00F62A01" w:rsidDel="002F630E" w:rsidRDefault="00E63F81" w:rsidP="00E63F81">
            <w:pPr>
              <w:rPr>
                <w:del w:id="4935" w:author="Shiv Mangal Rahi" w:date="2020-01-02T14:53:00Z"/>
                <w:rFonts w:asciiTheme="majorHAnsi" w:hAnsiTheme="majorHAnsi" w:cstheme="majorHAnsi"/>
                <w:sz w:val="22"/>
                <w:szCs w:val="22"/>
              </w:rPr>
            </w:pPr>
          </w:p>
        </w:tc>
        <w:tc>
          <w:tcPr>
            <w:tcW w:w="893" w:type="dxa"/>
            <w:tcBorders>
              <w:top w:val="single" w:sz="4" w:space="0" w:color="auto"/>
              <w:left w:val="single" w:sz="4" w:space="0" w:color="auto"/>
              <w:bottom w:val="single" w:sz="4" w:space="0" w:color="auto"/>
              <w:right w:val="single" w:sz="4" w:space="0" w:color="auto"/>
            </w:tcBorders>
          </w:tcPr>
          <w:p w14:paraId="5474A326" w14:textId="523133D7" w:rsidR="00E63F81" w:rsidDel="002F630E" w:rsidRDefault="00E63F81" w:rsidP="00E63F81">
            <w:pPr>
              <w:rPr>
                <w:del w:id="4936" w:author="Shiv Mangal Rahi" w:date="2020-01-02T14:53:00Z"/>
                <w:rFonts w:asciiTheme="majorHAnsi" w:hAnsiTheme="majorHAnsi" w:cstheme="majorHAnsi"/>
                <w:sz w:val="22"/>
                <w:szCs w:val="22"/>
              </w:rPr>
            </w:pPr>
            <w:del w:id="4937" w:author="Shiv Mangal Rahi" w:date="2020-01-02T14:53:00Z">
              <w:r w:rsidDel="002F630E">
                <w:rPr>
                  <w:rFonts w:asciiTheme="majorHAnsi" w:hAnsiTheme="majorHAnsi" w:cstheme="majorHAnsi"/>
                  <w:sz w:val="22"/>
                  <w:szCs w:val="22"/>
                </w:rPr>
                <w:delText>Yes</w:delText>
              </w:r>
            </w:del>
          </w:p>
        </w:tc>
        <w:tc>
          <w:tcPr>
            <w:tcW w:w="985" w:type="dxa"/>
            <w:tcBorders>
              <w:top w:val="single" w:sz="4" w:space="0" w:color="auto"/>
              <w:left w:val="single" w:sz="4" w:space="0" w:color="auto"/>
              <w:bottom w:val="single" w:sz="4" w:space="0" w:color="auto"/>
              <w:right w:val="single" w:sz="4" w:space="0" w:color="auto"/>
            </w:tcBorders>
          </w:tcPr>
          <w:p w14:paraId="19A3BB61" w14:textId="12CBB42F" w:rsidR="00E63F81" w:rsidDel="002F630E" w:rsidRDefault="00E63F81" w:rsidP="00E63F81">
            <w:pPr>
              <w:rPr>
                <w:del w:id="4938" w:author="Shiv Mangal Rahi" w:date="2020-01-02T14:53:00Z"/>
                <w:rFonts w:asciiTheme="majorHAnsi" w:hAnsiTheme="majorHAnsi" w:cstheme="majorHAnsi"/>
                <w:sz w:val="22"/>
                <w:szCs w:val="22"/>
              </w:rPr>
            </w:pPr>
            <w:del w:id="4939" w:author="Shiv Mangal Rahi" w:date="2020-01-02T14:53:00Z">
              <w:r w:rsidDel="002F630E">
                <w:rPr>
                  <w:rFonts w:asciiTheme="majorHAnsi" w:hAnsiTheme="majorHAnsi" w:cstheme="majorHAnsi"/>
                  <w:sz w:val="22"/>
                  <w:szCs w:val="22"/>
                </w:rPr>
                <w:delText>Yes</w:delText>
              </w:r>
            </w:del>
          </w:p>
        </w:tc>
      </w:tr>
      <w:tr w:rsidR="00E63F81" w:rsidRPr="00FF1B81" w:rsidDel="002F630E" w14:paraId="4BFF8A66" w14:textId="0466D2BC" w:rsidTr="00962607">
        <w:trPr>
          <w:del w:id="4940" w:author="Shiv Mangal Rahi" w:date="2020-01-02T14:53:00Z"/>
        </w:trPr>
        <w:tc>
          <w:tcPr>
            <w:tcW w:w="241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91209" w14:textId="042C5001" w:rsidR="00E63F81" w:rsidDel="002F630E" w:rsidRDefault="000B2326" w:rsidP="00E63F81">
            <w:pPr>
              <w:rPr>
                <w:del w:id="4941" w:author="Shiv Mangal Rahi" w:date="2020-01-02T14:53:00Z"/>
                <w:rFonts w:asciiTheme="majorHAnsi" w:hAnsiTheme="majorHAnsi" w:cstheme="majorHAnsi"/>
                <w:sz w:val="22"/>
                <w:szCs w:val="22"/>
              </w:rPr>
            </w:pPr>
            <w:del w:id="4942" w:author="Shiv Mangal Rahi" w:date="2020-01-02T14:53:00Z">
              <w:r w:rsidDel="002F630E">
                <w:rPr>
                  <w:rFonts w:asciiTheme="majorHAnsi" w:hAnsiTheme="majorHAnsi" w:cstheme="majorHAnsi"/>
                  <w:sz w:val="22"/>
                  <w:szCs w:val="22"/>
                </w:rPr>
                <w:delText>Treat</w:delText>
              </w:r>
              <w:r w:rsidR="00E63F81" w:rsidDel="002F630E">
                <w:rPr>
                  <w:rFonts w:asciiTheme="majorHAnsi" w:hAnsiTheme="majorHAnsi" w:cstheme="majorHAnsi"/>
                  <w:sz w:val="22"/>
                  <w:szCs w:val="22"/>
                </w:rPr>
                <w:delText xml:space="preserve"> Blank or Null</w:delText>
              </w:r>
              <w:r w:rsidDel="002F630E">
                <w:rPr>
                  <w:rFonts w:asciiTheme="majorHAnsi" w:hAnsiTheme="majorHAnsi" w:cstheme="majorHAnsi"/>
                  <w:sz w:val="22"/>
                  <w:szCs w:val="22"/>
                </w:rPr>
                <w:delText xml:space="preserve"> As</w:delText>
              </w:r>
            </w:del>
          </w:p>
        </w:tc>
        <w:tc>
          <w:tcPr>
            <w:tcW w:w="14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858D28" w14:textId="06755CEF" w:rsidR="00E63F81" w:rsidDel="002F630E" w:rsidRDefault="000B2326" w:rsidP="00E63F81">
            <w:pPr>
              <w:rPr>
                <w:del w:id="4943" w:author="Shiv Mangal Rahi" w:date="2020-01-02T14:53:00Z"/>
                <w:rFonts w:asciiTheme="majorHAnsi" w:hAnsiTheme="majorHAnsi" w:cstheme="majorHAnsi"/>
                <w:sz w:val="22"/>
                <w:szCs w:val="22"/>
              </w:rPr>
            </w:pPr>
            <w:del w:id="4944" w:author="Shiv Mangal Rahi" w:date="2020-01-02T14:53:00Z">
              <w:r w:rsidDel="002F630E">
                <w:rPr>
                  <w:rFonts w:asciiTheme="majorHAnsi" w:hAnsiTheme="majorHAnsi" w:cstheme="majorHAnsi"/>
                  <w:sz w:val="22"/>
                  <w:szCs w:val="22"/>
                </w:rPr>
                <w:delText>List</w:delText>
              </w:r>
            </w:del>
          </w:p>
        </w:tc>
        <w:tc>
          <w:tcPr>
            <w:tcW w:w="2812" w:type="dxa"/>
            <w:tcBorders>
              <w:top w:val="single" w:sz="4" w:space="0" w:color="auto"/>
              <w:left w:val="single" w:sz="4" w:space="0" w:color="auto"/>
              <w:bottom w:val="single" w:sz="4" w:space="0" w:color="auto"/>
              <w:right w:val="single" w:sz="4" w:space="0" w:color="auto"/>
            </w:tcBorders>
          </w:tcPr>
          <w:p w14:paraId="0E84FF9E" w14:textId="2D88EC82" w:rsidR="00E63F81" w:rsidRPr="00F62A01" w:rsidDel="002F630E" w:rsidRDefault="000B2326" w:rsidP="000B2326">
            <w:pPr>
              <w:rPr>
                <w:del w:id="4945" w:author="Shiv Mangal Rahi" w:date="2020-01-02T14:53:00Z"/>
                <w:rFonts w:asciiTheme="majorHAnsi" w:hAnsiTheme="majorHAnsi" w:cstheme="majorHAnsi"/>
                <w:sz w:val="22"/>
                <w:szCs w:val="22"/>
              </w:rPr>
            </w:pPr>
            <w:del w:id="4946" w:author="Shiv Mangal Rahi" w:date="2020-01-02T14:53:00Z">
              <w:r w:rsidDel="002F630E">
                <w:rPr>
                  <w:rFonts w:asciiTheme="majorHAnsi" w:hAnsiTheme="majorHAnsi" w:cstheme="majorHAnsi"/>
                  <w:sz w:val="22"/>
                  <w:szCs w:val="22"/>
                </w:rPr>
                <w:delText>Reference List Item: “</w:delText>
              </w:r>
              <w:r w:rsidRPr="00FF569E" w:rsidDel="002F630E">
                <w:rPr>
                  <w:rFonts w:asciiTheme="majorHAnsi" w:hAnsiTheme="majorHAnsi" w:cstheme="majorHAnsi"/>
                  <w:sz w:val="22"/>
                  <w:szCs w:val="22"/>
                </w:rPr>
                <w:delText xml:space="preserve">IGX </w:delText>
              </w:r>
              <w:r w:rsidDel="002F630E">
                <w:rPr>
                  <w:rFonts w:asciiTheme="majorHAnsi" w:hAnsiTheme="majorHAnsi" w:cstheme="majorHAnsi"/>
                  <w:sz w:val="22"/>
                  <w:szCs w:val="22"/>
                </w:rPr>
                <w:delText>Pass Skip</w:delText>
              </w:r>
              <w:r w:rsidRPr="00FF569E" w:rsidDel="002F630E">
                <w:rPr>
                  <w:rFonts w:asciiTheme="majorHAnsi" w:hAnsiTheme="majorHAnsi" w:cstheme="majorHAnsi"/>
                  <w:sz w:val="22"/>
                  <w:szCs w:val="22"/>
                </w:rPr>
                <w:delText xml:space="preserve"> List</w:delText>
              </w:r>
              <w:r w:rsidDel="002F630E">
                <w:rPr>
                  <w:rFonts w:asciiTheme="majorHAnsi" w:hAnsiTheme="majorHAnsi" w:cstheme="majorHAnsi"/>
                  <w:sz w:val="22"/>
                  <w:szCs w:val="22"/>
                </w:rPr>
                <w:delText>”</w:delText>
              </w:r>
            </w:del>
          </w:p>
        </w:tc>
        <w:tc>
          <w:tcPr>
            <w:tcW w:w="893" w:type="dxa"/>
            <w:tcBorders>
              <w:top w:val="single" w:sz="4" w:space="0" w:color="auto"/>
              <w:left w:val="single" w:sz="4" w:space="0" w:color="auto"/>
              <w:bottom w:val="single" w:sz="4" w:space="0" w:color="auto"/>
              <w:right w:val="single" w:sz="4" w:space="0" w:color="auto"/>
            </w:tcBorders>
          </w:tcPr>
          <w:p w14:paraId="1F4EF9D6" w14:textId="2A18CE28" w:rsidR="00E63F81" w:rsidDel="002F630E" w:rsidRDefault="00E63F81" w:rsidP="00E63F81">
            <w:pPr>
              <w:rPr>
                <w:del w:id="4947" w:author="Shiv Mangal Rahi" w:date="2020-01-02T14:53:00Z"/>
                <w:rFonts w:asciiTheme="majorHAnsi" w:hAnsiTheme="majorHAnsi" w:cstheme="majorHAnsi"/>
                <w:sz w:val="22"/>
                <w:szCs w:val="22"/>
              </w:rPr>
            </w:pPr>
            <w:del w:id="4948" w:author="Shiv Mangal Rahi" w:date="2020-01-02T14:53:00Z">
              <w:r w:rsidDel="002F630E">
                <w:rPr>
                  <w:rFonts w:asciiTheme="majorHAnsi" w:hAnsiTheme="majorHAnsi" w:cstheme="majorHAnsi"/>
                  <w:sz w:val="22"/>
                  <w:szCs w:val="22"/>
                </w:rPr>
                <w:delText>Yes</w:delText>
              </w:r>
            </w:del>
          </w:p>
        </w:tc>
        <w:tc>
          <w:tcPr>
            <w:tcW w:w="985" w:type="dxa"/>
            <w:tcBorders>
              <w:top w:val="single" w:sz="4" w:space="0" w:color="auto"/>
              <w:left w:val="single" w:sz="4" w:space="0" w:color="auto"/>
              <w:bottom w:val="single" w:sz="4" w:space="0" w:color="auto"/>
              <w:right w:val="single" w:sz="4" w:space="0" w:color="auto"/>
            </w:tcBorders>
          </w:tcPr>
          <w:p w14:paraId="33D34B61" w14:textId="48A53173" w:rsidR="00E63F81" w:rsidDel="002F630E" w:rsidRDefault="00E63F81" w:rsidP="00E63F81">
            <w:pPr>
              <w:rPr>
                <w:del w:id="4949" w:author="Shiv Mangal Rahi" w:date="2020-01-02T14:53:00Z"/>
                <w:rFonts w:asciiTheme="majorHAnsi" w:hAnsiTheme="majorHAnsi" w:cstheme="majorHAnsi"/>
                <w:sz w:val="22"/>
                <w:szCs w:val="22"/>
              </w:rPr>
            </w:pPr>
            <w:del w:id="4950" w:author="Shiv Mangal Rahi" w:date="2020-01-02T14:53:00Z">
              <w:r w:rsidDel="002F630E">
                <w:rPr>
                  <w:rFonts w:asciiTheme="majorHAnsi" w:hAnsiTheme="majorHAnsi" w:cstheme="majorHAnsi"/>
                  <w:sz w:val="22"/>
                  <w:szCs w:val="22"/>
                </w:rPr>
                <w:delText>Yes</w:delText>
              </w:r>
            </w:del>
          </w:p>
        </w:tc>
      </w:tr>
    </w:tbl>
    <w:p w14:paraId="256D53CE" w14:textId="77777777" w:rsidR="003E02A5" w:rsidRDefault="003E02A5" w:rsidP="00101421">
      <w:pPr>
        <w:ind w:left="720"/>
        <w:rPr>
          <w:ins w:id="4951" w:author="Shiv Mangal Rahi" w:date="2020-01-02T14:53:00Z"/>
          <w:rFonts w:asciiTheme="majorHAnsi" w:hAnsiTheme="majorHAnsi" w:cstheme="majorHAnsi"/>
          <w:b/>
          <w:sz w:val="22"/>
          <w:szCs w:val="22"/>
        </w:rPr>
      </w:pPr>
    </w:p>
    <w:tbl>
      <w:tblPr>
        <w:tblW w:w="9215" w:type="dxa"/>
        <w:tblInd w:w="113" w:type="dxa"/>
        <w:tblLayout w:type="fixed"/>
        <w:tblLook w:val="04A0" w:firstRow="1" w:lastRow="0" w:firstColumn="1" w:lastColumn="0" w:noHBand="0" w:noVBand="1"/>
      </w:tblPr>
      <w:tblGrid>
        <w:gridCol w:w="1975"/>
        <w:gridCol w:w="1415"/>
        <w:gridCol w:w="1415"/>
        <w:gridCol w:w="1580"/>
        <w:gridCol w:w="1415"/>
        <w:gridCol w:w="1415"/>
      </w:tblGrid>
      <w:tr w:rsidR="00F269CD" w:rsidRPr="00B828D1" w14:paraId="0F561988" w14:textId="77777777" w:rsidTr="00FF0CB1">
        <w:trPr>
          <w:trHeight w:val="20"/>
          <w:ins w:id="4952" w:author="Shiv Mangal Rahi" w:date="2020-01-02T14:54:00Z"/>
        </w:trPr>
        <w:tc>
          <w:tcPr>
            <w:tcW w:w="197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8FF1F7E" w14:textId="77777777" w:rsidR="00F269CD" w:rsidRPr="00B828D1" w:rsidRDefault="00F269CD" w:rsidP="00FF0CB1">
            <w:pPr>
              <w:jc w:val="center"/>
              <w:rPr>
                <w:ins w:id="4953" w:author="Shiv Mangal Rahi" w:date="2020-01-02T14:54:00Z"/>
                <w:rFonts w:ascii="Calibri" w:eastAsia="Times New Roman" w:hAnsi="Calibri" w:cs="Calibri"/>
                <w:b/>
                <w:bCs/>
                <w:color w:val="000000"/>
                <w:sz w:val="20"/>
                <w:szCs w:val="20"/>
                <w:lang w:val="en-US"/>
              </w:rPr>
            </w:pPr>
            <w:ins w:id="4954" w:author="Shiv Mangal Rahi" w:date="2020-01-02T14:54:00Z">
              <w:r w:rsidRPr="00B828D1">
                <w:rPr>
                  <w:rFonts w:ascii="Calibri" w:eastAsia="Times New Roman" w:hAnsi="Calibri" w:cs="Calibri"/>
                  <w:b/>
                  <w:bCs/>
                  <w:color w:val="000000"/>
                  <w:sz w:val="20"/>
                  <w:szCs w:val="20"/>
                  <w:lang w:val="en-US"/>
                </w:rPr>
                <w:t>Field Attribute</w:t>
              </w:r>
            </w:ins>
          </w:p>
        </w:tc>
        <w:tc>
          <w:tcPr>
            <w:tcW w:w="1415" w:type="dxa"/>
            <w:tcBorders>
              <w:top w:val="single" w:sz="4" w:space="0" w:color="auto"/>
              <w:left w:val="nil"/>
              <w:bottom w:val="single" w:sz="4" w:space="0" w:color="auto"/>
              <w:right w:val="single" w:sz="4" w:space="0" w:color="auto"/>
            </w:tcBorders>
            <w:shd w:val="clear" w:color="000000" w:fill="BFBFBF"/>
            <w:noWrap/>
            <w:vAlign w:val="center"/>
            <w:hideMark/>
          </w:tcPr>
          <w:p w14:paraId="6E680EF2" w14:textId="77777777" w:rsidR="00F269CD" w:rsidRPr="00B828D1" w:rsidRDefault="00F269CD" w:rsidP="00FF0CB1">
            <w:pPr>
              <w:jc w:val="center"/>
              <w:rPr>
                <w:ins w:id="4955" w:author="Shiv Mangal Rahi" w:date="2020-01-02T14:54:00Z"/>
                <w:rFonts w:ascii="Calibri" w:eastAsia="Times New Roman" w:hAnsi="Calibri" w:cs="Calibri"/>
                <w:b/>
                <w:bCs/>
                <w:color w:val="000000"/>
                <w:sz w:val="20"/>
                <w:szCs w:val="20"/>
                <w:lang w:val="en-US"/>
              </w:rPr>
            </w:pPr>
            <w:ins w:id="4956" w:author="Shiv Mangal Rahi" w:date="2020-01-02T14:54:00Z">
              <w:r w:rsidRPr="00B828D1">
                <w:rPr>
                  <w:rFonts w:ascii="Calibri" w:eastAsia="Times New Roman" w:hAnsi="Calibri" w:cs="Calibri"/>
                  <w:b/>
                  <w:bCs/>
                  <w:color w:val="000000"/>
                  <w:sz w:val="20"/>
                  <w:szCs w:val="20"/>
                  <w:lang w:val="en-US"/>
                </w:rPr>
                <w:t>Field-1</w:t>
              </w:r>
            </w:ins>
          </w:p>
        </w:tc>
        <w:tc>
          <w:tcPr>
            <w:tcW w:w="1415" w:type="dxa"/>
            <w:tcBorders>
              <w:top w:val="single" w:sz="4" w:space="0" w:color="auto"/>
              <w:left w:val="nil"/>
              <w:bottom w:val="single" w:sz="4" w:space="0" w:color="auto"/>
              <w:right w:val="single" w:sz="4" w:space="0" w:color="auto"/>
            </w:tcBorders>
            <w:shd w:val="clear" w:color="000000" w:fill="BFBFBF"/>
            <w:noWrap/>
            <w:vAlign w:val="center"/>
            <w:hideMark/>
          </w:tcPr>
          <w:p w14:paraId="29124297" w14:textId="77777777" w:rsidR="00F269CD" w:rsidRPr="00B828D1" w:rsidRDefault="00F269CD" w:rsidP="00FF0CB1">
            <w:pPr>
              <w:jc w:val="center"/>
              <w:rPr>
                <w:ins w:id="4957" w:author="Shiv Mangal Rahi" w:date="2020-01-02T14:54:00Z"/>
                <w:rFonts w:ascii="Calibri" w:eastAsia="Times New Roman" w:hAnsi="Calibri" w:cs="Calibri"/>
                <w:b/>
                <w:bCs/>
                <w:color w:val="000000"/>
                <w:sz w:val="20"/>
                <w:szCs w:val="20"/>
                <w:lang w:val="en-US"/>
              </w:rPr>
            </w:pPr>
            <w:ins w:id="4958" w:author="Shiv Mangal Rahi" w:date="2020-01-02T14:54:00Z">
              <w:r w:rsidRPr="00B828D1">
                <w:rPr>
                  <w:rFonts w:ascii="Calibri" w:eastAsia="Times New Roman" w:hAnsi="Calibri" w:cs="Calibri"/>
                  <w:b/>
                  <w:bCs/>
                  <w:color w:val="000000"/>
                  <w:sz w:val="20"/>
                  <w:szCs w:val="20"/>
                  <w:lang w:val="en-US"/>
                </w:rPr>
                <w:t>Field-2</w:t>
              </w:r>
            </w:ins>
          </w:p>
        </w:tc>
        <w:tc>
          <w:tcPr>
            <w:tcW w:w="1580" w:type="dxa"/>
            <w:tcBorders>
              <w:top w:val="single" w:sz="4" w:space="0" w:color="auto"/>
              <w:left w:val="nil"/>
              <w:bottom w:val="single" w:sz="4" w:space="0" w:color="auto"/>
              <w:right w:val="single" w:sz="4" w:space="0" w:color="auto"/>
            </w:tcBorders>
            <w:shd w:val="clear" w:color="000000" w:fill="BFBFBF"/>
            <w:noWrap/>
            <w:vAlign w:val="center"/>
            <w:hideMark/>
          </w:tcPr>
          <w:p w14:paraId="3C916B41" w14:textId="77777777" w:rsidR="00F269CD" w:rsidRPr="00B828D1" w:rsidRDefault="00F269CD" w:rsidP="00FF0CB1">
            <w:pPr>
              <w:jc w:val="center"/>
              <w:rPr>
                <w:ins w:id="4959" w:author="Shiv Mangal Rahi" w:date="2020-01-02T14:54:00Z"/>
                <w:rFonts w:ascii="Calibri" w:eastAsia="Times New Roman" w:hAnsi="Calibri" w:cs="Calibri"/>
                <w:b/>
                <w:bCs/>
                <w:color w:val="000000"/>
                <w:sz w:val="20"/>
                <w:szCs w:val="20"/>
                <w:lang w:val="en-US"/>
              </w:rPr>
            </w:pPr>
            <w:ins w:id="4960" w:author="Shiv Mangal Rahi" w:date="2020-01-02T14:54:00Z">
              <w:r w:rsidRPr="00B828D1">
                <w:rPr>
                  <w:rFonts w:ascii="Calibri" w:eastAsia="Times New Roman" w:hAnsi="Calibri" w:cs="Calibri"/>
                  <w:b/>
                  <w:bCs/>
                  <w:color w:val="000000"/>
                  <w:sz w:val="20"/>
                  <w:szCs w:val="20"/>
                  <w:lang w:val="en-US"/>
                </w:rPr>
                <w:t>Field-3</w:t>
              </w:r>
            </w:ins>
          </w:p>
        </w:tc>
        <w:tc>
          <w:tcPr>
            <w:tcW w:w="1415" w:type="dxa"/>
            <w:tcBorders>
              <w:top w:val="single" w:sz="4" w:space="0" w:color="auto"/>
              <w:left w:val="nil"/>
              <w:bottom w:val="single" w:sz="4" w:space="0" w:color="auto"/>
              <w:right w:val="single" w:sz="4" w:space="0" w:color="auto"/>
            </w:tcBorders>
            <w:shd w:val="clear" w:color="000000" w:fill="BFBFBF"/>
            <w:noWrap/>
            <w:vAlign w:val="center"/>
            <w:hideMark/>
          </w:tcPr>
          <w:p w14:paraId="31CC72A2" w14:textId="77777777" w:rsidR="00F269CD" w:rsidRPr="00B828D1" w:rsidRDefault="00F269CD" w:rsidP="00FF0CB1">
            <w:pPr>
              <w:jc w:val="center"/>
              <w:rPr>
                <w:ins w:id="4961" w:author="Shiv Mangal Rahi" w:date="2020-01-02T14:54:00Z"/>
                <w:rFonts w:ascii="Calibri" w:eastAsia="Times New Roman" w:hAnsi="Calibri" w:cs="Calibri"/>
                <w:b/>
                <w:bCs/>
                <w:color w:val="000000"/>
                <w:sz w:val="20"/>
                <w:szCs w:val="20"/>
                <w:lang w:val="en-US"/>
              </w:rPr>
            </w:pPr>
            <w:ins w:id="4962" w:author="Shiv Mangal Rahi" w:date="2020-01-02T14:54:00Z">
              <w:r w:rsidRPr="00B828D1">
                <w:rPr>
                  <w:rFonts w:ascii="Calibri" w:eastAsia="Times New Roman" w:hAnsi="Calibri" w:cs="Calibri"/>
                  <w:b/>
                  <w:bCs/>
                  <w:color w:val="000000"/>
                  <w:sz w:val="20"/>
                  <w:szCs w:val="20"/>
                  <w:lang w:val="en-US"/>
                </w:rPr>
                <w:t>Field-4</w:t>
              </w:r>
            </w:ins>
          </w:p>
        </w:tc>
        <w:tc>
          <w:tcPr>
            <w:tcW w:w="1415" w:type="dxa"/>
            <w:tcBorders>
              <w:top w:val="single" w:sz="4" w:space="0" w:color="auto"/>
              <w:left w:val="nil"/>
              <w:bottom w:val="single" w:sz="4" w:space="0" w:color="auto"/>
              <w:right w:val="single" w:sz="4" w:space="0" w:color="auto"/>
            </w:tcBorders>
            <w:shd w:val="clear" w:color="000000" w:fill="BFBFBF"/>
            <w:noWrap/>
            <w:vAlign w:val="center"/>
            <w:hideMark/>
          </w:tcPr>
          <w:p w14:paraId="0B567869" w14:textId="77777777" w:rsidR="00F269CD" w:rsidRPr="00B828D1" w:rsidRDefault="00F269CD" w:rsidP="00FF0CB1">
            <w:pPr>
              <w:jc w:val="center"/>
              <w:rPr>
                <w:ins w:id="4963" w:author="Shiv Mangal Rahi" w:date="2020-01-02T14:54:00Z"/>
                <w:rFonts w:ascii="Calibri" w:eastAsia="Times New Roman" w:hAnsi="Calibri" w:cs="Calibri"/>
                <w:b/>
                <w:bCs/>
                <w:color w:val="000000"/>
                <w:sz w:val="20"/>
                <w:szCs w:val="20"/>
                <w:lang w:val="en-US"/>
              </w:rPr>
            </w:pPr>
            <w:ins w:id="4964" w:author="Shiv Mangal Rahi" w:date="2020-01-02T14:54:00Z">
              <w:r w:rsidRPr="00B828D1">
                <w:rPr>
                  <w:rFonts w:ascii="Calibri" w:eastAsia="Times New Roman" w:hAnsi="Calibri" w:cs="Calibri"/>
                  <w:b/>
                  <w:bCs/>
                  <w:color w:val="000000"/>
                  <w:sz w:val="20"/>
                  <w:szCs w:val="20"/>
                  <w:lang w:val="en-US"/>
                </w:rPr>
                <w:t>Field-5</w:t>
              </w:r>
            </w:ins>
          </w:p>
        </w:tc>
      </w:tr>
      <w:tr w:rsidR="00F269CD" w:rsidRPr="00B828D1" w14:paraId="027B4F13" w14:textId="77777777" w:rsidTr="00FF0CB1">
        <w:trPr>
          <w:trHeight w:val="20"/>
          <w:ins w:id="4965"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751E3186" w14:textId="77777777" w:rsidR="00F269CD" w:rsidRPr="00B828D1" w:rsidRDefault="00F269CD" w:rsidP="00FF0CB1">
            <w:pPr>
              <w:rPr>
                <w:ins w:id="4966" w:author="Shiv Mangal Rahi" w:date="2020-01-02T14:54:00Z"/>
                <w:rFonts w:ascii="Calibri" w:eastAsia="Times New Roman" w:hAnsi="Calibri" w:cs="Calibri"/>
                <w:color w:val="000000"/>
                <w:sz w:val="20"/>
                <w:szCs w:val="20"/>
                <w:lang w:val="en-US"/>
              </w:rPr>
            </w:pPr>
            <w:ins w:id="4967" w:author="Shiv Mangal Rahi" w:date="2020-01-02T14:54:00Z">
              <w:r w:rsidRPr="00B828D1">
                <w:rPr>
                  <w:rFonts w:ascii="Calibri" w:eastAsia="Times New Roman" w:hAnsi="Calibri" w:cs="Calibri"/>
                  <w:color w:val="000000"/>
                  <w:sz w:val="20"/>
                  <w:szCs w:val="20"/>
                  <w:lang w:val="en-US"/>
                </w:rPr>
                <w:t>Name</w:t>
              </w:r>
            </w:ins>
          </w:p>
        </w:tc>
        <w:tc>
          <w:tcPr>
            <w:tcW w:w="1415" w:type="dxa"/>
            <w:tcBorders>
              <w:top w:val="nil"/>
              <w:left w:val="nil"/>
              <w:bottom w:val="single" w:sz="4" w:space="0" w:color="auto"/>
              <w:right w:val="single" w:sz="4" w:space="0" w:color="auto"/>
            </w:tcBorders>
            <w:shd w:val="clear" w:color="auto" w:fill="auto"/>
            <w:vAlign w:val="center"/>
            <w:hideMark/>
          </w:tcPr>
          <w:p w14:paraId="225EC796" w14:textId="77777777" w:rsidR="00F269CD" w:rsidRPr="00B828D1" w:rsidRDefault="00F269CD" w:rsidP="00FF0CB1">
            <w:pPr>
              <w:rPr>
                <w:ins w:id="4968" w:author="Shiv Mangal Rahi" w:date="2020-01-02T14:54:00Z"/>
                <w:rFonts w:ascii="Calibri" w:eastAsia="Times New Roman" w:hAnsi="Calibri" w:cs="Calibri"/>
                <w:color w:val="000000"/>
                <w:sz w:val="20"/>
                <w:szCs w:val="20"/>
                <w:lang w:val="en-US"/>
              </w:rPr>
            </w:pPr>
            <w:ins w:id="4969" w:author="Shiv Mangal Rahi" w:date="2020-01-02T14:54:00Z">
              <w:r w:rsidRPr="00B828D1">
                <w:rPr>
                  <w:rFonts w:ascii="Calibri" w:eastAsia="Times New Roman" w:hAnsi="Calibri" w:cs="Calibri"/>
                  <w:color w:val="000000"/>
                  <w:sz w:val="20"/>
                  <w:szCs w:val="20"/>
                  <w:lang w:val="en-US"/>
                </w:rPr>
                <w:t>Name</w:t>
              </w:r>
            </w:ins>
          </w:p>
        </w:tc>
        <w:tc>
          <w:tcPr>
            <w:tcW w:w="1415" w:type="dxa"/>
            <w:tcBorders>
              <w:top w:val="nil"/>
              <w:left w:val="nil"/>
              <w:bottom w:val="single" w:sz="4" w:space="0" w:color="auto"/>
              <w:right w:val="single" w:sz="4" w:space="0" w:color="auto"/>
            </w:tcBorders>
            <w:shd w:val="clear" w:color="auto" w:fill="auto"/>
            <w:vAlign w:val="center"/>
            <w:hideMark/>
          </w:tcPr>
          <w:p w14:paraId="291B7A2B" w14:textId="77777777" w:rsidR="00F269CD" w:rsidRPr="00B828D1" w:rsidRDefault="00F269CD" w:rsidP="00FF0CB1">
            <w:pPr>
              <w:rPr>
                <w:ins w:id="4970" w:author="Shiv Mangal Rahi" w:date="2020-01-02T14:54:00Z"/>
                <w:rFonts w:ascii="Calibri" w:eastAsia="Times New Roman" w:hAnsi="Calibri" w:cs="Calibri"/>
                <w:color w:val="000000"/>
                <w:sz w:val="20"/>
                <w:szCs w:val="20"/>
                <w:lang w:val="en-US"/>
              </w:rPr>
            </w:pPr>
            <w:ins w:id="4971" w:author="Shiv Mangal Rahi" w:date="2020-01-02T14:54:00Z">
              <w:r w:rsidRPr="00B828D1">
                <w:rPr>
                  <w:rFonts w:ascii="Calibri" w:eastAsia="Times New Roman" w:hAnsi="Calibri" w:cs="Calibri"/>
                  <w:color w:val="000000"/>
                  <w:sz w:val="20"/>
                  <w:szCs w:val="20"/>
                  <w:lang w:val="en-US"/>
                </w:rPr>
                <w:t>Dimension</w:t>
              </w:r>
            </w:ins>
          </w:p>
        </w:tc>
        <w:tc>
          <w:tcPr>
            <w:tcW w:w="1580" w:type="dxa"/>
            <w:tcBorders>
              <w:top w:val="nil"/>
              <w:left w:val="nil"/>
              <w:bottom w:val="single" w:sz="4" w:space="0" w:color="auto"/>
              <w:right w:val="single" w:sz="4" w:space="0" w:color="auto"/>
            </w:tcBorders>
            <w:shd w:val="clear" w:color="auto" w:fill="auto"/>
            <w:vAlign w:val="center"/>
            <w:hideMark/>
          </w:tcPr>
          <w:p w14:paraId="1E2A91B3" w14:textId="77777777" w:rsidR="00F269CD" w:rsidRPr="00B828D1" w:rsidRDefault="00F269CD" w:rsidP="00FF0CB1">
            <w:pPr>
              <w:rPr>
                <w:ins w:id="4972" w:author="Shiv Mangal Rahi" w:date="2020-01-02T14:54:00Z"/>
                <w:rFonts w:ascii="Calibri" w:eastAsia="Times New Roman" w:hAnsi="Calibri" w:cs="Calibri"/>
                <w:color w:val="000000"/>
                <w:sz w:val="20"/>
                <w:szCs w:val="20"/>
                <w:lang w:val="en-US"/>
              </w:rPr>
            </w:pPr>
            <w:ins w:id="4973" w:author="Shiv Mangal Rahi" w:date="2020-01-02T14:54:00Z">
              <w:r w:rsidRPr="00B828D1">
                <w:rPr>
                  <w:rFonts w:ascii="Calibri" w:eastAsia="Times New Roman" w:hAnsi="Calibri" w:cs="Calibri"/>
                  <w:color w:val="000000"/>
                  <w:sz w:val="20"/>
                  <w:szCs w:val="20"/>
                  <w:lang w:val="en-US"/>
                </w:rPr>
                <w:t>Rule Description</w:t>
              </w:r>
            </w:ins>
          </w:p>
        </w:tc>
        <w:tc>
          <w:tcPr>
            <w:tcW w:w="1415" w:type="dxa"/>
            <w:tcBorders>
              <w:top w:val="nil"/>
              <w:left w:val="nil"/>
              <w:bottom w:val="single" w:sz="4" w:space="0" w:color="auto"/>
              <w:right w:val="single" w:sz="4" w:space="0" w:color="auto"/>
            </w:tcBorders>
            <w:shd w:val="clear" w:color="auto" w:fill="auto"/>
            <w:vAlign w:val="center"/>
            <w:hideMark/>
          </w:tcPr>
          <w:p w14:paraId="62243DD7" w14:textId="77777777" w:rsidR="00F269CD" w:rsidRPr="00B828D1" w:rsidRDefault="00F269CD" w:rsidP="00FF0CB1">
            <w:pPr>
              <w:rPr>
                <w:ins w:id="4974" w:author="Shiv Mangal Rahi" w:date="2020-01-02T14:54:00Z"/>
                <w:rFonts w:ascii="Calibri" w:eastAsia="Times New Roman" w:hAnsi="Calibri" w:cs="Calibri"/>
                <w:color w:val="000000"/>
                <w:sz w:val="20"/>
                <w:szCs w:val="20"/>
                <w:lang w:val="en-US"/>
              </w:rPr>
            </w:pPr>
            <w:ins w:id="4975" w:author="Shiv Mangal Rahi" w:date="2020-01-02T14:54:00Z">
              <w:r w:rsidRPr="00B828D1">
                <w:rPr>
                  <w:rFonts w:ascii="Calibri" w:eastAsia="Times New Roman" w:hAnsi="Calibri" w:cs="Calibri"/>
                  <w:color w:val="000000"/>
                  <w:sz w:val="20"/>
                  <w:szCs w:val="20"/>
                  <w:lang w:val="en-US"/>
                </w:rPr>
                <w:t>Status</w:t>
              </w:r>
            </w:ins>
          </w:p>
        </w:tc>
        <w:tc>
          <w:tcPr>
            <w:tcW w:w="1415" w:type="dxa"/>
            <w:tcBorders>
              <w:top w:val="nil"/>
              <w:left w:val="nil"/>
              <w:bottom w:val="single" w:sz="4" w:space="0" w:color="auto"/>
              <w:right w:val="single" w:sz="4" w:space="0" w:color="auto"/>
            </w:tcBorders>
            <w:shd w:val="clear" w:color="auto" w:fill="auto"/>
            <w:vAlign w:val="center"/>
            <w:hideMark/>
          </w:tcPr>
          <w:p w14:paraId="23655BB1" w14:textId="77777777" w:rsidR="00F269CD" w:rsidRPr="00B828D1" w:rsidRDefault="00F269CD" w:rsidP="00FF0CB1">
            <w:pPr>
              <w:rPr>
                <w:ins w:id="4976" w:author="Shiv Mangal Rahi" w:date="2020-01-02T14:54:00Z"/>
                <w:rFonts w:ascii="Calibri" w:eastAsia="Times New Roman" w:hAnsi="Calibri" w:cs="Calibri"/>
                <w:color w:val="000000"/>
                <w:sz w:val="20"/>
                <w:szCs w:val="20"/>
                <w:lang w:val="en-US"/>
              </w:rPr>
            </w:pPr>
            <w:ins w:id="4977" w:author="Shiv Mangal Rahi" w:date="2020-01-02T14:54:00Z">
              <w:r w:rsidRPr="00B828D1">
                <w:rPr>
                  <w:rFonts w:ascii="Calibri" w:eastAsia="Times New Roman" w:hAnsi="Calibri" w:cs="Calibri"/>
                  <w:color w:val="000000"/>
                  <w:sz w:val="20"/>
                  <w:szCs w:val="20"/>
                  <w:lang w:val="en-US"/>
                </w:rPr>
                <w:t>DQ Results</w:t>
              </w:r>
            </w:ins>
          </w:p>
        </w:tc>
      </w:tr>
      <w:tr w:rsidR="00F269CD" w:rsidRPr="00B828D1" w14:paraId="7009928D" w14:textId="77777777" w:rsidTr="00FF0CB1">
        <w:trPr>
          <w:trHeight w:val="20"/>
          <w:ins w:id="4978"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4F95411A" w14:textId="77777777" w:rsidR="00F269CD" w:rsidRPr="00B828D1" w:rsidRDefault="00F269CD" w:rsidP="00FF0CB1">
            <w:pPr>
              <w:rPr>
                <w:ins w:id="4979" w:author="Shiv Mangal Rahi" w:date="2020-01-02T14:54:00Z"/>
                <w:rFonts w:ascii="Calibri" w:eastAsia="Times New Roman" w:hAnsi="Calibri" w:cs="Calibri"/>
                <w:color w:val="000000"/>
                <w:sz w:val="20"/>
                <w:szCs w:val="20"/>
                <w:lang w:val="en-US"/>
              </w:rPr>
            </w:pPr>
            <w:ins w:id="4980" w:author="Shiv Mangal Rahi" w:date="2020-01-02T14:54:00Z">
              <w:r w:rsidRPr="00B828D1">
                <w:rPr>
                  <w:rFonts w:ascii="Calibri" w:eastAsia="Times New Roman" w:hAnsi="Calibri" w:cs="Calibri"/>
                  <w:color w:val="000000"/>
                  <w:sz w:val="20"/>
                  <w:szCs w:val="20"/>
                  <w:lang w:val="en-US"/>
                </w:rPr>
                <w:t>API Name</w:t>
              </w:r>
            </w:ins>
          </w:p>
        </w:tc>
        <w:tc>
          <w:tcPr>
            <w:tcW w:w="1415" w:type="dxa"/>
            <w:tcBorders>
              <w:top w:val="nil"/>
              <w:left w:val="nil"/>
              <w:bottom w:val="single" w:sz="4" w:space="0" w:color="auto"/>
              <w:right w:val="single" w:sz="4" w:space="0" w:color="auto"/>
            </w:tcBorders>
            <w:shd w:val="clear" w:color="auto" w:fill="auto"/>
            <w:vAlign w:val="center"/>
            <w:hideMark/>
          </w:tcPr>
          <w:p w14:paraId="2BEF5AF1" w14:textId="77777777" w:rsidR="00F269CD" w:rsidRPr="00B828D1" w:rsidRDefault="00F269CD" w:rsidP="00FF0CB1">
            <w:pPr>
              <w:rPr>
                <w:ins w:id="4981" w:author="Shiv Mangal Rahi" w:date="2020-01-02T14:54:00Z"/>
                <w:rFonts w:ascii="Calibri" w:eastAsia="Times New Roman" w:hAnsi="Calibri" w:cs="Calibri"/>
                <w:color w:val="000000"/>
                <w:sz w:val="20"/>
                <w:szCs w:val="20"/>
                <w:lang w:val="en-US"/>
              </w:rPr>
            </w:pPr>
            <w:ins w:id="4982" w:author="Shiv Mangal Rahi" w:date="2020-01-02T14:54:00Z">
              <w:r w:rsidRPr="00B828D1">
                <w:rPr>
                  <w:rFonts w:ascii="Calibri" w:eastAsia="Times New Roman" w:hAnsi="Calibri" w:cs="Calibri"/>
                  <w:color w:val="000000"/>
                  <w:sz w:val="20"/>
                  <w:szCs w:val="20"/>
                  <w:lang w:val="en-US"/>
                </w:rPr>
                <w:t>Name</w:t>
              </w:r>
            </w:ins>
          </w:p>
        </w:tc>
        <w:tc>
          <w:tcPr>
            <w:tcW w:w="1415" w:type="dxa"/>
            <w:tcBorders>
              <w:top w:val="nil"/>
              <w:left w:val="nil"/>
              <w:bottom w:val="single" w:sz="4" w:space="0" w:color="auto"/>
              <w:right w:val="single" w:sz="4" w:space="0" w:color="auto"/>
            </w:tcBorders>
            <w:shd w:val="clear" w:color="auto" w:fill="auto"/>
            <w:vAlign w:val="center"/>
            <w:hideMark/>
          </w:tcPr>
          <w:p w14:paraId="18808786" w14:textId="77777777" w:rsidR="00F269CD" w:rsidRPr="00B828D1" w:rsidRDefault="00F269CD" w:rsidP="00FF0CB1">
            <w:pPr>
              <w:rPr>
                <w:ins w:id="4983" w:author="Shiv Mangal Rahi" w:date="2020-01-02T14:54:00Z"/>
                <w:rFonts w:ascii="Calibri" w:eastAsia="Times New Roman" w:hAnsi="Calibri" w:cs="Calibri"/>
                <w:color w:val="000000"/>
                <w:sz w:val="20"/>
                <w:szCs w:val="20"/>
                <w:lang w:val="en-US"/>
              </w:rPr>
            </w:pPr>
            <w:ins w:id="4984" w:author="Shiv Mangal Rahi" w:date="2020-01-02T14:54:00Z">
              <w:r w:rsidRPr="00B828D1">
                <w:rPr>
                  <w:rFonts w:ascii="Calibri" w:eastAsia="Times New Roman" w:hAnsi="Calibri" w:cs="Calibri"/>
                  <w:color w:val="000000"/>
                  <w:sz w:val="20"/>
                  <w:szCs w:val="20"/>
                  <w:lang w:val="en-US"/>
                </w:rPr>
                <w:t>Dimension</w:t>
              </w:r>
            </w:ins>
          </w:p>
        </w:tc>
        <w:tc>
          <w:tcPr>
            <w:tcW w:w="1580" w:type="dxa"/>
            <w:tcBorders>
              <w:top w:val="nil"/>
              <w:left w:val="nil"/>
              <w:bottom w:val="single" w:sz="4" w:space="0" w:color="auto"/>
              <w:right w:val="single" w:sz="4" w:space="0" w:color="auto"/>
            </w:tcBorders>
            <w:shd w:val="clear" w:color="auto" w:fill="auto"/>
            <w:vAlign w:val="center"/>
            <w:hideMark/>
          </w:tcPr>
          <w:p w14:paraId="15DBED75" w14:textId="77777777" w:rsidR="00F269CD" w:rsidRPr="00B828D1" w:rsidRDefault="00F269CD" w:rsidP="00FF0CB1">
            <w:pPr>
              <w:rPr>
                <w:ins w:id="4985" w:author="Shiv Mangal Rahi" w:date="2020-01-02T14:54:00Z"/>
                <w:rFonts w:ascii="Calibri" w:eastAsia="Times New Roman" w:hAnsi="Calibri" w:cs="Calibri"/>
                <w:color w:val="000000"/>
                <w:sz w:val="20"/>
                <w:szCs w:val="20"/>
                <w:lang w:val="en-US"/>
              </w:rPr>
            </w:pPr>
            <w:ins w:id="4986" w:author="Shiv Mangal Rahi" w:date="2020-01-02T14:54:00Z">
              <w:r w:rsidRPr="00B828D1">
                <w:rPr>
                  <w:rFonts w:ascii="Calibri" w:eastAsia="Times New Roman" w:hAnsi="Calibri" w:cs="Calibri"/>
                  <w:color w:val="000000"/>
                  <w:sz w:val="20"/>
                  <w:szCs w:val="20"/>
                  <w:lang w:val="en-US"/>
                </w:rPr>
                <w:t>RuleDesciption</w:t>
              </w:r>
            </w:ins>
          </w:p>
        </w:tc>
        <w:tc>
          <w:tcPr>
            <w:tcW w:w="1415" w:type="dxa"/>
            <w:tcBorders>
              <w:top w:val="nil"/>
              <w:left w:val="nil"/>
              <w:bottom w:val="single" w:sz="4" w:space="0" w:color="auto"/>
              <w:right w:val="single" w:sz="4" w:space="0" w:color="auto"/>
            </w:tcBorders>
            <w:shd w:val="clear" w:color="auto" w:fill="auto"/>
            <w:vAlign w:val="center"/>
            <w:hideMark/>
          </w:tcPr>
          <w:p w14:paraId="313169D0" w14:textId="77777777" w:rsidR="00F269CD" w:rsidRPr="00B828D1" w:rsidRDefault="00F269CD" w:rsidP="00FF0CB1">
            <w:pPr>
              <w:rPr>
                <w:ins w:id="4987" w:author="Shiv Mangal Rahi" w:date="2020-01-02T14:54:00Z"/>
                <w:rFonts w:ascii="Calibri" w:eastAsia="Times New Roman" w:hAnsi="Calibri" w:cs="Calibri"/>
                <w:color w:val="000000"/>
                <w:sz w:val="20"/>
                <w:szCs w:val="20"/>
                <w:lang w:val="en-US"/>
              </w:rPr>
            </w:pPr>
            <w:ins w:id="4988" w:author="Shiv Mangal Rahi" w:date="2020-01-02T14:54:00Z">
              <w:r w:rsidRPr="00B828D1">
                <w:rPr>
                  <w:rFonts w:ascii="Calibri" w:eastAsia="Times New Roman" w:hAnsi="Calibri" w:cs="Calibri"/>
                  <w:color w:val="000000"/>
                  <w:sz w:val="20"/>
                  <w:szCs w:val="20"/>
                  <w:lang w:val="en-US"/>
                </w:rPr>
                <w:t>Status</w:t>
              </w:r>
            </w:ins>
          </w:p>
        </w:tc>
        <w:tc>
          <w:tcPr>
            <w:tcW w:w="1415" w:type="dxa"/>
            <w:tcBorders>
              <w:top w:val="nil"/>
              <w:left w:val="nil"/>
              <w:bottom w:val="single" w:sz="4" w:space="0" w:color="auto"/>
              <w:right w:val="single" w:sz="4" w:space="0" w:color="auto"/>
            </w:tcBorders>
            <w:shd w:val="clear" w:color="auto" w:fill="auto"/>
            <w:vAlign w:val="center"/>
            <w:hideMark/>
          </w:tcPr>
          <w:p w14:paraId="4FB50EE7" w14:textId="77777777" w:rsidR="00F269CD" w:rsidRPr="00B828D1" w:rsidRDefault="00F269CD" w:rsidP="00FF0CB1">
            <w:pPr>
              <w:rPr>
                <w:ins w:id="4989" w:author="Shiv Mangal Rahi" w:date="2020-01-02T14:54:00Z"/>
                <w:rFonts w:ascii="Calibri" w:eastAsia="Times New Roman" w:hAnsi="Calibri" w:cs="Calibri"/>
                <w:color w:val="000000"/>
                <w:sz w:val="20"/>
                <w:szCs w:val="20"/>
                <w:lang w:val="en-US"/>
              </w:rPr>
            </w:pPr>
            <w:ins w:id="4990" w:author="Shiv Mangal Rahi" w:date="2020-01-02T14:54:00Z">
              <w:r w:rsidRPr="00B828D1">
                <w:rPr>
                  <w:rFonts w:ascii="Calibri" w:eastAsia="Times New Roman" w:hAnsi="Calibri" w:cs="Calibri"/>
                  <w:color w:val="000000"/>
                  <w:sz w:val="20"/>
                  <w:szCs w:val="20"/>
                  <w:lang w:val="en-US"/>
                </w:rPr>
                <w:t>DQ Results</w:t>
              </w:r>
            </w:ins>
          </w:p>
        </w:tc>
      </w:tr>
      <w:tr w:rsidR="00F269CD" w:rsidRPr="00B828D1" w14:paraId="4BC80D9E" w14:textId="77777777" w:rsidTr="00FF0CB1">
        <w:trPr>
          <w:trHeight w:val="20"/>
          <w:ins w:id="4991"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3A4814DF" w14:textId="77777777" w:rsidR="00F269CD" w:rsidRPr="00B828D1" w:rsidRDefault="00F269CD" w:rsidP="00FF0CB1">
            <w:pPr>
              <w:rPr>
                <w:ins w:id="4992" w:author="Shiv Mangal Rahi" w:date="2020-01-02T14:54:00Z"/>
                <w:rFonts w:ascii="Calibri" w:eastAsia="Times New Roman" w:hAnsi="Calibri" w:cs="Calibri"/>
                <w:color w:val="000000"/>
                <w:sz w:val="20"/>
                <w:szCs w:val="20"/>
                <w:lang w:val="en-US"/>
              </w:rPr>
            </w:pPr>
            <w:ins w:id="4993" w:author="Shiv Mangal Rahi" w:date="2020-01-02T14:54:00Z">
              <w:r w:rsidRPr="00B828D1">
                <w:rPr>
                  <w:rFonts w:ascii="Calibri" w:eastAsia="Times New Roman" w:hAnsi="Calibri" w:cs="Calibri"/>
                  <w:color w:val="000000"/>
                  <w:sz w:val="20"/>
                  <w:szCs w:val="20"/>
                  <w:lang w:val="en-US"/>
                </w:rPr>
                <w:t>Input Type</w:t>
              </w:r>
            </w:ins>
          </w:p>
        </w:tc>
        <w:tc>
          <w:tcPr>
            <w:tcW w:w="1415" w:type="dxa"/>
            <w:tcBorders>
              <w:top w:val="nil"/>
              <w:left w:val="nil"/>
              <w:bottom w:val="single" w:sz="4" w:space="0" w:color="auto"/>
              <w:right w:val="single" w:sz="4" w:space="0" w:color="auto"/>
            </w:tcBorders>
            <w:shd w:val="clear" w:color="auto" w:fill="auto"/>
            <w:vAlign w:val="center"/>
            <w:hideMark/>
          </w:tcPr>
          <w:p w14:paraId="7A558D58" w14:textId="77777777" w:rsidR="00F269CD" w:rsidRPr="00B828D1" w:rsidRDefault="00F269CD" w:rsidP="00FF0CB1">
            <w:pPr>
              <w:rPr>
                <w:ins w:id="4994" w:author="Shiv Mangal Rahi" w:date="2020-01-02T14:54:00Z"/>
                <w:rFonts w:ascii="Calibri" w:eastAsia="Times New Roman" w:hAnsi="Calibri" w:cs="Calibri"/>
                <w:color w:val="000000"/>
                <w:sz w:val="20"/>
                <w:szCs w:val="20"/>
                <w:lang w:val="en-US"/>
              </w:rPr>
            </w:pPr>
            <w:ins w:id="4995" w:author="Shiv Mangal Rahi" w:date="2020-01-02T14:54:00Z">
              <w:r w:rsidRPr="00B828D1">
                <w:rPr>
                  <w:rFonts w:ascii="Calibri" w:eastAsia="Times New Roman" w:hAnsi="Calibri" w:cs="Calibri"/>
                  <w:color w:val="000000"/>
                  <w:sz w:val="20"/>
                  <w:szCs w:val="20"/>
                  <w:lang w:val="en-US"/>
                </w:rPr>
                <w:t>Simple Text</w:t>
              </w:r>
            </w:ins>
          </w:p>
        </w:tc>
        <w:tc>
          <w:tcPr>
            <w:tcW w:w="1415" w:type="dxa"/>
            <w:tcBorders>
              <w:top w:val="nil"/>
              <w:left w:val="nil"/>
              <w:bottom w:val="single" w:sz="4" w:space="0" w:color="auto"/>
              <w:right w:val="single" w:sz="4" w:space="0" w:color="auto"/>
            </w:tcBorders>
            <w:shd w:val="clear" w:color="auto" w:fill="auto"/>
            <w:vAlign w:val="center"/>
            <w:hideMark/>
          </w:tcPr>
          <w:p w14:paraId="3F1C5D1C" w14:textId="77777777" w:rsidR="00F269CD" w:rsidRPr="00B828D1" w:rsidRDefault="00F269CD" w:rsidP="00FF0CB1">
            <w:pPr>
              <w:rPr>
                <w:ins w:id="4996" w:author="Shiv Mangal Rahi" w:date="2020-01-02T14:54:00Z"/>
                <w:rFonts w:ascii="Calibri" w:eastAsia="Times New Roman" w:hAnsi="Calibri" w:cs="Calibri"/>
                <w:color w:val="000000"/>
                <w:sz w:val="20"/>
                <w:szCs w:val="20"/>
                <w:lang w:val="en-US"/>
              </w:rPr>
            </w:pPr>
            <w:ins w:id="4997" w:author="Shiv Mangal Rahi" w:date="2020-01-02T14:54:00Z">
              <w:r w:rsidRPr="00B828D1">
                <w:rPr>
                  <w:rFonts w:ascii="Calibri" w:eastAsia="Times New Roman" w:hAnsi="Calibri" w:cs="Calibri"/>
                  <w:color w:val="000000"/>
                  <w:sz w:val="20"/>
                  <w:szCs w:val="20"/>
                  <w:lang w:val="en-US"/>
                </w:rPr>
                <w:t>List</w:t>
              </w:r>
            </w:ins>
          </w:p>
        </w:tc>
        <w:tc>
          <w:tcPr>
            <w:tcW w:w="1580" w:type="dxa"/>
            <w:tcBorders>
              <w:top w:val="nil"/>
              <w:left w:val="nil"/>
              <w:bottom w:val="single" w:sz="4" w:space="0" w:color="auto"/>
              <w:right w:val="single" w:sz="4" w:space="0" w:color="auto"/>
            </w:tcBorders>
            <w:shd w:val="clear" w:color="auto" w:fill="auto"/>
            <w:vAlign w:val="center"/>
            <w:hideMark/>
          </w:tcPr>
          <w:p w14:paraId="3E2CC3A1" w14:textId="77777777" w:rsidR="00F269CD" w:rsidRPr="00B828D1" w:rsidRDefault="00F269CD" w:rsidP="00FF0CB1">
            <w:pPr>
              <w:rPr>
                <w:ins w:id="4998" w:author="Shiv Mangal Rahi" w:date="2020-01-02T14:54:00Z"/>
                <w:rFonts w:ascii="Calibri" w:eastAsia="Times New Roman" w:hAnsi="Calibri" w:cs="Calibri"/>
                <w:color w:val="000000"/>
                <w:sz w:val="20"/>
                <w:szCs w:val="20"/>
                <w:lang w:val="en-US"/>
              </w:rPr>
            </w:pPr>
            <w:ins w:id="4999" w:author="Shiv Mangal Rahi" w:date="2020-01-02T14:54:00Z">
              <w:r w:rsidRPr="00B828D1">
                <w:rPr>
                  <w:rFonts w:ascii="Calibri" w:eastAsia="Times New Roman" w:hAnsi="Calibri" w:cs="Calibri"/>
                  <w:color w:val="000000"/>
                  <w:sz w:val="20"/>
                  <w:szCs w:val="20"/>
                  <w:lang w:val="en-US"/>
                </w:rPr>
                <w:t>Simple Text</w:t>
              </w:r>
            </w:ins>
          </w:p>
        </w:tc>
        <w:tc>
          <w:tcPr>
            <w:tcW w:w="1415" w:type="dxa"/>
            <w:tcBorders>
              <w:top w:val="nil"/>
              <w:left w:val="nil"/>
              <w:bottom w:val="single" w:sz="4" w:space="0" w:color="auto"/>
              <w:right w:val="single" w:sz="4" w:space="0" w:color="auto"/>
            </w:tcBorders>
            <w:shd w:val="clear" w:color="auto" w:fill="auto"/>
            <w:vAlign w:val="center"/>
            <w:hideMark/>
          </w:tcPr>
          <w:p w14:paraId="5659C3C4" w14:textId="77777777" w:rsidR="00F269CD" w:rsidRPr="00B828D1" w:rsidRDefault="00F269CD" w:rsidP="00FF0CB1">
            <w:pPr>
              <w:rPr>
                <w:ins w:id="5000" w:author="Shiv Mangal Rahi" w:date="2020-01-02T14:54:00Z"/>
                <w:rFonts w:ascii="Calibri" w:eastAsia="Times New Roman" w:hAnsi="Calibri" w:cs="Calibri"/>
                <w:color w:val="000000"/>
                <w:sz w:val="20"/>
                <w:szCs w:val="20"/>
                <w:lang w:val="en-US"/>
              </w:rPr>
            </w:pPr>
            <w:ins w:id="5001" w:author="Shiv Mangal Rahi" w:date="2020-01-02T14:54:00Z">
              <w:r w:rsidRPr="00B828D1">
                <w:rPr>
                  <w:rFonts w:ascii="Calibri" w:eastAsia="Times New Roman" w:hAnsi="Calibri" w:cs="Calibri"/>
                  <w:color w:val="000000"/>
                  <w:sz w:val="20"/>
                  <w:szCs w:val="20"/>
                  <w:lang w:val="en-US"/>
                </w:rPr>
                <w:t>List</w:t>
              </w:r>
            </w:ins>
          </w:p>
        </w:tc>
        <w:tc>
          <w:tcPr>
            <w:tcW w:w="1415" w:type="dxa"/>
            <w:tcBorders>
              <w:top w:val="nil"/>
              <w:left w:val="nil"/>
              <w:bottom w:val="single" w:sz="4" w:space="0" w:color="auto"/>
              <w:right w:val="single" w:sz="4" w:space="0" w:color="auto"/>
            </w:tcBorders>
            <w:shd w:val="clear" w:color="auto" w:fill="auto"/>
            <w:vAlign w:val="center"/>
            <w:hideMark/>
          </w:tcPr>
          <w:p w14:paraId="4CB80C98" w14:textId="77777777" w:rsidR="00F269CD" w:rsidRPr="00B828D1" w:rsidRDefault="00F269CD" w:rsidP="00FF0CB1">
            <w:pPr>
              <w:rPr>
                <w:ins w:id="5002" w:author="Shiv Mangal Rahi" w:date="2020-01-02T14:54:00Z"/>
                <w:rFonts w:ascii="Calibri" w:eastAsia="Times New Roman" w:hAnsi="Calibri" w:cs="Calibri"/>
                <w:color w:val="000000"/>
                <w:sz w:val="20"/>
                <w:szCs w:val="20"/>
                <w:lang w:val="en-US"/>
              </w:rPr>
            </w:pPr>
            <w:ins w:id="5003" w:author="Shiv Mangal Rahi" w:date="2020-01-02T14:54:00Z">
              <w:r w:rsidRPr="00B828D1">
                <w:rPr>
                  <w:rFonts w:ascii="Calibri" w:eastAsia="Times New Roman" w:hAnsi="Calibri" w:cs="Calibri"/>
                  <w:color w:val="000000"/>
                  <w:sz w:val="20"/>
                  <w:szCs w:val="20"/>
                  <w:lang w:val="en-US"/>
                </w:rPr>
                <w:t>Html/Richtext</w:t>
              </w:r>
            </w:ins>
          </w:p>
        </w:tc>
      </w:tr>
      <w:tr w:rsidR="00F269CD" w:rsidRPr="00B828D1" w14:paraId="0377D8A5" w14:textId="77777777" w:rsidTr="00FF0CB1">
        <w:trPr>
          <w:trHeight w:val="20"/>
          <w:ins w:id="5004"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54BF3D8A" w14:textId="77777777" w:rsidR="00F269CD" w:rsidRPr="00B828D1" w:rsidRDefault="00F269CD" w:rsidP="00FF0CB1">
            <w:pPr>
              <w:rPr>
                <w:ins w:id="5005" w:author="Shiv Mangal Rahi" w:date="2020-01-02T14:54:00Z"/>
                <w:rFonts w:ascii="Calibri" w:eastAsia="Times New Roman" w:hAnsi="Calibri" w:cs="Calibri"/>
                <w:color w:val="000000"/>
                <w:sz w:val="20"/>
                <w:szCs w:val="20"/>
                <w:lang w:val="en-US"/>
              </w:rPr>
            </w:pPr>
            <w:ins w:id="5006" w:author="Shiv Mangal Rahi" w:date="2020-01-02T14:54:00Z">
              <w:r w:rsidRPr="00B828D1">
                <w:rPr>
                  <w:rFonts w:ascii="Calibri" w:eastAsia="Times New Roman" w:hAnsi="Calibri" w:cs="Calibri"/>
                  <w:color w:val="000000"/>
                  <w:sz w:val="20"/>
                  <w:szCs w:val="20"/>
                  <w:lang w:val="en-US"/>
                </w:rPr>
                <w:t>Category</w:t>
              </w:r>
            </w:ins>
          </w:p>
        </w:tc>
        <w:tc>
          <w:tcPr>
            <w:tcW w:w="1415" w:type="dxa"/>
            <w:tcBorders>
              <w:top w:val="nil"/>
              <w:left w:val="nil"/>
              <w:bottom w:val="single" w:sz="4" w:space="0" w:color="auto"/>
              <w:right w:val="single" w:sz="4" w:space="0" w:color="auto"/>
            </w:tcBorders>
            <w:shd w:val="clear" w:color="auto" w:fill="auto"/>
            <w:vAlign w:val="center"/>
            <w:hideMark/>
          </w:tcPr>
          <w:p w14:paraId="47A8BA7D" w14:textId="77777777" w:rsidR="00F269CD" w:rsidRPr="00B828D1" w:rsidRDefault="00F269CD" w:rsidP="00FF0CB1">
            <w:pPr>
              <w:rPr>
                <w:ins w:id="5007" w:author="Shiv Mangal Rahi" w:date="2020-01-02T14:54:00Z"/>
                <w:rFonts w:ascii="Calibri" w:eastAsia="Times New Roman" w:hAnsi="Calibri" w:cs="Calibri"/>
                <w:color w:val="000000"/>
                <w:sz w:val="20"/>
                <w:szCs w:val="20"/>
                <w:lang w:val="en-US"/>
              </w:rPr>
            </w:pPr>
            <w:ins w:id="5008"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2F0721B5" w14:textId="77777777" w:rsidR="00F269CD" w:rsidRPr="00B828D1" w:rsidRDefault="00F269CD" w:rsidP="00FF0CB1">
            <w:pPr>
              <w:rPr>
                <w:ins w:id="5009" w:author="Shiv Mangal Rahi" w:date="2020-01-02T14:54:00Z"/>
                <w:rFonts w:ascii="Calibri" w:eastAsia="Times New Roman" w:hAnsi="Calibri" w:cs="Calibri"/>
                <w:color w:val="000000"/>
                <w:sz w:val="20"/>
                <w:szCs w:val="20"/>
                <w:lang w:val="en-US"/>
              </w:rPr>
            </w:pPr>
            <w:ins w:id="5010"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3FA4DD7E" w14:textId="77777777" w:rsidR="00F269CD" w:rsidRPr="00B828D1" w:rsidRDefault="00F269CD" w:rsidP="00FF0CB1">
            <w:pPr>
              <w:rPr>
                <w:ins w:id="5011" w:author="Shiv Mangal Rahi" w:date="2020-01-02T14:54:00Z"/>
                <w:rFonts w:ascii="Calibri" w:eastAsia="Times New Roman" w:hAnsi="Calibri" w:cs="Calibri"/>
                <w:color w:val="000000"/>
                <w:sz w:val="20"/>
                <w:szCs w:val="20"/>
                <w:lang w:val="en-US"/>
              </w:rPr>
            </w:pPr>
            <w:ins w:id="5012"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32D20237" w14:textId="77777777" w:rsidR="00F269CD" w:rsidRPr="00B828D1" w:rsidRDefault="00F269CD" w:rsidP="00FF0CB1">
            <w:pPr>
              <w:rPr>
                <w:ins w:id="5013" w:author="Shiv Mangal Rahi" w:date="2020-01-02T14:54:00Z"/>
                <w:rFonts w:ascii="Calibri" w:eastAsia="Times New Roman" w:hAnsi="Calibri" w:cs="Calibri"/>
                <w:color w:val="000000"/>
                <w:sz w:val="20"/>
                <w:szCs w:val="20"/>
                <w:lang w:val="en-US"/>
              </w:rPr>
            </w:pPr>
            <w:ins w:id="5014"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3DABD0D9" w14:textId="77777777" w:rsidR="00F269CD" w:rsidRPr="00B828D1" w:rsidRDefault="00F269CD" w:rsidP="00FF0CB1">
            <w:pPr>
              <w:rPr>
                <w:ins w:id="5015" w:author="Shiv Mangal Rahi" w:date="2020-01-02T14:54:00Z"/>
                <w:rFonts w:ascii="Calibri" w:eastAsia="Times New Roman" w:hAnsi="Calibri" w:cs="Calibri"/>
                <w:color w:val="000000"/>
                <w:sz w:val="20"/>
                <w:szCs w:val="20"/>
                <w:lang w:val="en-US"/>
              </w:rPr>
            </w:pPr>
            <w:ins w:id="5016" w:author="Shiv Mangal Rahi" w:date="2020-01-02T14:54:00Z">
              <w:r w:rsidRPr="00B828D1">
                <w:rPr>
                  <w:rFonts w:ascii="Calibri" w:eastAsia="Times New Roman" w:hAnsi="Calibri" w:cs="Calibri"/>
                  <w:color w:val="000000"/>
                  <w:sz w:val="20"/>
                  <w:szCs w:val="20"/>
                  <w:lang w:val="en-US"/>
                </w:rPr>
                <w:t>N/A</w:t>
              </w:r>
            </w:ins>
          </w:p>
        </w:tc>
      </w:tr>
      <w:tr w:rsidR="00F269CD" w:rsidRPr="00B828D1" w14:paraId="536D3E1F" w14:textId="77777777" w:rsidTr="00FF0CB1">
        <w:trPr>
          <w:trHeight w:val="20"/>
          <w:ins w:id="5017"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27BEF42E" w14:textId="77777777" w:rsidR="00F269CD" w:rsidRPr="00B828D1" w:rsidRDefault="00F269CD" w:rsidP="00FF0CB1">
            <w:pPr>
              <w:rPr>
                <w:ins w:id="5018" w:author="Shiv Mangal Rahi" w:date="2020-01-02T14:54:00Z"/>
                <w:rFonts w:ascii="Calibri" w:eastAsia="Times New Roman" w:hAnsi="Calibri" w:cs="Calibri"/>
                <w:color w:val="000000"/>
                <w:sz w:val="20"/>
                <w:szCs w:val="20"/>
                <w:lang w:val="en-US"/>
              </w:rPr>
            </w:pPr>
            <w:ins w:id="5019" w:author="Shiv Mangal Rahi" w:date="2020-01-02T14:54:00Z">
              <w:r w:rsidRPr="00B828D1">
                <w:rPr>
                  <w:rFonts w:ascii="Calibri" w:eastAsia="Times New Roman" w:hAnsi="Calibri" w:cs="Calibri"/>
                  <w:color w:val="000000"/>
                  <w:sz w:val="20"/>
                  <w:szCs w:val="20"/>
                  <w:lang w:val="en-US"/>
                </w:rPr>
                <w:t>Minimum Value</w:t>
              </w:r>
            </w:ins>
          </w:p>
        </w:tc>
        <w:tc>
          <w:tcPr>
            <w:tcW w:w="1415" w:type="dxa"/>
            <w:tcBorders>
              <w:top w:val="nil"/>
              <w:left w:val="nil"/>
              <w:bottom w:val="single" w:sz="4" w:space="0" w:color="auto"/>
              <w:right w:val="single" w:sz="4" w:space="0" w:color="auto"/>
            </w:tcBorders>
            <w:shd w:val="clear" w:color="auto" w:fill="auto"/>
            <w:vAlign w:val="center"/>
            <w:hideMark/>
          </w:tcPr>
          <w:p w14:paraId="63AA5210" w14:textId="77777777" w:rsidR="00F269CD" w:rsidRPr="00B828D1" w:rsidRDefault="00F269CD" w:rsidP="00FF0CB1">
            <w:pPr>
              <w:rPr>
                <w:ins w:id="5020" w:author="Shiv Mangal Rahi" w:date="2020-01-02T14:54:00Z"/>
                <w:rFonts w:ascii="Calibri" w:eastAsia="Times New Roman" w:hAnsi="Calibri" w:cs="Calibri"/>
                <w:color w:val="000000"/>
                <w:sz w:val="20"/>
                <w:szCs w:val="20"/>
                <w:lang w:val="en-US"/>
              </w:rPr>
            </w:pPr>
            <w:ins w:id="5021"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181B2959" w14:textId="77777777" w:rsidR="00F269CD" w:rsidRPr="00B828D1" w:rsidRDefault="00F269CD" w:rsidP="00FF0CB1">
            <w:pPr>
              <w:rPr>
                <w:ins w:id="5022" w:author="Shiv Mangal Rahi" w:date="2020-01-02T14:54:00Z"/>
                <w:rFonts w:ascii="Calibri" w:eastAsia="Times New Roman" w:hAnsi="Calibri" w:cs="Calibri"/>
                <w:color w:val="000000"/>
                <w:sz w:val="20"/>
                <w:szCs w:val="20"/>
                <w:lang w:val="en-US"/>
              </w:rPr>
            </w:pPr>
            <w:ins w:id="5023"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650E06A2" w14:textId="77777777" w:rsidR="00F269CD" w:rsidRPr="00B828D1" w:rsidRDefault="00F269CD" w:rsidP="00FF0CB1">
            <w:pPr>
              <w:rPr>
                <w:ins w:id="5024" w:author="Shiv Mangal Rahi" w:date="2020-01-02T14:54:00Z"/>
                <w:rFonts w:ascii="Calibri" w:eastAsia="Times New Roman" w:hAnsi="Calibri" w:cs="Calibri"/>
                <w:color w:val="000000"/>
                <w:sz w:val="20"/>
                <w:szCs w:val="20"/>
                <w:lang w:val="en-US"/>
              </w:rPr>
            </w:pPr>
            <w:ins w:id="5025"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662163BE" w14:textId="77777777" w:rsidR="00F269CD" w:rsidRPr="00B828D1" w:rsidRDefault="00F269CD" w:rsidP="00FF0CB1">
            <w:pPr>
              <w:rPr>
                <w:ins w:id="5026" w:author="Shiv Mangal Rahi" w:date="2020-01-02T14:54:00Z"/>
                <w:rFonts w:ascii="Calibri" w:eastAsia="Times New Roman" w:hAnsi="Calibri" w:cs="Calibri"/>
                <w:color w:val="000000"/>
                <w:sz w:val="20"/>
                <w:szCs w:val="20"/>
                <w:lang w:val="en-US"/>
              </w:rPr>
            </w:pPr>
            <w:ins w:id="5027"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29FC69A2" w14:textId="77777777" w:rsidR="00F269CD" w:rsidRPr="00B828D1" w:rsidRDefault="00F269CD" w:rsidP="00FF0CB1">
            <w:pPr>
              <w:rPr>
                <w:ins w:id="5028" w:author="Shiv Mangal Rahi" w:date="2020-01-02T14:54:00Z"/>
                <w:rFonts w:ascii="Calibri" w:eastAsia="Times New Roman" w:hAnsi="Calibri" w:cs="Calibri"/>
                <w:color w:val="000000"/>
                <w:sz w:val="20"/>
                <w:szCs w:val="20"/>
                <w:lang w:val="en-US"/>
              </w:rPr>
            </w:pPr>
            <w:ins w:id="5029" w:author="Shiv Mangal Rahi" w:date="2020-01-02T14:54:00Z">
              <w:r w:rsidRPr="00B828D1">
                <w:rPr>
                  <w:rFonts w:ascii="Calibri" w:eastAsia="Times New Roman" w:hAnsi="Calibri" w:cs="Calibri"/>
                  <w:color w:val="000000"/>
                  <w:sz w:val="20"/>
                  <w:szCs w:val="20"/>
                  <w:lang w:val="en-US"/>
                </w:rPr>
                <w:t>N/A</w:t>
              </w:r>
            </w:ins>
          </w:p>
        </w:tc>
      </w:tr>
      <w:tr w:rsidR="00F269CD" w:rsidRPr="00B828D1" w14:paraId="02059AE6" w14:textId="77777777" w:rsidTr="00FF0CB1">
        <w:trPr>
          <w:trHeight w:val="20"/>
          <w:ins w:id="5030"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20F51609" w14:textId="77777777" w:rsidR="00F269CD" w:rsidRPr="00B828D1" w:rsidRDefault="00F269CD" w:rsidP="00FF0CB1">
            <w:pPr>
              <w:rPr>
                <w:ins w:id="5031" w:author="Shiv Mangal Rahi" w:date="2020-01-02T14:54:00Z"/>
                <w:rFonts w:ascii="Calibri" w:eastAsia="Times New Roman" w:hAnsi="Calibri" w:cs="Calibri"/>
                <w:color w:val="000000"/>
                <w:sz w:val="20"/>
                <w:szCs w:val="20"/>
                <w:lang w:val="en-US"/>
              </w:rPr>
            </w:pPr>
            <w:ins w:id="5032" w:author="Shiv Mangal Rahi" w:date="2020-01-02T14:54:00Z">
              <w:r w:rsidRPr="00B828D1">
                <w:rPr>
                  <w:rFonts w:ascii="Calibri" w:eastAsia="Times New Roman" w:hAnsi="Calibri" w:cs="Calibri"/>
                  <w:color w:val="000000"/>
                  <w:sz w:val="20"/>
                  <w:szCs w:val="20"/>
                  <w:lang w:val="en-US"/>
                </w:rPr>
                <w:t>Maximum Value</w:t>
              </w:r>
            </w:ins>
          </w:p>
        </w:tc>
        <w:tc>
          <w:tcPr>
            <w:tcW w:w="1415" w:type="dxa"/>
            <w:tcBorders>
              <w:top w:val="nil"/>
              <w:left w:val="nil"/>
              <w:bottom w:val="single" w:sz="4" w:space="0" w:color="auto"/>
              <w:right w:val="single" w:sz="4" w:space="0" w:color="auto"/>
            </w:tcBorders>
            <w:shd w:val="clear" w:color="auto" w:fill="auto"/>
            <w:vAlign w:val="center"/>
            <w:hideMark/>
          </w:tcPr>
          <w:p w14:paraId="755B2AE3" w14:textId="77777777" w:rsidR="00F269CD" w:rsidRPr="00B828D1" w:rsidRDefault="00F269CD" w:rsidP="00FF0CB1">
            <w:pPr>
              <w:rPr>
                <w:ins w:id="5033" w:author="Shiv Mangal Rahi" w:date="2020-01-02T14:54:00Z"/>
                <w:rFonts w:ascii="Calibri" w:eastAsia="Times New Roman" w:hAnsi="Calibri" w:cs="Calibri"/>
                <w:color w:val="000000"/>
                <w:sz w:val="20"/>
                <w:szCs w:val="20"/>
                <w:lang w:val="en-US"/>
              </w:rPr>
            </w:pPr>
            <w:ins w:id="5034"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45893B94" w14:textId="77777777" w:rsidR="00F269CD" w:rsidRPr="00B828D1" w:rsidRDefault="00F269CD" w:rsidP="00FF0CB1">
            <w:pPr>
              <w:rPr>
                <w:ins w:id="5035" w:author="Shiv Mangal Rahi" w:date="2020-01-02T14:54:00Z"/>
                <w:rFonts w:ascii="Calibri" w:eastAsia="Times New Roman" w:hAnsi="Calibri" w:cs="Calibri"/>
                <w:color w:val="000000"/>
                <w:sz w:val="20"/>
                <w:szCs w:val="20"/>
                <w:lang w:val="en-US"/>
              </w:rPr>
            </w:pPr>
            <w:ins w:id="5036"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3CBF7302" w14:textId="77777777" w:rsidR="00F269CD" w:rsidRPr="00B828D1" w:rsidRDefault="00F269CD" w:rsidP="00FF0CB1">
            <w:pPr>
              <w:rPr>
                <w:ins w:id="5037" w:author="Shiv Mangal Rahi" w:date="2020-01-02T14:54:00Z"/>
                <w:rFonts w:ascii="Calibri" w:eastAsia="Times New Roman" w:hAnsi="Calibri" w:cs="Calibri"/>
                <w:color w:val="000000"/>
                <w:sz w:val="20"/>
                <w:szCs w:val="20"/>
                <w:lang w:val="en-US"/>
              </w:rPr>
            </w:pPr>
            <w:ins w:id="5038"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17ABF031" w14:textId="77777777" w:rsidR="00F269CD" w:rsidRPr="00B828D1" w:rsidRDefault="00F269CD" w:rsidP="00FF0CB1">
            <w:pPr>
              <w:rPr>
                <w:ins w:id="5039" w:author="Shiv Mangal Rahi" w:date="2020-01-02T14:54:00Z"/>
                <w:rFonts w:ascii="Calibri" w:eastAsia="Times New Roman" w:hAnsi="Calibri" w:cs="Calibri"/>
                <w:color w:val="000000"/>
                <w:sz w:val="20"/>
                <w:szCs w:val="20"/>
                <w:lang w:val="en-US"/>
              </w:rPr>
            </w:pPr>
            <w:ins w:id="5040"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3A2A40D2" w14:textId="77777777" w:rsidR="00F269CD" w:rsidRPr="00B828D1" w:rsidRDefault="00F269CD" w:rsidP="00FF0CB1">
            <w:pPr>
              <w:rPr>
                <w:ins w:id="5041" w:author="Shiv Mangal Rahi" w:date="2020-01-02T14:54:00Z"/>
                <w:rFonts w:ascii="Calibri" w:eastAsia="Times New Roman" w:hAnsi="Calibri" w:cs="Calibri"/>
                <w:color w:val="000000"/>
                <w:sz w:val="20"/>
                <w:szCs w:val="20"/>
                <w:lang w:val="en-US"/>
              </w:rPr>
            </w:pPr>
            <w:ins w:id="5042" w:author="Shiv Mangal Rahi" w:date="2020-01-02T14:54:00Z">
              <w:r w:rsidRPr="00B828D1">
                <w:rPr>
                  <w:rFonts w:ascii="Calibri" w:eastAsia="Times New Roman" w:hAnsi="Calibri" w:cs="Calibri"/>
                  <w:color w:val="000000"/>
                  <w:sz w:val="20"/>
                  <w:szCs w:val="20"/>
                  <w:lang w:val="en-US"/>
                </w:rPr>
                <w:t>N/A</w:t>
              </w:r>
            </w:ins>
          </w:p>
        </w:tc>
      </w:tr>
      <w:tr w:rsidR="00F269CD" w:rsidRPr="00B828D1" w14:paraId="570F6723" w14:textId="77777777" w:rsidTr="00FF0CB1">
        <w:trPr>
          <w:trHeight w:val="20"/>
          <w:ins w:id="5043"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2C141E88" w14:textId="77777777" w:rsidR="00F269CD" w:rsidRPr="00B828D1" w:rsidRDefault="00F269CD" w:rsidP="00FF0CB1">
            <w:pPr>
              <w:rPr>
                <w:ins w:id="5044" w:author="Shiv Mangal Rahi" w:date="2020-01-02T14:54:00Z"/>
                <w:rFonts w:ascii="Calibri" w:eastAsia="Times New Roman" w:hAnsi="Calibri" w:cs="Calibri"/>
                <w:color w:val="000000"/>
                <w:sz w:val="20"/>
                <w:szCs w:val="20"/>
                <w:lang w:val="en-US"/>
              </w:rPr>
            </w:pPr>
            <w:ins w:id="5045" w:author="Shiv Mangal Rahi" w:date="2020-01-02T14:54:00Z">
              <w:r w:rsidRPr="00B828D1">
                <w:rPr>
                  <w:rFonts w:ascii="Calibri" w:eastAsia="Times New Roman" w:hAnsi="Calibri" w:cs="Calibri"/>
                  <w:color w:val="000000"/>
                  <w:sz w:val="20"/>
                  <w:szCs w:val="20"/>
                  <w:lang w:val="en-US"/>
                </w:rPr>
                <w:t>Type of List</w:t>
              </w:r>
            </w:ins>
          </w:p>
        </w:tc>
        <w:tc>
          <w:tcPr>
            <w:tcW w:w="1415" w:type="dxa"/>
            <w:tcBorders>
              <w:top w:val="nil"/>
              <w:left w:val="nil"/>
              <w:bottom w:val="single" w:sz="4" w:space="0" w:color="auto"/>
              <w:right w:val="single" w:sz="4" w:space="0" w:color="auto"/>
            </w:tcBorders>
            <w:shd w:val="clear" w:color="auto" w:fill="auto"/>
            <w:vAlign w:val="center"/>
            <w:hideMark/>
          </w:tcPr>
          <w:p w14:paraId="1AE40AFF" w14:textId="77777777" w:rsidR="00F269CD" w:rsidRPr="00B828D1" w:rsidRDefault="00F269CD" w:rsidP="00FF0CB1">
            <w:pPr>
              <w:rPr>
                <w:ins w:id="5046" w:author="Shiv Mangal Rahi" w:date="2020-01-02T14:54:00Z"/>
                <w:rFonts w:ascii="Calibri" w:eastAsia="Times New Roman" w:hAnsi="Calibri" w:cs="Calibri"/>
                <w:color w:val="000000"/>
                <w:sz w:val="20"/>
                <w:szCs w:val="20"/>
                <w:lang w:val="en-US"/>
              </w:rPr>
            </w:pPr>
            <w:ins w:id="5047"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39869CF9" w14:textId="77777777" w:rsidR="00F269CD" w:rsidRPr="00B828D1" w:rsidRDefault="00F269CD" w:rsidP="00FF0CB1">
            <w:pPr>
              <w:rPr>
                <w:ins w:id="5048" w:author="Shiv Mangal Rahi" w:date="2020-01-02T14:54:00Z"/>
                <w:rFonts w:ascii="Calibri" w:eastAsia="Times New Roman" w:hAnsi="Calibri" w:cs="Calibri"/>
                <w:color w:val="000000"/>
                <w:sz w:val="20"/>
                <w:szCs w:val="20"/>
                <w:lang w:val="en-US"/>
              </w:rPr>
            </w:pPr>
            <w:ins w:id="5049" w:author="Shiv Mangal Rahi" w:date="2020-01-02T14:54:00Z">
              <w:r w:rsidRPr="00B828D1">
                <w:rPr>
                  <w:rFonts w:ascii="Calibri" w:eastAsia="Times New Roman" w:hAnsi="Calibri" w:cs="Calibri"/>
                  <w:color w:val="000000"/>
                  <w:sz w:val="20"/>
                  <w:szCs w:val="20"/>
                  <w:lang w:val="en-US"/>
                </w:rPr>
                <w:t>Reference List Item : Rule Dimension</w:t>
              </w:r>
            </w:ins>
          </w:p>
        </w:tc>
        <w:tc>
          <w:tcPr>
            <w:tcW w:w="1580" w:type="dxa"/>
            <w:tcBorders>
              <w:top w:val="nil"/>
              <w:left w:val="nil"/>
              <w:bottom w:val="single" w:sz="4" w:space="0" w:color="auto"/>
              <w:right w:val="single" w:sz="4" w:space="0" w:color="auto"/>
            </w:tcBorders>
            <w:shd w:val="clear" w:color="auto" w:fill="auto"/>
            <w:vAlign w:val="center"/>
            <w:hideMark/>
          </w:tcPr>
          <w:p w14:paraId="7C40C91B" w14:textId="77777777" w:rsidR="00F269CD" w:rsidRPr="00B828D1" w:rsidRDefault="00F269CD" w:rsidP="00FF0CB1">
            <w:pPr>
              <w:rPr>
                <w:ins w:id="5050" w:author="Shiv Mangal Rahi" w:date="2020-01-02T14:54:00Z"/>
                <w:rFonts w:ascii="Calibri" w:eastAsia="Times New Roman" w:hAnsi="Calibri" w:cs="Calibri"/>
                <w:color w:val="000000"/>
                <w:sz w:val="20"/>
                <w:szCs w:val="20"/>
                <w:lang w:val="en-US"/>
              </w:rPr>
            </w:pPr>
            <w:ins w:id="5051"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5C700A0B" w14:textId="77777777" w:rsidR="00F269CD" w:rsidRPr="00B828D1" w:rsidRDefault="00F269CD" w:rsidP="00FF0CB1">
            <w:pPr>
              <w:rPr>
                <w:ins w:id="5052" w:author="Shiv Mangal Rahi" w:date="2020-01-02T14:54:00Z"/>
                <w:rFonts w:ascii="Calibri" w:eastAsia="Times New Roman" w:hAnsi="Calibri" w:cs="Calibri"/>
                <w:color w:val="000000"/>
                <w:sz w:val="20"/>
                <w:szCs w:val="20"/>
                <w:lang w:val="en-US"/>
              </w:rPr>
            </w:pPr>
            <w:ins w:id="5053" w:author="Shiv Mangal Rahi" w:date="2020-01-02T14:54:00Z">
              <w:r w:rsidRPr="00B828D1">
                <w:rPr>
                  <w:rFonts w:ascii="Calibri" w:eastAsia="Times New Roman" w:hAnsi="Calibri" w:cs="Calibri"/>
                  <w:color w:val="000000"/>
                  <w:sz w:val="20"/>
                  <w:szCs w:val="20"/>
                  <w:lang w:val="en-US"/>
                </w:rPr>
                <w:t>Reference List Item : Rule Status</w:t>
              </w:r>
            </w:ins>
          </w:p>
        </w:tc>
        <w:tc>
          <w:tcPr>
            <w:tcW w:w="1415" w:type="dxa"/>
            <w:tcBorders>
              <w:top w:val="nil"/>
              <w:left w:val="nil"/>
              <w:bottom w:val="single" w:sz="4" w:space="0" w:color="auto"/>
              <w:right w:val="single" w:sz="4" w:space="0" w:color="auto"/>
            </w:tcBorders>
            <w:shd w:val="clear" w:color="auto" w:fill="auto"/>
            <w:vAlign w:val="center"/>
            <w:hideMark/>
          </w:tcPr>
          <w:p w14:paraId="513E1DF0" w14:textId="77777777" w:rsidR="00F269CD" w:rsidRPr="00B828D1" w:rsidRDefault="00F269CD" w:rsidP="00FF0CB1">
            <w:pPr>
              <w:rPr>
                <w:ins w:id="5054" w:author="Shiv Mangal Rahi" w:date="2020-01-02T14:54:00Z"/>
                <w:rFonts w:ascii="Calibri" w:eastAsia="Times New Roman" w:hAnsi="Calibri" w:cs="Calibri"/>
                <w:color w:val="000000"/>
                <w:sz w:val="20"/>
                <w:szCs w:val="20"/>
                <w:lang w:val="en-US"/>
              </w:rPr>
            </w:pPr>
            <w:ins w:id="5055" w:author="Shiv Mangal Rahi" w:date="2020-01-02T14:54:00Z">
              <w:r w:rsidRPr="00B828D1">
                <w:rPr>
                  <w:rFonts w:ascii="Calibri" w:eastAsia="Times New Roman" w:hAnsi="Calibri" w:cs="Calibri"/>
                  <w:color w:val="000000"/>
                  <w:sz w:val="20"/>
                  <w:szCs w:val="20"/>
                  <w:lang w:val="en-US"/>
                </w:rPr>
                <w:t>N/A</w:t>
              </w:r>
            </w:ins>
          </w:p>
        </w:tc>
      </w:tr>
      <w:tr w:rsidR="00F269CD" w:rsidRPr="00B828D1" w14:paraId="2D31EE86" w14:textId="77777777" w:rsidTr="00FF0CB1">
        <w:trPr>
          <w:trHeight w:val="20"/>
          <w:ins w:id="5056"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04F49996" w14:textId="77777777" w:rsidR="00F269CD" w:rsidRPr="00B828D1" w:rsidRDefault="00F269CD" w:rsidP="00FF0CB1">
            <w:pPr>
              <w:rPr>
                <w:ins w:id="5057" w:author="Shiv Mangal Rahi" w:date="2020-01-02T14:54:00Z"/>
                <w:rFonts w:ascii="Calibri" w:eastAsia="Times New Roman" w:hAnsi="Calibri" w:cs="Calibri"/>
                <w:color w:val="000000"/>
                <w:sz w:val="20"/>
                <w:szCs w:val="20"/>
                <w:lang w:val="en-US"/>
              </w:rPr>
            </w:pPr>
            <w:ins w:id="5058" w:author="Shiv Mangal Rahi" w:date="2020-01-02T14:54:00Z">
              <w:r w:rsidRPr="00B828D1">
                <w:rPr>
                  <w:rFonts w:ascii="Calibri" w:eastAsia="Times New Roman" w:hAnsi="Calibri" w:cs="Calibri"/>
                  <w:color w:val="000000"/>
                  <w:sz w:val="20"/>
                  <w:szCs w:val="20"/>
                  <w:lang w:val="en-US"/>
                </w:rPr>
                <w:t>List Display Format</w:t>
              </w:r>
            </w:ins>
          </w:p>
        </w:tc>
        <w:tc>
          <w:tcPr>
            <w:tcW w:w="1415" w:type="dxa"/>
            <w:tcBorders>
              <w:top w:val="nil"/>
              <w:left w:val="nil"/>
              <w:bottom w:val="single" w:sz="4" w:space="0" w:color="auto"/>
              <w:right w:val="single" w:sz="4" w:space="0" w:color="auto"/>
            </w:tcBorders>
            <w:shd w:val="clear" w:color="auto" w:fill="auto"/>
            <w:vAlign w:val="center"/>
            <w:hideMark/>
          </w:tcPr>
          <w:p w14:paraId="36B4CA3D" w14:textId="77777777" w:rsidR="00F269CD" w:rsidRPr="00B828D1" w:rsidRDefault="00F269CD" w:rsidP="00FF0CB1">
            <w:pPr>
              <w:rPr>
                <w:ins w:id="5059" w:author="Shiv Mangal Rahi" w:date="2020-01-02T14:54:00Z"/>
                <w:rFonts w:ascii="Calibri" w:eastAsia="Times New Roman" w:hAnsi="Calibri" w:cs="Calibri"/>
                <w:color w:val="000000"/>
                <w:sz w:val="20"/>
                <w:szCs w:val="20"/>
                <w:lang w:val="en-US"/>
              </w:rPr>
            </w:pPr>
            <w:ins w:id="5060"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50BF4938" w14:textId="77777777" w:rsidR="00F269CD" w:rsidRPr="00B828D1" w:rsidRDefault="00F269CD" w:rsidP="00FF0CB1">
            <w:pPr>
              <w:rPr>
                <w:ins w:id="5061" w:author="Shiv Mangal Rahi" w:date="2020-01-02T14:54:00Z"/>
                <w:rFonts w:ascii="Calibri" w:eastAsia="Times New Roman" w:hAnsi="Calibri" w:cs="Calibri"/>
                <w:color w:val="000000"/>
                <w:sz w:val="20"/>
                <w:szCs w:val="20"/>
                <w:lang w:val="en-US"/>
              </w:rPr>
            </w:pPr>
            <w:ins w:id="5062" w:author="Shiv Mangal Rahi" w:date="2020-01-02T14:54:00Z">
              <w:r w:rsidRPr="00B828D1">
                <w:rPr>
                  <w:rFonts w:ascii="Calibri" w:eastAsia="Times New Roman" w:hAnsi="Calibri" w:cs="Calibri"/>
                  <w:color w:val="000000"/>
                  <w:sz w:val="20"/>
                  <w:szCs w:val="20"/>
                  <w:lang w:val="en-US"/>
                </w:rPr>
                <w:t>{Code}</w:t>
              </w:r>
            </w:ins>
          </w:p>
        </w:tc>
        <w:tc>
          <w:tcPr>
            <w:tcW w:w="1580" w:type="dxa"/>
            <w:tcBorders>
              <w:top w:val="nil"/>
              <w:left w:val="nil"/>
              <w:bottom w:val="single" w:sz="4" w:space="0" w:color="auto"/>
              <w:right w:val="single" w:sz="4" w:space="0" w:color="auto"/>
            </w:tcBorders>
            <w:shd w:val="clear" w:color="auto" w:fill="auto"/>
            <w:vAlign w:val="center"/>
            <w:hideMark/>
          </w:tcPr>
          <w:p w14:paraId="5568D8FC" w14:textId="77777777" w:rsidR="00F269CD" w:rsidRPr="00B828D1" w:rsidRDefault="00F269CD" w:rsidP="00FF0CB1">
            <w:pPr>
              <w:rPr>
                <w:ins w:id="5063" w:author="Shiv Mangal Rahi" w:date="2020-01-02T14:54:00Z"/>
                <w:rFonts w:ascii="Calibri" w:eastAsia="Times New Roman" w:hAnsi="Calibri" w:cs="Calibri"/>
                <w:color w:val="000000"/>
                <w:sz w:val="20"/>
                <w:szCs w:val="20"/>
                <w:lang w:val="en-US"/>
              </w:rPr>
            </w:pPr>
            <w:ins w:id="5064"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32592E1D" w14:textId="77777777" w:rsidR="00F269CD" w:rsidRPr="00B828D1" w:rsidRDefault="00F269CD" w:rsidP="00FF0CB1">
            <w:pPr>
              <w:rPr>
                <w:ins w:id="5065" w:author="Shiv Mangal Rahi" w:date="2020-01-02T14:54:00Z"/>
                <w:rFonts w:ascii="Calibri" w:eastAsia="Times New Roman" w:hAnsi="Calibri" w:cs="Calibri"/>
                <w:color w:val="000000"/>
                <w:sz w:val="20"/>
                <w:szCs w:val="20"/>
                <w:lang w:val="en-US"/>
              </w:rPr>
            </w:pPr>
            <w:ins w:id="5066" w:author="Shiv Mangal Rahi" w:date="2020-01-02T14:54:00Z">
              <w:r w:rsidRPr="00B828D1">
                <w:rPr>
                  <w:rFonts w:ascii="Calibri" w:eastAsia="Times New Roman" w:hAnsi="Calibri" w:cs="Calibri"/>
                  <w:color w:val="000000"/>
                  <w:sz w:val="20"/>
                  <w:szCs w:val="20"/>
                  <w:lang w:val="en-US"/>
                </w:rPr>
                <w:t>{Code}</w:t>
              </w:r>
            </w:ins>
          </w:p>
        </w:tc>
        <w:tc>
          <w:tcPr>
            <w:tcW w:w="1415" w:type="dxa"/>
            <w:tcBorders>
              <w:top w:val="nil"/>
              <w:left w:val="nil"/>
              <w:bottom w:val="single" w:sz="4" w:space="0" w:color="auto"/>
              <w:right w:val="single" w:sz="4" w:space="0" w:color="auto"/>
            </w:tcBorders>
            <w:shd w:val="clear" w:color="auto" w:fill="auto"/>
            <w:vAlign w:val="center"/>
            <w:hideMark/>
          </w:tcPr>
          <w:p w14:paraId="224ADDF6" w14:textId="77777777" w:rsidR="00F269CD" w:rsidRPr="00B828D1" w:rsidRDefault="00F269CD" w:rsidP="00FF0CB1">
            <w:pPr>
              <w:rPr>
                <w:ins w:id="5067" w:author="Shiv Mangal Rahi" w:date="2020-01-02T14:54:00Z"/>
                <w:rFonts w:ascii="Calibri" w:eastAsia="Times New Roman" w:hAnsi="Calibri" w:cs="Calibri"/>
                <w:color w:val="000000"/>
                <w:sz w:val="20"/>
                <w:szCs w:val="20"/>
                <w:lang w:val="en-US"/>
              </w:rPr>
            </w:pPr>
            <w:ins w:id="5068" w:author="Shiv Mangal Rahi" w:date="2020-01-02T14:54:00Z">
              <w:r w:rsidRPr="00B828D1">
                <w:rPr>
                  <w:rFonts w:ascii="Calibri" w:eastAsia="Times New Roman" w:hAnsi="Calibri" w:cs="Calibri"/>
                  <w:color w:val="000000"/>
                  <w:sz w:val="20"/>
                  <w:szCs w:val="20"/>
                  <w:lang w:val="en-US"/>
                </w:rPr>
                <w:t>N/A</w:t>
              </w:r>
            </w:ins>
          </w:p>
        </w:tc>
      </w:tr>
      <w:tr w:rsidR="00F269CD" w:rsidRPr="00B828D1" w14:paraId="68C7FA45" w14:textId="77777777" w:rsidTr="00FF0CB1">
        <w:trPr>
          <w:trHeight w:val="20"/>
          <w:ins w:id="5069"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6F986172" w14:textId="77777777" w:rsidR="00F269CD" w:rsidRPr="00B828D1" w:rsidRDefault="00F269CD" w:rsidP="00FF0CB1">
            <w:pPr>
              <w:rPr>
                <w:ins w:id="5070" w:author="Shiv Mangal Rahi" w:date="2020-01-02T14:54:00Z"/>
                <w:rFonts w:ascii="Calibri" w:eastAsia="Times New Roman" w:hAnsi="Calibri" w:cs="Calibri"/>
                <w:color w:val="000000"/>
                <w:sz w:val="20"/>
                <w:szCs w:val="20"/>
                <w:lang w:val="en-US"/>
              </w:rPr>
            </w:pPr>
            <w:ins w:id="5071" w:author="Shiv Mangal Rahi" w:date="2020-01-02T14:54:00Z">
              <w:r w:rsidRPr="00B828D1">
                <w:rPr>
                  <w:rFonts w:ascii="Calibri" w:eastAsia="Times New Roman" w:hAnsi="Calibri" w:cs="Calibri"/>
                  <w:color w:val="000000"/>
                  <w:sz w:val="20"/>
                  <w:szCs w:val="20"/>
                  <w:lang w:val="en-US"/>
                </w:rPr>
                <w:t>Show In Detail Tile</w:t>
              </w:r>
            </w:ins>
          </w:p>
        </w:tc>
        <w:tc>
          <w:tcPr>
            <w:tcW w:w="1415" w:type="dxa"/>
            <w:tcBorders>
              <w:top w:val="nil"/>
              <w:left w:val="nil"/>
              <w:bottom w:val="single" w:sz="4" w:space="0" w:color="auto"/>
              <w:right w:val="single" w:sz="4" w:space="0" w:color="auto"/>
            </w:tcBorders>
            <w:shd w:val="clear" w:color="auto" w:fill="auto"/>
            <w:vAlign w:val="center"/>
            <w:hideMark/>
          </w:tcPr>
          <w:p w14:paraId="43DF394A" w14:textId="77777777" w:rsidR="00F269CD" w:rsidRPr="00B828D1" w:rsidRDefault="00F269CD" w:rsidP="00FF0CB1">
            <w:pPr>
              <w:rPr>
                <w:ins w:id="5072" w:author="Shiv Mangal Rahi" w:date="2020-01-02T14:54:00Z"/>
                <w:rFonts w:ascii="Calibri" w:eastAsia="Times New Roman" w:hAnsi="Calibri" w:cs="Calibri"/>
                <w:color w:val="000000"/>
                <w:sz w:val="20"/>
                <w:szCs w:val="20"/>
                <w:lang w:val="en-US"/>
              </w:rPr>
            </w:pPr>
            <w:ins w:id="5073"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65A5B4DB" w14:textId="77777777" w:rsidR="00F269CD" w:rsidRPr="00B828D1" w:rsidRDefault="00F269CD" w:rsidP="00FF0CB1">
            <w:pPr>
              <w:rPr>
                <w:ins w:id="5074" w:author="Shiv Mangal Rahi" w:date="2020-01-02T14:54:00Z"/>
                <w:rFonts w:ascii="Calibri" w:eastAsia="Times New Roman" w:hAnsi="Calibri" w:cs="Calibri"/>
                <w:color w:val="000000"/>
                <w:sz w:val="20"/>
                <w:szCs w:val="20"/>
                <w:lang w:val="en-US"/>
              </w:rPr>
            </w:pPr>
            <w:ins w:id="5075" w:author="Shiv Mangal Rahi" w:date="2020-01-02T14:54:00Z">
              <w:r w:rsidRPr="00B828D1">
                <w:rPr>
                  <w:rFonts w:ascii="Calibri" w:eastAsia="Times New Roman" w:hAnsi="Calibri" w:cs="Calibri"/>
                  <w:color w:val="000000"/>
                  <w:sz w:val="20"/>
                  <w:szCs w:val="20"/>
                  <w:lang w:val="en-US"/>
                </w:rPr>
                <w:t>TRUE</w:t>
              </w:r>
            </w:ins>
          </w:p>
        </w:tc>
        <w:tc>
          <w:tcPr>
            <w:tcW w:w="1580" w:type="dxa"/>
            <w:tcBorders>
              <w:top w:val="nil"/>
              <w:left w:val="nil"/>
              <w:bottom w:val="single" w:sz="4" w:space="0" w:color="auto"/>
              <w:right w:val="single" w:sz="4" w:space="0" w:color="auto"/>
            </w:tcBorders>
            <w:shd w:val="clear" w:color="auto" w:fill="auto"/>
            <w:vAlign w:val="center"/>
            <w:hideMark/>
          </w:tcPr>
          <w:p w14:paraId="211821C2" w14:textId="77777777" w:rsidR="00F269CD" w:rsidRPr="00B828D1" w:rsidRDefault="00F269CD" w:rsidP="00FF0CB1">
            <w:pPr>
              <w:rPr>
                <w:ins w:id="5076" w:author="Shiv Mangal Rahi" w:date="2020-01-02T14:54:00Z"/>
                <w:rFonts w:ascii="Calibri" w:eastAsia="Times New Roman" w:hAnsi="Calibri" w:cs="Calibri"/>
                <w:color w:val="000000"/>
                <w:sz w:val="20"/>
                <w:szCs w:val="20"/>
                <w:lang w:val="en-US"/>
              </w:rPr>
            </w:pPr>
            <w:ins w:id="5077"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35D3CE0B" w14:textId="77777777" w:rsidR="00F269CD" w:rsidRPr="00B828D1" w:rsidRDefault="00F269CD" w:rsidP="00FF0CB1">
            <w:pPr>
              <w:rPr>
                <w:ins w:id="5078" w:author="Shiv Mangal Rahi" w:date="2020-01-02T14:54:00Z"/>
                <w:rFonts w:ascii="Calibri" w:eastAsia="Times New Roman" w:hAnsi="Calibri" w:cs="Calibri"/>
                <w:color w:val="000000"/>
                <w:sz w:val="20"/>
                <w:szCs w:val="20"/>
                <w:lang w:val="en-US"/>
              </w:rPr>
            </w:pPr>
            <w:ins w:id="5079"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1994492D" w14:textId="77777777" w:rsidR="00F269CD" w:rsidRPr="00B828D1" w:rsidRDefault="00F269CD" w:rsidP="00FF0CB1">
            <w:pPr>
              <w:rPr>
                <w:ins w:id="5080" w:author="Shiv Mangal Rahi" w:date="2020-01-02T14:54:00Z"/>
                <w:rFonts w:ascii="Calibri" w:eastAsia="Times New Roman" w:hAnsi="Calibri" w:cs="Calibri"/>
                <w:color w:val="000000"/>
                <w:sz w:val="20"/>
                <w:szCs w:val="20"/>
                <w:lang w:val="en-US"/>
              </w:rPr>
            </w:pPr>
            <w:ins w:id="5081" w:author="Shiv Mangal Rahi" w:date="2020-01-02T14:54:00Z">
              <w:r w:rsidRPr="00B828D1">
                <w:rPr>
                  <w:rFonts w:ascii="Calibri" w:eastAsia="Times New Roman" w:hAnsi="Calibri" w:cs="Calibri"/>
                  <w:color w:val="000000"/>
                  <w:sz w:val="20"/>
                  <w:szCs w:val="20"/>
                  <w:lang w:val="en-US"/>
                </w:rPr>
                <w:t>TRUE</w:t>
              </w:r>
            </w:ins>
          </w:p>
        </w:tc>
      </w:tr>
      <w:tr w:rsidR="00F269CD" w:rsidRPr="00B828D1" w14:paraId="58D39C2D" w14:textId="77777777" w:rsidTr="00FF0CB1">
        <w:trPr>
          <w:trHeight w:val="20"/>
          <w:ins w:id="5082"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5AD90860" w14:textId="77777777" w:rsidR="00F269CD" w:rsidRPr="00B828D1" w:rsidRDefault="00F269CD" w:rsidP="00FF0CB1">
            <w:pPr>
              <w:rPr>
                <w:ins w:id="5083" w:author="Shiv Mangal Rahi" w:date="2020-01-02T14:54:00Z"/>
                <w:rFonts w:ascii="Calibri" w:eastAsia="Times New Roman" w:hAnsi="Calibri" w:cs="Calibri"/>
                <w:color w:val="000000"/>
                <w:sz w:val="20"/>
                <w:szCs w:val="20"/>
                <w:lang w:val="en-US"/>
              </w:rPr>
            </w:pPr>
            <w:ins w:id="5084" w:author="Shiv Mangal Rahi" w:date="2020-01-02T14:54:00Z">
              <w:r w:rsidRPr="00B828D1">
                <w:rPr>
                  <w:rFonts w:ascii="Calibri" w:eastAsia="Times New Roman" w:hAnsi="Calibri" w:cs="Calibri"/>
                  <w:color w:val="000000"/>
                  <w:sz w:val="20"/>
                  <w:szCs w:val="20"/>
                  <w:lang w:val="en-US"/>
                </w:rPr>
                <w:t>Is Editable</w:t>
              </w:r>
            </w:ins>
          </w:p>
        </w:tc>
        <w:tc>
          <w:tcPr>
            <w:tcW w:w="1415" w:type="dxa"/>
            <w:tcBorders>
              <w:top w:val="nil"/>
              <w:left w:val="nil"/>
              <w:bottom w:val="single" w:sz="4" w:space="0" w:color="auto"/>
              <w:right w:val="single" w:sz="4" w:space="0" w:color="auto"/>
            </w:tcBorders>
            <w:shd w:val="clear" w:color="auto" w:fill="auto"/>
            <w:vAlign w:val="center"/>
            <w:hideMark/>
          </w:tcPr>
          <w:p w14:paraId="53232683" w14:textId="77777777" w:rsidR="00F269CD" w:rsidRPr="00B828D1" w:rsidRDefault="00F269CD" w:rsidP="00FF0CB1">
            <w:pPr>
              <w:rPr>
                <w:ins w:id="5085" w:author="Shiv Mangal Rahi" w:date="2020-01-02T14:54:00Z"/>
                <w:rFonts w:ascii="Calibri" w:eastAsia="Times New Roman" w:hAnsi="Calibri" w:cs="Calibri"/>
                <w:color w:val="000000"/>
                <w:sz w:val="20"/>
                <w:szCs w:val="20"/>
                <w:lang w:val="en-US"/>
              </w:rPr>
            </w:pPr>
            <w:ins w:id="5086"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06894F0D" w14:textId="77777777" w:rsidR="00F269CD" w:rsidRPr="00B828D1" w:rsidRDefault="00F269CD" w:rsidP="00FF0CB1">
            <w:pPr>
              <w:rPr>
                <w:ins w:id="5087" w:author="Shiv Mangal Rahi" w:date="2020-01-02T14:54:00Z"/>
                <w:rFonts w:ascii="Calibri" w:eastAsia="Times New Roman" w:hAnsi="Calibri" w:cs="Calibri"/>
                <w:color w:val="000000"/>
                <w:sz w:val="20"/>
                <w:szCs w:val="20"/>
                <w:lang w:val="en-US"/>
              </w:rPr>
            </w:pPr>
            <w:ins w:id="5088" w:author="Shiv Mangal Rahi" w:date="2020-01-02T14:54:00Z">
              <w:r w:rsidRPr="00B828D1">
                <w:rPr>
                  <w:rFonts w:ascii="Calibri" w:eastAsia="Times New Roman" w:hAnsi="Calibri" w:cs="Calibri"/>
                  <w:color w:val="000000"/>
                  <w:sz w:val="20"/>
                  <w:szCs w:val="20"/>
                  <w:lang w:val="en-US"/>
                </w:rPr>
                <w:t>TRUE</w:t>
              </w:r>
            </w:ins>
          </w:p>
        </w:tc>
        <w:tc>
          <w:tcPr>
            <w:tcW w:w="1580" w:type="dxa"/>
            <w:tcBorders>
              <w:top w:val="nil"/>
              <w:left w:val="nil"/>
              <w:bottom w:val="single" w:sz="4" w:space="0" w:color="auto"/>
              <w:right w:val="single" w:sz="4" w:space="0" w:color="auto"/>
            </w:tcBorders>
            <w:shd w:val="clear" w:color="auto" w:fill="auto"/>
            <w:vAlign w:val="center"/>
            <w:hideMark/>
          </w:tcPr>
          <w:p w14:paraId="5CAA68EF" w14:textId="77777777" w:rsidR="00F269CD" w:rsidRPr="00B828D1" w:rsidRDefault="00F269CD" w:rsidP="00FF0CB1">
            <w:pPr>
              <w:rPr>
                <w:ins w:id="5089" w:author="Shiv Mangal Rahi" w:date="2020-01-02T14:54:00Z"/>
                <w:rFonts w:ascii="Calibri" w:eastAsia="Times New Roman" w:hAnsi="Calibri" w:cs="Calibri"/>
                <w:color w:val="000000"/>
                <w:sz w:val="20"/>
                <w:szCs w:val="20"/>
                <w:lang w:val="en-US"/>
              </w:rPr>
            </w:pPr>
            <w:ins w:id="5090"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1088700B" w14:textId="77777777" w:rsidR="00F269CD" w:rsidRPr="00B828D1" w:rsidRDefault="00F269CD" w:rsidP="00FF0CB1">
            <w:pPr>
              <w:rPr>
                <w:ins w:id="5091" w:author="Shiv Mangal Rahi" w:date="2020-01-02T14:54:00Z"/>
                <w:rFonts w:ascii="Calibri" w:eastAsia="Times New Roman" w:hAnsi="Calibri" w:cs="Calibri"/>
                <w:color w:val="000000"/>
                <w:sz w:val="20"/>
                <w:szCs w:val="20"/>
                <w:lang w:val="en-US"/>
              </w:rPr>
            </w:pPr>
            <w:ins w:id="5092"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5D3F19F4" w14:textId="77777777" w:rsidR="00F269CD" w:rsidRPr="00B828D1" w:rsidRDefault="00F269CD" w:rsidP="00FF0CB1">
            <w:pPr>
              <w:rPr>
                <w:ins w:id="5093" w:author="Shiv Mangal Rahi" w:date="2020-01-02T14:54:00Z"/>
                <w:rFonts w:ascii="Calibri" w:eastAsia="Times New Roman" w:hAnsi="Calibri" w:cs="Calibri"/>
                <w:color w:val="000000"/>
                <w:sz w:val="20"/>
                <w:szCs w:val="20"/>
                <w:lang w:val="en-US"/>
              </w:rPr>
            </w:pPr>
            <w:ins w:id="5094"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24944D0C" w14:textId="77777777" w:rsidTr="00FF0CB1">
        <w:trPr>
          <w:trHeight w:val="20"/>
          <w:ins w:id="5095"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491B51D3" w14:textId="77777777" w:rsidR="00F269CD" w:rsidRPr="00B828D1" w:rsidRDefault="00F269CD" w:rsidP="00FF0CB1">
            <w:pPr>
              <w:rPr>
                <w:ins w:id="5096" w:author="Shiv Mangal Rahi" w:date="2020-01-02T14:54:00Z"/>
                <w:rFonts w:ascii="Calibri" w:eastAsia="Times New Roman" w:hAnsi="Calibri" w:cs="Calibri"/>
                <w:color w:val="000000"/>
                <w:sz w:val="20"/>
                <w:szCs w:val="20"/>
                <w:lang w:val="en-US"/>
              </w:rPr>
            </w:pPr>
            <w:ins w:id="5097" w:author="Shiv Mangal Rahi" w:date="2020-01-02T14:54:00Z">
              <w:r w:rsidRPr="00B828D1">
                <w:rPr>
                  <w:rFonts w:ascii="Calibri" w:eastAsia="Times New Roman" w:hAnsi="Calibri" w:cs="Calibri"/>
                  <w:color w:val="000000"/>
                  <w:sz w:val="20"/>
                  <w:szCs w:val="20"/>
                  <w:lang w:val="en-US"/>
                </w:rPr>
                <w:t>Is Listable</w:t>
              </w:r>
            </w:ins>
          </w:p>
        </w:tc>
        <w:tc>
          <w:tcPr>
            <w:tcW w:w="1415" w:type="dxa"/>
            <w:tcBorders>
              <w:top w:val="nil"/>
              <w:left w:val="nil"/>
              <w:bottom w:val="single" w:sz="4" w:space="0" w:color="auto"/>
              <w:right w:val="single" w:sz="4" w:space="0" w:color="auto"/>
            </w:tcBorders>
            <w:shd w:val="clear" w:color="auto" w:fill="auto"/>
            <w:vAlign w:val="center"/>
            <w:hideMark/>
          </w:tcPr>
          <w:p w14:paraId="381EDF93" w14:textId="77777777" w:rsidR="00F269CD" w:rsidRPr="00B828D1" w:rsidRDefault="00F269CD" w:rsidP="00FF0CB1">
            <w:pPr>
              <w:rPr>
                <w:ins w:id="5098" w:author="Shiv Mangal Rahi" w:date="2020-01-02T14:54:00Z"/>
                <w:rFonts w:ascii="Calibri" w:eastAsia="Times New Roman" w:hAnsi="Calibri" w:cs="Calibri"/>
                <w:color w:val="000000"/>
                <w:sz w:val="20"/>
                <w:szCs w:val="20"/>
                <w:lang w:val="en-US"/>
              </w:rPr>
            </w:pPr>
            <w:ins w:id="5099"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1373CEAA" w14:textId="77777777" w:rsidR="00F269CD" w:rsidRPr="00B828D1" w:rsidRDefault="00F269CD" w:rsidP="00FF0CB1">
            <w:pPr>
              <w:rPr>
                <w:ins w:id="5100" w:author="Shiv Mangal Rahi" w:date="2020-01-02T14:54:00Z"/>
                <w:rFonts w:ascii="Calibri" w:eastAsia="Times New Roman" w:hAnsi="Calibri" w:cs="Calibri"/>
                <w:color w:val="000000"/>
                <w:sz w:val="20"/>
                <w:szCs w:val="20"/>
                <w:lang w:val="en-US"/>
              </w:rPr>
            </w:pPr>
            <w:ins w:id="5101" w:author="Shiv Mangal Rahi" w:date="2020-01-02T14:54:00Z">
              <w:r w:rsidRPr="00B828D1">
                <w:rPr>
                  <w:rFonts w:ascii="Calibri" w:eastAsia="Times New Roman" w:hAnsi="Calibri" w:cs="Calibri"/>
                  <w:color w:val="000000"/>
                  <w:sz w:val="20"/>
                  <w:szCs w:val="20"/>
                  <w:lang w:val="en-US"/>
                </w:rPr>
                <w:t>TRUE</w:t>
              </w:r>
            </w:ins>
          </w:p>
        </w:tc>
        <w:tc>
          <w:tcPr>
            <w:tcW w:w="1580" w:type="dxa"/>
            <w:tcBorders>
              <w:top w:val="nil"/>
              <w:left w:val="nil"/>
              <w:bottom w:val="single" w:sz="4" w:space="0" w:color="auto"/>
              <w:right w:val="single" w:sz="4" w:space="0" w:color="auto"/>
            </w:tcBorders>
            <w:shd w:val="clear" w:color="auto" w:fill="auto"/>
            <w:vAlign w:val="center"/>
            <w:hideMark/>
          </w:tcPr>
          <w:p w14:paraId="5CCC1571" w14:textId="77777777" w:rsidR="00F269CD" w:rsidRPr="00B828D1" w:rsidRDefault="00F269CD" w:rsidP="00FF0CB1">
            <w:pPr>
              <w:rPr>
                <w:ins w:id="5102" w:author="Shiv Mangal Rahi" w:date="2020-01-02T14:54:00Z"/>
                <w:rFonts w:ascii="Calibri" w:eastAsia="Times New Roman" w:hAnsi="Calibri" w:cs="Calibri"/>
                <w:color w:val="000000"/>
                <w:sz w:val="20"/>
                <w:szCs w:val="20"/>
                <w:lang w:val="en-US"/>
              </w:rPr>
            </w:pPr>
            <w:ins w:id="5103"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1C5F670C" w14:textId="77777777" w:rsidR="00F269CD" w:rsidRPr="00B828D1" w:rsidRDefault="00F269CD" w:rsidP="00FF0CB1">
            <w:pPr>
              <w:rPr>
                <w:ins w:id="5104" w:author="Shiv Mangal Rahi" w:date="2020-01-02T14:54:00Z"/>
                <w:rFonts w:ascii="Calibri" w:eastAsia="Times New Roman" w:hAnsi="Calibri" w:cs="Calibri"/>
                <w:color w:val="000000"/>
                <w:sz w:val="20"/>
                <w:szCs w:val="20"/>
                <w:lang w:val="en-US"/>
              </w:rPr>
            </w:pPr>
            <w:ins w:id="5105"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1300E66B" w14:textId="77777777" w:rsidR="00F269CD" w:rsidRPr="00B828D1" w:rsidRDefault="00F269CD" w:rsidP="00FF0CB1">
            <w:pPr>
              <w:rPr>
                <w:ins w:id="5106" w:author="Shiv Mangal Rahi" w:date="2020-01-02T14:54:00Z"/>
                <w:rFonts w:ascii="Calibri" w:eastAsia="Times New Roman" w:hAnsi="Calibri" w:cs="Calibri"/>
                <w:color w:val="000000"/>
                <w:sz w:val="20"/>
                <w:szCs w:val="20"/>
                <w:lang w:val="en-US"/>
              </w:rPr>
            </w:pPr>
            <w:ins w:id="5107"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18C00F04" w14:textId="77777777" w:rsidTr="00FF0CB1">
        <w:trPr>
          <w:trHeight w:val="20"/>
          <w:ins w:id="5108"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685C8559" w14:textId="77777777" w:rsidR="00F269CD" w:rsidRPr="00B828D1" w:rsidRDefault="00F269CD" w:rsidP="00FF0CB1">
            <w:pPr>
              <w:rPr>
                <w:ins w:id="5109" w:author="Shiv Mangal Rahi" w:date="2020-01-02T14:54:00Z"/>
                <w:rFonts w:ascii="Calibri" w:eastAsia="Times New Roman" w:hAnsi="Calibri" w:cs="Calibri"/>
                <w:color w:val="000000"/>
                <w:sz w:val="20"/>
                <w:szCs w:val="20"/>
                <w:lang w:val="en-US"/>
              </w:rPr>
            </w:pPr>
            <w:ins w:id="5110" w:author="Shiv Mangal Rahi" w:date="2020-01-02T14:54:00Z">
              <w:r w:rsidRPr="00B828D1">
                <w:rPr>
                  <w:rFonts w:ascii="Calibri" w:eastAsia="Times New Roman" w:hAnsi="Calibri" w:cs="Calibri"/>
                  <w:color w:val="000000"/>
                  <w:sz w:val="20"/>
                  <w:szCs w:val="20"/>
                  <w:lang w:val="en-US"/>
                </w:rPr>
                <w:t>Is Required</w:t>
              </w:r>
            </w:ins>
          </w:p>
        </w:tc>
        <w:tc>
          <w:tcPr>
            <w:tcW w:w="1415" w:type="dxa"/>
            <w:tcBorders>
              <w:top w:val="nil"/>
              <w:left w:val="nil"/>
              <w:bottom w:val="single" w:sz="4" w:space="0" w:color="auto"/>
              <w:right w:val="single" w:sz="4" w:space="0" w:color="auto"/>
            </w:tcBorders>
            <w:shd w:val="clear" w:color="auto" w:fill="auto"/>
            <w:vAlign w:val="center"/>
            <w:hideMark/>
          </w:tcPr>
          <w:p w14:paraId="407485D1" w14:textId="77777777" w:rsidR="00F269CD" w:rsidRPr="00B828D1" w:rsidRDefault="00F269CD" w:rsidP="00FF0CB1">
            <w:pPr>
              <w:rPr>
                <w:ins w:id="5111" w:author="Shiv Mangal Rahi" w:date="2020-01-02T14:54:00Z"/>
                <w:rFonts w:ascii="Calibri" w:eastAsia="Times New Roman" w:hAnsi="Calibri" w:cs="Calibri"/>
                <w:color w:val="000000"/>
                <w:sz w:val="20"/>
                <w:szCs w:val="20"/>
                <w:lang w:val="en-US"/>
              </w:rPr>
            </w:pPr>
            <w:ins w:id="5112"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513E7EA3" w14:textId="77777777" w:rsidR="00F269CD" w:rsidRPr="00B828D1" w:rsidRDefault="00F269CD" w:rsidP="00FF0CB1">
            <w:pPr>
              <w:rPr>
                <w:ins w:id="5113" w:author="Shiv Mangal Rahi" w:date="2020-01-02T14:54:00Z"/>
                <w:rFonts w:ascii="Calibri" w:eastAsia="Times New Roman" w:hAnsi="Calibri" w:cs="Calibri"/>
                <w:color w:val="000000"/>
                <w:sz w:val="20"/>
                <w:szCs w:val="20"/>
                <w:lang w:val="en-US"/>
              </w:rPr>
            </w:pPr>
            <w:ins w:id="5114" w:author="Shiv Mangal Rahi" w:date="2020-01-02T14:54:00Z">
              <w:r>
                <w:rPr>
                  <w:rFonts w:ascii="Calibri" w:eastAsia="Times New Roman" w:hAnsi="Calibri" w:cs="Calibri"/>
                  <w:color w:val="000000"/>
                  <w:sz w:val="20"/>
                  <w:szCs w:val="20"/>
                  <w:lang w:val="en-US"/>
                </w:rPr>
                <w:t>TRUE</w:t>
              </w:r>
            </w:ins>
          </w:p>
        </w:tc>
        <w:tc>
          <w:tcPr>
            <w:tcW w:w="1580" w:type="dxa"/>
            <w:tcBorders>
              <w:top w:val="nil"/>
              <w:left w:val="nil"/>
              <w:bottom w:val="single" w:sz="4" w:space="0" w:color="auto"/>
              <w:right w:val="single" w:sz="4" w:space="0" w:color="auto"/>
            </w:tcBorders>
            <w:shd w:val="clear" w:color="auto" w:fill="auto"/>
            <w:vAlign w:val="center"/>
            <w:hideMark/>
          </w:tcPr>
          <w:p w14:paraId="658D19A4" w14:textId="77777777" w:rsidR="00F269CD" w:rsidRPr="00B828D1" w:rsidRDefault="00F269CD" w:rsidP="00FF0CB1">
            <w:pPr>
              <w:rPr>
                <w:ins w:id="5115" w:author="Shiv Mangal Rahi" w:date="2020-01-02T14:54:00Z"/>
                <w:rFonts w:ascii="Calibri" w:eastAsia="Times New Roman" w:hAnsi="Calibri" w:cs="Calibri"/>
                <w:color w:val="000000"/>
                <w:sz w:val="20"/>
                <w:szCs w:val="20"/>
                <w:lang w:val="en-US"/>
              </w:rPr>
            </w:pPr>
            <w:ins w:id="5116" w:author="Shiv Mangal Rahi" w:date="2020-01-02T14:54:00Z">
              <w:r>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711D8E07" w14:textId="77777777" w:rsidR="00F269CD" w:rsidRPr="00B828D1" w:rsidRDefault="00F269CD" w:rsidP="00FF0CB1">
            <w:pPr>
              <w:rPr>
                <w:ins w:id="5117" w:author="Shiv Mangal Rahi" w:date="2020-01-02T14:54:00Z"/>
                <w:rFonts w:ascii="Calibri" w:eastAsia="Times New Roman" w:hAnsi="Calibri" w:cs="Calibri"/>
                <w:color w:val="000000"/>
                <w:sz w:val="20"/>
                <w:szCs w:val="20"/>
                <w:lang w:val="en-US"/>
              </w:rPr>
            </w:pPr>
            <w:ins w:id="5118"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15DEA080" w14:textId="77777777" w:rsidR="00F269CD" w:rsidRPr="00B828D1" w:rsidRDefault="00F269CD" w:rsidP="00FF0CB1">
            <w:pPr>
              <w:rPr>
                <w:ins w:id="5119" w:author="Shiv Mangal Rahi" w:date="2020-01-02T14:54:00Z"/>
                <w:rFonts w:ascii="Calibri" w:eastAsia="Times New Roman" w:hAnsi="Calibri" w:cs="Calibri"/>
                <w:color w:val="000000"/>
                <w:sz w:val="20"/>
                <w:szCs w:val="20"/>
                <w:lang w:val="en-US"/>
              </w:rPr>
            </w:pPr>
            <w:ins w:id="5120"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2DF40589" w14:textId="77777777" w:rsidTr="00FF0CB1">
        <w:trPr>
          <w:trHeight w:val="20"/>
          <w:ins w:id="5121"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1B0CCEFE" w14:textId="77777777" w:rsidR="00F269CD" w:rsidRPr="00B828D1" w:rsidRDefault="00F269CD" w:rsidP="00FF0CB1">
            <w:pPr>
              <w:rPr>
                <w:ins w:id="5122" w:author="Shiv Mangal Rahi" w:date="2020-01-02T14:54:00Z"/>
                <w:rFonts w:ascii="Calibri" w:eastAsia="Times New Roman" w:hAnsi="Calibri" w:cs="Calibri"/>
                <w:color w:val="000000"/>
                <w:sz w:val="20"/>
                <w:szCs w:val="20"/>
                <w:lang w:val="en-US"/>
              </w:rPr>
            </w:pPr>
            <w:ins w:id="5123" w:author="Shiv Mangal Rahi" w:date="2020-01-02T14:54:00Z">
              <w:r w:rsidRPr="00B828D1">
                <w:rPr>
                  <w:rFonts w:ascii="Calibri" w:eastAsia="Times New Roman" w:hAnsi="Calibri" w:cs="Calibri"/>
                  <w:color w:val="000000"/>
                  <w:sz w:val="20"/>
                  <w:szCs w:val="20"/>
                  <w:lang w:val="en-US"/>
                </w:rPr>
                <w:t>Part of Key</w:t>
              </w:r>
            </w:ins>
          </w:p>
        </w:tc>
        <w:tc>
          <w:tcPr>
            <w:tcW w:w="1415" w:type="dxa"/>
            <w:tcBorders>
              <w:top w:val="nil"/>
              <w:left w:val="nil"/>
              <w:bottom w:val="single" w:sz="4" w:space="0" w:color="auto"/>
              <w:right w:val="single" w:sz="4" w:space="0" w:color="auto"/>
            </w:tcBorders>
            <w:shd w:val="clear" w:color="auto" w:fill="auto"/>
            <w:vAlign w:val="center"/>
            <w:hideMark/>
          </w:tcPr>
          <w:p w14:paraId="556DA523" w14:textId="77777777" w:rsidR="00F269CD" w:rsidRPr="00B828D1" w:rsidRDefault="00F269CD" w:rsidP="00FF0CB1">
            <w:pPr>
              <w:rPr>
                <w:ins w:id="5124" w:author="Shiv Mangal Rahi" w:date="2020-01-02T14:54:00Z"/>
                <w:rFonts w:ascii="Calibri" w:eastAsia="Times New Roman" w:hAnsi="Calibri" w:cs="Calibri"/>
                <w:color w:val="000000"/>
                <w:sz w:val="20"/>
                <w:szCs w:val="20"/>
                <w:lang w:val="en-US"/>
              </w:rPr>
            </w:pPr>
            <w:ins w:id="5125" w:author="Shiv Mangal Rahi" w:date="2020-01-02T14:54:00Z">
              <w:r w:rsidRPr="00B828D1">
                <w:rPr>
                  <w:rFonts w:ascii="Calibri" w:eastAsia="Times New Roman" w:hAnsi="Calibri" w:cs="Calibri"/>
                  <w:color w:val="000000"/>
                  <w:sz w:val="20"/>
                  <w:szCs w:val="20"/>
                  <w:lang w:val="en-US"/>
                </w:rPr>
                <w:t>TRUE</w:t>
              </w:r>
            </w:ins>
          </w:p>
        </w:tc>
        <w:tc>
          <w:tcPr>
            <w:tcW w:w="1415" w:type="dxa"/>
            <w:tcBorders>
              <w:top w:val="nil"/>
              <w:left w:val="nil"/>
              <w:bottom w:val="single" w:sz="4" w:space="0" w:color="auto"/>
              <w:right w:val="single" w:sz="4" w:space="0" w:color="auto"/>
            </w:tcBorders>
            <w:shd w:val="clear" w:color="auto" w:fill="auto"/>
            <w:vAlign w:val="center"/>
            <w:hideMark/>
          </w:tcPr>
          <w:p w14:paraId="6A6518C3" w14:textId="77777777" w:rsidR="00F269CD" w:rsidRPr="00B828D1" w:rsidRDefault="00F269CD" w:rsidP="00FF0CB1">
            <w:pPr>
              <w:rPr>
                <w:ins w:id="5126" w:author="Shiv Mangal Rahi" w:date="2020-01-02T14:54:00Z"/>
                <w:rFonts w:ascii="Calibri" w:eastAsia="Times New Roman" w:hAnsi="Calibri" w:cs="Calibri"/>
                <w:color w:val="000000"/>
                <w:sz w:val="20"/>
                <w:szCs w:val="20"/>
                <w:lang w:val="en-US"/>
              </w:rPr>
            </w:pPr>
            <w:ins w:id="5127" w:author="Shiv Mangal Rahi" w:date="2020-01-02T14:54:00Z">
              <w:r w:rsidRPr="00B828D1">
                <w:rPr>
                  <w:rFonts w:ascii="Calibri" w:eastAsia="Times New Roman" w:hAnsi="Calibri" w:cs="Calibri"/>
                  <w:color w:val="000000"/>
                  <w:sz w:val="20"/>
                  <w:szCs w:val="20"/>
                  <w:lang w:val="en-US"/>
                </w:rPr>
                <w:t>FALSE</w:t>
              </w:r>
            </w:ins>
          </w:p>
        </w:tc>
        <w:tc>
          <w:tcPr>
            <w:tcW w:w="1580" w:type="dxa"/>
            <w:tcBorders>
              <w:top w:val="nil"/>
              <w:left w:val="nil"/>
              <w:bottom w:val="single" w:sz="4" w:space="0" w:color="auto"/>
              <w:right w:val="single" w:sz="4" w:space="0" w:color="auto"/>
            </w:tcBorders>
            <w:shd w:val="clear" w:color="auto" w:fill="auto"/>
            <w:vAlign w:val="center"/>
            <w:hideMark/>
          </w:tcPr>
          <w:p w14:paraId="4373E401" w14:textId="77777777" w:rsidR="00F269CD" w:rsidRPr="00B828D1" w:rsidRDefault="00F269CD" w:rsidP="00FF0CB1">
            <w:pPr>
              <w:rPr>
                <w:ins w:id="5128" w:author="Shiv Mangal Rahi" w:date="2020-01-02T14:54:00Z"/>
                <w:rFonts w:ascii="Calibri" w:eastAsia="Times New Roman" w:hAnsi="Calibri" w:cs="Calibri"/>
                <w:color w:val="000000"/>
                <w:sz w:val="20"/>
                <w:szCs w:val="20"/>
                <w:lang w:val="en-US"/>
              </w:rPr>
            </w:pPr>
            <w:ins w:id="5129"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4FFEDB2C" w14:textId="77777777" w:rsidR="00F269CD" w:rsidRPr="00B828D1" w:rsidRDefault="00F269CD" w:rsidP="00FF0CB1">
            <w:pPr>
              <w:rPr>
                <w:ins w:id="5130" w:author="Shiv Mangal Rahi" w:date="2020-01-02T14:54:00Z"/>
                <w:rFonts w:ascii="Calibri" w:eastAsia="Times New Roman" w:hAnsi="Calibri" w:cs="Calibri"/>
                <w:color w:val="000000"/>
                <w:sz w:val="20"/>
                <w:szCs w:val="20"/>
                <w:lang w:val="en-US"/>
              </w:rPr>
            </w:pPr>
            <w:ins w:id="5131"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7F2AF488" w14:textId="77777777" w:rsidR="00F269CD" w:rsidRPr="00B828D1" w:rsidRDefault="00F269CD" w:rsidP="00FF0CB1">
            <w:pPr>
              <w:rPr>
                <w:ins w:id="5132" w:author="Shiv Mangal Rahi" w:date="2020-01-02T14:54:00Z"/>
                <w:rFonts w:ascii="Calibri" w:eastAsia="Times New Roman" w:hAnsi="Calibri" w:cs="Calibri"/>
                <w:color w:val="000000"/>
                <w:sz w:val="20"/>
                <w:szCs w:val="20"/>
                <w:lang w:val="en-US"/>
              </w:rPr>
            </w:pPr>
            <w:ins w:id="5133"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61CC7A75" w14:textId="77777777" w:rsidTr="00FF0CB1">
        <w:trPr>
          <w:trHeight w:val="20"/>
          <w:ins w:id="5134"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058523A0" w14:textId="77777777" w:rsidR="00F269CD" w:rsidRPr="00B828D1" w:rsidRDefault="00F269CD" w:rsidP="00FF0CB1">
            <w:pPr>
              <w:rPr>
                <w:ins w:id="5135" w:author="Shiv Mangal Rahi" w:date="2020-01-02T14:54:00Z"/>
                <w:rFonts w:ascii="Calibri" w:eastAsia="Times New Roman" w:hAnsi="Calibri" w:cs="Calibri"/>
                <w:color w:val="000000"/>
                <w:sz w:val="20"/>
                <w:szCs w:val="20"/>
                <w:lang w:val="en-US"/>
              </w:rPr>
            </w:pPr>
            <w:ins w:id="5136" w:author="Shiv Mangal Rahi" w:date="2020-01-02T14:54:00Z">
              <w:r w:rsidRPr="00B828D1">
                <w:rPr>
                  <w:rFonts w:ascii="Calibri" w:eastAsia="Times New Roman" w:hAnsi="Calibri" w:cs="Calibri"/>
                  <w:color w:val="000000"/>
                  <w:sz w:val="20"/>
                  <w:szCs w:val="20"/>
                  <w:lang w:val="en-US"/>
                </w:rPr>
                <w:t>Show As Top Level Filter</w:t>
              </w:r>
            </w:ins>
          </w:p>
        </w:tc>
        <w:tc>
          <w:tcPr>
            <w:tcW w:w="1415" w:type="dxa"/>
            <w:tcBorders>
              <w:top w:val="nil"/>
              <w:left w:val="nil"/>
              <w:bottom w:val="single" w:sz="4" w:space="0" w:color="auto"/>
              <w:right w:val="single" w:sz="4" w:space="0" w:color="auto"/>
            </w:tcBorders>
            <w:shd w:val="clear" w:color="auto" w:fill="auto"/>
            <w:vAlign w:val="center"/>
            <w:hideMark/>
          </w:tcPr>
          <w:p w14:paraId="5FB47635" w14:textId="77777777" w:rsidR="00F269CD" w:rsidRPr="00B828D1" w:rsidRDefault="00F269CD" w:rsidP="00FF0CB1">
            <w:pPr>
              <w:rPr>
                <w:ins w:id="5137" w:author="Shiv Mangal Rahi" w:date="2020-01-02T14:54:00Z"/>
                <w:rFonts w:ascii="Calibri" w:eastAsia="Times New Roman" w:hAnsi="Calibri" w:cs="Calibri"/>
                <w:color w:val="000000"/>
                <w:sz w:val="20"/>
                <w:szCs w:val="20"/>
                <w:lang w:val="en-US"/>
              </w:rPr>
            </w:pPr>
            <w:ins w:id="5138"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2927BB3A" w14:textId="77777777" w:rsidR="00F269CD" w:rsidRPr="00B828D1" w:rsidRDefault="00F269CD" w:rsidP="00FF0CB1">
            <w:pPr>
              <w:rPr>
                <w:ins w:id="5139" w:author="Shiv Mangal Rahi" w:date="2020-01-02T14:54:00Z"/>
                <w:rFonts w:ascii="Calibri" w:eastAsia="Times New Roman" w:hAnsi="Calibri" w:cs="Calibri"/>
                <w:color w:val="000000"/>
                <w:sz w:val="20"/>
                <w:szCs w:val="20"/>
                <w:lang w:val="en-US"/>
              </w:rPr>
            </w:pPr>
            <w:ins w:id="5140"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74467017" w14:textId="77777777" w:rsidR="00F269CD" w:rsidRPr="00B828D1" w:rsidRDefault="00F269CD" w:rsidP="00FF0CB1">
            <w:pPr>
              <w:rPr>
                <w:ins w:id="5141" w:author="Shiv Mangal Rahi" w:date="2020-01-02T14:54:00Z"/>
                <w:rFonts w:ascii="Calibri" w:eastAsia="Times New Roman" w:hAnsi="Calibri" w:cs="Calibri"/>
                <w:color w:val="000000"/>
                <w:sz w:val="20"/>
                <w:szCs w:val="20"/>
                <w:lang w:val="en-US"/>
              </w:rPr>
            </w:pPr>
            <w:ins w:id="5142"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4D472242" w14:textId="77777777" w:rsidR="00F269CD" w:rsidRPr="00B828D1" w:rsidRDefault="00F269CD" w:rsidP="00FF0CB1">
            <w:pPr>
              <w:rPr>
                <w:ins w:id="5143" w:author="Shiv Mangal Rahi" w:date="2020-01-02T14:54:00Z"/>
                <w:rFonts w:ascii="Calibri" w:eastAsia="Times New Roman" w:hAnsi="Calibri" w:cs="Calibri"/>
                <w:color w:val="000000"/>
                <w:sz w:val="20"/>
                <w:szCs w:val="20"/>
                <w:lang w:val="en-US"/>
              </w:rPr>
            </w:pPr>
            <w:ins w:id="5144"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3CFA1A37" w14:textId="77777777" w:rsidR="00F269CD" w:rsidRPr="00B828D1" w:rsidRDefault="00F269CD" w:rsidP="00FF0CB1">
            <w:pPr>
              <w:rPr>
                <w:ins w:id="5145" w:author="Shiv Mangal Rahi" w:date="2020-01-02T14:54:00Z"/>
                <w:rFonts w:ascii="Calibri" w:eastAsia="Times New Roman" w:hAnsi="Calibri" w:cs="Calibri"/>
                <w:color w:val="000000"/>
                <w:sz w:val="20"/>
                <w:szCs w:val="20"/>
                <w:lang w:val="en-US"/>
              </w:rPr>
            </w:pPr>
            <w:ins w:id="5146" w:author="Shiv Mangal Rahi" w:date="2020-01-02T14:54:00Z">
              <w:r w:rsidRPr="00B828D1">
                <w:rPr>
                  <w:rFonts w:ascii="Calibri" w:eastAsia="Times New Roman" w:hAnsi="Calibri" w:cs="Calibri"/>
                  <w:color w:val="000000"/>
                  <w:sz w:val="20"/>
                  <w:szCs w:val="20"/>
                  <w:lang w:val="en-US"/>
                </w:rPr>
                <w:t>N/A</w:t>
              </w:r>
            </w:ins>
          </w:p>
        </w:tc>
      </w:tr>
      <w:tr w:rsidR="00F269CD" w:rsidRPr="00B828D1" w14:paraId="6DB1D065" w14:textId="77777777" w:rsidTr="00FF0CB1">
        <w:trPr>
          <w:trHeight w:val="20"/>
          <w:ins w:id="5147"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7C82C978" w14:textId="77777777" w:rsidR="00F269CD" w:rsidRPr="00B828D1" w:rsidRDefault="00F269CD" w:rsidP="00FF0CB1">
            <w:pPr>
              <w:rPr>
                <w:ins w:id="5148" w:author="Shiv Mangal Rahi" w:date="2020-01-02T14:54:00Z"/>
                <w:rFonts w:ascii="Calibri" w:eastAsia="Times New Roman" w:hAnsi="Calibri" w:cs="Calibri"/>
                <w:color w:val="000000"/>
                <w:sz w:val="20"/>
                <w:szCs w:val="20"/>
                <w:lang w:val="en-US"/>
              </w:rPr>
            </w:pPr>
            <w:ins w:id="5149" w:author="Shiv Mangal Rahi" w:date="2020-01-02T14:54:00Z">
              <w:r w:rsidRPr="00B828D1">
                <w:rPr>
                  <w:rFonts w:ascii="Calibri" w:eastAsia="Times New Roman" w:hAnsi="Calibri" w:cs="Calibri"/>
                  <w:color w:val="000000"/>
                  <w:sz w:val="20"/>
                  <w:szCs w:val="20"/>
                  <w:lang w:val="en-US"/>
                </w:rPr>
                <w:t>Allow Multiple Items</w:t>
              </w:r>
            </w:ins>
          </w:p>
        </w:tc>
        <w:tc>
          <w:tcPr>
            <w:tcW w:w="1415" w:type="dxa"/>
            <w:tcBorders>
              <w:top w:val="nil"/>
              <w:left w:val="nil"/>
              <w:bottom w:val="single" w:sz="4" w:space="0" w:color="auto"/>
              <w:right w:val="single" w:sz="4" w:space="0" w:color="auto"/>
            </w:tcBorders>
            <w:shd w:val="clear" w:color="auto" w:fill="auto"/>
            <w:vAlign w:val="center"/>
            <w:hideMark/>
          </w:tcPr>
          <w:p w14:paraId="4078012C" w14:textId="77777777" w:rsidR="00F269CD" w:rsidRPr="00B828D1" w:rsidRDefault="00F269CD" w:rsidP="00FF0CB1">
            <w:pPr>
              <w:rPr>
                <w:ins w:id="5150" w:author="Shiv Mangal Rahi" w:date="2020-01-02T14:54:00Z"/>
                <w:rFonts w:ascii="Calibri" w:eastAsia="Times New Roman" w:hAnsi="Calibri" w:cs="Calibri"/>
                <w:color w:val="000000"/>
                <w:sz w:val="20"/>
                <w:szCs w:val="20"/>
                <w:lang w:val="en-US"/>
              </w:rPr>
            </w:pPr>
            <w:ins w:id="5151"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56D1C322" w14:textId="77777777" w:rsidR="00F269CD" w:rsidRPr="00B828D1" w:rsidRDefault="00F269CD" w:rsidP="00FF0CB1">
            <w:pPr>
              <w:rPr>
                <w:ins w:id="5152" w:author="Shiv Mangal Rahi" w:date="2020-01-02T14:54:00Z"/>
                <w:rFonts w:ascii="Calibri" w:eastAsia="Times New Roman" w:hAnsi="Calibri" w:cs="Calibri"/>
                <w:color w:val="000000"/>
                <w:sz w:val="20"/>
                <w:szCs w:val="20"/>
                <w:lang w:val="en-US"/>
              </w:rPr>
            </w:pPr>
            <w:ins w:id="5153" w:author="Shiv Mangal Rahi" w:date="2020-01-02T14:54:00Z">
              <w:r w:rsidRPr="00B828D1">
                <w:rPr>
                  <w:rFonts w:ascii="Calibri" w:eastAsia="Times New Roman" w:hAnsi="Calibri" w:cs="Calibri"/>
                  <w:color w:val="000000"/>
                  <w:sz w:val="20"/>
                  <w:szCs w:val="20"/>
                  <w:lang w:val="en-US"/>
                </w:rPr>
                <w:t>FALSE</w:t>
              </w:r>
            </w:ins>
          </w:p>
        </w:tc>
        <w:tc>
          <w:tcPr>
            <w:tcW w:w="1580" w:type="dxa"/>
            <w:tcBorders>
              <w:top w:val="nil"/>
              <w:left w:val="nil"/>
              <w:bottom w:val="single" w:sz="4" w:space="0" w:color="auto"/>
              <w:right w:val="single" w:sz="4" w:space="0" w:color="auto"/>
            </w:tcBorders>
            <w:shd w:val="clear" w:color="auto" w:fill="auto"/>
            <w:vAlign w:val="center"/>
            <w:hideMark/>
          </w:tcPr>
          <w:p w14:paraId="4837DA80" w14:textId="77777777" w:rsidR="00F269CD" w:rsidRPr="00B828D1" w:rsidRDefault="00F269CD" w:rsidP="00FF0CB1">
            <w:pPr>
              <w:rPr>
                <w:ins w:id="5154" w:author="Shiv Mangal Rahi" w:date="2020-01-02T14:54:00Z"/>
                <w:rFonts w:ascii="Calibri" w:eastAsia="Times New Roman" w:hAnsi="Calibri" w:cs="Calibri"/>
                <w:color w:val="000000"/>
                <w:sz w:val="20"/>
                <w:szCs w:val="20"/>
                <w:lang w:val="en-US"/>
              </w:rPr>
            </w:pPr>
            <w:ins w:id="5155"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21C6309A" w14:textId="77777777" w:rsidR="00F269CD" w:rsidRPr="00B828D1" w:rsidRDefault="00F269CD" w:rsidP="00FF0CB1">
            <w:pPr>
              <w:rPr>
                <w:ins w:id="5156" w:author="Shiv Mangal Rahi" w:date="2020-01-02T14:54:00Z"/>
                <w:rFonts w:ascii="Calibri" w:eastAsia="Times New Roman" w:hAnsi="Calibri" w:cs="Calibri"/>
                <w:color w:val="000000"/>
                <w:sz w:val="20"/>
                <w:szCs w:val="20"/>
                <w:lang w:val="en-US"/>
              </w:rPr>
            </w:pPr>
            <w:ins w:id="5157"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4B433E17" w14:textId="77777777" w:rsidR="00F269CD" w:rsidRPr="00B828D1" w:rsidRDefault="00F269CD" w:rsidP="00FF0CB1">
            <w:pPr>
              <w:rPr>
                <w:ins w:id="5158" w:author="Shiv Mangal Rahi" w:date="2020-01-02T14:54:00Z"/>
                <w:rFonts w:ascii="Calibri" w:eastAsia="Times New Roman" w:hAnsi="Calibri" w:cs="Calibri"/>
                <w:color w:val="000000"/>
                <w:sz w:val="20"/>
                <w:szCs w:val="20"/>
                <w:lang w:val="en-US"/>
              </w:rPr>
            </w:pPr>
            <w:ins w:id="5159" w:author="Shiv Mangal Rahi" w:date="2020-01-02T14:54:00Z">
              <w:r w:rsidRPr="00B828D1">
                <w:rPr>
                  <w:rFonts w:ascii="Calibri" w:eastAsia="Times New Roman" w:hAnsi="Calibri" w:cs="Calibri"/>
                  <w:color w:val="000000"/>
                  <w:sz w:val="20"/>
                  <w:szCs w:val="20"/>
                  <w:lang w:val="en-US"/>
                </w:rPr>
                <w:t>N/A</w:t>
              </w:r>
            </w:ins>
          </w:p>
        </w:tc>
      </w:tr>
      <w:tr w:rsidR="00F269CD" w:rsidRPr="00B828D1" w14:paraId="5BB8292A" w14:textId="77777777" w:rsidTr="00FF0CB1">
        <w:trPr>
          <w:trHeight w:val="20"/>
          <w:ins w:id="5160"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59949CF0" w14:textId="77777777" w:rsidR="00F269CD" w:rsidRPr="00B828D1" w:rsidRDefault="00F269CD" w:rsidP="00FF0CB1">
            <w:pPr>
              <w:rPr>
                <w:ins w:id="5161" w:author="Shiv Mangal Rahi" w:date="2020-01-02T14:54:00Z"/>
                <w:rFonts w:ascii="Calibri" w:eastAsia="Times New Roman" w:hAnsi="Calibri" w:cs="Calibri"/>
                <w:color w:val="000000"/>
                <w:sz w:val="20"/>
                <w:szCs w:val="20"/>
                <w:lang w:val="en-US"/>
              </w:rPr>
            </w:pPr>
            <w:ins w:id="5162" w:author="Shiv Mangal Rahi" w:date="2020-01-02T14:54:00Z">
              <w:r w:rsidRPr="00B828D1">
                <w:rPr>
                  <w:rFonts w:ascii="Calibri" w:eastAsia="Times New Roman" w:hAnsi="Calibri" w:cs="Calibri"/>
                  <w:color w:val="000000"/>
                  <w:sz w:val="20"/>
                  <w:szCs w:val="20"/>
                  <w:lang w:val="en-US"/>
                </w:rPr>
                <w:t>Show if Empty</w:t>
              </w:r>
            </w:ins>
          </w:p>
        </w:tc>
        <w:tc>
          <w:tcPr>
            <w:tcW w:w="1415" w:type="dxa"/>
            <w:tcBorders>
              <w:top w:val="nil"/>
              <w:left w:val="nil"/>
              <w:bottom w:val="single" w:sz="4" w:space="0" w:color="auto"/>
              <w:right w:val="single" w:sz="4" w:space="0" w:color="auto"/>
            </w:tcBorders>
            <w:shd w:val="clear" w:color="auto" w:fill="auto"/>
            <w:vAlign w:val="center"/>
            <w:hideMark/>
          </w:tcPr>
          <w:p w14:paraId="355592E8" w14:textId="77777777" w:rsidR="00F269CD" w:rsidRPr="00B828D1" w:rsidRDefault="00F269CD" w:rsidP="00FF0CB1">
            <w:pPr>
              <w:rPr>
                <w:ins w:id="5163" w:author="Shiv Mangal Rahi" w:date="2020-01-02T14:54:00Z"/>
                <w:rFonts w:ascii="Calibri" w:eastAsia="Times New Roman" w:hAnsi="Calibri" w:cs="Calibri"/>
                <w:color w:val="000000"/>
                <w:sz w:val="20"/>
                <w:szCs w:val="20"/>
                <w:lang w:val="en-US"/>
              </w:rPr>
            </w:pPr>
            <w:ins w:id="5164"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2EF1A174" w14:textId="77777777" w:rsidR="00F269CD" w:rsidRPr="00B828D1" w:rsidRDefault="00F269CD" w:rsidP="00FF0CB1">
            <w:pPr>
              <w:rPr>
                <w:ins w:id="5165" w:author="Shiv Mangal Rahi" w:date="2020-01-02T14:54:00Z"/>
                <w:rFonts w:ascii="Calibri" w:eastAsia="Times New Roman" w:hAnsi="Calibri" w:cs="Calibri"/>
                <w:color w:val="000000"/>
                <w:sz w:val="20"/>
                <w:szCs w:val="20"/>
                <w:lang w:val="en-US"/>
              </w:rPr>
            </w:pPr>
            <w:ins w:id="5166" w:author="Shiv Mangal Rahi" w:date="2020-01-02T14:54:00Z">
              <w:r w:rsidRPr="00B828D1">
                <w:rPr>
                  <w:rFonts w:ascii="Calibri" w:eastAsia="Times New Roman" w:hAnsi="Calibri" w:cs="Calibri"/>
                  <w:color w:val="000000"/>
                  <w:sz w:val="20"/>
                  <w:szCs w:val="20"/>
                  <w:lang w:val="en-US"/>
                </w:rPr>
                <w:t>FALSE</w:t>
              </w:r>
            </w:ins>
          </w:p>
        </w:tc>
        <w:tc>
          <w:tcPr>
            <w:tcW w:w="1580" w:type="dxa"/>
            <w:tcBorders>
              <w:top w:val="nil"/>
              <w:left w:val="nil"/>
              <w:bottom w:val="single" w:sz="4" w:space="0" w:color="auto"/>
              <w:right w:val="single" w:sz="4" w:space="0" w:color="auto"/>
            </w:tcBorders>
            <w:shd w:val="clear" w:color="auto" w:fill="auto"/>
            <w:vAlign w:val="center"/>
            <w:hideMark/>
          </w:tcPr>
          <w:p w14:paraId="06CBAA73" w14:textId="77777777" w:rsidR="00F269CD" w:rsidRPr="00B828D1" w:rsidRDefault="00F269CD" w:rsidP="00FF0CB1">
            <w:pPr>
              <w:rPr>
                <w:ins w:id="5167" w:author="Shiv Mangal Rahi" w:date="2020-01-02T14:54:00Z"/>
                <w:rFonts w:ascii="Calibri" w:eastAsia="Times New Roman" w:hAnsi="Calibri" w:cs="Calibri"/>
                <w:color w:val="000000"/>
                <w:sz w:val="20"/>
                <w:szCs w:val="20"/>
                <w:lang w:val="en-US"/>
              </w:rPr>
            </w:pPr>
            <w:ins w:id="5168"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4E569FF2" w14:textId="77777777" w:rsidR="00F269CD" w:rsidRPr="00B828D1" w:rsidRDefault="00F269CD" w:rsidP="00FF0CB1">
            <w:pPr>
              <w:rPr>
                <w:ins w:id="5169" w:author="Shiv Mangal Rahi" w:date="2020-01-02T14:54:00Z"/>
                <w:rFonts w:ascii="Calibri" w:eastAsia="Times New Roman" w:hAnsi="Calibri" w:cs="Calibri"/>
                <w:color w:val="000000"/>
                <w:sz w:val="20"/>
                <w:szCs w:val="20"/>
                <w:lang w:val="en-US"/>
              </w:rPr>
            </w:pPr>
            <w:ins w:id="5170" w:author="Shiv Mangal Rahi" w:date="2020-01-02T14:54:00Z">
              <w:r w:rsidRPr="00B828D1">
                <w:rPr>
                  <w:rFonts w:ascii="Calibri" w:eastAsia="Times New Roman" w:hAnsi="Calibri" w:cs="Calibri"/>
                  <w:color w:val="000000"/>
                  <w:sz w:val="20"/>
                  <w:szCs w:val="20"/>
                  <w:lang w:val="en-US"/>
                </w:rPr>
                <w:t>FALSE</w:t>
              </w:r>
            </w:ins>
          </w:p>
        </w:tc>
        <w:tc>
          <w:tcPr>
            <w:tcW w:w="1415" w:type="dxa"/>
            <w:tcBorders>
              <w:top w:val="nil"/>
              <w:left w:val="nil"/>
              <w:bottom w:val="single" w:sz="4" w:space="0" w:color="auto"/>
              <w:right w:val="single" w:sz="4" w:space="0" w:color="auto"/>
            </w:tcBorders>
            <w:shd w:val="clear" w:color="auto" w:fill="auto"/>
            <w:vAlign w:val="center"/>
            <w:hideMark/>
          </w:tcPr>
          <w:p w14:paraId="6C42DA28" w14:textId="77777777" w:rsidR="00F269CD" w:rsidRPr="00B828D1" w:rsidRDefault="00F269CD" w:rsidP="00FF0CB1">
            <w:pPr>
              <w:rPr>
                <w:ins w:id="5171" w:author="Shiv Mangal Rahi" w:date="2020-01-02T14:54:00Z"/>
                <w:rFonts w:ascii="Calibri" w:eastAsia="Times New Roman" w:hAnsi="Calibri" w:cs="Calibri"/>
                <w:color w:val="000000"/>
                <w:sz w:val="20"/>
                <w:szCs w:val="20"/>
                <w:lang w:val="en-US"/>
              </w:rPr>
            </w:pPr>
            <w:ins w:id="5172"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0A1077E8" w14:textId="77777777" w:rsidTr="00FF0CB1">
        <w:trPr>
          <w:trHeight w:val="20"/>
          <w:ins w:id="5173"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43101B2E" w14:textId="77777777" w:rsidR="00F269CD" w:rsidRPr="00B828D1" w:rsidRDefault="00F269CD" w:rsidP="00FF0CB1">
            <w:pPr>
              <w:rPr>
                <w:ins w:id="5174" w:author="Shiv Mangal Rahi" w:date="2020-01-02T14:54:00Z"/>
                <w:rFonts w:ascii="Calibri" w:eastAsia="Times New Roman" w:hAnsi="Calibri" w:cs="Calibri"/>
                <w:color w:val="000000"/>
                <w:sz w:val="20"/>
                <w:szCs w:val="20"/>
                <w:lang w:val="en-US"/>
              </w:rPr>
            </w:pPr>
            <w:ins w:id="5175" w:author="Shiv Mangal Rahi" w:date="2020-01-02T14:54:00Z">
              <w:r w:rsidRPr="00B828D1">
                <w:rPr>
                  <w:rFonts w:ascii="Calibri" w:eastAsia="Times New Roman" w:hAnsi="Calibri" w:cs="Calibri"/>
                  <w:color w:val="000000"/>
                  <w:sz w:val="20"/>
                  <w:szCs w:val="20"/>
                  <w:lang w:val="en-US"/>
                </w:rPr>
                <w:t>Lookup Type</w:t>
              </w:r>
            </w:ins>
          </w:p>
        </w:tc>
        <w:tc>
          <w:tcPr>
            <w:tcW w:w="1415" w:type="dxa"/>
            <w:tcBorders>
              <w:top w:val="nil"/>
              <w:left w:val="nil"/>
              <w:bottom w:val="single" w:sz="4" w:space="0" w:color="auto"/>
              <w:right w:val="single" w:sz="4" w:space="0" w:color="auto"/>
            </w:tcBorders>
            <w:shd w:val="clear" w:color="auto" w:fill="auto"/>
            <w:vAlign w:val="center"/>
            <w:hideMark/>
          </w:tcPr>
          <w:p w14:paraId="5BEF9544" w14:textId="77777777" w:rsidR="00F269CD" w:rsidRPr="00B828D1" w:rsidRDefault="00F269CD" w:rsidP="00FF0CB1">
            <w:pPr>
              <w:rPr>
                <w:ins w:id="5176" w:author="Shiv Mangal Rahi" w:date="2020-01-02T14:54:00Z"/>
                <w:rFonts w:ascii="Calibri" w:eastAsia="Times New Roman" w:hAnsi="Calibri" w:cs="Calibri"/>
                <w:color w:val="000000"/>
                <w:sz w:val="20"/>
                <w:szCs w:val="20"/>
                <w:lang w:val="en-US"/>
              </w:rPr>
            </w:pPr>
            <w:ins w:id="5177"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113E3E94" w14:textId="77777777" w:rsidR="00F269CD" w:rsidRPr="00B828D1" w:rsidRDefault="00F269CD" w:rsidP="00FF0CB1">
            <w:pPr>
              <w:rPr>
                <w:ins w:id="5178" w:author="Shiv Mangal Rahi" w:date="2020-01-02T14:54:00Z"/>
                <w:rFonts w:ascii="Calibri" w:eastAsia="Times New Roman" w:hAnsi="Calibri" w:cs="Calibri"/>
                <w:color w:val="000000"/>
                <w:sz w:val="20"/>
                <w:szCs w:val="20"/>
                <w:lang w:val="en-US"/>
              </w:rPr>
            </w:pPr>
            <w:ins w:id="5179"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1BF36452" w14:textId="77777777" w:rsidR="00F269CD" w:rsidRPr="00B828D1" w:rsidRDefault="00F269CD" w:rsidP="00FF0CB1">
            <w:pPr>
              <w:rPr>
                <w:ins w:id="5180" w:author="Shiv Mangal Rahi" w:date="2020-01-02T14:54:00Z"/>
                <w:rFonts w:ascii="Calibri" w:eastAsia="Times New Roman" w:hAnsi="Calibri" w:cs="Calibri"/>
                <w:color w:val="000000"/>
                <w:sz w:val="20"/>
                <w:szCs w:val="20"/>
                <w:lang w:val="en-US"/>
              </w:rPr>
            </w:pPr>
            <w:ins w:id="5181"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635C6C3D" w14:textId="77777777" w:rsidR="00F269CD" w:rsidRPr="00B828D1" w:rsidRDefault="00F269CD" w:rsidP="00FF0CB1">
            <w:pPr>
              <w:rPr>
                <w:ins w:id="5182" w:author="Shiv Mangal Rahi" w:date="2020-01-02T14:54:00Z"/>
                <w:rFonts w:ascii="Calibri" w:eastAsia="Times New Roman" w:hAnsi="Calibri" w:cs="Calibri"/>
                <w:color w:val="000000"/>
                <w:sz w:val="20"/>
                <w:szCs w:val="20"/>
                <w:lang w:val="en-US"/>
              </w:rPr>
            </w:pPr>
            <w:ins w:id="5183"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6BB140D1" w14:textId="77777777" w:rsidR="00F269CD" w:rsidRPr="00B828D1" w:rsidRDefault="00F269CD" w:rsidP="00FF0CB1">
            <w:pPr>
              <w:rPr>
                <w:ins w:id="5184" w:author="Shiv Mangal Rahi" w:date="2020-01-02T14:54:00Z"/>
                <w:rFonts w:ascii="Calibri" w:eastAsia="Times New Roman" w:hAnsi="Calibri" w:cs="Calibri"/>
                <w:color w:val="000000"/>
                <w:sz w:val="20"/>
                <w:szCs w:val="20"/>
                <w:lang w:val="en-US"/>
              </w:rPr>
            </w:pPr>
            <w:ins w:id="5185" w:author="Shiv Mangal Rahi" w:date="2020-01-02T14:54:00Z">
              <w:r w:rsidRPr="00B828D1">
                <w:rPr>
                  <w:rFonts w:ascii="Calibri" w:eastAsia="Times New Roman" w:hAnsi="Calibri" w:cs="Calibri"/>
                  <w:color w:val="000000"/>
                  <w:sz w:val="20"/>
                  <w:szCs w:val="20"/>
                  <w:lang w:val="en-US"/>
                </w:rPr>
                <w:t>N/A</w:t>
              </w:r>
            </w:ins>
          </w:p>
        </w:tc>
      </w:tr>
      <w:tr w:rsidR="00F269CD" w:rsidRPr="00B828D1" w14:paraId="7F8AAE2D" w14:textId="77777777" w:rsidTr="00FF0CB1">
        <w:trPr>
          <w:trHeight w:val="20"/>
          <w:ins w:id="5186"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34D4BB00" w14:textId="77777777" w:rsidR="00F269CD" w:rsidRPr="00B828D1" w:rsidRDefault="00F269CD" w:rsidP="00FF0CB1">
            <w:pPr>
              <w:rPr>
                <w:ins w:id="5187" w:author="Shiv Mangal Rahi" w:date="2020-01-02T14:54:00Z"/>
                <w:rFonts w:ascii="Calibri" w:eastAsia="Times New Roman" w:hAnsi="Calibri" w:cs="Calibri"/>
                <w:color w:val="000000"/>
                <w:sz w:val="20"/>
                <w:szCs w:val="20"/>
                <w:lang w:val="en-US"/>
              </w:rPr>
            </w:pPr>
            <w:ins w:id="5188" w:author="Shiv Mangal Rahi" w:date="2020-01-02T14:54:00Z">
              <w:r w:rsidRPr="00B828D1">
                <w:rPr>
                  <w:rFonts w:ascii="Calibri" w:eastAsia="Times New Roman" w:hAnsi="Calibri" w:cs="Calibri"/>
                  <w:color w:val="000000"/>
                  <w:sz w:val="20"/>
                  <w:szCs w:val="20"/>
                  <w:lang w:val="en-US"/>
                </w:rPr>
                <w:t>Relationship Type</w:t>
              </w:r>
            </w:ins>
          </w:p>
        </w:tc>
        <w:tc>
          <w:tcPr>
            <w:tcW w:w="1415" w:type="dxa"/>
            <w:tcBorders>
              <w:top w:val="nil"/>
              <w:left w:val="nil"/>
              <w:bottom w:val="single" w:sz="4" w:space="0" w:color="auto"/>
              <w:right w:val="single" w:sz="4" w:space="0" w:color="auto"/>
            </w:tcBorders>
            <w:shd w:val="clear" w:color="auto" w:fill="auto"/>
            <w:vAlign w:val="center"/>
            <w:hideMark/>
          </w:tcPr>
          <w:p w14:paraId="6016BFEC" w14:textId="77777777" w:rsidR="00F269CD" w:rsidRPr="00B828D1" w:rsidRDefault="00F269CD" w:rsidP="00FF0CB1">
            <w:pPr>
              <w:rPr>
                <w:ins w:id="5189" w:author="Shiv Mangal Rahi" w:date="2020-01-02T14:54:00Z"/>
                <w:rFonts w:ascii="Calibri" w:eastAsia="Times New Roman" w:hAnsi="Calibri" w:cs="Calibri"/>
                <w:color w:val="000000"/>
                <w:sz w:val="20"/>
                <w:szCs w:val="20"/>
                <w:lang w:val="en-US"/>
              </w:rPr>
            </w:pPr>
            <w:ins w:id="5190"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63CDA12A" w14:textId="77777777" w:rsidR="00F269CD" w:rsidRPr="00B828D1" w:rsidRDefault="00F269CD" w:rsidP="00FF0CB1">
            <w:pPr>
              <w:rPr>
                <w:ins w:id="5191" w:author="Shiv Mangal Rahi" w:date="2020-01-02T14:54:00Z"/>
                <w:rFonts w:ascii="Calibri" w:eastAsia="Times New Roman" w:hAnsi="Calibri" w:cs="Calibri"/>
                <w:color w:val="000000"/>
                <w:sz w:val="20"/>
                <w:szCs w:val="20"/>
                <w:lang w:val="en-US"/>
              </w:rPr>
            </w:pPr>
            <w:ins w:id="5192"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62ACBFB1" w14:textId="77777777" w:rsidR="00F269CD" w:rsidRPr="00B828D1" w:rsidRDefault="00F269CD" w:rsidP="00FF0CB1">
            <w:pPr>
              <w:rPr>
                <w:ins w:id="5193" w:author="Shiv Mangal Rahi" w:date="2020-01-02T14:54:00Z"/>
                <w:rFonts w:ascii="Calibri" w:eastAsia="Times New Roman" w:hAnsi="Calibri" w:cs="Calibri"/>
                <w:color w:val="000000"/>
                <w:sz w:val="20"/>
                <w:szCs w:val="20"/>
                <w:lang w:val="en-US"/>
              </w:rPr>
            </w:pPr>
            <w:ins w:id="5194"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1842D7AC" w14:textId="77777777" w:rsidR="00F269CD" w:rsidRPr="00B828D1" w:rsidRDefault="00F269CD" w:rsidP="00FF0CB1">
            <w:pPr>
              <w:rPr>
                <w:ins w:id="5195" w:author="Shiv Mangal Rahi" w:date="2020-01-02T14:54:00Z"/>
                <w:rFonts w:ascii="Calibri" w:eastAsia="Times New Roman" w:hAnsi="Calibri" w:cs="Calibri"/>
                <w:color w:val="000000"/>
                <w:sz w:val="20"/>
                <w:szCs w:val="20"/>
                <w:lang w:val="en-US"/>
              </w:rPr>
            </w:pPr>
            <w:ins w:id="5196"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5758AA50" w14:textId="77777777" w:rsidR="00F269CD" w:rsidRPr="00B828D1" w:rsidRDefault="00F269CD" w:rsidP="00FF0CB1">
            <w:pPr>
              <w:rPr>
                <w:ins w:id="5197" w:author="Shiv Mangal Rahi" w:date="2020-01-02T14:54:00Z"/>
                <w:rFonts w:ascii="Calibri" w:eastAsia="Times New Roman" w:hAnsi="Calibri" w:cs="Calibri"/>
                <w:color w:val="000000"/>
                <w:sz w:val="20"/>
                <w:szCs w:val="20"/>
                <w:lang w:val="en-US"/>
              </w:rPr>
            </w:pPr>
            <w:ins w:id="5198" w:author="Shiv Mangal Rahi" w:date="2020-01-02T14:54:00Z">
              <w:r w:rsidRPr="00B828D1">
                <w:rPr>
                  <w:rFonts w:ascii="Calibri" w:eastAsia="Times New Roman" w:hAnsi="Calibri" w:cs="Calibri"/>
                  <w:color w:val="000000"/>
                  <w:sz w:val="20"/>
                  <w:szCs w:val="20"/>
                  <w:lang w:val="en-US"/>
                </w:rPr>
                <w:t>N/A</w:t>
              </w:r>
            </w:ins>
          </w:p>
        </w:tc>
      </w:tr>
      <w:tr w:rsidR="00F269CD" w:rsidRPr="00B828D1" w14:paraId="5E2E5D54" w14:textId="77777777" w:rsidTr="00FF0CB1">
        <w:trPr>
          <w:trHeight w:val="20"/>
          <w:ins w:id="5199" w:author="Shiv Mangal Rahi" w:date="2020-01-02T14:54:00Z"/>
        </w:trPr>
        <w:tc>
          <w:tcPr>
            <w:tcW w:w="1975" w:type="dxa"/>
            <w:tcBorders>
              <w:top w:val="nil"/>
              <w:left w:val="single" w:sz="4" w:space="0" w:color="auto"/>
              <w:bottom w:val="single" w:sz="4" w:space="0" w:color="auto"/>
              <w:right w:val="single" w:sz="4" w:space="0" w:color="auto"/>
            </w:tcBorders>
            <w:shd w:val="clear" w:color="000000" w:fill="D9D9D9"/>
            <w:vAlign w:val="center"/>
            <w:hideMark/>
          </w:tcPr>
          <w:p w14:paraId="064902DD" w14:textId="77777777" w:rsidR="00F269CD" w:rsidRPr="00B828D1" w:rsidRDefault="00F269CD" w:rsidP="00FF0CB1">
            <w:pPr>
              <w:rPr>
                <w:ins w:id="5200" w:author="Shiv Mangal Rahi" w:date="2020-01-02T14:54:00Z"/>
                <w:rFonts w:ascii="Calibri" w:eastAsia="Times New Roman" w:hAnsi="Calibri" w:cs="Calibri"/>
                <w:color w:val="000000"/>
                <w:sz w:val="20"/>
                <w:szCs w:val="20"/>
                <w:lang w:val="en-US"/>
              </w:rPr>
            </w:pPr>
            <w:ins w:id="5201" w:author="Shiv Mangal Rahi" w:date="2020-01-02T14:54:00Z">
              <w:r w:rsidRPr="00B828D1">
                <w:rPr>
                  <w:rFonts w:ascii="Calibri" w:eastAsia="Times New Roman" w:hAnsi="Calibri" w:cs="Calibri"/>
                  <w:color w:val="000000"/>
                  <w:sz w:val="20"/>
                  <w:szCs w:val="20"/>
                  <w:lang w:val="en-US"/>
                </w:rPr>
                <w:t>Table Settings</w:t>
              </w:r>
            </w:ins>
          </w:p>
        </w:tc>
        <w:tc>
          <w:tcPr>
            <w:tcW w:w="1415" w:type="dxa"/>
            <w:tcBorders>
              <w:top w:val="nil"/>
              <w:left w:val="nil"/>
              <w:bottom w:val="single" w:sz="4" w:space="0" w:color="auto"/>
              <w:right w:val="single" w:sz="4" w:space="0" w:color="auto"/>
            </w:tcBorders>
            <w:shd w:val="clear" w:color="auto" w:fill="auto"/>
            <w:vAlign w:val="center"/>
            <w:hideMark/>
          </w:tcPr>
          <w:p w14:paraId="39FF9E58" w14:textId="77777777" w:rsidR="00F269CD" w:rsidRPr="00B828D1" w:rsidRDefault="00F269CD" w:rsidP="00FF0CB1">
            <w:pPr>
              <w:rPr>
                <w:ins w:id="5202" w:author="Shiv Mangal Rahi" w:date="2020-01-02T14:54:00Z"/>
                <w:rFonts w:ascii="Calibri" w:eastAsia="Times New Roman" w:hAnsi="Calibri" w:cs="Calibri"/>
                <w:color w:val="000000"/>
                <w:sz w:val="20"/>
                <w:szCs w:val="20"/>
                <w:lang w:val="en-US"/>
              </w:rPr>
            </w:pPr>
            <w:ins w:id="5203"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1E6A6971" w14:textId="77777777" w:rsidR="00F269CD" w:rsidRPr="00B828D1" w:rsidRDefault="00F269CD" w:rsidP="00FF0CB1">
            <w:pPr>
              <w:rPr>
                <w:ins w:id="5204" w:author="Shiv Mangal Rahi" w:date="2020-01-02T14:54:00Z"/>
                <w:rFonts w:ascii="Calibri" w:eastAsia="Times New Roman" w:hAnsi="Calibri" w:cs="Calibri"/>
                <w:color w:val="000000"/>
                <w:sz w:val="20"/>
                <w:szCs w:val="20"/>
                <w:lang w:val="en-US"/>
              </w:rPr>
            </w:pPr>
            <w:ins w:id="5205" w:author="Shiv Mangal Rahi" w:date="2020-01-02T14:54:00Z">
              <w:r w:rsidRPr="00B828D1">
                <w:rPr>
                  <w:rFonts w:ascii="Calibri" w:eastAsia="Times New Roman" w:hAnsi="Calibri" w:cs="Calibri"/>
                  <w:color w:val="000000"/>
                  <w:sz w:val="20"/>
                  <w:szCs w:val="20"/>
                  <w:lang w:val="en-US"/>
                </w:rPr>
                <w:t>N/A</w:t>
              </w:r>
            </w:ins>
          </w:p>
        </w:tc>
        <w:tc>
          <w:tcPr>
            <w:tcW w:w="1580" w:type="dxa"/>
            <w:tcBorders>
              <w:top w:val="nil"/>
              <w:left w:val="nil"/>
              <w:bottom w:val="single" w:sz="4" w:space="0" w:color="auto"/>
              <w:right w:val="single" w:sz="4" w:space="0" w:color="auto"/>
            </w:tcBorders>
            <w:shd w:val="clear" w:color="auto" w:fill="auto"/>
            <w:vAlign w:val="center"/>
            <w:hideMark/>
          </w:tcPr>
          <w:p w14:paraId="735BD4DC" w14:textId="77777777" w:rsidR="00F269CD" w:rsidRPr="00B828D1" w:rsidRDefault="00F269CD" w:rsidP="00FF0CB1">
            <w:pPr>
              <w:rPr>
                <w:ins w:id="5206" w:author="Shiv Mangal Rahi" w:date="2020-01-02T14:54:00Z"/>
                <w:rFonts w:ascii="Calibri" w:eastAsia="Times New Roman" w:hAnsi="Calibri" w:cs="Calibri"/>
                <w:color w:val="000000"/>
                <w:sz w:val="20"/>
                <w:szCs w:val="20"/>
                <w:lang w:val="en-US"/>
              </w:rPr>
            </w:pPr>
            <w:ins w:id="5207"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250200B2" w14:textId="77777777" w:rsidR="00F269CD" w:rsidRPr="00B828D1" w:rsidRDefault="00F269CD" w:rsidP="00FF0CB1">
            <w:pPr>
              <w:rPr>
                <w:ins w:id="5208" w:author="Shiv Mangal Rahi" w:date="2020-01-02T14:54:00Z"/>
                <w:rFonts w:ascii="Calibri" w:eastAsia="Times New Roman" w:hAnsi="Calibri" w:cs="Calibri"/>
                <w:color w:val="000000"/>
                <w:sz w:val="20"/>
                <w:szCs w:val="20"/>
                <w:lang w:val="en-US"/>
              </w:rPr>
            </w:pPr>
            <w:ins w:id="5209" w:author="Shiv Mangal Rahi" w:date="2020-01-02T14:54:00Z">
              <w:r w:rsidRPr="00B828D1">
                <w:rPr>
                  <w:rFonts w:ascii="Calibri" w:eastAsia="Times New Roman" w:hAnsi="Calibri" w:cs="Calibri"/>
                  <w:color w:val="000000"/>
                  <w:sz w:val="20"/>
                  <w:szCs w:val="20"/>
                  <w:lang w:val="en-US"/>
                </w:rPr>
                <w:t>N/A</w:t>
              </w:r>
            </w:ins>
          </w:p>
        </w:tc>
        <w:tc>
          <w:tcPr>
            <w:tcW w:w="1415" w:type="dxa"/>
            <w:tcBorders>
              <w:top w:val="nil"/>
              <w:left w:val="nil"/>
              <w:bottom w:val="single" w:sz="4" w:space="0" w:color="auto"/>
              <w:right w:val="single" w:sz="4" w:space="0" w:color="auto"/>
            </w:tcBorders>
            <w:shd w:val="clear" w:color="auto" w:fill="auto"/>
            <w:vAlign w:val="center"/>
            <w:hideMark/>
          </w:tcPr>
          <w:p w14:paraId="58E18168" w14:textId="77777777" w:rsidR="00F269CD" w:rsidRPr="00B828D1" w:rsidRDefault="00F269CD" w:rsidP="00FF0CB1">
            <w:pPr>
              <w:rPr>
                <w:ins w:id="5210" w:author="Shiv Mangal Rahi" w:date="2020-01-02T14:54:00Z"/>
                <w:rFonts w:ascii="Calibri" w:eastAsia="Times New Roman" w:hAnsi="Calibri" w:cs="Calibri"/>
                <w:color w:val="000000"/>
                <w:sz w:val="20"/>
                <w:szCs w:val="20"/>
                <w:lang w:val="en-US"/>
              </w:rPr>
            </w:pPr>
            <w:ins w:id="5211" w:author="Shiv Mangal Rahi" w:date="2020-01-02T14:54:00Z">
              <w:r w:rsidRPr="00B828D1">
                <w:rPr>
                  <w:rFonts w:ascii="Calibri" w:eastAsia="Times New Roman" w:hAnsi="Calibri" w:cs="Calibri"/>
                  <w:color w:val="000000"/>
                  <w:sz w:val="20"/>
                  <w:szCs w:val="20"/>
                  <w:lang w:val="en-US"/>
                </w:rPr>
                <w:t>N/A</w:t>
              </w:r>
            </w:ins>
          </w:p>
        </w:tc>
      </w:tr>
    </w:tbl>
    <w:p w14:paraId="77AF347C" w14:textId="77777777" w:rsidR="002F630E" w:rsidRDefault="002F630E" w:rsidP="00101421">
      <w:pPr>
        <w:ind w:left="720"/>
        <w:rPr>
          <w:ins w:id="5212" w:author="Shiv Mangal Rahi" w:date="2020-01-02T14:54:00Z"/>
          <w:rFonts w:asciiTheme="majorHAnsi" w:hAnsiTheme="majorHAnsi" w:cstheme="majorHAnsi"/>
          <w:b/>
          <w:sz w:val="22"/>
          <w:szCs w:val="22"/>
        </w:rPr>
      </w:pPr>
    </w:p>
    <w:tbl>
      <w:tblPr>
        <w:tblW w:w="9262" w:type="dxa"/>
        <w:tblInd w:w="113" w:type="dxa"/>
        <w:tblLayout w:type="fixed"/>
        <w:tblLook w:val="04A0" w:firstRow="1" w:lastRow="0" w:firstColumn="1" w:lastColumn="0" w:noHBand="0" w:noVBand="1"/>
      </w:tblPr>
      <w:tblGrid>
        <w:gridCol w:w="2335"/>
        <w:gridCol w:w="1731"/>
        <w:gridCol w:w="1732"/>
        <w:gridCol w:w="1732"/>
        <w:gridCol w:w="1732"/>
      </w:tblGrid>
      <w:tr w:rsidR="00F269CD" w:rsidRPr="00B828D1" w14:paraId="3E88C813" w14:textId="77777777" w:rsidTr="00FF0CB1">
        <w:trPr>
          <w:trHeight w:val="20"/>
          <w:ins w:id="5213" w:author="Shiv Mangal Rahi" w:date="2020-01-02T14:54:00Z"/>
        </w:trPr>
        <w:tc>
          <w:tcPr>
            <w:tcW w:w="233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85DBD22" w14:textId="77777777" w:rsidR="00F269CD" w:rsidRPr="00B828D1" w:rsidRDefault="00F269CD" w:rsidP="00FF0CB1">
            <w:pPr>
              <w:jc w:val="center"/>
              <w:rPr>
                <w:ins w:id="5214" w:author="Shiv Mangal Rahi" w:date="2020-01-02T14:54:00Z"/>
                <w:rFonts w:ascii="Calibri" w:eastAsia="Times New Roman" w:hAnsi="Calibri" w:cs="Calibri"/>
                <w:b/>
                <w:bCs/>
                <w:color w:val="000000"/>
                <w:sz w:val="20"/>
                <w:szCs w:val="20"/>
                <w:lang w:val="en-US"/>
              </w:rPr>
            </w:pPr>
            <w:ins w:id="5215" w:author="Shiv Mangal Rahi" w:date="2020-01-02T14:54:00Z">
              <w:r w:rsidRPr="00B828D1">
                <w:rPr>
                  <w:rFonts w:ascii="Calibri" w:eastAsia="Times New Roman" w:hAnsi="Calibri" w:cs="Calibri"/>
                  <w:b/>
                  <w:bCs/>
                  <w:color w:val="000000"/>
                  <w:sz w:val="20"/>
                  <w:szCs w:val="20"/>
                  <w:lang w:val="en-US"/>
                </w:rPr>
                <w:t>Field Attribute</w:t>
              </w:r>
            </w:ins>
          </w:p>
        </w:tc>
        <w:tc>
          <w:tcPr>
            <w:tcW w:w="1731" w:type="dxa"/>
            <w:tcBorders>
              <w:top w:val="single" w:sz="4" w:space="0" w:color="auto"/>
              <w:left w:val="nil"/>
              <w:bottom w:val="single" w:sz="4" w:space="0" w:color="auto"/>
              <w:right w:val="single" w:sz="4" w:space="0" w:color="auto"/>
            </w:tcBorders>
            <w:shd w:val="clear" w:color="000000" w:fill="BFBFBF"/>
            <w:noWrap/>
            <w:vAlign w:val="center"/>
            <w:hideMark/>
          </w:tcPr>
          <w:p w14:paraId="7F2D811D" w14:textId="77777777" w:rsidR="00F269CD" w:rsidRPr="00B828D1" w:rsidRDefault="00F269CD" w:rsidP="00FF0CB1">
            <w:pPr>
              <w:jc w:val="center"/>
              <w:rPr>
                <w:ins w:id="5216" w:author="Shiv Mangal Rahi" w:date="2020-01-02T14:54:00Z"/>
                <w:rFonts w:ascii="Calibri" w:eastAsia="Times New Roman" w:hAnsi="Calibri" w:cs="Calibri"/>
                <w:b/>
                <w:bCs/>
                <w:color w:val="000000"/>
                <w:sz w:val="20"/>
                <w:szCs w:val="20"/>
                <w:lang w:val="en-US"/>
              </w:rPr>
            </w:pPr>
            <w:ins w:id="5217" w:author="Shiv Mangal Rahi" w:date="2020-01-02T14:54:00Z">
              <w:r w:rsidRPr="00B828D1">
                <w:rPr>
                  <w:rFonts w:ascii="Calibri" w:eastAsia="Times New Roman" w:hAnsi="Calibri" w:cs="Calibri"/>
                  <w:b/>
                  <w:bCs/>
                  <w:color w:val="000000"/>
                  <w:sz w:val="20"/>
                  <w:szCs w:val="20"/>
                  <w:lang w:val="en-US"/>
                </w:rPr>
                <w:t>Field-6</w:t>
              </w:r>
            </w:ins>
          </w:p>
        </w:tc>
        <w:tc>
          <w:tcPr>
            <w:tcW w:w="1732" w:type="dxa"/>
            <w:tcBorders>
              <w:top w:val="single" w:sz="4" w:space="0" w:color="auto"/>
              <w:left w:val="nil"/>
              <w:bottom w:val="single" w:sz="4" w:space="0" w:color="auto"/>
              <w:right w:val="single" w:sz="4" w:space="0" w:color="auto"/>
            </w:tcBorders>
            <w:shd w:val="clear" w:color="000000" w:fill="BFBFBF"/>
            <w:noWrap/>
            <w:vAlign w:val="center"/>
            <w:hideMark/>
          </w:tcPr>
          <w:p w14:paraId="0FBF257B" w14:textId="77777777" w:rsidR="00F269CD" w:rsidRPr="00B828D1" w:rsidRDefault="00F269CD" w:rsidP="00FF0CB1">
            <w:pPr>
              <w:jc w:val="center"/>
              <w:rPr>
                <w:ins w:id="5218" w:author="Shiv Mangal Rahi" w:date="2020-01-02T14:54:00Z"/>
                <w:rFonts w:ascii="Calibri" w:eastAsia="Times New Roman" w:hAnsi="Calibri" w:cs="Calibri"/>
                <w:b/>
                <w:bCs/>
                <w:color w:val="000000"/>
                <w:sz w:val="20"/>
                <w:szCs w:val="20"/>
                <w:lang w:val="en-US"/>
              </w:rPr>
            </w:pPr>
            <w:ins w:id="5219" w:author="Shiv Mangal Rahi" w:date="2020-01-02T14:54:00Z">
              <w:r w:rsidRPr="00B828D1">
                <w:rPr>
                  <w:rFonts w:ascii="Calibri" w:eastAsia="Times New Roman" w:hAnsi="Calibri" w:cs="Calibri"/>
                  <w:b/>
                  <w:bCs/>
                  <w:color w:val="000000"/>
                  <w:sz w:val="20"/>
                  <w:szCs w:val="20"/>
                  <w:lang w:val="en-US"/>
                </w:rPr>
                <w:t>Field-7</w:t>
              </w:r>
            </w:ins>
          </w:p>
        </w:tc>
        <w:tc>
          <w:tcPr>
            <w:tcW w:w="1732" w:type="dxa"/>
            <w:tcBorders>
              <w:top w:val="single" w:sz="4" w:space="0" w:color="auto"/>
              <w:left w:val="nil"/>
              <w:bottom w:val="single" w:sz="4" w:space="0" w:color="auto"/>
              <w:right w:val="single" w:sz="4" w:space="0" w:color="auto"/>
            </w:tcBorders>
            <w:shd w:val="clear" w:color="000000" w:fill="BFBFBF"/>
            <w:noWrap/>
            <w:vAlign w:val="center"/>
            <w:hideMark/>
          </w:tcPr>
          <w:p w14:paraId="330DA18C" w14:textId="77777777" w:rsidR="00F269CD" w:rsidRPr="00B828D1" w:rsidRDefault="00F269CD" w:rsidP="00FF0CB1">
            <w:pPr>
              <w:jc w:val="center"/>
              <w:rPr>
                <w:ins w:id="5220" w:author="Shiv Mangal Rahi" w:date="2020-01-02T14:54:00Z"/>
                <w:rFonts w:ascii="Calibri" w:eastAsia="Times New Roman" w:hAnsi="Calibri" w:cs="Calibri"/>
                <w:b/>
                <w:bCs/>
                <w:color w:val="000000"/>
                <w:sz w:val="20"/>
                <w:szCs w:val="20"/>
                <w:lang w:val="en-US"/>
              </w:rPr>
            </w:pPr>
            <w:ins w:id="5221" w:author="Shiv Mangal Rahi" w:date="2020-01-02T14:54:00Z">
              <w:r w:rsidRPr="00B828D1">
                <w:rPr>
                  <w:rFonts w:ascii="Calibri" w:eastAsia="Times New Roman" w:hAnsi="Calibri" w:cs="Calibri"/>
                  <w:b/>
                  <w:bCs/>
                  <w:color w:val="000000"/>
                  <w:sz w:val="20"/>
                  <w:szCs w:val="20"/>
                  <w:lang w:val="en-US"/>
                </w:rPr>
                <w:t>Field-8</w:t>
              </w:r>
            </w:ins>
          </w:p>
        </w:tc>
        <w:tc>
          <w:tcPr>
            <w:tcW w:w="1732" w:type="dxa"/>
            <w:tcBorders>
              <w:top w:val="single" w:sz="4" w:space="0" w:color="auto"/>
              <w:left w:val="nil"/>
              <w:bottom w:val="single" w:sz="4" w:space="0" w:color="auto"/>
              <w:right w:val="single" w:sz="4" w:space="0" w:color="auto"/>
            </w:tcBorders>
            <w:shd w:val="clear" w:color="000000" w:fill="BFBFBF"/>
            <w:noWrap/>
            <w:vAlign w:val="center"/>
            <w:hideMark/>
          </w:tcPr>
          <w:p w14:paraId="2CFB44BD" w14:textId="77777777" w:rsidR="00F269CD" w:rsidRPr="00B828D1" w:rsidRDefault="00F269CD" w:rsidP="00FF0CB1">
            <w:pPr>
              <w:jc w:val="center"/>
              <w:rPr>
                <w:ins w:id="5222" w:author="Shiv Mangal Rahi" w:date="2020-01-02T14:54:00Z"/>
                <w:rFonts w:ascii="Calibri" w:eastAsia="Times New Roman" w:hAnsi="Calibri" w:cs="Calibri"/>
                <w:b/>
                <w:bCs/>
                <w:color w:val="000000"/>
                <w:sz w:val="20"/>
                <w:szCs w:val="20"/>
                <w:lang w:val="en-US"/>
              </w:rPr>
            </w:pPr>
            <w:ins w:id="5223" w:author="Shiv Mangal Rahi" w:date="2020-01-02T14:54:00Z">
              <w:r w:rsidRPr="00B828D1">
                <w:rPr>
                  <w:rFonts w:ascii="Calibri" w:eastAsia="Times New Roman" w:hAnsi="Calibri" w:cs="Calibri"/>
                  <w:b/>
                  <w:bCs/>
                  <w:color w:val="000000"/>
                  <w:sz w:val="20"/>
                  <w:szCs w:val="20"/>
                  <w:lang w:val="en-US"/>
                </w:rPr>
                <w:t>Field-9</w:t>
              </w:r>
            </w:ins>
          </w:p>
        </w:tc>
      </w:tr>
      <w:tr w:rsidR="00F269CD" w:rsidRPr="00B828D1" w14:paraId="63AC4264" w14:textId="77777777" w:rsidTr="00FF0CB1">
        <w:trPr>
          <w:trHeight w:val="20"/>
          <w:ins w:id="5224"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20704A56" w14:textId="77777777" w:rsidR="00F269CD" w:rsidRPr="00B828D1" w:rsidRDefault="00F269CD" w:rsidP="00FF0CB1">
            <w:pPr>
              <w:rPr>
                <w:ins w:id="5225" w:author="Shiv Mangal Rahi" w:date="2020-01-02T14:54:00Z"/>
                <w:rFonts w:ascii="Calibri" w:eastAsia="Times New Roman" w:hAnsi="Calibri" w:cs="Calibri"/>
                <w:color w:val="000000"/>
                <w:sz w:val="20"/>
                <w:szCs w:val="20"/>
                <w:lang w:val="en-US"/>
              </w:rPr>
            </w:pPr>
            <w:ins w:id="5226" w:author="Shiv Mangal Rahi" w:date="2020-01-02T14:54:00Z">
              <w:r w:rsidRPr="00B828D1">
                <w:rPr>
                  <w:rFonts w:ascii="Calibri" w:eastAsia="Times New Roman" w:hAnsi="Calibri" w:cs="Calibri"/>
                  <w:color w:val="000000"/>
                  <w:sz w:val="20"/>
                  <w:szCs w:val="20"/>
                  <w:lang w:val="en-US"/>
                </w:rPr>
                <w:t>Name</w:t>
              </w:r>
            </w:ins>
          </w:p>
        </w:tc>
        <w:tc>
          <w:tcPr>
            <w:tcW w:w="1731" w:type="dxa"/>
            <w:tcBorders>
              <w:top w:val="nil"/>
              <w:left w:val="nil"/>
              <w:bottom w:val="single" w:sz="4" w:space="0" w:color="auto"/>
              <w:right w:val="single" w:sz="4" w:space="0" w:color="auto"/>
            </w:tcBorders>
            <w:shd w:val="clear" w:color="auto" w:fill="auto"/>
            <w:vAlign w:val="center"/>
            <w:hideMark/>
          </w:tcPr>
          <w:p w14:paraId="0EE07905" w14:textId="77777777" w:rsidR="00F269CD" w:rsidRPr="00B828D1" w:rsidRDefault="00F269CD" w:rsidP="00FF0CB1">
            <w:pPr>
              <w:rPr>
                <w:ins w:id="5227" w:author="Shiv Mangal Rahi" w:date="2020-01-02T14:54:00Z"/>
                <w:rFonts w:ascii="Calibri" w:eastAsia="Times New Roman" w:hAnsi="Calibri" w:cs="Calibri"/>
                <w:color w:val="000000"/>
                <w:sz w:val="20"/>
                <w:szCs w:val="20"/>
                <w:lang w:val="en-US"/>
              </w:rPr>
            </w:pPr>
            <w:ins w:id="5228" w:author="Shiv Mangal Rahi" w:date="2020-01-02T14:54:00Z">
              <w:r w:rsidRPr="00B828D1">
                <w:rPr>
                  <w:rFonts w:ascii="Calibri" w:eastAsia="Times New Roman" w:hAnsi="Calibri" w:cs="Calibri"/>
                  <w:color w:val="000000"/>
                  <w:sz w:val="20"/>
                  <w:szCs w:val="20"/>
                  <w:lang w:val="en-US"/>
                </w:rPr>
                <w:t xml:space="preserve">Treat Blank or Null </w:t>
              </w:r>
              <w:r w:rsidRPr="00B828D1">
                <w:rPr>
                  <w:rFonts w:ascii="Calibri" w:eastAsia="Times New Roman" w:hAnsi="Calibri" w:cs="Calibri"/>
                  <w:color w:val="000000"/>
                  <w:sz w:val="20"/>
                  <w:szCs w:val="20"/>
                  <w:lang w:val="en-US"/>
                </w:rPr>
                <w:lastRenderedPageBreak/>
                <w:t>As</w:t>
              </w:r>
            </w:ins>
          </w:p>
        </w:tc>
        <w:tc>
          <w:tcPr>
            <w:tcW w:w="1732" w:type="dxa"/>
            <w:tcBorders>
              <w:top w:val="nil"/>
              <w:left w:val="nil"/>
              <w:bottom w:val="single" w:sz="4" w:space="0" w:color="auto"/>
              <w:right w:val="single" w:sz="4" w:space="0" w:color="auto"/>
            </w:tcBorders>
            <w:shd w:val="clear" w:color="auto" w:fill="auto"/>
            <w:vAlign w:val="center"/>
            <w:hideMark/>
          </w:tcPr>
          <w:p w14:paraId="548F7BFF" w14:textId="77777777" w:rsidR="00F269CD" w:rsidRPr="00B828D1" w:rsidRDefault="00F269CD" w:rsidP="00FF0CB1">
            <w:pPr>
              <w:rPr>
                <w:ins w:id="5229" w:author="Shiv Mangal Rahi" w:date="2020-01-02T14:54:00Z"/>
                <w:rFonts w:ascii="Calibri" w:eastAsia="Times New Roman" w:hAnsi="Calibri" w:cs="Calibri"/>
                <w:color w:val="000000"/>
                <w:sz w:val="20"/>
                <w:szCs w:val="20"/>
                <w:lang w:val="en-US"/>
              </w:rPr>
            </w:pPr>
            <w:ins w:id="5230" w:author="Shiv Mangal Rahi" w:date="2020-01-02T14:54:00Z">
              <w:r w:rsidRPr="00B828D1">
                <w:rPr>
                  <w:rFonts w:ascii="Calibri" w:eastAsia="Times New Roman" w:hAnsi="Calibri" w:cs="Calibri"/>
                  <w:color w:val="000000"/>
                  <w:sz w:val="20"/>
                  <w:szCs w:val="20"/>
                  <w:lang w:val="en-US"/>
                </w:rPr>
                <w:lastRenderedPageBreak/>
                <w:t>Rule Operator</w:t>
              </w:r>
            </w:ins>
          </w:p>
        </w:tc>
        <w:tc>
          <w:tcPr>
            <w:tcW w:w="1732" w:type="dxa"/>
            <w:tcBorders>
              <w:top w:val="nil"/>
              <w:left w:val="nil"/>
              <w:bottom w:val="single" w:sz="4" w:space="0" w:color="auto"/>
              <w:right w:val="single" w:sz="4" w:space="0" w:color="auto"/>
            </w:tcBorders>
            <w:shd w:val="clear" w:color="auto" w:fill="auto"/>
            <w:vAlign w:val="center"/>
            <w:hideMark/>
          </w:tcPr>
          <w:p w14:paraId="1F94D4E8" w14:textId="77777777" w:rsidR="00F269CD" w:rsidRPr="00B828D1" w:rsidRDefault="00F269CD" w:rsidP="00FF0CB1">
            <w:pPr>
              <w:rPr>
                <w:ins w:id="5231" w:author="Shiv Mangal Rahi" w:date="2020-01-02T14:54:00Z"/>
                <w:rFonts w:ascii="Calibri" w:eastAsia="Times New Roman" w:hAnsi="Calibri" w:cs="Calibri"/>
                <w:color w:val="000000"/>
                <w:sz w:val="20"/>
                <w:szCs w:val="20"/>
                <w:lang w:val="en-US"/>
              </w:rPr>
            </w:pPr>
            <w:ins w:id="5232" w:author="Shiv Mangal Rahi" w:date="2020-01-02T14:54:00Z">
              <w:r w:rsidRPr="00B828D1">
                <w:rPr>
                  <w:rFonts w:ascii="Calibri" w:eastAsia="Times New Roman" w:hAnsi="Calibri" w:cs="Calibri"/>
                  <w:color w:val="000000"/>
                  <w:sz w:val="20"/>
                  <w:szCs w:val="20"/>
                  <w:lang w:val="en-US"/>
                </w:rPr>
                <w:t>Rule Value</w:t>
              </w:r>
            </w:ins>
          </w:p>
        </w:tc>
        <w:tc>
          <w:tcPr>
            <w:tcW w:w="1732" w:type="dxa"/>
            <w:tcBorders>
              <w:top w:val="nil"/>
              <w:left w:val="nil"/>
              <w:bottom w:val="single" w:sz="4" w:space="0" w:color="auto"/>
              <w:right w:val="single" w:sz="4" w:space="0" w:color="auto"/>
            </w:tcBorders>
            <w:shd w:val="clear" w:color="auto" w:fill="auto"/>
            <w:vAlign w:val="center"/>
            <w:hideMark/>
          </w:tcPr>
          <w:p w14:paraId="2BB89802" w14:textId="77777777" w:rsidR="00F269CD" w:rsidRPr="00B828D1" w:rsidRDefault="00F269CD" w:rsidP="00FF0CB1">
            <w:pPr>
              <w:rPr>
                <w:ins w:id="5233" w:author="Shiv Mangal Rahi" w:date="2020-01-02T14:54:00Z"/>
                <w:rFonts w:ascii="Calibri" w:eastAsia="Times New Roman" w:hAnsi="Calibri" w:cs="Calibri"/>
                <w:color w:val="000000"/>
                <w:sz w:val="20"/>
                <w:szCs w:val="20"/>
                <w:lang w:val="en-US"/>
              </w:rPr>
            </w:pPr>
            <w:ins w:id="5234" w:author="Shiv Mangal Rahi" w:date="2020-01-02T14:54:00Z">
              <w:r w:rsidRPr="00B828D1">
                <w:rPr>
                  <w:rFonts w:ascii="Calibri" w:eastAsia="Times New Roman" w:hAnsi="Calibri" w:cs="Calibri"/>
                  <w:color w:val="000000"/>
                  <w:sz w:val="20"/>
                  <w:szCs w:val="20"/>
                  <w:lang w:val="en-US"/>
                </w:rPr>
                <w:t xml:space="preserve">Rule Value Case </w:t>
              </w:r>
              <w:r w:rsidRPr="00B828D1">
                <w:rPr>
                  <w:rFonts w:ascii="Calibri" w:eastAsia="Times New Roman" w:hAnsi="Calibri" w:cs="Calibri"/>
                  <w:color w:val="000000"/>
                  <w:sz w:val="20"/>
                  <w:szCs w:val="20"/>
                  <w:lang w:val="en-US"/>
                </w:rPr>
                <w:lastRenderedPageBreak/>
                <w:t>Sensitive</w:t>
              </w:r>
            </w:ins>
          </w:p>
        </w:tc>
      </w:tr>
      <w:tr w:rsidR="00F269CD" w:rsidRPr="00B828D1" w14:paraId="5B58DA54" w14:textId="77777777" w:rsidTr="00FF0CB1">
        <w:trPr>
          <w:trHeight w:val="20"/>
          <w:ins w:id="5235"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627BE2F9" w14:textId="77777777" w:rsidR="00F269CD" w:rsidRPr="00B828D1" w:rsidRDefault="00F269CD" w:rsidP="00FF0CB1">
            <w:pPr>
              <w:rPr>
                <w:ins w:id="5236" w:author="Shiv Mangal Rahi" w:date="2020-01-02T14:54:00Z"/>
                <w:rFonts w:ascii="Calibri" w:eastAsia="Times New Roman" w:hAnsi="Calibri" w:cs="Calibri"/>
                <w:color w:val="000000"/>
                <w:sz w:val="20"/>
                <w:szCs w:val="20"/>
                <w:lang w:val="en-US"/>
              </w:rPr>
            </w:pPr>
            <w:ins w:id="5237" w:author="Shiv Mangal Rahi" w:date="2020-01-02T14:54:00Z">
              <w:r w:rsidRPr="00B828D1">
                <w:rPr>
                  <w:rFonts w:ascii="Calibri" w:eastAsia="Times New Roman" w:hAnsi="Calibri" w:cs="Calibri"/>
                  <w:color w:val="000000"/>
                  <w:sz w:val="20"/>
                  <w:szCs w:val="20"/>
                  <w:lang w:val="en-US"/>
                </w:rPr>
                <w:lastRenderedPageBreak/>
                <w:t>API Name</w:t>
              </w:r>
            </w:ins>
          </w:p>
        </w:tc>
        <w:tc>
          <w:tcPr>
            <w:tcW w:w="1731" w:type="dxa"/>
            <w:tcBorders>
              <w:top w:val="nil"/>
              <w:left w:val="nil"/>
              <w:bottom w:val="single" w:sz="4" w:space="0" w:color="auto"/>
              <w:right w:val="single" w:sz="4" w:space="0" w:color="auto"/>
            </w:tcBorders>
            <w:shd w:val="clear" w:color="auto" w:fill="auto"/>
            <w:vAlign w:val="center"/>
            <w:hideMark/>
          </w:tcPr>
          <w:p w14:paraId="45BF52D5" w14:textId="77777777" w:rsidR="00F269CD" w:rsidRPr="00B828D1" w:rsidRDefault="00F269CD" w:rsidP="00FF0CB1">
            <w:pPr>
              <w:rPr>
                <w:ins w:id="5238" w:author="Shiv Mangal Rahi" w:date="2020-01-02T14:54:00Z"/>
                <w:rFonts w:ascii="Calibri" w:eastAsia="Times New Roman" w:hAnsi="Calibri" w:cs="Calibri"/>
                <w:color w:val="000000"/>
                <w:sz w:val="20"/>
                <w:szCs w:val="20"/>
                <w:lang w:val="en-US"/>
              </w:rPr>
            </w:pPr>
            <w:ins w:id="5239" w:author="Shiv Mangal Rahi" w:date="2020-01-02T14:54:00Z">
              <w:r w:rsidRPr="00B828D1">
                <w:rPr>
                  <w:rFonts w:ascii="Calibri" w:eastAsia="Times New Roman" w:hAnsi="Calibri" w:cs="Calibri"/>
                  <w:color w:val="000000"/>
                  <w:sz w:val="20"/>
                  <w:szCs w:val="20"/>
                  <w:lang w:val="en-US"/>
                </w:rPr>
                <w:t>TreatBlankorNullAs</w:t>
              </w:r>
            </w:ins>
          </w:p>
        </w:tc>
        <w:tc>
          <w:tcPr>
            <w:tcW w:w="1732" w:type="dxa"/>
            <w:tcBorders>
              <w:top w:val="nil"/>
              <w:left w:val="nil"/>
              <w:bottom w:val="single" w:sz="4" w:space="0" w:color="auto"/>
              <w:right w:val="single" w:sz="4" w:space="0" w:color="auto"/>
            </w:tcBorders>
            <w:shd w:val="clear" w:color="auto" w:fill="auto"/>
            <w:vAlign w:val="center"/>
            <w:hideMark/>
          </w:tcPr>
          <w:p w14:paraId="57D99031" w14:textId="77777777" w:rsidR="00F269CD" w:rsidRPr="00B828D1" w:rsidRDefault="00F269CD" w:rsidP="00FF0CB1">
            <w:pPr>
              <w:rPr>
                <w:ins w:id="5240" w:author="Shiv Mangal Rahi" w:date="2020-01-02T14:54:00Z"/>
                <w:rFonts w:ascii="Calibri" w:eastAsia="Times New Roman" w:hAnsi="Calibri" w:cs="Calibri"/>
                <w:color w:val="000000"/>
                <w:sz w:val="20"/>
                <w:szCs w:val="20"/>
                <w:lang w:val="en-US"/>
              </w:rPr>
            </w:pPr>
            <w:ins w:id="5241" w:author="Shiv Mangal Rahi" w:date="2020-01-02T14:54:00Z">
              <w:r w:rsidRPr="00B828D1">
                <w:rPr>
                  <w:rFonts w:ascii="Calibri" w:eastAsia="Times New Roman" w:hAnsi="Calibri" w:cs="Calibri"/>
                  <w:color w:val="000000"/>
                  <w:sz w:val="20"/>
                  <w:szCs w:val="20"/>
                  <w:lang w:val="en-US"/>
                </w:rPr>
                <w:t>RuleOperator</w:t>
              </w:r>
            </w:ins>
          </w:p>
        </w:tc>
        <w:tc>
          <w:tcPr>
            <w:tcW w:w="1732" w:type="dxa"/>
            <w:tcBorders>
              <w:top w:val="nil"/>
              <w:left w:val="nil"/>
              <w:bottom w:val="single" w:sz="4" w:space="0" w:color="auto"/>
              <w:right w:val="single" w:sz="4" w:space="0" w:color="auto"/>
            </w:tcBorders>
            <w:shd w:val="clear" w:color="auto" w:fill="auto"/>
            <w:vAlign w:val="center"/>
            <w:hideMark/>
          </w:tcPr>
          <w:p w14:paraId="507D8755" w14:textId="77777777" w:rsidR="00F269CD" w:rsidRPr="00B828D1" w:rsidRDefault="00F269CD" w:rsidP="00FF0CB1">
            <w:pPr>
              <w:rPr>
                <w:ins w:id="5242" w:author="Shiv Mangal Rahi" w:date="2020-01-02T14:54:00Z"/>
                <w:rFonts w:ascii="Calibri" w:eastAsia="Times New Roman" w:hAnsi="Calibri" w:cs="Calibri"/>
                <w:color w:val="000000"/>
                <w:sz w:val="20"/>
                <w:szCs w:val="20"/>
                <w:lang w:val="en-US"/>
              </w:rPr>
            </w:pPr>
            <w:ins w:id="5243" w:author="Shiv Mangal Rahi" w:date="2020-01-02T14:54:00Z">
              <w:r w:rsidRPr="00B828D1">
                <w:rPr>
                  <w:rFonts w:ascii="Calibri" w:eastAsia="Times New Roman" w:hAnsi="Calibri" w:cs="Calibri"/>
                  <w:color w:val="000000"/>
                  <w:sz w:val="20"/>
                  <w:szCs w:val="20"/>
                  <w:lang w:val="en-US"/>
                </w:rPr>
                <w:t>RuleValue</w:t>
              </w:r>
            </w:ins>
          </w:p>
        </w:tc>
        <w:tc>
          <w:tcPr>
            <w:tcW w:w="1732" w:type="dxa"/>
            <w:tcBorders>
              <w:top w:val="nil"/>
              <w:left w:val="nil"/>
              <w:bottom w:val="single" w:sz="4" w:space="0" w:color="auto"/>
              <w:right w:val="single" w:sz="4" w:space="0" w:color="auto"/>
            </w:tcBorders>
            <w:shd w:val="clear" w:color="auto" w:fill="auto"/>
            <w:vAlign w:val="center"/>
            <w:hideMark/>
          </w:tcPr>
          <w:p w14:paraId="7ABDB86B" w14:textId="77777777" w:rsidR="00F269CD" w:rsidRPr="00B828D1" w:rsidRDefault="00F269CD" w:rsidP="00FF0CB1">
            <w:pPr>
              <w:rPr>
                <w:ins w:id="5244" w:author="Shiv Mangal Rahi" w:date="2020-01-02T14:54:00Z"/>
                <w:rFonts w:ascii="Calibri" w:eastAsia="Times New Roman" w:hAnsi="Calibri" w:cs="Calibri"/>
                <w:color w:val="000000"/>
                <w:sz w:val="20"/>
                <w:szCs w:val="20"/>
                <w:lang w:val="en-US"/>
              </w:rPr>
            </w:pPr>
            <w:ins w:id="5245" w:author="Shiv Mangal Rahi" w:date="2020-01-02T14:54:00Z">
              <w:r w:rsidRPr="00B828D1">
                <w:rPr>
                  <w:rFonts w:ascii="Calibri" w:eastAsia="Times New Roman" w:hAnsi="Calibri" w:cs="Calibri"/>
                  <w:color w:val="000000"/>
                  <w:sz w:val="20"/>
                  <w:szCs w:val="20"/>
                  <w:lang w:val="en-US"/>
                </w:rPr>
                <w:t>RuleValueCaseSensitive</w:t>
              </w:r>
            </w:ins>
          </w:p>
        </w:tc>
      </w:tr>
      <w:tr w:rsidR="00F269CD" w:rsidRPr="00B828D1" w14:paraId="645A281B" w14:textId="77777777" w:rsidTr="00FF0CB1">
        <w:trPr>
          <w:trHeight w:val="20"/>
          <w:ins w:id="5246"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7ABCB349" w14:textId="77777777" w:rsidR="00F269CD" w:rsidRPr="00B828D1" w:rsidRDefault="00F269CD" w:rsidP="00FF0CB1">
            <w:pPr>
              <w:rPr>
                <w:ins w:id="5247" w:author="Shiv Mangal Rahi" w:date="2020-01-02T14:54:00Z"/>
                <w:rFonts w:ascii="Calibri" w:eastAsia="Times New Roman" w:hAnsi="Calibri" w:cs="Calibri"/>
                <w:color w:val="000000"/>
                <w:sz w:val="20"/>
                <w:szCs w:val="20"/>
                <w:lang w:val="en-US"/>
              </w:rPr>
            </w:pPr>
            <w:ins w:id="5248" w:author="Shiv Mangal Rahi" w:date="2020-01-02T14:54:00Z">
              <w:r w:rsidRPr="00B828D1">
                <w:rPr>
                  <w:rFonts w:ascii="Calibri" w:eastAsia="Times New Roman" w:hAnsi="Calibri" w:cs="Calibri"/>
                  <w:color w:val="000000"/>
                  <w:sz w:val="20"/>
                  <w:szCs w:val="20"/>
                  <w:lang w:val="en-US"/>
                </w:rPr>
                <w:t>Input Type</w:t>
              </w:r>
            </w:ins>
          </w:p>
        </w:tc>
        <w:tc>
          <w:tcPr>
            <w:tcW w:w="1731" w:type="dxa"/>
            <w:tcBorders>
              <w:top w:val="nil"/>
              <w:left w:val="nil"/>
              <w:bottom w:val="single" w:sz="4" w:space="0" w:color="auto"/>
              <w:right w:val="single" w:sz="4" w:space="0" w:color="auto"/>
            </w:tcBorders>
            <w:shd w:val="clear" w:color="auto" w:fill="auto"/>
            <w:vAlign w:val="center"/>
            <w:hideMark/>
          </w:tcPr>
          <w:p w14:paraId="3436F181" w14:textId="77777777" w:rsidR="00F269CD" w:rsidRPr="00B828D1" w:rsidRDefault="00F269CD" w:rsidP="00FF0CB1">
            <w:pPr>
              <w:rPr>
                <w:ins w:id="5249" w:author="Shiv Mangal Rahi" w:date="2020-01-02T14:54:00Z"/>
                <w:rFonts w:ascii="Calibri" w:eastAsia="Times New Roman" w:hAnsi="Calibri" w:cs="Calibri"/>
                <w:color w:val="000000"/>
                <w:sz w:val="20"/>
                <w:szCs w:val="20"/>
                <w:lang w:val="en-US"/>
              </w:rPr>
            </w:pPr>
            <w:ins w:id="5250" w:author="Shiv Mangal Rahi" w:date="2020-01-02T14:54:00Z">
              <w:r w:rsidRPr="00B828D1">
                <w:rPr>
                  <w:rFonts w:ascii="Calibri" w:eastAsia="Times New Roman" w:hAnsi="Calibri" w:cs="Calibri"/>
                  <w:color w:val="000000"/>
                  <w:sz w:val="20"/>
                  <w:szCs w:val="20"/>
                  <w:lang w:val="en-US"/>
                </w:rPr>
                <w:t>List</w:t>
              </w:r>
            </w:ins>
          </w:p>
        </w:tc>
        <w:tc>
          <w:tcPr>
            <w:tcW w:w="1732" w:type="dxa"/>
            <w:tcBorders>
              <w:top w:val="nil"/>
              <w:left w:val="nil"/>
              <w:bottom w:val="single" w:sz="4" w:space="0" w:color="auto"/>
              <w:right w:val="single" w:sz="4" w:space="0" w:color="auto"/>
            </w:tcBorders>
            <w:shd w:val="clear" w:color="auto" w:fill="auto"/>
            <w:vAlign w:val="center"/>
            <w:hideMark/>
          </w:tcPr>
          <w:p w14:paraId="3ADBB09D" w14:textId="77777777" w:rsidR="00F269CD" w:rsidRPr="00B828D1" w:rsidRDefault="00F269CD" w:rsidP="00FF0CB1">
            <w:pPr>
              <w:rPr>
                <w:ins w:id="5251" w:author="Shiv Mangal Rahi" w:date="2020-01-02T14:54:00Z"/>
                <w:rFonts w:ascii="Calibri" w:eastAsia="Times New Roman" w:hAnsi="Calibri" w:cs="Calibri"/>
                <w:color w:val="000000"/>
                <w:sz w:val="20"/>
                <w:szCs w:val="20"/>
                <w:lang w:val="en-US"/>
              </w:rPr>
            </w:pPr>
            <w:ins w:id="5252" w:author="Shiv Mangal Rahi" w:date="2020-01-02T14:54:00Z">
              <w:r w:rsidRPr="00B828D1">
                <w:rPr>
                  <w:rFonts w:ascii="Calibri" w:eastAsia="Times New Roman" w:hAnsi="Calibri" w:cs="Calibri"/>
                  <w:color w:val="000000"/>
                  <w:sz w:val="20"/>
                  <w:szCs w:val="20"/>
                  <w:lang w:val="en-US"/>
                </w:rPr>
                <w:t>List</w:t>
              </w:r>
            </w:ins>
          </w:p>
        </w:tc>
        <w:tc>
          <w:tcPr>
            <w:tcW w:w="1732" w:type="dxa"/>
            <w:tcBorders>
              <w:top w:val="nil"/>
              <w:left w:val="nil"/>
              <w:bottom w:val="single" w:sz="4" w:space="0" w:color="auto"/>
              <w:right w:val="single" w:sz="4" w:space="0" w:color="auto"/>
            </w:tcBorders>
            <w:shd w:val="clear" w:color="auto" w:fill="auto"/>
            <w:vAlign w:val="center"/>
            <w:hideMark/>
          </w:tcPr>
          <w:p w14:paraId="19134D35" w14:textId="77777777" w:rsidR="00F269CD" w:rsidRPr="00B828D1" w:rsidRDefault="00F269CD" w:rsidP="00FF0CB1">
            <w:pPr>
              <w:rPr>
                <w:ins w:id="5253" w:author="Shiv Mangal Rahi" w:date="2020-01-02T14:54:00Z"/>
                <w:rFonts w:ascii="Calibri" w:eastAsia="Times New Roman" w:hAnsi="Calibri" w:cs="Calibri"/>
                <w:color w:val="000000"/>
                <w:sz w:val="20"/>
                <w:szCs w:val="20"/>
                <w:lang w:val="en-US"/>
              </w:rPr>
            </w:pPr>
            <w:ins w:id="5254" w:author="Shiv Mangal Rahi" w:date="2020-01-02T14:54:00Z">
              <w:r w:rsidRPr="00B828D1">
                <w:rPr>
                  <w:rFonts w:ascii="Calibri" w:eastAsia="Times New Roman" w:hAnsi="Calibri" w:cs="Calibri"/>
                  <w:color w:val="000000"/>
                  <w:sz w:val="20"/>
                  <w:szCs w:val="20"/>
                  <w:lang w:val="en-US"/>
                </w:rPr>
                <w:t>List</w:t>
              </w:r>
            </w:ins>
          </w:p>
        </w:tc>
        <w:tc>
          <w:tcPr>
            <w:tcW w:w="1732" w:type="dxa"/>
            <w:tcBorders>
              <w:top w:val="nil"/>
              <w:left w:val="nil"/>
              <w:bottom w:val="single" w:sz="4" w:space="0" w:color="auto"/>
              <w:right w:val="single" w:sz="4" w:space="0" w:color="auto"/>
            </w:tcBorders>
            <w:shd w:val="clear" w:color="auto" w:fill="auto"/>
            <w:vAlign w:val="center"/>
            <w:hideMark/>
          </w:tcPr>
          <w:p w14:paraId="14859963" w14:textId="77777777" w:rsidR="00F269CD" w:rsidRPr="00B828D1" w:rsidRDefault="00F269CD" w:rsidP="00FF0CB1">
            <w:pPr>
              <w:rPr>
                <w:ins w:id="5255" w:author="Shiv Mangal Rahi" w:date="2020-01-02T14:54:00Z"/>
                <w:rFonts w:ascii="Calibri" w:eastAsia="Times New Roman" w:hAnsi="Calibri" w:cs="Calibri"/>
                <w:color w:val="000000"/>
                <w:sz w:val="20"/>
                <w:szCs w:val="20"/>
                <w:lang w:val="en-US"/>
              </w:rPr>
            </w:pPr>
            <w:ins w:id="5256" w:author="Shiv Mangal Rahi" w:date="2020-01-02T14:54:00Z">
              <w:r w:rsidRPr="00B828D1">
                <w:rPr>
                  <w:rFonts w:ascii="Calibri" w:eastAsia="Times New Roman" w:hAnsi="Calibri" w:cs="Calibri"/>
                  <w:color w:val="000000"/>
                  <w:sz w:val="20"/>
                  <w:szCs w:val="20"/>
                  <w:lang w:val="en-US"/>
                </w:rPr>
                <w:t>TRUE/FALSE</w:t>
              </w:r>
            </w:ins>
          </w:p>
        </w:tc>
      </w:tr>
      <w:tr w:rsidR="00F269CD" w:rsidRPr="00B828D1" w14:paraId="1A1E459D" w14:textId="77777777" w:rsidTr="00FF0CB1">
        <w:trPr>
          <w:trHeight w:val="20"/>
          <w:ins w:id="5257"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71C17609" w14:textId="77777777" w:rsidR="00F269CD" w:rsidRPr="00B828D1" w:rsidRDefault="00F269CD" w:rsidP="00FF0CB1">
            <w:pPr>
              <w:rPr>
                <w:ins w:id="5258" w:author="Shiv Mangal Rahi" w:date="2020-01-02T14:54:00Z"/>
                <w:rFonts w:ascii="Calibri" w:eastAsia="Times New Roman" w:hAnsi="Calibri" w:cs="Calibri"/>
                <w:color w:val="000000"/>
                <w:sz w:val="20"/>
                <w:szCs w:val="20"/>
                <w:lang w:val="en-US"/>
              </w:rPr>
            </w:pPr>
            <w:ins w:id="5259" w:author="Shiv Mangal Rahi" w:date="2020-01-02T14:54:00Z">
              <w:r w:rsidRPr="00B828D1">
                <w:rPr>
                  <w:rFonts w:ascii="Calibri" w:eastAsia="Times New Roman" w:hAnsi="Calibri" w:cs="Calibri"/>
                  <w:color w:val="000000"/>
                  <w:sz w:val="20"/>
                  <w:szCs w:val="20"/>
                  <w:lang w:val="en-US"/>
                </w:rPr>
                <w:t>Category</w:t>
              </w:r>
            </w:ins>
          </w:p>
        </w:tc>
        <w:tc>
          <w:tcPr>
            <w:tcW w:w="1731" w:type="dxa"/>
            <w:tcBorders>
              <w:top w:val="nil"/>
              <w:left w:val="nil"/>
              <w:bottom w:val="single" w:sz="4" w:space="0" w:color="auto"/>
              <w:right w:val="single" w:sz="4" w:space="0" w:color="auto"/>
            </w:tcBorders>
            <w:shd w:val="clear" w:color="auto" w:fill="auto"/>
            <w:vAlign w:val="center"/>
            <w:hideMark/>
          </w:tcPr>
          <w:p w14:paraId="25DA3C7E" w14:textId="77777777" w:rsidR="00F269CD" w:rsidRPr="00B828D1" w:rsidRDefault="00F269CD" w:rsidP="00FF0CB1">
            <w:pPr>
              <w:rPr>
                <w:ins w:id="5260" w:author="Shiv Mangal Rahi" w:date="2020-01-02T14:54:00Z"/>
                <w:rFonts w:ascii="Calibri" w:eastAsia="Times New Roman" w:hAnsi="Calibri" w:cs="Calibri"/>
                <w:color w:val="000000"/>
                <w:sz w:val="20"/>
                <w:szCs w:val="20"/>
                <w:lang w:val="en-US"/>
              </w:rPr>
            </w:pPr>
            <w:ins w:id="5261"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04F861D" w14:textId="77777777" w:rsidR="00F269CD" w:rsidRPr="00B828D1" w:rsidRDefault="00F269CD" w:rsidP="00FF0CB1">
            <w:pPr>
              <w:rPr>
                <w:ins w:id="5262" w:author="Shiv Mangal Rahi" w:date="2020-01-02T14:54:00Z"/>
                <w:rFonts w:ascii="Calibri" w:eastAsia="Times New Roman" w:hAnsi="Calibri" w:cs="Calibri"/>
                <w:color w:val="000000"/>
                <w:sz w:val="20"/>
                <w:szCs w:val="20"/>
                <w:lang w:val="en-US"/>
              </w:rPr>
            </w:pPr>
            <w:ins w:id="5263"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5D8E64B" w14:textId="77777777" w:rsidR="00F269CD" w:rsidRPr="00B828D1" w:rsidRDefault="00F269CD" w:rsidP="00FF0CB1">
            <w:pPr>
              <w:rPr>
                <w:ins w:id="5264" w:author="Shiv Mangal Rahi" w:date="2020-01-02T14:54:00Z"/>
                <w:rFonts w:ascii="Calibri" w:eastAsia="Times New Roman" w:hAnsi="Calibri" w:cs="Calibri"/>
                <w:color w:val="000000"/>
                <w:sz w:val="20"/>
                <w:szCs w:val="20"/>
                <w:lang w:val="en-US"/>
              </w:rPr>
            </w:pPr>
            <w:ins w:id="5265"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D07AA55" w14:textId="77777777" w:rsidR="00F269CD" w:rsidRPr="00B828D1" w:rsidRDefault="00F269CD" w:rsidP="00FF0CB1">
            <w:pPr>
              <w:rPr>
                <w:ins w:id="5266" w:author="Shiv Mangal Rahi" w:date="2020-01-02T14:54:00Z"/>
                <w:rFonts w:ascii="Calibri" w:eastAsia="Times New Roman" w:hAnsi="Calibri" w:cs="Calibri"/>
                <w:color w:val="000000"/>
                <w:sz w:val="20"/>
                <w:szCs w:val="20"/>
                <w:lang w:val="en-US"/>
              </w:rPr>
            </w:pPr>
            <w:ins w:id="5267" w:author="Shiv Mangal Rahi" w:date="2020-01-02T14:54:00Z">
              <w:r w:rsidRPr="00B828D1">
                <w:rPr>
                  <w:rFonts w:ascii="Calibri" w:eastAsia="Times New Roman" w:hAnsi="Calibri" w:cs="Calibri"/>
                  <w:color w:val="000000"/>
                  <w:sz w:val="20"/>
                  <w:szCs w:val="20"/>
                  <w:lang w:val="en-US"/>
                </w:rPr>
                <w:t>N/A</w:t>
              </w:r>
            </w:ins>
          </w:p>
        </w:tc>
      </w:tr>
      <w:tr w:rsidR="00F269CD" w:rsidRPr="00B828D1" w14:paraId="7ECBCAD3" w14:textId="77777777" w:rsidTr="00FF0CB1">
        <w:trPr>
          <w:trHeight w:val="20"/>
          <w:ins w:id="5268"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16615D7F" w14:textId="77777777" w:rsidR="00F269CD" w:rsidRPr="00B828D1" w:rsidRDefault="00F269CD" w:rsidP="00FF0CB1">
            <w:pPr>
              <w:rPr>
                <w:ins w:id="5269" w:author="Shiv Mangal Rahi" w:date="2020-01-02T14:54:00Z"/>
                <w:rFonts w:ascii="Calibri" w:eastAsia="Times New Roman" w:hAnsi="Calibri" w:cs="Calibri"/>
                <w:color w:val="000000"/>
                <w:sz w:val="20"/>
                <w:szCs w:val="20"/>
                <w:lang w:val="en-US"/>
              </w:rPr>
            </w:pPr>
            <w:ins w:id="5270" w:author="Shiv Mangal Rahi" w:date="2020-01-02T14:54:00Z">
              <w:r w:rsidRPr="00B828D1">
                <w:rPr>
                  <w:rFonts w:ascii="Calibri" w:eastAsia="Times New Roman" w:hAnsi="Calibri" w:cs="Calibri"/>
                  <w:color w:val="000000"/>
                  <w:sz w:val="20"/>
                  <w:szCs w:val="20"/>
                  <w:lang w:val="en-US"/>
                </w:rPr>
                <w:t>Minimum Value</w:t>
              </w:r>
            </w:ins>
          </w:p>
        </w:tc>
        <w:tc>
          <w:tcPr>
            <w:tcW w:w="1731" w:type="dxa"/>
            <w:tcBorders>
              <w:top w:val="nil"/>
              <w:left w:val="nil"/>
              <w:bottom w:val="single" w:sz="4" w:space="0" w:color="auto"/>
              <w:right w:val="single" w:sz="4" w:space="0" w:color="auto"/>
            </w:tcBorders>
            <w:shd w:val="clear" w:color="auto" w:fill="auto"/>
            <w:vAlign w:val="center"/>
            <w:hideMark/>
          </w:tcPr>
          <w:p w14:paraId="304C933A" w14:textId="77777777" w:rsidR="00F269CD" w:rsidRPr="00B828D1" w:rsidRDefault="00F269CD" w:rsidP="00FF0CB1">
            <w:pPr>
              <w:rPr>
                <w:ins w:id="5271" w:author="Shiv Mangal Rahi" w:date="2020-01-02T14:54:00Z"/>
                <w:rFonts w:ascii="Calibri" w:eastAsia="Times New Roman" w:hAnsi="Calibri" w:cs="Calibri"/>
                <w:color w:val="000000"/>
                <w:sz w:val="20"/>
                <w:szCs w:val="20"/>
                <w:lang w:val="en-US"/>
              </w:rPr>
            </w:pPr>
            <w:ins w:id="5272"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4B8D37E" w14:textId="77777777" w:rsidR="00F269CD" w:rsidRPr="00B828D1" w:rsidRDefault="00F269CD" w:rsidP="00FF0CB1">
            <w:pPr>
              <w:rPr>
                <w:ins w:id="5273" w:author="Shiv Mangal Rahi" w:date="2020-01-02T14:54:00Z"/>
                <w:rFonts w:ascii="Calibri" w:eastAsia="Times New Roman" w:hAnsi="Calibri" w:cs="Calibri"/>
                <w:color w:val="000000"/>
                <w:sz w:val="20"/>
                <w:szCs w:val="20"/>
                <w:lang w:val="en-US"/>
              </w:rPr>
            </w:pPr>
            <w:ins w:id="5274"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1963DD3" w14:textId="77777777" w:rsidR="00F269CD" w:rsidRPr="00B828D1" w:rsidRDefault="00F269CD" w:rsidP="00FF0CB1">
            <w:pPr>
              <w:rPr>
                <w:ins w:id="5275" w:author="Shiv Mangal Rahi" w:date="2020-01-02T14:54:00Z"/>
                <w:rFonts w:ascii="Calibri" w:eastAsia="Times New Roman" w:hAnsi="Calibri" w:cs="Calibri"/>
                <w:color w:val="000000"/>
                <w:sz w:val="20"/>
                <w:szCs w:val="20"/>
                <w:lang w:val="en-US"/>
              </w:rPr>
            </w:pPr>
            <w:ins w:id="5276"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3BCE9235" w14:textId="77777777" w:rsidR="00F269CD" w:rsidRPr="00B828D1" w:rsidRDefault="00F269CD" w:rsidP="00FF0CB1">
            <w:pPr>
              <w:rPr>
                <w:ins w:id="5277" w:author="Shiv Mangal Rahi" w:date="2020-01-02T14:54:00Z"/>
                <w:rFonts w:ascii="Calibri" w:eastAsia="Times New Roman" w:hAnsi="Calibri" w:cs="Calibri"/>
                <w:color w:val="000000"/>
                <w:sz w:val="20"/>
                <w:szCs w:val="20"/>
                <w:lang w:val="en-US"/>
              </w:rPr>
            </w:pPr>
            <w:ins w:id="5278" w:author="Shiv Mangal Rahi" w:date="2020-01-02T14:54:00Z">
              <w:r w:rsidRPr="00B828D1">
                <w:rPr>
                  <w:rFonts w:ascii="Calibri" w:eastAsia="Times New Roman" w:hAnsi="Calibri" w:cs="Calibri"/>
                  <w:color w:val="000000"/>
                  <w:sz w:val="20"/>
                  <w:szCs w:val="20"/>
                  <w:lang w:val="en-US"/>
                </w:rPr>
                <w:t>N/A</w:t>
              </w:r>
            </w:ins>
          </w:p>
        </w:tc>
      </w:tr>
      <w:tr w:rsidR="00F269CD" w:rsidRPr="00B828D1" w14:paraId="2C28AA14" w14:textId="77777777" w:rsidTr="00FF0CB1">
        <w:trPr>
          <w:trHeight w:val="20"/>
          <w:ins w:id="5279"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6B30FD1B" w14:textId="77777777" w:rsidR="00F269CD" w:rsidRPr="00B828D1" w:rsidRDefault="00F269CD" w:rsidP="00FF0CB1">
            <w:pPr>
              <w:rPr>
                <w:ins w:id="5280" w:author="Shiv Mangal Rahi" w:date="2020-01-02T14:54:00Z"/>
                <w:rFonts w:ascii="Calibri" w:eastAsia="Times New Roman" w:hAnsi="Calibri" w:cs="Calibri"/>
                <w:color w:val="000000"/>
                <w:sz w:val="20"/>
                <w:szCs w:val="20"/>
                <w:lang w:val="en-US"/>
              </w:rPr>
            </w:pPr>
            <w:ins w:id="5281" w:author="Shiv Mangal Rahi" w:date="2020-01-02T14:54:00Z">
              <w:r w:rsidRPr="00B828D1">
                <w:rPr>
                  <w:rFonts w:ascii="Calibri" w:eastAsia="Times New Roman" w:hAnsi="Calibri" w:cs="Calibri"/>
                  <w:color w:val="000000"/>
                  <w:sz w:val="20"/>
                  <w:szCs w:val="20"/>
                  <w:lang w:val="en-US"/>
                </w:rPr>
                <w:t>Maximum Value</w:t>
              </w:r>
            </w:ins>
          </w:p>
        </w:tc>
        <w:tc>
          <w:tcPr>
            <w:tcW w:w="1731" w:type="dxa"/>
            <w:tcBorders>
              <w:top w:val="nil"/>
              <w:left w:val="nil"/>
              <w:bottom w:val="single" w:sz="4" w:space="0" w:color="auto"/>
              <w:right w:val="single" w:sz="4" w:space="0" w:color="auto"/>
            </w:tcBorders>
            <w:shd w:val="clear" w:color="auto" w:fill="auto"/>
            <w:vAlign w:val="center"/>
            <w:hideMark/>
          </w:tcPr>
          <w:p w14:paraId="516AE9C5" w14:textId="77777777" w:rsidR="00F269CD" w:rsidRPr="00B828D1" w:rsidRDefault="00F269CD" w:rsidP="00FF0CB1">
            <w:pPr>
              <w:rPr>
                <w:ins w:id="5282" w:author="Shiv Mangal Rahi" w:date="2020-01-02T14:54:00Z"/>
                <w:rFonts w:ascii="Calibri" w:eastAsia="Times New Roman" w:hAnsi="Calibri" w:cs="Calibri"/>
                <w:color w:val="000000"/>
                <w:sz w:val="20"/>
                <w:szCs w:val="20"/>
                <w:lang w:val="en-US"/>
              </w:rPr>
            </w:pPr>
            <w:ins w:id="5283"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D97193D" w14:textId="77777777" w:rsidR="00F269CD" w:rsidRPr="00B828D1" w:rsidRDefault="00F269CD" w:rsidP="00FF0CB1">
            <w:pPr>
              <w:rPr>
                <w:ins w:id="5284" w:author="Shiv Mangal Rahi" w:date="2020-01-02T14:54:00Z"/>
                <w:rFonts w:ascii="Calibri" w:eastAsia="Times New Roman" w:hAnsi="Calibri" w:cs="Calibri"/>
                <w:color w:val="000000"/>
                <w:sz w:val="20"/>
                <w:szCs w:val="20"/>
                <w:lang w:val="en-US"/>
              </w:rPr>
            </w:pPr>
            <w:ins w:id="5285"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78AFF77F" w14:textId="77777777" w:rsidR="00F269CD" w:rsidRPr="00B828D1" w:rsidRDefault="00F269CD" w:rsidP="00FF0CB1">
            <w:pPr>
              <w:rPr>
                <w:ins w:id="5286" w:author="Shiv Mangal Rahi" w:date="2020-01-02T14:54:00Z"/>
                <w:rFonts w:ascii="Calibri" w:eastAsia="Times New Roman" w:hAnsi="Calibri" w:cs="Calibri"/>
                <w:color w:val="000000"/>
                <w:sz w:val="20"/>
                <w:szCs w:val="20"/>
                <w:lang w:val="en-US"/>
              </w:rPr>
            </w:pPr>
            <w:ins w:id="5287"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11B6C823" w14:textId="77777777" w:rsidR="00F269CD" w:rsidRPr="00B828D1" w:rsidRDefault="00F269CD" w:rsidP="00FF0CB1">
            <w:pPr>
              <w:rPr>
                <w:ins w:id="5288" w:author="Shiv Mangal Rahi" w:date="2020-01-02T14:54:00Z"/>
                <w:rFonts w:ascii="Calibri" w:eastAsia="Times New Roman" w:hAnsi="Calibri" w:cs="Calibri"/>
                <w:color w:val="000000"/>
                <w:sz w:val="20"/>
                <w:szCs w:val="20"/>
                <w:lang w:val="en-US"/>
              </w:rPr>
            </w:pPr>
            <w:ins w:id="5289" w:author="Shiv Mangal Rahi" w:date="2020-01-02T14:54:00Z">
              <w:r w:rsidRPr="00B828D1">
                <w:rPr>
                  <w:rFonts w:ascii="Calibri" w:eastAsia="Times New Roman" w:hAnsi="Calibri" w:cs="Calibri"/>
                  <w:color w:val="000000"/>
                  <w:sz w:val="20"/>
                  <w:szCs w:val="20"/>
                  <w:lang w:val="en-US"/>
                </w:rPr>
                <w:t>N/A</w:t>
              </w:r>
            </w:ins>
          </w:p>
        </w:tc>
      </w:tr>
      <w:tr w:rsidR="00F269CD" w:rsidRPr="00B828D1" w14:paraId="0DB607EE" w14:textId="77777777" w:rsidTr="00FF0CB1">
        <w:trPr>
          <w:trHeight w:val="20"/>
          <w:ins w:id="5290"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2F11800F" w14:textId="77777777" w:rsidR="00F269CD" w:rsidRPr="00B828D1" w:rsidRDefault="00F269CD" w:rsidP="00FF0CB1">
            <w:pPr>
              <w:rPr>
                <w:ins w:id="5291" w:author="Shiv Mangal Rahi" w:date="2020-01-02T14:54:00Z"/>
                <w:rFonts w:ascii="Calibri" w:eastAsia="Times New Roman" w:hAnsi="Calibri" w:cs="Calibri"/>
                <w:color w:val="000000"/>
                <w:sz w:val="20"/>
                <w:szCs w:val="20"/>
                <w:lang w:val="en-US"/>
              </w:rPr>
            </w:pPr>
            <w:ins w:id="5292" w:author="Shiv Mangal Rahi" w:date="2020-01-02T14:54:00Z">
              <w:r w:rsidRPr="00B828D1">
                <w:rPr>
                  <w:rFonts w:ascii="Calibri" w:eastAsia="Times New Roman" w:hAnsi="Calibri" w:cs="Calibri"/>
                  <w:color w:val="000000"/>
                  <w:sz w:val="20"/>
                  <w:szCs w:val="20"/>
                  <w:lang w:val="en-US"/>
                </w:rPr>
                <w:t>Type of List</w:t>
              </w:r>
            </w:ins>
          </w:p>
        </w:tc>
        <w:tc>
          <w:tcPr>
            <w:tcW w:w="1731" w:type="dxa"/>
            <w:tcBorders>
              <w:top w:val="nil"/>
              <w:left w:val="nil"/>
              <w:bottom w:val="single" w:sz="4" w:space="0" w:color="auto"/>
              <w:right w:val="single" w:sz="4" w:space="0" w:color="auto"/>
            </w:tcBorders>
            <w:shd w:val="clear" w:color="auto" w:fill="auto"/>
            <w:vAlign w:val="center"/>
            <w:hideMark/>
          </w:tcPr>
          <w:p w14:paraId="4D6A7B2B" w14:textId="77777777" w:rsidR="00F269CD" w:rsidRPr="00B828D1" w:rsidRDefault="00F269CD" w:rsidP="00FF0CB1">
            <w:pPr>
              <w:rPr>
                <w:ins w:id="5293" w:author="Shiv Mangal Rahi" w:date="2020-01-02T14:54:00Z"/>
                <w:rFonts w:ascii="Calibri" w:eastAsia="Times New Roman" w:hAnsi="Calibri" w:cs="Calibri"/>
                <w:color w:val="000000"/>
                <w:sz w:val="20"/>
                <w:szCs w:val="20"/>
                <w:lang w:val="en-US"/>
              </w:rPr>
            </w:pPr>
            <w:ins w:id="5294" w:author="Shiv Mangal Rahi" w:date="2020-01-02T14:54:00Z">
              <w:r w:rsidRPr="00B828D1">
                <w:rPr>
                  <w:rFonts w:ascii="Calibri" w:eastAsia="Times New Roman" w:hAnsi="Calibri" w:cs="Calibri"/>
                  <w:color w:val="000000"/>
                  <w:sz w:val="20"/>
                  <w:szCs w:val="20"/>
                  <w:lang w:val="en-US"/>
                </w:rPr>
                <w:t>Reference List Item : IGX Pass Skip List</w:t>
              </w:r>
            </w:ins>
          </w:p>
        </w:tc>
        <w:tc>
          <w:tcPr>
            <w:tcW w:w="1732" w:type="dxa"/>
            <w:tcBorders>
              <w:top w:val="nil"/>
              <w:left w:val="nil"/>
              <w:bottom w:val="single" w:sz="4" w:space="0" w:color="auto"/>
              <w:right w:val="single" w:sz="4" w:space="0" w:color="auto"/>
            </w:tcBorders>
            <w:shd w:val="clear" w:color="auto" w:fill="auto"/>
            <w:vAlign w:val="center"/>
            <w:hideMark/>
          </w:tcPr>
          <w:p w14:paraId="0903F18C" w14:textId="77777777" w:rsidR="00F269CD" w:rsidRPr="00B828D1" w:rsidRDefault="00F269CD" w:rsidP="00FF0CB1">
            <w:pPr>
              <w:rPr>
                <w:ins w:id="5295" w:author="Shiv Mangal Rahi" w:date="2020-01-02T14:54:00Z"/>
                <w:rFonts w:ascii="Calibri" w:eastAsia="Times New Roman" w:hAnsi="Calibri" w:cs="Calibri"/>
                <w:color w:val="000000"/>
                <w:sz w:val="20"/>
                <w:szCs w:val="20"/>
                <w:lang w:val="en-US"/>
              </w:rPr>
            </w:pPr>
            <w:ins w:id="5296" w:author="Shiv Mangal Rahi" w:date="2020-01-02T14:54:00Z">
              <w:r w:rsidRPr="00B828D1">
                <w:rPr>
                  <w:rFonts w:ascii="Calibri" w:eastAsia="Times New Roman" w:hAnsi="Calibri" w:cs="Calibri"/>
                  <w:color w:val="000000"/>
                  <w:sz w:val="20"/>
                  <w:szCs w:val="20"/>
                  <w:lang w:val="en-US"/>
                </w:rPr>
                <w:t>Reference List Item : IGX Comparison Rule Operator List</w:t>
              </w:r>
            </w:ins>
          </w:p>
        </w:tc>
        <w:tc>
          <w:tcPr>
            <w:tcW w:w="1732" w:type="dxa"/>
            <w:tcBorders>
              <w:top w:val="nil"/>
              <w:left w:val="nil"/>
              <w:bottom w:val="single" w:sz="4" w:space="0" w:color="auto"/>
              <w:right w:val="single" w:sz="4" w:space="0" w:color="auto"/>
            </w:tcBorders>
            <w:shd w:val="clear" w:color="auto" w:fill="auto"/>
            <w:vAlign w:val="center"/>
            <w:hideMark/>
          </w:tcPr>
          <w:p w14:paraId="775641ED" w14:textId="77777777" w:rsidR="00F269CD" w:rsidRPr="00B828D1" w:rsidRDefault="00F269CD" w:rsidP="00FF0CB1">
            <w:pPr>
              <w:rPr>
                <w:ins w:id="5297" w:author="Shiv Mangal Rahi" w:date="2020-01-02T14:54:00Z"/>
                <w:rFonts w:ascii="Calibri" w:eastAsia="Times New Roman" w:hAnsi="Calibri" w:cs="Calibri"/>
                <w:color w:val="000000"/>
                <w:sz w:val="20"/>
                <w:szCs w:val="20"/>
                <w:lang w:val="en-US"/>
              </w:rPr>
            </w:pPr>
            <w:ins w:id="5298" w:author="Shiv Mangal Rahi" w:date="2020-01-02T14:54:00Z">
              <w:r w:rsidRPr="00B828D1">
                <w:rPr>
                  <w:rFonts w:ascii="Calibri" w:eastAsia="Times New Roman" w:hAnsi="Calibri" w:cs="Calibri"/>
                  <w:color w:val="000000"/>
                  <w:sz w:val="20"/>
                  <w:szCs w:val="20"/>
                  <w:lang w:val="en-US"/>
                </w:rPr>
                <w:t>Reference List Item : IGX Data Element</w:t>
              </w:r>
            </w:ins>
          </w:p>
        </w:tc>
        <w:tc>
          <w:tcPr>
            <w:tcW w:w="1732" w:type="dxa"/>
            <w:tcBorders>
              <w:top w:val="nil"/>
              <w:left w:val="nil"/>
              <w:bottom w:val="single" w:sz="4" w:space="0" w:color="auto"/>
              <w:right w:val="single" w:sz="4" w:space="0" w:color="auto"/>
            </w:tcBorders>
            <w:shd w:val="clear" w:color="auto" w:fill="auto"/>
            <w:vAlign w:val="center"/>
            <w:hideMark/>
          </w:tcPr>
          <w:p w14:paraId="432C1889" w14:textId="77777777" w:rsidR="00F269CD" w:rsidRPr="00B828D1" w:rsidRDefault="00F269CD" w:rsidP="00FF0CB1">
            <w:pPr>
              <w:rPr>
                <w:ins w:id="5299" w:author="Shiv Mangal Rahi" w:date="2020-01-02T14:54:00Z"/>
                <w:rFonts w:ascii="Calibri" w:eastAsia="Times New Roman" w:hAnsi="Calibri" w:cs="Calibri"/>
                <w:color w:val="000000"/>
                <w:sz w:val="20"/>
                <w:szCs w:val="20"/>
                <w:lang w:val="en-US"/>
              </w:rPr>
            </w:pPr>
            <w:ins w:id="5300" w:author="Shiv Mangal Rahi" w:date="2020-01-02T14:54:00Z">
              <w:r w:rsidRPr="00B828D1">
                <w:rPr>
                  <w:rFonts w:ascii="Calibri" w:eastAsia="Times New Roman" w:hAnsi="Calibri" w:cs="Calibri"/>
                  <w:color w:val="000000"/>
                  <w:sz w:val="20"/>
                  <w:szCs w:val="20"/>
                  <w:lang w:val="en-US"/>
                </w:rPr>
                <w:t>N/A</w:t>
              </w:r>
            </w:ins>
          </w:p>
        </w:tc>
      </w:tr>
      <w:tr w:rsidR="00F269CD" w:rsidRPr="00B828D1" w14:paraId="1E552408" w14:textId="77777777" w:rsidTr="00FF0CB1">
        <w:trPr>
          <w:trHeight w:val="20"/>
          <w:ins w:id="5301"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1B5AE5DE" w14:textId="77777777" w:rsidR="00F269CD" w:rsidRPr="00B828D1" w:rsidRDefault="00F269CD" w:rsidP="00FF0CB1">
            <w:pPr>
              <w:rPr>
                <w:ins w:id="5302" w:author="Shiv Mangal Rahi" w:date="2020-01-02T14:54:00Z"/>
                <w:rFonts w:ascii="Calibri" w:eastAsia="Times New Roman" w:hAnsi="Calibri" w:cs="Calibri"/>
                <w:color w:val="000000"/>
                <w:sz w:val="20"/>
                <w:szCs w:val="20"/>
                <w:lang w:val="en-US"/>
              </w:rPr>
            </w:pPr>
            <w:ins w:id="5303" w:author="Shiv Mangal Rahi" w:date="2020-01-02T14:54:00Z">
              <w:r w:rsidRPr="00B828D1">
                <w:rPr>
                  <w:rFonts w:ascii="Calibri" w:eastAsia="Times New Roman" w:hAnsi="Calibri" w:cs="Calibri"/>
                  <w:color w:val="000000"/>
                  <w:sz w:val="20"/>
                  <w:szCs w:val="20"/>
                  <w:lang w:val="en-US"/>
                </w:rPr>
                <w:t>List Display Format</w:t>
              </w:r>
            </w:ins>
          </w:p>
        </w:tc>
        <w:tc>
          <w:tcPr>
            <w:tcW w:w="1731" w:type="dxa"/>
            <w:tcBorders>
              <w:top w:val="nil"/>
              <w:left w:val="nil"/>
              <w:bottom w:val="single" w:sz="4" w:space="0" w:color="auto"/>
              <w:right w:val="single" w:sz="4" w:space="0" w:color="auto"/>
            </w:tcBorders>
            <w:shd w:val="clear" w:color="auto" w:fill="auto"/>
            <w:vAlign w:val="center"/>
            <w:hideMark/>
          </w:tcPr>
          <w:p w14:paraId="0931362A" w14:textId="77777777" w:rsidR="00F269CD" w:rsidRPr="00B828D1" w:rsidRDefault="00F269CD" w:rsidP="00FF0CB1">
            <w:pPr>
              <w:rPr>
                <w:ins w:id="5304" w:author="Shiv Mangal Rahi" w:date="2020-01-02T14:54:00Z"/>
                <w:rFonts w:ascii="Calibri" w:eastAsia="Times New Roman" w:hAnsi="Calibri" w:cs="Calibri"/>
                <w:color w:val="000000"/>
                <w:sz w:val="20"/>
                <w:szCs w:val="20"/>
                <w:lang w:val="en-US"/>
              </w:rPr>
            </w:pPr>
            <w:ins w:id="5305" w:author="Shiv Mangal Rahi" w:date="2020-01-02T14:54:00Z">
              <w:r w:rsidRPr="00B828D1">
                <w:rPr>
                  <w:rFonts w:ascii="Calibri" w:eastAsia="Times New Roman" w:hAnsi="Calibri" w:cs="Calibri"/>
                  <w:color w:val="000000"/>
                  <w:sz w:val="20"/>
                  <w:szCs w:val="20"/>
                  <w:lang w:val="en-US"/>
                </w:rPr>
                <w:t>{Description}</w:t>
              </w:r>
            </w:ins>
          </w:p>
        </w:tc>
        <w:tc>
          <w:tcPr>
            <w:tcW w:w="1732" w:type="dxa"/>
            <w:tcBorders>
              <w:top w:val="nil"/>
              <w:left w:val="nil"/>
              <w:bottom w:val="single" w:sz="4" w:space="0" w:color="auto"/>
              <w:right w:val="single" w:sz="4" w:space="0" w:color="auto"/>
            </w:tcBorders>
            <w:shd w:val="clear" w:color="auto" w:fill="auto"/>
            <w:vAlign w:val="center"/>
            <w:hideMark/>
          </w:tcPr>
          <w:p w14:paraId="3FF7ABCB" w14:textId="77777777" w:rsidR="00F269CD" w:rsidRPr="00B828D1" w:rsidRDefault="00F269CD" w:rsidP="00FF0CB1">
            <w:pPr>
              <w:rPr>
                <w:ins w:id="5306" w:author="Shiv Mangal Rahi" w:date="2020-01-02T14:54:00Z"/>
                <w:rFonts w:ascii="Calibri" w:eastAsia="Times New Roman" w:hAnsi="Calibri" w:cs="Calibri"/>
                <w:color w:val="000000"/>
                <w:sz w:val="20"/>
                <w:szCs w:val="20"/>
                <w:lang w:val="en-US"/>
              </w:rPr>
            </w:pPr>
            <w:ins w:id="5307" w:author="Shiv Mangal Rahi" w:date="2020-01-02T14:54:00Z">
              <w:r w:rsidRPr="00B828D1">
                <w:rPr>
                  <w:rFonts w:ascii="Calibri" w:eastAsia="Times New Roman" w:hAnsi="Calibri" w:cs="Calibri"/>
                  <w:color w:val="000000"/>
                  <w:sz w:val="20"/>
                  <w:szCs w:val="20"/>
                  <w:lang w:val="en-US"/>
                </w:rPr>
                <w:t>{Description}</w:t>
              </w:r>
            </w:ins>
          </w:p>
        </w:tc>
        <w:tc>
          <w:tcPr>
            <w:tcW w:w="1732" w:type="dxa"/>
            <w:tcBorders>
              <w:top w:val="nil"/>
              <w:left w:val="nil"/>
              <w:bottom w:val="single" w:sz="4" w:space="0" w:color="auto"/>
              <w:right w:val="single" w:sz="4" w:space="0" w:color="auto"/>
            </w:tcBorders>
            <w:shd w:val="clear" w:color="auto" w:fill="auto"/>
            <w:vAlign w:val="center"/>
            <w:hideMark/>
          </w:tcPr>
          <w:p w14:paraId="1B866FFA" w14:textId="77777777" w:rsidR="00F269CD" w:rsidRPr="00B828D1" w:rsidRDefault="00F269CD" w:rsidP="00FF0CB1">
            <w:pPr>
              <w:rPr>
                <w:ins w:id="5308" w:author="Shiv Mangal Rahi" w:date="2020-01-02T14:54:00Z"/>
                <w:rFonts w:ascii="Calibri" w:eastAsia="Times New Roman" w:hAnsi="Calibri" w:cs="Calibri"/>
                <w:color w:val="000000"/>
                <w:sz w:val="20"/>
                <w:szCs w:val="20"/>
                <w:lang w:val="en-US"/>
              </w:rPr>
            </w:pPr>
            <w:ins w:id="5309" w:author="Shiv Mangal Rahi" w:date="2020-01-02T14:54:00Z">
              <w:r w:rsidRPr="00B828D1">
                <w:rPr>
                  <w:rFonts w:ascii="Calibri" w:eastAsia="Times New Roman" w:hAnsi="Calibri" w:cs="Calibri"/>
                  <w:color w:val="000000"/>
                  <w:sz w:val="20"/>
                  <w:szCs w:val="20"/>
                  <w:lang w:val="en-US"/>
                </w:rPr>
                <w:t>{Name}</w:t>
              </w:r>
            </w:ins>
          </w:p>
        </w:tc>
        <w:tc>
          <w:tcPr>
            <w:tcW w:w="1732" w:type="dxa"/>
            <w:tcBorders>
              <w:top w:val="nil"/>
              <w:left w:val="nil"/>
              <w:bottom w:val="single" w:sz="4" w:space="0" w:color="auto"/>
              <w:right w:val="single" w:sz="4" w:space="0" w:color="auto"/>
            </w:tcBorders>
            <w:shd w:val="clear" w:color="auto" w:fill="auto"/>
            <w:vAlign w:val="center"/>
            <w:hideMark/>
          </w:tcPr>
          <w:p w14:paraId="0F828C83" w14:textId="77777777" w:rsidR="00F269CD" w:rsidRPr="00B828D1" w:rsidRDefault="00F269CD" w:rsidP="00FF0CB1">
            <w:pPr>
              <w:rPr>
                <w:ins w:id="5310" w:author="Shiv Mangal Rahi" w:date="2020-01-02T14:54:00Z"/>
                <w:rFonts w:ascii="Calibri" w:eastAsia="Times New Roman" w:hAnsi="Calibri" w:cs="Calibri"/>
                <w:color w:val="000000"/>
                <w:sz w:val="20"/>
                <w:szCs w:val="20"/>
                <w:lang w:val="en-US"/>
              </w:rPr>
            </w:pPr>
            <w:ins w:id="5311" w:author="Shiv Mangal Rahi" w:date="2020-01-02T14:54:00Z">
              <w:r w:rsidRPr="00B828D1">
                <w:rPr>
                  <w:rFonts w:ascii="Calibri" w:eastAsia="Times New Roman" w:hAnsi="Calibri" w:cs="Calibri"/>
                  <w:color w:val="000000"/>
                  <w:sz w:val="20"/>
                  <w:szCs w:val="20"/>
                  <w:lang w:val="en-US"/>
                </w:rPr>
                <w:t>N/A</w:t>
              </w:r>
            </w:ins>
          </w:p>
        </w:tc>
      </w:tr>
      <w:tr w:rsidR="00F269CD" w:rsidRPr="00B828D1" w14:paraId="3BBFE7FA" w14:textId="77777777" w:rsidTr="00FF0CB1">
        <w:trPr>
          <w:trHeight w:val="20"/>
          <w:ins w:id="5312"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4354015A" w14:textId="77777777" w:rsidR="00F269CD" w:rsidRPr="00B828D1" w:rsidRDefault="00F269CD" w:rsidP="00FF0CB1">
            <w:pPr>
              <w:rPr>
                <w:ins w:id="5313" w:author="Shiv Mangal Rahi" w:date="2020-01-02T14:54:00Z"/>
                <w:rFonts w:ascii="Calibri" w:eastAsia="Times New Roman" w:hAnsi="Calibri" w:cs="Calibri"/>
                <w:color w:val="000000"/>
                <w:sz w:val="20"/>
                <w:szCs w:val="20"/>
                <w:lang w:val="en-US"/>
              </w:rPr>
            </w:pPr>
            <w:ins w:id="5314" w:author="Shiv Mangal Rahi" w:date="2020-01-02T14:54:00Z">
              <w:r w:rsidRPr="00B828D1">
                <w:rPr>
                  <w:rFonts w:ascii="Calibri" w:eastAsia="Times New Roman" w:hAnsi="Calibri" w:cs="Calibri"/>
                  <w:color w:val="000000"/>
                  <w:sz w:val="20"/>
                  <w:szCs w:val="20"/>
                  <w:lang w:val="en-US"/>
                </w:rPr>
                <w:t>Show In Detail Tile</w:t>
              </w:r>
            </w:ins>
          </w:p>
        </w:tc>
        <w:tc>
          <w:tcPr>
            <w:tcW w:w="1731" w:type="dxa"/>
            <w:tcBorders>
              <w:top w:val="nil"/>
              <w:left w:val="nil"/>
              <w:bottom w:val="single" w:sz="4" w:space="0" w:color="auto"/>
              <w:right w:val="single" w:sz="4" w:space="0" w:color="auto"/>
            </w:tcBorders>
            <w:shd w:val="clear" w:color="auto" w:fill="auto"/>
            <w:vAlign w:val="center"/>
            <w:hideMark/>
          </w:tcPr>
          <w:p w14:paraId="08C4A740" w14:textId="77777777" w:rsidR="00F269CD" w:rsidRPr="00B828D1" w:rsidRDefault="00F269CD" w:rsidP="00FF0CB1">
            <w:pPr>
              <w:rPr>
                <w:ins w:id="5315" w:author="Shiv Mangal Rahi" w:date="2020-01-02T14:54:00Z"/>
                <w:rFonts w:ascii="Calibri" w:eastAsia="Times New Roman" w:hAnsi="Calibri" w:cs="Calibri"/>
                <w:color w:val="000000"/>
                <w:sz w:val="20"/>
                <w:szCs w:val="20"/>
                <w:lang w:val="en-US"/>
              </w:rPr>
            </w:pPr>
            <w:ins w:id="5316"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B50F5A6" w14:textId="77777777" w:rsidR="00F269CD" w:rsidRPr="00B828D1" w:rsidRDefault="00F269CD" w:rsidP="00FF0CB1">
            <w:pPr>
              <w:rPr>
                <w:ins w:id="5317" w:author="Shiv Mangal Rahi" w:date="2020-01-02T14:54:00Z"/>
                <w:rFonts w:ascii="Calibri" w:eastAsia="Times New Roman" w:hAnsi="Calibri" w:cs="Calibri"/>
                <w:color w:val="000000"/>
                <w:sz w:val="20"/>
                <w:szCs w:val="20"/>
                <w:lang w:val="en-US"/>
              </w:rPr>
            </w:pPr>
            <w:ins w:id="5318"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6BECD25E" w14:textId="77777777" w:rsidR="00F269CD" w:rsidRPr="00B828D1" w:rsidRDefault="00F269CD" w:rsidP="00FF0CB1">
            <w:pPr>
              <w:rPr>
                <w:ins w:id="5319" w:author="Shiv Mangal Rahi" w:date="2020-01-02T14:54:00Z"/>
                <w:rFonts w:ascii="Calibri" w:eastAsia="Times New Roman" w:hAnsi="Calibri" w:cs="Calibri"/>
                <w:color w:val="000000"/>
                <w:sz w:val="20"/>
                <w:szCs w:val="20"/>
                <w:lang w:val="en-US"/>
              </w:rPr>
            </w:pPr>
            <w:ins w:id="5320"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74F6418" w14:textId="77777777" w:rsidR="00F269CD" w:rsidRPr="00B828D1" w:rsidRDefault="00F269CD" w:rsidP="00FF0CB1">
            <w:pPr>
              <w:rPr>
                <w:ins w:id="5321" w:author="Shiv Mangal Rahi" w:date="2020-01-02T14:54:00Z"/>
                <w:rFonts w:ascii="Calibri" w:eastAsia="Times New Roman" w:hAnsi="Calibri" w:cs="Calibri"/>
                <w:color w:val="000000"/>
                <w:sz w:val="20"/>
                <w:szCs w:val="20"/>
                <w:lang w:val="en-US"/>
              </w:rPr>
            </w:pPr>
            <w:ins w:id="5322" w:author="Shiv Mangal Rahi" w:date="2020-01-02T14:54:00Z">
              <w:r w:rsidRPr="00B828D1">
                <w:rPr>
                  <w:rFonts w:ascii="Calibri" w:eastAsia="Times New Roman" w:hAnsi="Calibri" w:cs="Calibri"/>
                  <w:color w:val="000000"/>
                  <w:sz w:val="20"/>
                  <w:szCs w:val="20"/>
                  <w:lang w:val="en-US"/>
                </w:rPr>
                <w:t>TRUE</w:t>
              </w:r>
            </w:ins>
          </w:p>
        </w:tc>
      </w:tr>
      <w:tr w:rsidR="00F269CD" w:rsidRPr="00B828D1" w14:paraId="25B9A402" w14:textId="77777777" w:rsidTr="00FF0CB1">
        <w:trPr>
          <w:trHeight w:val="20"/>
          <w:ins w:id="5323"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4C333404" w14:textId="77777777" w:rsidR="00F269CD" w:rsidRPr="00B828D1" w:rsidRDefault="00F269CD" w:rsidP="00FF0CB1">
            <w:pPr>
              <w:rPr>
                <w:ins w:id="5324" w:author="Shiv Mangal Rahi" w:date="2020-01-02T14:54:00Z"/>
                <w:rFonts w:ascii="Calibri" w:eastAsia="Times New Roman" w:hAnsi="Calibri" w:cs="Calibri"/>
                <w:color w:val="000000"/>
                <w:sz w:val="20"/>
                <w:szCs w:val="20"/>
                <w:lang w:val="en-US"/>
              </w:rPr>
            </w:pPr>
            <w:ins w:id="5325" w:author="Shiv Mangal Rahi" w:date="2020-01-02T14:54:00Z">
              <w:r w:rsidRPr="00B828D1">
                <w:rPr>
                  <w:rFonts w:ascii="Calibri" w:eastAsia="Times New Roman" w:hAnsi="Calibri" w:cs="Calibri"/>
                  <w:color w:val="000000"/>
                  <w:sz w:val="20"/>
                  <w:szCs w:val="20"/>
                  <w:lang w:val="en-US"/>
                </w:rPr>
                <w:t>Is Editable</w:t>
              </w:r>
            </w:ins>
          </w:p>
        </w:tc>
        <w:tc>
          <w:tcPr>
            <w:tcW w:w="1731" w:type="dxa"/>
            <w:tcBorders>
              <w:top w:val="nil"/>
              <w:left w:val="nil"/>
              <w:bottom w:val="single" w:sz="4" w:space="0" w:color="auto"/>
              <w:right w:val="single" w:sz="4" w:space="0" w:color="auto"/>
            </w:tcBorders>
            <w:shd w:val="clear" w:color="auto" w:fill="auto"/>
            <w:vAlign w:val="center"/>
            <w:hideMark/>
          </w:tcPr>
          <w:p w14:paraId="635F6141" w14:textId="77777777" w:rsidR="00F269CD" w:rsidRPr="00B828D1" w:rsidRDefault="00F269CD" w:rsidP="00FF0CB1">
            <w:pPr>
              <w:rPr>
                <w:ins w:id="5326" w:author="Shiv Mangal Rahi" w:date="2020-01-02T14:54:00Z"/>
                <w:rFonts w:ascii="Calibri" w:eastAsia="Times New Roman" w:hAnsi="Calibri" w:cs="Calibri"/>
                <w:color w:val="000000"/>
                <w:sz w:val="20"/>
                <w:szCs w:val="20"/>
                <w:lang w:val="en-US"/>
              </w:rPr>
            </w:pPr>
            <w:ins w:id="5327"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5D22F8B7" w14:textId="77777777" w:rsidR="00F269CD" w:rsidRPr="00B828D1" w:rsidRDefault="00F269CD" w:rsidP="00FF0CB1">
            <w:pPr>
              <w:rPr>
                <w:ins w:id="5328" w:author="Shiv Mangal Rahi" w:date="2020-01-02T14:54:00Z"/>
                <w:rFonts w:ascii="Calibri" w:eastAsia="Times New Roman" w:hAnsi="Calibri" w:cs="Calibri"/>
                <w:color w:val="000000"/>
                <w:sz w:val="20"/>
                <w:szCs w:val="20"/>
                <w:lang w:val="en-US"/>
              </w:rPr>
            </w:pPr>
            <w:ins w:id="5329"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21AC7939" w14:textId="77777777" w:rsidR="00F269CD" w:rsidRPr="00B828D1" w:rsidRDefault="00F269CD" w:rsidP="00FF0CB1">
            <w:pPr>
              <w:rPr>
                <w:ins w:id="5330" w:author="Shiv Mangal Rahi" w:date="2020-01-02T14:54:00Z"/>
                <w:rFonts w:ascii="Calibri" w:eastAsia="Times New Roman" w:hAnsi="Calibri" w:cs="Calibri"/>
                <w:color w:val="000000"/>
                <w:sz w:val="20"/>
                <w:szCs w:val="20"/>
                <w:lang w:val="en-US"/>
              </w:rPr>
            </w:pPr>
            <w:ins w:id="5331"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0B33308" w14:textId="77777777" w:rsidR="00F269CD" w:rsidRPr="00B828D1" w:rsidRDefault="00F269CD" w:rsidP="00FF0CB1">
            <w:pPr>
              <w:rPr>
                <w:ins w:id="5332" w:author="Shiv Mangal Rahi" w:date="2020-01-02T14:54:00Z"/>
                <w:rFonts w:ascii="Calibri" w:eastAsia="Times New Roman" w:hAnsi="Calibri" w:cs="Calibri"/>
                <w:color w:val="000000"/>
                <w:sz w:val="20"/>
                <w:szCs w:val="20"/>
                <w:lang w:val="en-US"/>
              </w:rPr>
            </w:pPr>
            <w:ins w:id="5333" w:author="Shiv Mangal Rahi" w:date="2020-01-02T14:54:00Z">
              <w:r w:rsidRPr="00B828D1">
                <w:rPr>
                  <w:rFonts w:ascii="Calibri" w:eastAsia="Times New Roman" w:hAnsi="Calibri" w:cs="Calibri"/>
                  <w:color w:val="000000"/>
                  <w:sz w:val="20"/>
                  <w:szCs w:val="20"/>
                  <w:lang w:val="en-US"/>
                </w:rPr>
                <w:t>TRUE</w:t>
              </w:r>
            </w:ins>
          </w:p>
        </w:tc>
      </w:tr>
      <w:tr w:rsidR="00F269CD" w:rsidRPr="00B828D1" w14:paraId="6DCF877D" w14:textId="77777777" w:rsidTr="00FF0CB1">
        <w:trPr>
          <w:trHeight w:val="20"/>
          <w:ins w:id="5334"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5DD59BFE" w14:textId="77777777" w:rsidR="00F269CD" w:rsidRPr="00B828D1" w:rsidRDefault="00F269CD" w:rsidP="00FF0CB1">
            <w:pPr>
              <w:rPr>
                <w:ins w:id="5335" w:author="Shiv Mangal Rahi" w:date="2020-01-02T14:54:00Z"/>
                <w:rFonts w:ascii="Calibri" w:eastAsia="Times New Roman" w:hAnsi="Calibri" w:cs="Calibri"/>
                <w:color w:val="000000"/>
                <w:sz w:val="20"/>
                <w:szCs w:val="20"/>
                <w:lang w:val="en-US"/>
              </w:rPr>
            </w:pPr>
            <w:ins w:id="5336" w:author="Shiv Mangal Rahi" w:date="2020-01-02T14:54:00Z">
              <w:r w:rsidRPr="00B828D1">
                <w:rPr>
                  <w:rFonts w:ascii="Calibri" w:eastAsia="Times New Roman" w:hAnsi="Calibri" w:cs="Calibri"/>
                  <w:color w:val="000000"/>
                  <w:sz w:val="20"/>
                  <w:szCs w:val="20"/>
                  <w:lang w:val="en-US"/>
                </w:rPr>
                <w:t>Is Listable</w:t>
              </w:r>
            </w:ins>
          </w:p>
        </w:tc>
        <w:tc>
          <w:tcPr>
            <w:tcW w:w="1731" w:type="dxa"/>
            <w:tcBorders>
              <w:top w:val="nil"/>
              <w:left w:val="nil"/>
              <w:bottom w:val="single" w:sz="4" w:space="0" w:color="auto"/>
              <w:right w:val="single" w:sz="4" w:space="0" w:color="auto"/>
            </w:tcBorders>
            <w:shd w:val="clear" w:color="auto" w:fill="auto"/>
            <w:vAlign w:val="center"/>
            <w:hideMark/>
          </w:tcPr>
          <w:p w14:paraId="66CE531C" w14:textId="77777777" w:rsidR="00F269CD" w:rsidRPr="00B828D1" w:rsidRDefault="00F269CD" w:rsidP="00FF0CB1">
            <w:pPr>
              <w:rPr>
                <w:ins w:id="5337" w:author="Shiv Mangal Rahi" w:date="2020-01-02T14:54:00Z"/>
                <w:rFonts w:ascii="Calibri" w:eastAsia="Times New Roman" w:hAnsi="Calibri" w:cs="Calibri"/>
                <w:color w:val="000000"/>
                <w:sz w:val="20"/>
                <w:szCs w:val="20"/>
                <w:lang w:val="en-US"/>
              </w:rPr>
            </w:pPr>
            <w:ins w:id="5338"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14575255" w14:textId="77777777" w:rsidR="00F269CD" w:rsidRPr="00B828D1" w:rsidRDefault="00F269CD" w:rsidP="00FF0CB1">
            <w:pPr>
              <w:rPr>
                <w:ins w:id="5339" w:author="Shiv Mangal Rahi" w:date="2020-01-02T14:54:00Z"/>
                <w:rFonts w:ascii="Calibri" w:eastAsia="Times New Roman" w:hAnsi="Calibri" w:cs="Calibri"/>
                <w:color w:val="000000"/>
                <w:sz w:val="20"/>
                <w:szCs w:val="20"/>
                <w:lang w:val="en-US"/>
              </w:rPr>
            </w:pPr>
            <w:ins w:id="5340"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4FE55B3" w14:textId="77777777" w:rsidR="00F269CD" w:rsidRPr="00B828D1" w:rsidRDefault="00F269CD" w:rsidP="00FF0CB1">
            <w:pPr>
              <w:rPr>
                <w:ins w:id="5341" w:author="Shiv Mangal Rahi" w:date="2020-01-02T14:54:00Z"/>
                <w:rFonts w:ascii="Calibri" w:eastAsia="Times New Roman" w:hAnsi="Calibri" w:cs="Calibri"/>
                <w:color w:val="000000"/>
                <w:sz w:val="20"/>
                <w:szCs w:val="20"/>
                <w:lang w:val="en-US"/>
              </w:rPr>
            </w:pPr>
            <w:ins w:id="5342"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5C2AB786" w14:textId="77777777" w:rsidR="00F269CD" w:rsidRPr="00B828D1" w:rsidRDefault="00F269CD" w:rsidP="00FF0CB1">
            <w:pPr>
              <w:rPr>
                <w:ins w:id="5343" w:author="Shiv Mangal Rahi" w:date="2020-01-02T14:54:00Z"/>
                <w:rFonts w:ascii="Calibri" w:eastAsia="Times New Roman" w:hAnsi="Calibri" w:cs="Calibri"/>
                <w:color w:val="000000"/>
                <w:sz w:val="20"/>
                <w:szCs w:val="20"/>
                <w:lang w:val="en-US"/>
              </w:rPr>
            </w:pPr>
            <w:ins w:id="5344" w:author="Shiv Mangal Rahi" w:date="2020-01-02T14:54:00Z">
              <w:r w:rsidRPr="00B828D1">
                <w:rPr>
                  <w:rFonts w:ascii="Calibri" w:eastAsia="Times New Roman" w:hAnsi="Calibri" w:cs="Calibri"/>
                  <w:color w:val="000000"/>
                  <w:sz w:val="20"/>
                  <w:szCs w:val="20"/>
                  <w:lang w:val="en-US"/>
                </w:rPr>
                <w:t>TRUE</w:t>
              </w:r>
            </w:ins>
          </w:p>
        </w:tc>
      </w:tr>
      <w:tr w:rsidR="00F269CD" w:rsidRPr="00B828D1" w14:paraId="169752C2" w14:textId="77777777" w:rsidTr="00FF0CB1">
        <w:trPr>
          <w:trHeight w:val="20"/>
          <w:ins w:id="5345"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4D8DB142" w14:textId="77777777" w:rsidR="00F269CD" w:rsidRPr="00B828D1" w:rsidRDefault="00F269CD" w:rsidP="00FF0CB1">
            <w:pPr>
              <w:rPr>
                <w:ins w:id="5346" w:author="Shiv Mangal Rahi" w:date="2020-01-02T14:54:00Z"/>
                <w:rFonts w:ascii="Calibri" w:eastAsia="Times New Roman" w:hAnsi="Calibri" w:cs="Calibri"/>
                <w:color w:val="000000"/>
                <w:sz w:val="20"/>
                <w:szCs w:val="20"/>
                <w:lang w:val="en-US"/>
              </w:rPr>
            </w:pPr>
            <w:ins w:id="5347" w:author="Shiv Mangal Rahi" w:date="2020-01-02T14:54:00Z">
              <w:r w:rsidRPr="00B828D1">
                <w:rPr>
                  <w:rFonts w:ascii="Calibri" w:eastAsia="Times New Roman" w:hAnsi="Calibri" w:cs="Calibri"/>
                  <w:color w:val="000000"/>
                  <w:sz w:val="20"/>
                  <w:szCs w:val="20"/>
                  <w:lang w:val="en-US"/>
                </w:rPr>
                <w:t>Is Required</w:t>
              </w:r>
            </w:ins>
          </w:p>
        </w:tc>
        <w:tc>
          <w:tcPr>
            <w:tcW w:w="1731" w:type="dxa"/>
            <w:tcBorders>
              <w:top w:val="nil"/>
              <w:left w:val="nil"/>
              <w:bottom w:val="single" w:sz="4" w:space="0" w:color="auto"/>
              <w:right w:val="single" w:sz="4" w:space="0" w:color="auto"/>
            </w:tcBorders>
            <w:shd w:val="clear" w:color="auto" w:fill="auto"/>
            <w:vAlign w:val="center"/>
            <w:hideMark/>
          </w:tcPr>
          <w:p w14:paraId="4FD60BB7" w14:textId="77777777" w:rsidR="00F269CD" w:rsidRPr="00B828D1" w:rsidRDefault="00F269CD" w:rsidP="00FF0CB1">
            <w:pPr>
              <w:rPr>
                <w:ins w:id="5348" w:author="Shiv Mangal Rahi" w:date="2020-01-02T14:54:00Z"/>
                <w:rFonts w:ascii="Calibri" w:eastAsia="Times New Roman" w:hAnsi="Calibri" w:cs="Calibri"/>
                <w:color w:val="000000"/>
                <w:sz w:val="20"/>
                <w:szCs w:val="20"/>
                <w:lang w:val="en-US"/>
              </w:rPr>
            </w:pPr>
            <w:ins w:id="5349"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618C440B" w14:textId="77777777" w:rsidR="00F269CD" w:rsidRPr="00B828D1" w:rsidRDefault="00F269CD" w:rsidP="00FF0CB1">
            <w:pPr>
              <w:rPr>
                <w:ins w:id="5350" w:author="Shiv Mangal Rahi" w:date="2020-01-02T14:54:00Z"/>
                <w:rFonts w:ascii="Calibri" w:eastAsia="Times New Roman" w:hAnsi="Calibri" w:cs="Calibri"/>
                <w:color w:val="000000"/>
                <w:sz w:val="20"/>
                <w:szCs w:val="20"/>
                <w:lang w:val="en-US"/>
              </w:rPr>
            </w:pPr>
            <w:ins w:id="5351"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5D1B4EA8" w14:textId="77777777" w:rsidR="00F269CD" w:rsidRPr="00B828D1" w:rsidRDefault="00F269CD" w:rsidP="00FF0CB1">
            <w:pPr>
              <w:rPr>
                <w:ins w:id="5352" w:author="Shiv Mangal Rahi" w:date="2020-01-02T14:54:00Z"/>
                <w:rFonts w:ascii="Calibri" w:eastAsia="Times New Roman" w:hAnsi="Calibri" w:cs="Calibri"/>
                <w:color w:val="000000"/>
                <w:sz w:val="20"/>
                <w:szCs w:val="20"/>
                <w:lang w:val="en-US"/>
              </w:rPr>
            </w:pPr>
            <w:ins w:id="5353" w:author="Shiv Mangal Rahi" w:date="2020-01-02T14:54: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BA57C1D" w14:textId="77777777" w:rsidR="00F269CD" w:rsidRPr="00B828D1" w:rsidRDefault="00F269CD" w:rsidP="00FF0CB1">
            <w:pPr>
              <w:rPr>
                <w:ins w:id="5354" w:author="Shiv Mangal Rahi" w:date="2020-01-02T14:54:00Z"/>
                <w:rFonts w:ascii="Calibri" w:eastAsia="Times New Roman" w:hAnsi="Calibri" w:cs="Calibri"/>
                <w:color w:val="000000"/>
                <w:sz w:val="20"/>
                <w:szCs w:val="20"/>
                <w:lang w:val="en-US"/>
              </w:rPr>
            </w:pPr>
            <w:ins w:id="5355" w:author="Shiv Mangal Rahi" w:date="2020-01-02T14:54:00Z">
              <w:r>
                <w:rPr>
                  <w:rFonts w:ascii="Calibri" w:eastAsia="Times New Roman" w:hAnsi="Calibri" w:cs="Calibri"/>
                  <w:color w:val="000000"/>
                  <w:sz w:val="20"/>
                  <w:szCs w:val="20"/>
                  <w:lang w:val="en-US"/>
                </w:rPr>
                <w:t>FALSE</w:t>
              </w:r>
            </w:ins>
          </w:p>
        </w:tc>
      </w:tr>
      <w:tr w:rsidR="00F269CD" w:rsidRPr="00B828D1" w14:paraId="39988C9D" w14:textId="77777777" w:rsidTr="00FF0CB1">
        <w:trPr>
          <w:trHeight w:val="20"/>
          <w:ins w:id="5356"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464E9772" w14:textId="77777777" w:rsidR="00F269CD" w:rsidRPr="00B828D1" w:rsidRDefault="00F269CD" w:rsidP="00FF0CB1">
            <w:pPr>
              <w:rPr>
                <w:ins w:id="5357" w:author="Shiv Mangal Rahi" w:date="2020-01-02T14:54:00Z"/>
                <w:rFonts w:ascii="Calibri" w:eastAsia="Times New Roman" w:hAnsi="Calibri" w:cs="Calibri"/>
                <w:color w:val="000000"/>
                <w:sz w:val="20"/>
                <w:szCs w:val="20"/>
                <w:lang w:val="en-US"/>
              </w:rPr>
            </w:pPr>
            <w:ins w:id="5358" w:author="Shiv Mangal Rahi" w:date="2020-01-02T14:54:00Z">
              <w:r w:rsidRPr="00B828D1">
                <w:rPr>
                  <w:rFonts w:ascii="Calibri" w:eastAsia="Times New Roman" w:hAnsi="Calibri" w:cs="Calibri"/>
                  <w:color w:val="000000"/>
                  <w:sz w:val="20"/>
                  <w:szCs w:val="20"/>
                  <w:lang w:val="en-US"/>
                </w:rPr>
                <w:t>Part of Key</w:t>
              </w:r>
            </w:ins>
          </w:p>
        </w:tc>
        <w:tc>
          <w:tcPr>
            <w:tcW w:w="1731" w:type="dxa"/>
            <w:tcBorders>
              <w:top w:val="nil"/>
              <w:left w:val="nil"/>
              <w:bottom w:val="single" w:sz="4" w:space="0" w:color="auto"/>
              <w:right w:val="single" w:sz="4" w:space="0" w:color="auto"/>
            </w:tcBorders>
            <w:shd w:val="clear" w:color="auto" w:fill="auto"/>
            <w:vAlign w:val="center"/>
            <w:hideMark/>
          </w:tcPr>
          <w:p w14:paraId="5014C861" w14:textId="77777777" w:rsidR="00F269CD" w:rsidRPr="00B828D1" w:rsidRDefault="00F269CD" w:rsidP="00FF0CB1">
            <w:pPr>
              <w:rPr>
                <w:ins w:id="5359" w:author="Shiv Mangal Rahi" w:date="2020-01-02T14:54:00Z"/>
                <w:rFonts w:ascii="Calibri" w:eastAsia="Times New Roman" w:hAnsi="Calibri" w:cs="Calibri"/>
                <w:color w:val="000000"/>
                <w:sz w:val="20"/>
                <w:szCs w:val="20"/>
                <w:lang w:val="en-US"/>
              </w:rPr>
            </w:pPr>
            <w:ins w:id="5360"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48581485" w14:textId="77777777" w:rsidR="00F269CD" w:rsidRPr="00B828D1" w:rsidRDefault="00F269CD" w:rsidP="00FF0CB1">
            <w:pPr>
              <w:rPr>
                <w:ins w:id="5361" w:author="Shiv Mangal Rahi" w:date="2020-01-02T14:54:00Z"/>
                <w:rFonts w:ascii="Calibri" w:eastAsia="Times New Roman" w:hAnsi="Calibri" w:cs="Calibri"/>
                <w:color w:val="000000"/>
                <w:sz w:val="20"/>
                <w:szCs w:val="20"/>
                <w:lang w:val="en-US"/>
              </w:rPr>
            </w:pPr>
            <w:ins w:id="5362"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7617FFA4" w14:textId="77777777" w:rsidR="00F269CD" w:rsidRPr="00B828D1" w:rsidRDefault="00F269CD" w:rsidP="00FF0CB1">
            <w:pPr>
              <w:rPr>
                <w:ins w:id="5363" w:author="Shiv Mangal Rahi" w:date="2020-01-02T14:54:00Z"/>
                <w:rFonts w:ascii="Calibri" w:eastAsia="Times New Roman" w:hAnsi="Calibri" w:cs="Calibri"/>
                <w:color w:val="000000"/>
                <w:sz w:val="20"/>
                <w:szCs w:val="20"/>
                <w:lang w:val="en-US"/>
              </w:rPr>
            </w:pPr>
            <w:ins w:id="5364"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11B721CE" w14:textId="77777777" w:rsidR="00F269CD" w:rsidRPr="00B828D1" w:rsidRDefault="00F269CD" w:rsidP="00FF0CB1">
            <w:pPr>
              <w:rPr>
                <w:ins w:id="5365" w:author="Shiv Mangal Rahi" w:date="2020-01-02T14:54:00Z"/>
                <w:rFonts w:ascii="Calibri" w:eastAsia="Times New Roman" w:hAnsi="Calibri" w:cs="Calibri"/>
                <w:color w:val="000000"/>
                <w:sz w:val="20"/>
                <w:szCs w:val="20"/>
                <w:lang w:val="en-US"/>
              </w:rPr>
            </w:pPr>
            <w:ins w:id="5366"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25CF0180" w14:textId="77777777" w:rsidTr="00FF0CB1">
        <w:trPr>
          <w:trHeight w:val="20"/>
          <w:ins w:id="5367"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2C574664" w14:textId="77777777" w:rsidR="00F269CD" w:rsidRPr="00B828D1" w:rsidRDefault="00F269CD" w:rsidP="00FF0CB1">
            <w:pPr>
              <w:rPr>
                <w:ins w:id="5368" w:author="Shiv Mangal Rahi" w:date="2020-01-02T14:54:00Z"/>
                <w:rFonts w:ascii="Calibri" w:eastAsia="Times New Roman" w:hAnsi="Calibri" w:cs="Calibri"/>
                <w:color w:val="000000"/>
                <w:sz w:val="20"/>
                <w:szCs w:val="20"/>
                <w:lang w:val="en-US"/>
              </w:rPr>
            </w:pPr>
            <w:ins w:id="5369" w:author="Shiv Mangal Rahi" w:date="2020-01-02T14:54:00Z">
              <w:r w:rsidRPr="00B828D1">
                <w:rPr>
                  <w:rFonts w:ascii="Calibri" w:eastAsia="Times New Roman" w:hAnsi="Calibri" w:cs="Calibri"/>
                  <w:color w:val="000000"/>
                  <w:sz w:val="20"/>
                  <w:szCs w:val="20"/>
                  <w:lang w:val="en-US"/>
                </w:rPr>
                <w:t>Show As Top Level Filter</w:t>
              </w:r>
            </w:ins>
          </w:p>
        </w:tc>
        <w:tc>
          <w:tcPr>
            <w:tcW w:w="1731" w:type="dxa"/>
            <w:tcBorders>
              <w:top w:val="nil"/>
              <w:left w:val="nil"/>
              <w:bottom w:val="single" w:sz="4" w:space="0" w:color="auto"/>
              <w:right w:val="single" w:sz="4" w:space="0" w:color="auto"/>
            </w:tcBorders>
            <w:shd w:val="clear" w:color="auto" w:fill="auto"/>
            <w:vAlign w:val="center"/>
            <w:hideMark/>
          </w:tcPr>
          <w:p w14:paraId="2B343EA0" w14:textId="77777777" w:rsidR="00F269CD" w:rsidRPr="00B828D1" w:rsidRDefault="00F269CD" w:rsidP="00FF0CB1">
            <w:pPr>
              <w:rPr>
                <w:ins w:id="5370" w:author="Shiv Mangal Rahi" w:date="2020-01-02T14:54:00Z"/>
                <w:rFonts w:ascii="Calibri" w:eastAsia="Times New Roman" w:hAnsi="Calibri" w:cs="Calibri"/>
                <w:color w:val="000000"/>
                <w:sz w:val="20"/>
                <w:szCs w:val="20"/>
                <w:lang w:val="en-US"/>
              </w:rPr>
            </w:pPr>
            <w:ins w:id="5371"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E5340DE" w14:textId="77777777" w:rsidR="00F269CD" w:rsidRPr="00B828D1" w:rsidRDefault="00F269CD" w:rsidP="00FF0CB1">
            <w:pPr>
              <w:rPr>
                <w:ins w:id="5372" w:author="Shiv Mangal Rahi" w:date="2020-01-02T14:54:00Z"/>
                <w:rFonts w:ascii="Calibri" w:eastAsia="Times New Roman" w:hAnsi="Calibri" w:cs="Calibri"/>
                <w:color w:val="000000"/>
                <w:sz w:val="20"/>
                <w:szCs w:val="20"/>
                <w:lang w:val="en-US"/>
              </w:rPr>
            </w:pPr>
            <w:ins w:id="5373"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AEC35BA" w14:textId="77777777" w:rsidR="00F269CD" w:rsidRPr="00B828D1" w:rsidRDefault="00F269CD" w:rsidP="00FF0CB1">
            <w:pPr>
              <w:rPr>
                <w:ins w:id="5374" w:author="Shiv Mangal Rahi" w:date="2020-01-02T14:54:00Z"/>
                <w:rFonts w:ascii="Calibri" w:eastAsia="Times New Roman" w:hAnsi="Calibri" w:cs="Calibri"/>
                <w:color w:val="000000"/>
                <w:sz w:val="20"/>
                <w:szCs w:val="20"/>
                <w:lang w:val="en-US"/>
              </w:rPr>
            </w:pPr>
            <w:ins w:id="5375"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2D5F96F" w14:textId="77777777" w:rsidR="00F269CD" w:rsidRPr="00B828D1" w:rsidRDefault="00F269CD" w:rsidP="00FF0CB1">
            <w:pPr>
              <w:rPr>
                <w:ins w:id="5376" w:author="Shiv Mangal Rahi" w:date="2020-01-02T14:54:00Z"/>
                <w:rFonts w:ascii="Calibri" w:eastAsia="Times New Roman" w:hAnsi="Calibri" w:cs="Calibri"/>
                <w:color w:val="000000"/>
                <w:sz w:val="20"/>
                <w:szCs w:val="20"/>
                <w:lang w:val="en-US"/>
              </w:rPr>
            </w:pPr>
            <w:ins w:id="5377" w:author="Shiv Mangal Rahi" w:date="2020-01-02T14:54:00Z">
              <w:r w:rsidRPr="00B828D1">
                <w:rPr>
                  <w:rFonts w:ascii="Calibri" w:eastAsia="Times New Roman" w:hAnsi="Calibri" w:cs="Calibri"/>
                  <w:color w:val="000000"/>
                  <w:sz w:val="20"/>
                  <w:szCs w:val="20"/>
                  <w:lang w:val="en-US"/>
                </w:rPr>
                <w:t>NA</w:t>
              </w:r>
            </w:ins>
          </w:p>
        </w:tc>
      </w:tr>
      <w:tr w:rsidR="00F269CD" w:rsidRPr="00B828D1" w14:paraId="70052ACC" w14:textId="77777777" w:rsidTr="00FF0CB1">
        <w:trPr>
          <w:trHeight w:val="20"/>
          <w:ins w:id="5378"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11794DBD" w14:textId="77777777" w:rsidR="00F269CD" w:rsidRPr="00B828D1" w:rsidRDefault="00F269CD" w:rsidP="00FF0CB1">
            <w:pPr>
              <w:rPr>
                <w:ins w:id="5379" w:author="Shiv Mangal Rahi" w:date="2020-01-02T14:54:00Z"/>
                <w:rFonts w:ascii="Calibri" w:eastAsia="Times New Roman" w:hAnsi="Calibri" w:cs="Calibri"/>
                <w:color w:val="000000"/>
                <w:sz w:val="20"/>
                <w:szCs w:val="20"/>
                <w:lang w:val="en-US"/>
              </w:rPr>
            </w:pPr>
            <w:ins w:id="5380" w:author="Shiv Mangal Rahi" w:date="2020-01-02T14:54:00Z">
              <w:r w:rsidRPr="00B828D1">
                <w:rPr>
                  <w:rFonts w:ascii="Calibri" w:eastAsia="Times New Roman" w:hAnsi="Calibri" w:cs="Calibri"/>
                  <w:color w:val="000000"/>
                  <w:sz w:val="20"/>
                  <w:szCs w:val="20"/>
                  <w:lang w:val="en-US"/>
                </w:rPr>
                <w:t>Allow Multiple Items</w:t>
              </w:r>
            </w:ins>
          </w:p>
        </w:tc>
        <w:tc>
          <w:tcPr>
            <w:tcW w:w="1731" w:type="dxa"/>
            <w:tcBorders>
              <w:top w:val="nil"/>
              <w:left w:val="nil"/>
              <w:bottom w:val="single" w:sz="4" w:space="0" w:color="auto"/>
              <w:right w:val="single" w:sz="4" w:space="0" w:color="auto"/>
            </w:tcBorders>
            <w:shd w:val="clear" w:color="auto" w:fill="auto"/>
            <w:vAlign w:val="center"/>
            <w:hideMark/>
          </w:tcPr>
          <w:p w14:paraId="75A81503" w14:textId="77777777" w:rsidR="00F269CD" w:rsidRPr="00B828D1" w:rsidRDefault="00F269CD" w:rsidP="00FF0CB1">
            <w:pPr>
              <w:rPr>
                <w:ins w:id="5381" w:author="Shiv Mangal Rahi" w:date="2020-01-02T14:54:00Z"/>
                <w:rFonts w:ascii="Calibri" w:eastAsia="Times New Roman" w:hAnsi="Calibri" w:cs="Calibri"/>
                <w:color w:val="000000"/>
                <w:sz w:val="20"/>
                <w:szCs w:val="20"/>
                <w:lang w:val="en-US"/>
              </w:rPr>
            </w:pPr>
            <w:ins w:id="5382"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4C3B0DA0" w14:textId="77777777" w:rsidR="00F269CD" w:rsidRPr="00B828D1" w:rsidRDefault="00F269CD" w:rsidP="00FF0CB1">
            <w:pPr>
              <w:rPr>
                <w:ins w:id="5383" w:author="Shiv Mangal Rahi" w:date="2020-01-02T14:54:00Z"/>
                <w:rFonts w:ascii="Calibri" w:eastAsia="Times New Roman" w:hAnsi="Calibri" w:cs="Calibri"/>
                <w:color w:val="000000"/>
                <w:sz w:val="20"/>
                <w:szCs w:val="20"/>
                <w:lang w:val="en-US"/>
              </w:rPr>
            </w:pPr>
            <w:ins w:id="5384"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10867E95" w14:textId="77777777" w:rsidR="00F269CD" w:rsidRPr="00B828D1" w:rsidRDefault="00F269CD" w:rsidP="00FF0CB1">
            <w:pPr>
              <w:rPr>
                <w:ins w:id="5385" w:author="Shiv Mangal Rahi" w:date="2020-01-02T14:54:00Z"/>
                <w:rFonts w:ascii="Calibri" w:eastAsia="Times New Roman" w:hAnsi="Calibri" w:cs="Calibri"/>
                <w:color w:val="000000"/>
                <w:sz w:val="20"/>
                <w:szCs w:val="20"/>
                <w:lang w:val="en-US"/>
              </w:rPr>
            </w:pPr>
            <w:ins w:id="5386"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12B2CA3C" w14:textId="77777777" w:rsidR="00F269CD" w:rsidRPr="00B828D1" w:rsidRDefault="00F269CD" w:rsidP="00FF0CB1">
            <w:pPr>
              <w:rPr>
                <w:ins w:id="5387" w:author="Shiv Mangal Rahi" w:date="2020-01-02T14:54:00Z"/>
                <w:rFonts w:ascii="Calibri" w:eastAsia="Times New Roman" w:hAnsi="Calibri" w:cs="Calibri"/>
                <w:color w:val="000000"/>
                <w:sz w:val="20"/>
                <w:szCs w:val="20"/>
                <w:lang w:val="en-US"/>
              </w:rPr>
            </w:pPr>
            <w:ins w:id="5388" w:author="Shiv Mangal Rahi" w:date="2020-01-02T14:54:00Z">
              <w:r w:rsidRPr="00B828D1">
                <w:rPr>
                  <w:rFonts w:ascii="Calibri" w:eastAsia="Times New Roman" w:hAnsi="Calibri" w:cs="Calibri"/>
                  <w:color w:val="000000"/>
                  <w:sz w:val="20"/>
                  <w:szCs w:val="20"/>
                  <w:lang w:val="en-US"/>
                </w:rPr>
                <w:t>NA</w:t>
              </w:r>
            </w:ins>
          </w:p>
        </w:tc>
      </w:tr>
      <w:tr w:rsidR="00F269CD" w:rsidRPr="00B828D1" w14:paraId="7ECC7A94" w14:textId="77777777" w:rsidTr="00FF0CB1">
        <w:trPr>
          <w:trHeight w:val="20"/>
          <w:ins w:id="5389"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1147CD7F" w14:textId="77777777" w:rsidR="00F269CD" w:rsidRPr="00B828D1" w:rsidRDefault="00F269CD" w:rsidP="00FF0CB1">
            <w:pPr>
              <w:rPr>
                <w:ins w:id="5390" w:author="Shiv Mangal Rahi" w:date="2020-01-02T14:54:00Z"/>
                <w:rFonts w:ascii="Calibri" w:eastAsia="Times New Roman" w:hAnsi="Calibri" w:cs="Calibri"/>
                <w:color w:val="000000"/>
                <w:sz w:val="20"/>
                <w:szCs w:val="20"/>
                <w:lang w:val="en-US"/>
              </w:rPr>
            </w:pPr>
            <w:ins w:id="5391" w:author="Shiv Mangal Rahi" w:date="2020-01-02T14:54:00Z">
              <w:r w:rsidRPr="00B828D1">
                <w:rPr>
                  <w:rFonts w:ascii="Calibri" w:eastAsia="Times New Roman" w:hAnsi="Calibri" w:cs="Calibri"/>
                  <w:color w:val="000000"/>
                  <w:sz w:val="20"/>
                  <w:szCs w:val="20"/>
                  <w:lang w:val="en-US"/>
                </w:rPr>
                <w:t>Show if Empty</w:t>
              </w:r>
            </w:ins>
          </w:p>
        </w:tc>
        <w:tc>
          <w:tcPr>
            <w:tcW w:w="1731" w:type="dxa"/>
            <w:tcBorders>
              <w:top w:val="nil"/>
              <w:left w:val="nil"/>
              <w:bottom w:val="single" w:sz="4" w:space="0" w:color="auto"/>
              <w:right w:val="single" w:sz="4" w:space="0" w:color="auto"/>
            </w:tcBorders>
            <w:shd w:val="clear" w:color="auto" w:fill="auto"/>
            <w:vAlign w:val="center"/>
            <w:hideMark/>
          </w:tcPr>
          <w:p w14:paraId="0AA33E82" w14:textId="77777777" w:rsidR="00F269CD" w:rsidRPr="00B828D1" w:rsidRDefault="00F269CD" w:rsidP="00FF0CB1">
            <w:pPr>
              <w:rPr>
                <w:ins w:id="5392" w:author="Shiv Mangal Rahi" w:date="2020-01-02T14:54:00Z"/>
                <w:rFonts w:ascii="Calibri" w:eastAsia="Times New Roman" w:hAnsi="Calibri" w:cs="Calibri"/>
                <w:color w:val="000000"/>
                <w:sz w:val="20"/>
                <w:szCs w:val="20"/>
                <w:lang w:val="en-US"/>
              </w:rPr>
            </w:pPr>
            <w:ins w:id="5393"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33A1ABA3" w14:textId="77777777" w:rsidR="00F269CD" w:rsidRPr="00B828D1" w:rsidRDefault="00F269CD" w:rsidP="00FF0CB1">
            <w:pPr>
              <w:rPr>
                <w:ins w:id="5394" w:author="Shiv Mangal Rahi" w:date="2020-01-02T14:54:00Z"/>
                <w:rFonts w:ascii="Calibri" w:eastAsia="Times New Roman" w:hAnsi="Calibri" w:cs="Calibri"/>
                <w:color w:val="000000"/>
                <w:sz w:val="20"/>
                <w:szCs w:val="20"/>
                <w:lang w:val="en-US"/>
              </w:rPr>
            </w:pPr>
            <w:ins w:id="5395"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5C425EB6" w14:textId="77777777" w:rsidR="00F269CD" w:rsidRPr="00B828D1" w:rsidRDefault="00F269CD" w:rsidP="00FF0CB1">
            <w:pPr>
              <w:rPr>
                <w:ins w:id="5396" w:author="Shiv Mangal Rahi" w:date="2020-01-02T14:54:00Z"/>
                <w:rFonts w:ascii="Calibri" w:eastAsia="Times New Roman" w:hAnsi="Calibri" w:cs="Calibri"/>
                <w:color w:val="000000"/>
                <w:sz w:val="20"/>
                <w:szCs w:val="20"/>
                <w:lang w:val="en-US"/>
              </w:rPr>
            </w:pPr>
            <w:ins w:id="5397" w:author="Shiv Mangal Rahi" w:date="2020-01-02T14:54: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7938456E" w14:textId="77777777" w:rsidR="00F269CD" w:rsidRPr="00B828D1" w:rsidRDefault="00F269CD" w:rsidP="00FF0CB1">
            <w:pPr>
              <w:rPr>
                <w:ins w:id="5398" w:author="Shiv Mangal Rahi" w:date="2020-01-02T14:54:00Z"/>
                <w:rFonts w:ascii="Calibri" w:eastAsia="Times New Roman" w:hAnsi="Calibri" w:cs="Calibri"/>
                <w:color w:val="000000"/>
                <w:sz w:val="20"/>
                <w:szCs w:val="20"/>
                <w:lang w:val="en-US"/>
              </w:rPr>
            </w:pPr>
            <w:ins w:id="5399" w:author="Shiv Mangal Rahi" w:date="2020-01-02T14:54:00Z">
              <w:r w:rsidRPr="00B828D1">
                <w:rPr>
                  <w:rFonts w:ascii="Calibri" w:eastAsia="Times New Roman" w:hAnsi="Calibri" w:cs="Calibri"/>
                  <w:color w:val="000000"/>
                  <w:sz w:val="20"/>
                  <w:szCs w:val="20"/>
                  <w:lang w:val="en-US"/>
                </w:rPr>
                <w:t>FALSE</w:t>
              </w:r>
            </w:ins>
          </w:p>
        </w:tc>
      </w:tr>
      <w:tr w:rsidR="00F269CD" w:rsidRPr="00B828D1" w14:paraId="223DE552" w14:textId="77777777" w:rsidTr="00FF0CB1">
        <w:trPr>
          <w:trHeight w:val="20"/>
          <w:ins w:id="5400"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05877615" w14:textId="77777777" w:rsidR="00F269CD" w:rsidRPr="00B828D1" w:rsidRDefault="00F269CD" w:rsidP="00FF0CB1">
            <w:pPr>
              <w:rPr>
                <w:ins w:id="5401" w:author="Shiv Mangal Rahi" w:date="2020-01-02T14:54:00Z"/>
                <w:rFonts w:ascii="Calibri" w:eastAsia="Times New Roman" w:hAnsi="Calibri" w:cs="Calibri"/>
                <w:color w:val="000000"/>
                <w:sz w:val="20"/>
                <w:szCs w:val="20"/>
                <w:lang w:val="en-US"/>
              </w:rPr>
            </w:pPr>
            <w:ins w:id="5402" w:author="Shiv Mangal Rahi" w:date="2020-01-02T14:54:00Z">
              <w:r w:rsidRPr="00B828D1">
                <w:rPr>
                  <w:rFonts w:ascii="Calibri" w:eastAsia="Times New Roman" w:hAnsi="Calibri" w:cs="Calibri"/>
                  <w:color w:val="000000"/>
                  <w:sz w:val="20"/>
                  <w:szCs w:val="20"/>
                  <w:lang w:val="en-US"/>
                </w:rPr>
                <w:t>Lookup Type</w:t>
              </w:r>
            </w:ins>
          </w:p>
        </w:tc>
        <w:tc>
          <w:tcPr>
            <w:tcW w:w="1731" w:type="dxa"/>
            <w:tcBorders>
              <w:top w:val="nil"/>
              <w:left w:val="nil"/>
              <w:bottom w:val="single" w:sz="4" w:space="0" w:color="auto"/>
              <w:right w:val="single" w:sz="4" w:space="0" w:color="auto"/>
            </w:tcBorders>
            <w:shd w:val="clear" w:color="auto" w:fill="auto"/>
            <w:vAlign w:val="center"/>
            <w:hideMark/>
          </w:tcPr>
          <w:p w14:paraId="38C9AFEA" w14:textId="77777777" w:rsidR="00F269CD" w:rsidRPr="00B828D1" w:rsidRDefault="00F269CD" w:rsidP="00FF0CB1">
            <w:pPr>
              <w:rPr>
                <w:ins w:id="5403" w:author="Shiv Mangal Rahi" w:date="2020-01-02T14:54:00Z"/>
                <w:rFonts w:ascii="Calibri" w:eastAsia="Times New Roman" w:hAnsi="Calibri" w:cs="Calibri"/>
                <w:color w:val="000000"/>
                <w:sz w:val="20"/>
                <w:szCs w:val="20"/>
                <w:lang w:val="en-US"/>
              </w:rPr>
            </w:pPr>
            <w:ins w:id="5404"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C6E64E6" w14:textId="77777777" w:rsidR="00F269CD" w:rsidRPr="00B828D1" w:rsidRDefault="00F269CD" w:rsidP="00FF0CB1">
            <w:pPr>
              <w:rPr>
                <w:ins w:id="5405" w:author="Shiv Mangal Rahi" w:date="2020-01-02T14:54:00Z"/>
                <w:rFonts w:ascii="Calibri" w:eastAsia="Times New Roman" w:hAnsi="Calibri" w:cs="Calibri"/>
                <w:color w:val="000000"/>
                <w:sz w:val="20"/>
                <w:szCs w:val="20"/>
                <w:lang w:val="en-US"/>
              </w:rPr>
            </w:pPr>
            <w:ins w:id="5406"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2218A92" w14:textId="77777777" w:rsidR="00F269CD" w:rsidRPr="00B828D1" w:rsidRDefault="00F269CD" w:rsidP="00FF0CB1">
            <w:pPr>
              <w:rPr>
                <w:ins w:id="5407" w:author="Shiv Mangal Rahi" w:date="2020-01-02T14:54:00Z"/>
                <w:rFonts w:ascii="Calibri" w:eastAsia="Times New Roman" w:hAnsi="Calibri" w:cs="Calibri"/>
                <w:color w:val="000000"/>
                <w:sz w:val="20"/>
                <w:szCs w:val="20"/>
                <w:lang w:val="en-US"/>
              </w:rPr>
            </w:pPr>
            <w:ins w:id="5408"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7BCDD3A9" w14:textId="77777777" w:rsidR="00F269CD" w:rsidRPr="00B828D1" w:rsidRDefault="00F269CD" w:rsidP="00FF0CB1">
            <w:pPr>
              <w:rPr>
                <w:ins w:id="5409" w:author="Shiv Mangal Rahi" w:date="2020-01-02T14:54:00Z"/>
                <w:rFonts w:ascii="Calibri" w:eastAsia="Times New Roman" w:hAnsi="Calibri" w:cs="Calibri"/>
                <w:color w:val="000000"/>
                <w:sz w:val="20"/>
                <w:szCs w:val="20"/>
                <w:lang w:val="en-US"/>
              </w:rPr>
            </w:pPr>
            <w:ins w:id="5410" w:author="Shiv Mangal Rahi" w:date="2020-01-02T14:54:00Z">
              <w:r w:rsidRPr="00B828D1">
                <w:rPr>
                  <w:rFonts w:ascii="Calibri" w:eastAsia="Times New Roman" w:hAnsi="Calibri" w:cs="Calibri"/>
                  <w:color w:val="000000"/>
                  <w:sz w:val="20"/>
                  <w:szCs w:val="20"/>
                  <w:lang w:val="en-US"/>
                </w:rPr>
                <w:t>N/A</w:t>
              </w:r>
            </w:ins>
          </w:p>
        </w:tc>
      </w:tr>
      <w:tr w:rsidR="00F269CD" w:rsidRPr="00B828D1" w14:paraId="3A5AE83A" w14:textId="77777777" w:rsidTr="00FF0CB1">
        <w:trPr>
          <w:trHeight w:val="20"/>
          <w:ins w:id="5411"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3B93360F" w14:textId="77777777" w:rsidR="00F269CD" w:rsidRPr="00B828D1" w:rsidRDefault="00F269CD" w:rsidP="00FF0CB1">
            <w:pPr>
              <w:rPr>
                <w:ins w:id="5412" w:author="Shiv Mangal Rahi" w:date="2020-01-02T14:54:00Z"/>
                <w:rFonts w:ascii="Calibri" w:eastAsia="Times New Roman" w:hAnsi="Calibri" w:cs="Calibri"/>
                <w:color w:val="000000"/>
                <w:sz w:val="20"/>
                <w:szCs w:val="20"/>
                <w:lang w:val="en-US"/>
              </w:rPr>
            </w:pPr>
            <w:ins w:id="5413" w:author="Shiv Mangal Rahi" w:date="2020-01-02T14:54:00Z">
              <w:r w:rsidRPr="00B828D1">
                <w:rPr>
                  <w:rFonts w:ascii="Calibri" w:eastAsia="Times New Roman" w:hAnsi="Calibri" w:cs="Calibri"/>
                  <w:color w:val="000000"/>
                  <w:sz w:val="20"/>
                  <w:szCs w:val="20"/>
                  <w:lang w:val="en-US"/>
                </w:rPr>
                <w:t>Relationship Type</w:t>
              </w:r>
            </w:ins>
          </w:p>
        </w:tc>
        <w:tc>
          <w:tcPr>
            <w:tcW w:w="1731" w:type="dxa"/>
            <w:tcBorders>
              <w:top w:val="nil"/>
              <w:left w:val="nil"/>
              <w:bottom w:val="single" w:sz="4" w:space="0" w:color="auto"/>
              <w:right w:val="single" w:sz="4" w:space="0" w:color="auto"/>
            </w:tcBorders>
            <w:shd w:val="clear" w:color="auto" w:fill="auto"/>
            <w:vAlign w:val="center"/>
            <w:hideMark/>
          </w:tcPr>
          <w:p w14:paraId="198DAAEE" w14:textId="77777777" w:rsidR="00F269CD" w:rsidRPr="00B828D1" w:rsidRDefault="00F269CD" w:rsidP="00FF0CB1">
            <w:pPr>
              <w:rPr>
                <w:ins w:id="5414" w:author="Shiv Mangal Rahi" w:date="2020-01-02T14:54:00Z"/>
                <w:rFonts w:ascii="Calibri" w:eastAsia="Times New Roman" w:hAnsi="Calibri" w:cs="Calibri"/>
                <w:color w:val="000000"/>
                <w:sz w:val="20"/>
                <w:szCs w:val="20"/>
                <w:lang w:val="en-US"/>
              </w:rPr>
            </w:pPr>
            <w:ins w:id="5415"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6AE318E4" w14:textId="77777777" w:rsidR="00F269CD" w:rsidRPr="00B828D1" w:rsidRDefault="00F269CD" w:rsidP="00FF0CB1">
            <w:pPr>
              <w:rPr>
                <w:ins w:id="5416" w:author="Shiv Mangal Rahi" w:date="2020-01-02T14:54:00Z"/>
                <w:rFonts w:ascii="Calibri" w:eastAsia="Times New Roman" w:hAnsi="Calibri" w:cs="Calibri"/>
                <w:color w:val="000000"/>
                <w:sz w:val="20"/>
                <w:szCs w:val="20"/>
                <w:lang w:val="en-US"/>
              </w:rPr>
            </w:pPr>
            <w:ins w:id="5417"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53ED805" w14:textId="77777777" w:rsidR="00F269CD" w:rsidRPr="00B828D1" w:rsidRDefault="00F269CD" w:rsidP="00FF0CB1">
            <w:pPr>
              <w:rPr>
                <w:ins w:id="5418" w:author="Shiv Mangal Rahi" w:date="2020-01-02T14:54:00Z"/>
                <w:rFonts w:ascii="Calibri" w:eastAsia="Times New Roman" w:hAnsi="Calibri" w:cs="Calibri"/>
                <w:color w:val="000000"/>
                <w:sz w:val="20"/>
                <w:szCs w:val="20"/>
                <w:lang w:val="en-US"/>
              </w:rPr>
            </w:pPr>
            <w:ins w:id="5419"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76F1EE96" w14:textId="77777777" w:rsidR="00F269CD" w:rsidRPr="00B828D1" w:rsidRDefault="00F269CD" w:rsidP="00FF0CB1">
            <w:pPr>
              <w:rPr>
                <w:ins w:id="5420" w:author="Shiv Mangal Rahi" w:date="2020-01-02T14:54:00Z"/>
                <w:rFonts w:ascii="Calibri" w:eastAsia="Times New Roman" w:hAnsi="Calibri" w:cs="Calibri"/>
                <w:color w:val="000000"/>
                <w:sz w:val="20"/>
                <w:szCs w:val="20"/>
                <w:lang w:val="en-US"/>
              </w:rPr>
            </w:pPr>
            <w:ins w:id="5421" w:author="Shiv Mangal Rahi" w:date="2020-01-02T14:54:00Z">
              <w:r w:rsidRPr="00B828D1">
                <w:rPr>
                  <w:rFonts w:ascii="Calibri" w:eastAsia="Times New Roman" w:hAnsi="Calibri" w:cs="Calibri"/>
                  <w:color w:val="000000"/>
                  <w:sz w:val="20"/>
                  <w:szCs w:val="20"/>
                  <w:lang w:val="en-US"/>
                </w:rPr>
                <w:t>N/A</w:t>
              </w:r>
            </w:ins>
          </w:p>
        </w:tc>
      </w:tr>
      <w:tr w:rsidR="00F269CD" w:rsidRPr="00B828D1" w14:paraId="6362DDFC" w14:textId="77777777" w:rsidTr="00FF0CB1">
        <w:trPr>
          <w:trHeight w:val="20"/>
          <w:ins w:id="5422" w:author="Shiv Mangal Rahi" w:date="2020-01-02T14:54:00Z"/>
        </w:trPr>
        <w:tc>
          <w:tcPr>
            <w:tcW w:w="2335" w:type="dxa"/>
            <w:tcBorders>
              <w:top w:val="nil"/>
              <w:left w:val="single" w:sz="4" w:space="0" w:color="auto"/>
              <w:bottom w:val="single" w:sz="4" w:space="0" w:color="auto"/>
              <w:right w:val="single" w:sz="4" w:space="0" w:color="auto"/>
            </w:tcBorders>
            <w:shd w:val="clear" w:color="000000" w:fill="D9D9D9"/>
            <w:vAlign w:val="center"/>
            <w:hideMark/>
          </w:tcPr>
          <w:p w14:paraId="4C8BDD19" w14:textId="77777777" w:rsidR="00F269CD" w:rsidRPr="00B828D1" w:rsidRDefault="00F269CD" w:rsidP="00FF0CB1">
            <w:pPr>
              <w:rPr>
                <w:ins w:id="5423" w:author="Shiv Mangal Rahi" w:date="2020-01-02T14:54:00Z"/>
                <w:rFonts w:ascii="Calibri" w:eastAsia="Times New Roman" w:hAnsi="Calibri" w:cs="Calibri"/>
                <w:color w:val="000000"/>
                <w:sz w:val="20"/>
                <w:szCs w:val="20"/>
                <w:lang w:val="en-US"/>
              </w:rPr>
            </w:pPr>
            <w:ins w:id="5424" w:author="Shiv Mangal Rahi" w:date="2020-01-02T14:54:00Z">
              <w:r w:rsidRPr="00B828D1">
                <w:rPr>
                  <w:rFonts w:ascii="Calibri" w:eastAsia="Times New Roman" w:hAnsi="Calibri" w:cs="Calibri"/>
                  <w:color w:val="000000"/>
                  <w:sz w:val="20"/>
                  <w:szCs w:val="20"/>
                  <w:lang w:val="en-US"/>
                </w:rPr>
                <w:t>Table Settings</w:t>
              </w:r>
            </w:ins>
          </w:p>
        </w:tc>
        <w:tc>
          <w:tcPr>
            <w:tcW w:w="1731" w:type="dxa"/>
            <w:tcBorders>
              <w:top w:val="nil"/>
              <w:left w:val="nil"/>
              <w:bottom w:val="single" w:sz="4" w:space="0" w:color="auto"/>
              <w:right w:val="single" w:sz="4" w:space="0" w:color="auto"/>
            </w:tcBorders>
            <w:shd w:val="clear" w:color="auto" w:fill="auto"/>
            <w:vAlign w:val="center"/>
            <w:hideMark/>
          </w:tcPr>
          <w:p w14:paraId="2CADF4BB" w14:textId="77777777" w:rsidR="00F269CD" w:rsidRPr="00B828D1" w:rsidRDefault="00F269CD" w:rsidP="00FF0CB1">
            <w:pPr>
              <w:rPr>
                <w:ins w:id="5425" w:author="Shiv Mangal Rahi" w:date="2020-01-02T14:54:00Z"/>
                <w:rFonts w:ascii="Calibri" w:eastAsia="Times New Roman" w:hAnsi="Calibri" w:cs="Calibri"/>
                <w:color w:val="000000"/>
                <w:sz w:val="20"/>
                <w:szCs w:val="20"/>
                <w:lang w:val="en-US"/>
              </w:rPr>
            </w:pPr>
            <w:ins w:id="5426"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8926BF2" w14:textId="77777777" w:rsidR="00F269CD" w:rsidRPr="00B828D1" w:rsidRDefault="00F269CD" w:rsidP="00FF0CB1">
            <w:pPr>
              <w:rPr>
                <w:ins w:id="5427" w:author="Shiv Mangal Rahi" w:date="2020-01-02T14:54:00Z"/>
                <w:rFonts w:ascii="Calibri" w:eastAsia="Times New Roman" w:hAnsi="Calibri" w:cs="Calibri"/>
                <w:color w:val="000000"/>
                <w:sz w:val="20"/>
                <w:szCs w:val="20"/>
                <w:lang w:val="en-US"/>
              </w:rPr>
            </w:pPr>
            <w:ins w:id="5428"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1443FDBB" w14:textId="77777777" w:rsidR="00F269CD" w:rsidRPr="00B828D1" w:rsidRDefault="00F269CD" w:rsidP="00FF0CB1">
            <w:pPr>
              <w:rPr>
                <w:ins w:id="5429" w:author="Shiv Mangal Rahi" w:date="2020-01-02T14:54:00Z"/>
                <w:rFonts w:ascii="Calibri" w:eastAsia="Times New Roman" w:hAnsi="Calibri" w:cs="Calibri"/>
                <w:color w:val="000000"/>
                <w:sz w:val="20"/>
                <w:szCs w:val="20"/>
                <w:lang w:val="en-US"/>
              </w:rPr>
            </w:pPr>
            <w:ins w:id="5430" w:author="Shiv Mangal Rahi" w:date="2020-01-02T14:54: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F69A81B" w14:textId="77777777" w:rsidR="00F269CD" w:rsidRPr="00B828D1" w:rsidRDefault="00F269CD" w:rsidP="00FF0CB1">
            <w:pPr>
              <w:rPr>
                <w:ins w:id="5431" w:author="Shiv Mangal Rahi" w:date="2020-01-02T14:54:00Z"/>
                <w:rFonts w:ascii="Calibri" w:eastAsia="Times New Roman" w:hAnsi="Calibri" w:cs="Calibri"/>
                <w:color w:val="000000"/>
                <w:sz w:val="20"/>
                <w:szCs w:val="20"/>
                <w:lang w:val="en-US"/>
              </w:rPr>
            </w:pPr>
            <w:ins w:id="5432" w:author="Shiv Mangal Rahi" w:date="2020-01-02T14:54:00Z">
              <w:r w:rsidRPr="00B828D1">
                <w:rPr>
                  <w:rFonts w:ascii="Calibri" w:eastAsia="Times New Roman" w:hAnsi="Calibri" w:cs="Calibri"/>
                  <w:color w:val="000000"/>
                  <w:sz w:val="20"/>
                  <w:szCs w:val="20"/>
                  <w:lang w:val="en-US"/>
                </w:rPr>
                <w:t>N/A</w:t>
              </w:r>
            </w:ins>
          </w:p>
        </w:tc>
      </w:tr>
    </w:tbl>
    <w:p w14:paraId="33BF4498" w14:textId="77777777" w:rsidR="00F269CD" w:rsidRDefault="00F269CD" w:rsidP="00101421">
      <w:pPr>
        <w:ind w:left="720"/>
        <w:rPr>
          <w:rFonts w:asciiTheme="majorHAnsi" w:hAnsiTheme="majorHAnsi" w:cstheme="majorHAnsi"/>
          <w:b/>
          <w:sz w:val="22"/>
          <w:szCs w:val="22"/>
        </w:rPr>
      </w:pPr>
    </w:p>
    <w:p w14:paraId="6E34DD20" w14:textId="77777777" w:rsidR="00FF569E" w:rsidRPr="007A3CF8" w:rsidRDefault="00FF569E" w:rsidP="00B327BA">
      <w:pPr>
        <w:pStyle w:val="Heading3"/>
        <w:numPr>
          <w:ilvl w:val="2"/>
          <w:numId w:val="28"/>
        </w:numPr>
        <w:rPr>
          <w:b/>
        </w:rPr>
      </w:pPr>
      <w:bookmarkStart w:id="5433" w:name="_Toc23404949"/>
      <w:r w:rsidRPr="007A3CF8">
        <w:rPr>
          <w:b/>
        </w:rPr>
        <w:t>IGX Conformity Check</w:t>
      </w:r>
      <w:bookmarkEnd w:id="5433"/>
    </w:p>
    <w:p w14:paraId="7D1405EA" w14:textId="77777777" w:rsidR="00FF569E" w:rsidRDefault="00FF569E" w:rsidP="00FF569E">
      <w:pPr>
        <w:ind w:left="720"/>
        <w:rPr>
          <w:rFonts w:asciiTheme="majorHAnsi" w:hAnsiTheme="majorHAnsi" w:cstheme="majorHAnsi"/>
          <w:b/>
          <w:sz w:val="22"/>
          <w:szCs w:val="22"/>
        </w:rPr>
      </w:pPr>
    </w:p>
    <w:p w14:paraId="0433D46D" w14:textId="3846DD67" w:rsidR="00FF569E" w:rsidRDefault="00FF569E" w:rsidP="00FF569E">
      <w:pPr>
        <w:ind w:left="720"/>
        <w:rPr>
          <w:rFonts w:asciiTheme="majorHAnsi" w:hAnsiTheme="majorHAnsi" w:cstheme="majorHAnsi"/>
          <w:b/>
          <w:sz w:val="22"/>
          <w:szCs w:val="22"/>
        </w:rPr>
      </w:pPr>
      <w:del w:id="5434" w:author="Shiv Mangal Rahi" w:date="2020-01-02T14:55:00Z">
        <w:r w:rsidDel="0050730B">
          <w:rPr>
            <w:noProof/>
            <w:lang w:val="en-US"/>
          </w:rPr>
          <w:drawing>
            <wp:inline distT="0" distB="0" distL="0" distR="0" wp14:anchorId="2D3A4154" wp14:editId="11A87B7B">
              <wp:extent cx="5365750" cy="229616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5750" cy="2296160"/>
                      </a:xfrm>
                      <a:prstGeom prst="rect">
                        <a:avLst/>
                      </a:prstGeom>
                    </pic:spPr>
                  </pic:pic>
                </a:graphicData>
              </a:graphic>
            </wp:inline>
          </w:drawing>
        </w:r>
      </w:del>
    </w:p>
    <w:p w14:paraId="53691B29" w14:textId="1CCA5DEF" w:rsidR="00E63F81" w:rsidRPr="00E63F81" w:rsidDel="0050730B" w:rsidRDefault="00E63F81" w:rsidP="00E63F81">
      <w:pPr>
        <w:ind w:left="720"/>
        <w:rPr>
          <w:del w:id="5435" w:author="Shiv Mangal Rahi" w:date="2020-01-02T14:55:00Z"/>
          <w:rFonts w:asciiTheme="majorHAnsi" w:hAnsiTheme="majorHAnsi" w:cstheme="majorHAnsi"/>
          <w:sz w:val="22"/>
          <w:szCs w:val="22"/>
        </w:rPr>
      </w:pPr>
      <w:del w:id="5436" w:author="Shiv Mangal Rahi" w:date="2020-01-02T14:55:00Z">
        <w:r w:rsidRPr="00E63F81" w:rsidDel="0050730B">
          <w:rPr>
            <w:rFonts w:asciiTheme="majorHAnsi" w:hAnsiTheme="majorHAnsi" w:cstheme="majorHAnsi"/>
            <w:sz w:val="22"/>
            <w:szCs w:val="22"/>
          </w:rPr>
          <w:delText>Additional Fields -</w:delText>
        </w:r>
      </w:del>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5"/>
        <w:gridCol w:w="1333"/>
        <w:gridCol w:w="2880"/>
        <w:gridCol w:w="900"/>
        <w:gridCol w:w="990"/>
      </w:tblGrid>
      <w:tr w:rsidR="00FF569E" w:rsidRPr="00FF1B81" w:rsidDel="0050730B" w14:paraId="2A884277" w14:textId="68442F99" w:rsidTr="006D2820">
        <w:trPr>
          <w:del w:id="5437" w:author="Shiv Mangal Rahi" w:date="2020-01-02T14:55:00Z"/>
        </w:trPr>
        <w:tc>
          <w:tcPr>
            <w:tcW w:w="2465" w:type="dxa"/>
            <w:tcMar>
              <w:top w:w="0" w:type="dxa"/>
              <w:left w:w="108" w:type="dxa"/>
              <w:bottom w:w="0" w:type="dxa"/>
              <w:right w:w="108" w:type="dxa"/>
            </w:tcMar>
            <w:hideMark/>
          </w:tcPr>
          <w:p w14:paraId="0243CB44" w14:textId="180C8469" w:rsidR="00FF569E" w:rsidRPr="004F300E" w:rsidDel="0050730B" w:rsidRDefault="00FF569E" w:rsidP="006D2820">
            <w:pPr>
              <w:ind w:left="-347" w:firstLine="360"/>
              <w:rPr>
                <w:del w:id="5438" w:author="Shiv Mangal Rahi" w:date="2020-01-02T14:55:00Z"/>
                <w:rFonts w:asciiTheme="majorHAnsi" w:hAnsiTheme="majorHAnsi" w:cstheme="majorHAnsi"/>
                <w:b/>
                <w:bCs/>
                <w:sz w:val="22"/>
                <w:szCs w:val="22"/>
              </w:rPr>
            </w:pPr>
            <w:del w:id="5439" w:author="Shiv Mangal Rahi" w:date="2020-01-02T14:55:00Z">
              <w:r w:rsidDel="0050730B">
                <w:rPr>
                  <w:rFonts w:asciiTheme="majorHAnsi" w:hAnsiTheme="majorHAnsi" w:cstheme="majorHAnsi"/>
                  <w:b/>
                  <w:bCs/>
                  <w:sz w:val="22"/>
                  <w:szCs w:val="22"/>
                </w:rPr>
                <w:delText>Field</w:delText>
              </w:r>
            </w:del>
          </w:p>
        </w:tc>
        <w:tc>
          <w:tcPr>
            <w:tcW w:w="1333" w:type="dxa"/>
            <w:tcMar>
              <w:top w:w="0" w:type="dxa"/>
              <w:left w:w="108" w:type="dxa"/>
              <w:bottom w:w="0" w:type="dxa"/>
              <w:right w:w="108" w:type="dxa"/>
            </w:tcMar>
          </w:tcPr>
          <w:p w14:paraId="7DD99B3C" w14:textId="47C4C1BC" w:rsidR="00FF569E" w:rsidRPr="004F300E" w:rsidDel="0050730B" w:rsidRDefault="00FF569E" w:rsidP="006D2820">
            <w:pPr>
              <w:ind w:left="-347" w:firstLine="360"/>
              <w:rPr>
                <w:del w:id="5440" w:author="Shiv Mangal Rahi" w:date="2020-01-02T14:55:00Z"/>
                <w:rFonts w:asciiTheme="majorHAnsi" w:hAnsiTheme="majorHAnsi" w:cstheme="majorHAnsi"/>
                <w:b/>
                <w:bCs/>
                <w:sz w:val="22"/>
                <w:szCs w:val="22"/>
              </w:rPr>
            </w:pPr>
            <w:del w:id="5441" w:author="Shiv Mangal Rahi" w:date="2020-01-02T14:55:00Z">
              <w:r w:rsidDel="0050730B">
                <w:rPr>
                  <w:rFonts w:asciiTheme="majorHAnsi" w:hAnsiTheme="majorHAnsi" w:cstheme="majorHAnsi"/>
                  <w:b/>
                  <w:bCs/>
                  <w:sz w:val="22"/>
                  <w:szCs w:val="22"/>
                </w:rPr>
                <w:delText>Type</w:delText>
              </w:r>
            </w:del>
          </w:p>
        </w:tc>
        <w:tc>
          <w:tcPr>
            <w:tcW w:w="2880" w:type="dxa"/>
          </w:tcPr>
          <w:p w14:paraId="20253B19" w14:textId="2D178D65" w:rsidR="00FF569E" w:rsidRPr="004F300E" w:rsidDel="0050730B" w:rsidRDefault="00FF569E" w:rsidP="006D2820">
            <w:pPr>
              <w:ind w:left="-347" w:firstLine="360"/>
              <w:rPr>
                <w:del w:id="5442" w:author="Shiv Mangal Rahi" w:date="2020-01-02T14:55:00Z"/>
                <w:rFonts w:asciiTheme="majorHAnsi" w:hAnsiTheme="majorHAnsi" w:cstheme="majorHAnsi"/>
                <w:b/>
                <w:bCs/>
                <w:sz w:val="22"/>
                <w:szCs w:val="22"/>
              </w:rPr>
            </w:pPr>
            <w:del w:id="5443" w:author="Shiv Mangal Rahi" w:date="2020-01-02T14:55:00Z">
              <w:r w:rsidDel="0050730B">
                <w:rPr>
                  <w:rFonts w:asciiTheme="majorHAnsi" w:hAnsiTheme="majorHAnsi" w:cstheme="majorHAnsi"/>
                  <w:b/>
                  <w:bCs/>
                  <w:sz w:val="22"/>
                  <w:szCs w:val="22"/>
                </w:rPr>
                <w:delText>Type of List</w:delText>
              </w:r>
            </w:del>
          </w:p>
        </w:tc>
        <w:tc>
          <w:tcPr>
            <w:tcW w:w="900" w:type="dxa"/>
          </w:tcPr>
          <w:p w14:paraId="4F58E0A8" w14:textId="15D23C0B" w:rsidR="00FF569E" w:rsidRPr="004F300E" w:rsidDel="0050730B" w:rsidRDefault="00FF569E" w:rsidP="006D2820">
            <w:pPr>
              <w:ind w:left="-347" w:firstLine="360"/>
              <w:rPr>
                <w:del w:id="5444" w:author="Shiv Mangal Rahi" w:date="2020-01-02T14:55:00Z"/>
                <w:rFonts w:asciiTheme="majorHAnsi" w:hAnsiTheme="majorHAnsi" w:cstheme="majorHAnsi"/>
                <w:b/>
                <w:bCs/>
                <w:sz w:val="22"/>
                <w:szCs w:val="22"/>
              </w:rPr>
            </w:pPr>
            <w:del w:id="5445" w:author="Shiv Mangal Rahi" w:date="2020-01-02T14:55:00Z">
              <w:r w:rsidDel="0050730B">
                <w:rPr>
                  <w:rFonts w:asciiTheme="majorHAnsi" w:hAnsiTheme="majorHAnsi" w:cstheme="majorHAnsi"/>
                  <w:b/>
                  <w:bCs/>
                  <w:sz w:val="22"/>
                  <w:szCs w:val="22"/>
                </w:rPr>
                <w:delText>Listable</w:delText>
              </w:r>
            </w:del>
          </w:p>
        </w:tc>
        <w:tc>
          <w:tcPr>
            <w:tcW w:w="990" w:type="dxa"/>
          </w:tcPr>
          <w:p w14:paraId="1FAF7E2D" w14:textId="2DF69879" w:rsidR="00FF569E" w:rsidRPr="004F300E" w:rsidDel="0050730B" w:rsidRDefault="00FF569E" w:rsidP="006D2820">
            <w:pPr>
              <w:ind w:left="-347" w:firstLine="360"/>
              <w:rPr>
                <w:del w:id="5446" w:author="Shiv Mangal Rahi" w:date="2020-01-02T14:55:00Z"/>
                <w:rFonts w:asciiTheme="majorHAnsi" w:hAnsiTheme="majorHAnsi" w:cstheme="majorHAnsi"/>
                <w:b/>
                <w:bCs/>
                <w:sz w:val="22"/>
                <w:szCs w:val="22"/>
              </w:rPr>
            </w:pPr>
            <w:del w:id="5447" w:author="Shiv Mangal Rahi" w:date="2020-01-02T14:55:00Z">
              <w:r w:rsidDel="0050730B">
                <w:rPr>
                  <w:rFonts w:asciiTheme="majorHAnsi" w:hAnsiTheme="majorHAnsi" w:cstheme="majorHAnsi"/>
                  <w:b/>
                  <w:bCs/>
                  <w:sz w:val="22"/>
                  <w:szCs w:val="22"/>
                </w:rPr>
                <w:delText>Required</w:delText>
              </w:r>
            </w:del>
          </w:p>
        </w:tc>
      </w:tr>
      <w:tr w:rsidR="00FF569E" w:rsidRPr="00FF1B81" w:rsidDel="0050730B" w14:paraId="6A9D81C8" w14:textId="131A4BAF" w:rsidTr="006D2820">
        <w:trPr>
          <w:del w:id="5448" w:author="Shiv Mangal Rahi" w:date="2020-01-02T14:55:00Z"/>
        </w:trPr>
        <w:tc>
          <w:tcPr>
            <w:tcW w:w="2465" w:type="dxa"/>
            <w:tcMar>
              <w:top w:w="0" w:type="dxa"/>
              <w:left w:w="108" w:type="dxa"/>
              <w:bottom w:w="0" w:type="dxa"/>
              <w:right w:w="108" w:type="dxa"/>
            </w:tcMar>
          </w:tcPr>
          <w:p w14:paraId="486A98F6" w14:textId="0F6BAA2C" w:rsidR="00FF569E" w:rsidDel="0050730B" w:rsidRDefault="00FF569E" w:rsidP="006D2820">
            <w:pPr>
              <w:rPr>
                <w:del w:id="5449" w:author="Shiv Mangal Rahi" w:date="2020-01-02T14:55:00Z"/>
                <w:rFonts w:asciiTheme="majorHAnsi" w:hAnsiTheme="majorHAnsi" w:cstheme="majorHAnsi"/>
                <w:sz w:val="22"/>
                <w:szCs w:val="22"/>
              </w:rPr>
            </w:pPr>
            <w:del w:id="5450" w:author="Shiv Mangal Rahi" w:date="2020-01-02T14:55:00Z">
              <w:r w:rsidDel="0050730B">
                <w:rPr>
                  <w:rFonts w:asciiTheme="majorHAnsi" w:hAnsiTheme="majorHAnsi" w:cstheme="majorHAnsi"/>
                  <w:sz w:val="22"/>
                  <w:szCs w:val="22"/>
                </w:rPr>
                <w:delText>Rule Operator</w:delText>
              </w:r>
            </w:del>
          </w:p>
        </w:tc>
        <w:tc>
          <w:tcPr>
            <w:tcW w:w="1333" w:type="dxa"/>
            <w:tcMar>
              <w:top w:w="0" w:type="dxa"/>
              <w:left w:w="108" w:type="dxa"/>
              <w:bottom w:w="0" w:type="dxa"/>
              <w:right w:w="108" w:type="dxa"/>
            </w:tcMar>
          </w:tcPr>
          <w:p w14:paraId="3C7AE504" w14:textId="3D2A8F95" w:rsidR="00FF569E" w:rsidDel="0050730B" w:rsidRDefault="00FF569E" w:rsidP="006D2820">
            <w:pPr>
              <w:rPr>
                <w:del w:id="5451" w:author="Shiv Mangal Rahi" w:date="2020-01-02T14:55:00Z"/>
                <w:rFonts w:asciiTheme="majorHAnsi" w:hAnsiTheme="majorHAnsi" w:cstheme="majorHAnsi"/>
                <w:sz w:val="22"/>
                <w:szCs w:val="22"/>
              </w:rPr>
            </w:pPr>
            <w:del w:id="5452" w:author="Shiv Mangal Rahi" w:date="2020-01-02T14:55:00Z">
              <w:r w:rsidDel="0050730B">
                <w:rPr>
                  <w:rFonts w:asciiTheme="majorHAnsi" w:hAnsiTheme="majorHAnsi" w:cstheme="majorHAnsi"/>
                  <w:sz w:val="22"/>
                  <w:szCs w:val="22"/>
                </w:rPr>
                <w:delText>List</w:delText>
              </w:r>
            </w:del>
          </w:p>
        </w:tc>
        <w:tc>
          <w:tcPr>
            <w:tcW w:w="2880" w:type="dxa"/>
          </w:tcPr>
          <w:p w14:paraId="51B0A783" w14:textId="1A168D73" w:rsidR="00FF569E" w:rsidRPr="00F62A01" w:rsidDel="0050730B" w:rsidRDefault="00FF569E" w:rsidP="006D2820">
            <w:pPr>
              <w:rPr>
                <w:del w:id="5453" w:author="Shiv Mangal Rahi" w:date="2020-01-02T14:55:00Z"/>
                <w:rFonts w:asciiTheme="majorHAnsi" w:hAnsiTheme="majorHAnsi" w:cstheme="majorHAnsi"/>
                <w:sz w:val="22"/>
                <w:szCs w:val="22"/>
              </w:rPr>
            </w:pPr>
            <w:del w:id="5454" w:author="Shiv Mangal Rahi" w:date="2020-01-02T14:55:00Z">
              <w:r w:rsidDel="0050730B">
                <w:rPr>
                  <w:rFonts w:asciiTheme="majorHAnsi" w:hAnsiTheme="majorHAnsi" w:cstheme="majorHAnsi"/>
                  <w:sz w:val="22"/>
                  <w:szCs w:val="22"/>
                </w:rPr>
                <w:delText xml:space="preserve">Reference List Item: </w:delText>
              </w:r>
              <w:r w:rsidRPr="00FF569E" w:rsidDel="0050730B">
                <w:rPr>
                  <w:rFonts w:asciiTheme="majorHAnsi" w:hAnsiTheme="majorHAnsi" w:cstheme="majorHAnsi"/>
                  <w:sz w:val="22"/>
                  <w:szCs w:val="22"/>
                </w:rPr>
                <w:delText>IGX Comparison Rule Operator List</w:delText>
              </w:r>
            </w:del>
          </w:p>
        </w:tc>
        <w:tc>
          <w:tcPr>
            <w:tcW w:w="900" w:type="dxa"/>
          </w:tcPr>
          <w:p w14:paraId="01173D5C" w14:textId="3CDC04AA" w:rsidR="00FF569E" w:rsidRPr="00F62A01" w:rsidDel="0050730B" w:rsidRDefault="00FF569E" w:rsidP="006D2820">
            <w:pPr>
              <w:rPr>
                <w:del w:id="5455" w:author="Shiv Mangal Rahi" w:date="2020-01-02T14:55:00Z"/>
                <w:rFonts w:asciiTheme="majorHAnsi" w:hAnsiTheme="majorHAnsi" w:cstheme="majorHAnsi"/>
                <w:sz w:val="22"/>
                <w:szCs w:val="22"/>
              </w:rPr>
            </w:pPr>
            <w:del w:id="5456" w:author="Shiv Mangal Rahi" w:date="2020-01-02T14:55:00Z">
              <w:r w:rsidDel="0050730B">
                <w:rPr>
                  <w:rFonts w:asciiTheme="majorHAnsi" w:hAnsiTheme="majorHAnsi" w:cstheme="majorHAnsi"/>
                  <w:sz w:val="22"/>
                  <w:szCs w:val="22"/>
                </w:rPr>
                <w:delText>Yes</w:delText>
              </w:r>
            </w:del>
          </w:p>
        </w:tc>
        <w:tc>
          <w:tcPr>
            <w:tcW w:w="990" w:type="dxa"/>
          </w:tcPr>
          <w:p w14:paraId="7399B40E" w14:textId="5957A9CF" w:rsidR="00FF569E" w:rsidRPr="00F62A01" w:rsidDel="0050730B" w:rsidRDefault="00FF569E" w:rsidP="006D2820">
            <w:pPr>
              <w:rPr>
                <w:del w:id="5457" w:author="Shiv Mangal Rahi" w:date="2020-01-02T14:55:00Z"/>
                <w:rFonts w:asciiTheme="majorHAnsi" w:hAnsiTheme="majorHAnsi" w:cstheme="majorHAnsi"/>
                <w:sz w:val="22"/>
                <w:szCs w:val="22"/>
              </w:rPr>
            </w:pPr>
            <w:del w:id="5458" w:author="Shiv Mangal Rahi" w:date="2020-01-02T14:55:00Z">
              <w:r w:rsidDel="0050730B">
                <w:rPr>
                  <w:rFonts w:asciiTheme="majorHAnsi" w:hAnsiTheme="majorHAnsi" w:cstheme="majorHAnsi"/>
                  <w:sz w:val="22"/>
                  <w:szCs w:val="22"/>
                </w:rPr>
                <w:delText>Yes</w:delText>
              </w:r>
            </w:del>
          </w:p>
        </w:tc>
      </w:tr>
      <w:tr w:rsidR="00FF569E" w:rsidRPr="00FF1B81" w:rsidDel="0050730B" w14:paraId="4939F03D" w14:textId="1673D491" w:rsidTr="006D2820">
        <w:trPr>
          <w:del w:id="5459" w:author="Shiv Mangal Rahi" w:date="2020-01-02T14:55:00Z"/>
        </w:trPr>
        <w:tc>
          <w:tcPr>
            <w:tcW w:w="2465" w:type="dxa"/>
            <w:tcMar>
              <w:top w:w="0" w:type="dxa"/>
              <w:left w:w="108" w:type="dxa"/>
              <w:bottom w:w="0" w:type="dxa"/>
              <w:right w:w="108" w:type="dxa"/>
            </w:tcMar>
          </w:tcPr>
          <w:p w14:paraId="3788D569" w14:textId="1F338B93" w:rsidR="00FF569E" w:rsidDel="0050730B" w:rsidRDefault="00FF569E" w:rsidP="006D2820">
            <w:pPr>
              <w:rPr>
                <w:del w:id="5460" w:author="Shiv Mangal Rahi" w:date="2020-01-02T14:55:00Z"/>
                <w:rFonts w:asciiTheme="majorHAnsi" w:hAnsiTheme="majorHAnsi" w:cstheme="majorHAnsi"/>
                <w:sz w:val="22"/>
                <w:szCs w:val="22"/>
              </w:rPr>
            </w:pPr>
            <w:del w:id="5461" w:author="Shiv Mangal Rahi" w:date="2020-01-02T14:55:00Z">
              <w:r w:rsidDel="0050730B">
                <w:rPr>
                  <w:rFonts w:asciiTheme="majorHAnsi" w:hAnsiTheme="majorHAnsi" w:cstheme="majorHAnsi"/>
                  <w:sz w:val="22"/>
                  <w:szCs w:val="22"/>
                </w:rPr>
                <w:delText>Rule Value</w:delText>
              </w:r>
            </w:del>
          </w:p>
        </w:tc>
        <w:tc>
          <w:tcPr>
            <w:tcW w:w="1333" w:type="dxa"/>
            <w:tcMar>
              <w:top w:w="0" w:type="dxa"/>
              <w:left w:w="108" w:type="dxa"/>
              <w:bottom w:w="0" w:type="dxa"/>
              <w:right w:w="108" w:type="dxa"/>
            </w:tcMar>
          </w:tcPr>
          <w:p w14:paraId="176FEB5F" w14:textId="647E905E" w:rsidR="00FF569E" w:rsidDel="0050730B" w:rsidRDefault="00FF569E" w:rsidP="006D2820">
            <w:pPr>
              <w:rPr>
                <w:del w:id="5462" w:author="Shiv Mangal Rahi" w:date="2020-01-02T14:55:00Z"/>
                <w:rFonts w:asciiTheme="majorHAnsi" w:hAnsiTheme="majorHAnsi" w:cstheme="majorHAnsi"/>
                <w:sz w:val="22"/>
                <w:szCs w:val="22"/>
              </w:rPr>
            </w:pPr>
            <w:del w:id="5463" w:author="Shiv Mangal Rahi" w:date="2020-01-02T14:55:00Z">
              <w:r w:rsidDel="0050730B">
                <w:rPr>
                  <w:rFonts w:asciiTheme="majorHAnsi" w:hAnsiTheme="majorHAnsi" w:cstheme="majorHAnsi"/>
                  <w:sz w:val="22"/>
                  <w:szCs w:val="22"/>
                </w:rPr>
                <w:delText>Simple Text</w:delText>
              </w:r>
            </w:del>
          </w:p>
        </w:tc>
        <w:tc>
          <w:tcPr>
            <w:tcW w:w="2880" w:type="dxa"/>
          </w:tcPr>
          <w:p w14:paraId="3BA56744" w14:textId="66755C9C" w:rsidR="00FF569E" w:rsidRPr="00F62A01" w:rsidDel="0050730B" w:rsidRDefault="00FF569E" w:rsidP="006D2820">
            <w:pPr>
              <w:rPr>
                <w:del w:id="5464" w:author="Shiv Mangal Rahi" w:date="2020-01-02T14:55:00Z"/>
                <w:rFonts w:asciiTheme="majorHAnsi" w:hAnsiTheme="majorHAnsi" w:cstheme="majorHAnsi"/>
                <w:sz w:val="22"/>
                <w:szCs w:val="22"/>
              </w:rPr>
            </w:pPr>
          </w:p>
        </w:tc>
        <w:tc>
          <w:tcPr>
            <w:tcW w:w="900" w:type="dxa"/>
          </w:tcPr>
          <w:p w14:paraId="537767AE" w14:textId="13F695C1" w:rsidR="00FF569E" w:rsidDel="0050730B" w:rsidRDefault="00FF569E" w:rsidP="006D2820">
            <w:pPr>
              <w:rPr>
                <w:del w:id="5465" w:author="Shiv Mangal Rahi" w:date="2020-01-02T14:55:00Z"/>
                <w:rFonts w:asciiTheme="majorHAnsi" w:hAnsiTheme="majorHAnsi" w:cstheme="majorHAnsi"/>
                <w:sz w:val="22"/>
                <w:szCs w:val="22"/>
              </w:rPr>
            </w:pPr>
            <w:del w:id="5466" w:author="Shiv Mangal Rahi" w:date="2020-01-02T14:55:00Z">
              <w:r w:rsidDel="0050730B">
                <w:rPr>
                  <w:rFonts w:asciiTheme="majorHAnsi" w:hAnsiTheme="majorHAnsi" w:cstheme="majorHAnsi"/>
                  <w:sz w:val="22"/>
                  <w:szCs w:val="22"/>
                </w:rPr>
                <w:delText>Yes</w:delText>
              </w:r>
            </w:del>
          </w:p>
        </w:tc>
        <w:tc>
          <w:tcPr>
            <w:tcW w:w="990" w:type="dxa"/>
          </w:tcPr>
          <w:p w14:paraId="26D15F18" w14:textId="0CEDB635" w:rsidR="00FF569E" w:rsidDel="0050730B" w:rsidRDefault="00FF569E" w:rsidP="006D2820">
            <w:pPr>
              <w:rPr>
                <w:del w:id="5467" w:author="Shiv Mangal Rahi" w:date="2020-01-02T14:55:00Z"/>
                <w:rFonts w:asciiTheme="majorHAnsi" w:hAnsiTheme="majorHAnsi" w:cstheme="majorHAnsi"/>
                <w:sz w:val="22"/>
                <w:szCs w:val="22"/>
              </w:rPr>
            </w:pPr>
            <w:del w:id="5468" w:author="Shiv Mangal Rahi" w:date="2020-01-02T14:55:00Z">
              <w:r w:rsidDel="0050730B">
                <w:rPr>
                  <w:rFonts w:asciiTheme="majorHAnsi" w:hAnsiTheme="majorHAnsi" w:cstheme="majorHAnsi"/>
                  <w:sz w:val="22"/>
                  <w:szCs w:val="22"/>
                </w:rPr>
                <w:delText>Yes</w:delText>
              </w:r>
            </w:del>
          </w:p>
        </w:tc>
      </w:tr>
      <w:tr w:rsidR="00FF569E" w:rsidRPr="00FF1B81" w:rsidDel="0050730B" w14:paraId="4E89E83E" w14:textId="106D4442" w:rsidTr="006D2820">
        <w:trPr>
          <w:del w:id="5469" w:author="Shiv Mangal Rahi" w:date="2020-01-02T14:55:00Z"/>
        </w:trPr>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C229CD" w14:textId="6E9AA00E" w:rsidR="00FF569E" w:rsidDel="0050730B" w:rsidRDefault="00FF569E" w:rsidP="006D2820">
            <w:pPr>
              <w:rPr>
                <w:del w:id="5470" w:author="Shiv Mangal Rahi" w:date="2020-01-02T14:55:00Z"/>
                <w:rFonts w:asciiTheme="majorHAnsi" w:hAnsiTheme="majorHAnsi" w:cstheme="majorHAnsi"/>
                <w:sz w:val="22"/>
                <w:szCs w:val="22"/>
              </w:rPr>
            </w:pPr>
            <w:del w:id="5471" w:author="Shiv Mangal Rahi" w:date="2020-01-02T14:55:00Z">
              <w:r w:rsidDel="0050730B">
                <w:rPr>
                  <w:rFonts w:asciiTheme="majorHAnsi" w:hAnsiTheme="majorHAnsi" w:cstheme="majorHAnsi"/>
                  <w:sz w:val="22"/>
                  <w:szCs w:val="22"/>
                </w:rPr>
                <w:delText xml:space="preserve">Rule </w:delText>
              </w:r>
              <w:r w:rsidRPr="00233834" w:rsidDel="0050730B">
                <w:rPr>
                  <w:rFonts w:asciiTheme="majorHAnsi" w:hAnsiTheme="majorHAnsi" w:cstheme="majorHAnsi"/>
                  <w:sz w:val="22"/>
                  <w:szCs w:val="22"/>
                </w:rPr>
                <w:delText>Value Case Sensitive</w:delText>
              </w:r>
            </w:del>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CA8EEB" w14:textId="0B16F18D" w:rsidR="00FF569E" w:rsidDel="0050730B" w:rsidRDefault="00FF569E" w:rsidP="006D2820">
            <w:pPr>
              <w:rPr>
                <w:del w:id="5472" w:author="Shiv Mangal Rahi" w:date="2020-01-02T14:55:00Z"/>
                <w:rFonts w:asciiTheme="majorHAnsi" w:hAnsiTheme="majorHAnsi" w:cstheme="majorHAnsi"/>
                <w:sz w:val="22"/>
                <w:szCs w:val="22"/>
              </w:rPr>
            </w:pPr>
            <w:del w:id="5473" w:author="Shiv Mangal Rahi" w:date="2020-01-02T14:55:00Z">
              <w:r w:rsidDel="0050730B">
                <w:rPr>
                  <w:rFonts w:asciiTheme="majorHAnsi" w:hAnsiTheme="majorHAnsi" w:cstheme="majorHAnsi"/>
                  <w:sz w:val="22"/>
                  <w:szCs w:val="22"/>
                </w:rPr>
                <w:delText>True/False</w:delText>
              </w:r>
            </w:del>
          </w:p>
        </w:tc>
        <w:tc>
          <w:tcPr>
            <w:tcW w:w="2880" w:type="dxa"/>
            <w:tcBorders>
              <w:top w:val="single" w:sz="4" w:space="0" w:color="auto"/>
              <w:left w:val="single" w:sz="4" w:space="0" w:color="auto"/>
              <w:bottom w:val="single" w:sz="4" w:space="0" w:color="auto"/>
              <w:right w:val="single" w:sz="4" w:space="0" w:color="auto"/>
            </w:tcBorders>
          </w:tcPr>
          <w:p w14:paraId="3AD980FF" w14:textId="0A3D56B0" w:rsidR="00FF569E" w:rsidRPr="00F62A01" w:rsidDel="0050730B" w:rsidRDefault="00FF569E" w:rsidP="006D2820">
            <w:pPr>
              <w:rPr>
                <w:del w:id="5474" w:author="Shiv Mangal Rahi" w:date="2020-01-02T14:55:00Z"/>
                <w:rFonts w:asciiTheme="majorHAnsi" w:hAnsiTheme="majorHAnsi" w:cstheme="majorHAnsi"/>
                <w:sz w:val="22"/>
                <w:szCs w:val="22"/>
              </w:rPr>
            </w:pPr>
          </w:p>
        </w:tc>
        <w:tc>
          <w:tcPr>
            <w:tcW w:w="900" w:type="dxa"/>
            <w:tcBorders>
              <w:top w:val="single" w:sz="4" w:space="0" w:color="auto"/>
              <w:left w:val="single" w:sz="4" w:space="0" w:color="auto"/>
              <w:bottom w:val="single" w:sz="4" w:space="0" w:color="auto"/>
              <w:right w:val="single" w:sz="4" w:space="0" w:color="auto"/>
            </w:tcBorders>
          </w:tcPr>
          <w:p w14:paraId="4536963F" w14:textId="42459B7D" w:rsidR="00FF569E" w:rsidDel="0050730B" w:rsidRDefault="00FF569E" w:rsidP="006D2820">
            <w:pPr>
              <w:rPr>
                <w:del w:id="5475" w:author="Shiv Mangal Rahi" w:date="2020-01-02T14:55:00Z"/>
                <w:rFonts w:asciiTheme="majorHAnsi" w:hAnsiTheme="majorHAnsi" w:cstheme="majorHAnsi"/>
                <w:sz w:val="22"/>
                <w:szCs w:val="22"/>
              </w:rPr>
            </w:pPr>
            <w:del w:id="5476" w:author="Shiv Mangal Rahi" w:date="2020-01-02T14:55:00Z">
              <w:r w:rsidDel="0050730B">
                <w:rPr>
                  <w:rFonts w:asciiTheme="majorHAnsi" w:hAnsiTheme="majorHAnsi" w:cstheme="majorHAnsi"/>
                  <w:sz w:val="22"/>
                  <w:szCs w:val="22"/>
                </w:rPr>
                <w:delText>Yes</w:delText>
              </w:r>
            </w:del>
          </w:p>
        </w:tc>
        <w:tc>
          <w:tcPr>
            <w:tcW w:w="990" w:type="dxa"/>
            <w:tcBorders>
              <w:top w:val="single" w:sz="4" w:space="0" w:color="auto"/>
              <w:left w:val="single" w:sz="4" w:space="0" w:color="auto"/>
              <w:bottom w:val="single" w:sz="4" w:space="0" w:color="auto"/>
              <w:right w:val="single" w:sz="4" w:space="0" w:color="auto"/>
            </w:tcBorders>
          </w:tcPr>
          <w:p w14:paraId="5A2EC008" w14:textId="384A2B56" w:rsidR="00FF569E" w:rsidDel="0050730B" w:rsidRDefault="00FF569E" w:rsidP="006D2820">
            <w:pPr>
              <w:rPr>
                <w:del w:id="5477" w:author="Shiv Mangal Rahi" w:date="2020-01-02T14:55:00Z"/>
                <w:rFonts w:asciiTheme="majorHAnsi" w:hAnsiTheme="majorHAnsi" w:cstheme="majorHAnsi"/>
                <w:sz w:val="22"/>
                <w:szCs w:val="22"/>
              </w:rPr>
            </w:pPr>
            <w:del w:id="5478" w:author="Shiv Mangal Rahi" w:date="2020-01-02T14:55:00Z">
              <w:r w:rsidDel="0050730B">
                <w:rPr>
                  <w:rFonts w:asciiTheme="majorHAnsi" w:hAnsiTheme="majorHAnsi" w:cstheme="majorHAnsi"/>
                  <w:sz w:val="22"/>
                  <w:szCs w:val="22"/>
                </w:rPr>
                <w:delText>Yes</w:delText>
              </w:r>
            </w:del>
          </w:p>
        </w:tc>
      </w:tr>
      <w:tr w:rsidR="00FF569E" w:rsidRPr="00FF1B81" w:rsidDel="0050730B" w14:paraId="53A36F53" w14:textId="1EAE8D1A" w:rsidTr="006D2820">
        <w:trPr>
          <w:del w:id="5479" w:author="Shiv Mangal Rahi" w:date="2020-01-02T14:55:00Z"/>
        </w:trPr>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9F7D99" w14:textId="52FD6780" w:rsidR="00FF569E" w:rsidDel="0050730B" w:rsidRDefault="000B2326" w:rsidP="000B2326">
            <w:pPr>
              <w:rPr>
                <w:del w:id="5480" w:author="Shiv Mangal Rahi" w:date="2020-01-02T14:55:00Z"/>
                <w:rFonts w:asciiTheme="majorHAnsi" w:hAnsiTheme="majorHAnsi" w:cstheme="majorHAnsi"/>
                <w:sz w:val="22"/>
                <w:szCs w:val="22"/>
              </w:rPr>
            </w:pPr>
            <w:del w:id="5481" w:author="Shiv Mangal Rahi" w:date="2020-01-02T14:55:00Z">
              <w:r w:rsidDel="0050730B">
                <w:rPr>
                  <w:rFonts w:asciiTheme="majorHAnsi" w:hAnsiTheme="majorHAnsi" w:cstheme="majorHAnsi"/>
                  <w:sz w:val="22"/>
                  <w:szCs w:val="22"/>
                </w:rPr>
                <w:delText>Treat</w:delText>
              </w:r>
              <w:r w:rsidR="00FF569E" w:rsidDel="0050730B">
                <w:rPr>
                  <w:rFonts w:asciiTheme="majorHAnsi" w:hAnsiTheme="majorHAnsi" w:cstheme="majorHAnsi"/>
                  <w:sz w:val="22"/>
                  <w:szCs w:val="22"/>
                </w:rPr>
                <w:delText xml:space="preserve"> Blank or Null</w:delText>
              </w:r>
              <w:r w:rsidDel="0050730B">
                <w:rPr>
                  <w:rFonts w:asciiTheme="majorHAnsi" w:hAnsiTheme="majorHAnsi" w:cstheme="majorHAnsi"/>
                  <w:sz w:val="22"/>
                  <w:szCs w:val="22"/>
                </w:rPr>
                <w:delText xml:space="preserve"> As</w:delText>
              </w:r>
            </w:del>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A21FB6" w14:textId="5074652E" w:rsidR="00FF569E" w:rsidDel="0050730B" w:rsidRDefault="000B2326" w:rsidP="006D2820">
            <w:pPr>
              <w:rPr>
                <w:del w:id="5482" w:author="Shiv Mangal Rahi" w:date="2020-01-02T14:55:00Z"/>
                <w:rFonts w:asciiTheme="majorHAnsi" w:hAnsiTheme="majorHAnsi" w:cstheme="majorHAnsi"/>
                <w:sz w:val="22"/>
                <w:szCs w:val="22"/>
              </w:rPr>
            </w:pPr>
            <w:del w:id="5483" w:author="Shiv Mangal Rahi" w:date="2020-01-02T14:55:00Z">
              <w:r w:rsidDel="0050730B">
                <w:rPr>
                  <w:rFonts w:asciiTheme="majorHAnsi" w:hAnsiTheme="majorHAnsi" w:cstheme="majorHAnsi"/>
                  <w:sz w:val="22"/>
                  <w:szCs w:val="22"/>
                </w:rPr>
                <w:delText>List</w:delText>
              </w:r>
            </w:del>
          </w:p>
        </w:tc>
        <w:tc>
          <w:tcPr>
            <w:tcW w:w="2880" w:type="dxa"/>
            <w:tcBorders>
              <w:top w:val="single" w:sz="4" w:space="0" w:color="auto"/>
              <w:left w:val="single" w:sz="4" w:space="0" w:color="auto"/>
              <w:bottom w:val="single" w:sz="4" w:space="0" w:color="auto"/>
              <w:right w:val="single" w:sz="4" w:space="0" w:color="auto"/>
            </w:tcBorders>
          </w:tcPr>
          <w:p w14:paraId="76A76DBE" w14:textId="58B0783D" w:rsidR="00FF569E" w:rsidRPr="00F62A01" w:rsidDel="0050730B" w:rsidRDefault="000B2326" w:rsidP="006D2820">
            <w:pPr>
              <w:rPr>
                <w:del w:id="5484" w:author="Shiv Mangal Rahi" w:date="2020-01-02T14:55:00Z"/>
                <w:rFonts w:asciiTheme="majorHAnsi" w:hAnsiTheme="majorHAnsi" w:cstheme="majorHAnsi"/>
                <w:sz w:val="22"/>
                <w:szCs w:val="22"/>
              </w:rPr>
            </w:pPr>
            <w:del w:id="5485" w:author="Shiv Mangal Rahi" w:date="2020-01-02T14:55:00Z">
              <w:r w:rsidDel="0050730B">
                <w:rPr>
                  <w:rFonts w:asciiTheme="majorHAnsi" w:hAnsiTheme="majorHAnsi" w:cstheme="majorHAnsi"/>
                  <w:sz w:val="22"/>
                  <w:szCs w:val="22"/>
                </w:rPr>
                <w:delText>Reference List Item: “</w:delText>
              </w:r>
              <w:r w:rsidRPr="00FF569E" w:rsidDel="0050730B">
                <w:rPr>
                  <w:rFonts w:asciiTheme="majorHAnsi" w:hAnsiTheme="majorHAnsi" w:cstheme="majorHAnsi"/>
                  <w:sz w:val="22"/>
                  <w:szCs w:val="22"/>
                </w:rPr>
                <w:delText xml:space="preserve">IGX </w:delText>
              </w:r>
              <w:r w:rsidDel="0050730B">
                <w:rPr>
                  <w:rFonts w:asciiTheme="majorHAnsi" w:hAnsiTheme="majorHAnsi" w:cstheme="majorHAnsi"/>
                  <w:sz w:val="22"/>
                  <w:szCs w:val="22"/>
                </w:rPr>
                <w:delText>Pass Skip</w:delText>
              </w:r>
              <w:r w:rsidRPr="00FF569E" w:rsidDel="0050730B">
                <w:rPr>
                  <w:rFonts w:asciiTheme="majorHAnsi" w:hAnsiTheme="majorHAnsi" w:cstheme="majorHAnsi"/>
                  <w:sz w:val="22"/>
                  <w:szCs w:val="22"/>
                </w:rPr>
                <w:delText xml:space="preserve"> List</w:delText>
              </w:r>
              <w:r w:rsidDel="0050730B">
                <w:rPr>
                  <w:rFonts w:asciiTheme="majorHAnsi" w:hAnsiTheme="majorHAnsi" w:cstheme="majorHAnsi"/>
                  <w:sz w:val="22"/>
                  <w:szCs w:val="22"/>
                </w:rPr>
                <w:delText>”</w:delText>
              </w:r>
            </w:del>
          </w:p>
        </w:tc>
        <w:tc>
          <w:tcPr>
            <w:tcW w:w="900" w:type="dxa"/>
            <w:tcBorders>
              <w:top w:val="single" w:sz="4" w:space="0" w:color="auto"/>
              <w:left w:val="single" w:sz="4" w:space="0" w:color="auto"/>
              <w:bottom w:val="single" w:sz="4" w:space="0" w:color="auto"/>
              <w:right w:val="single" w:sz="4" w:space="0" w:color="auto"/>
            </w:tcBorders>
          </w:tcPr>
          <w:p w14:paraId="102A100E" w14:textId="2C960520" w:rsidR="00FF569E" w:rsidDel="0050730B" w:rsidRDefault="00FF569E" w:rsidP="006D2820">
            <w:pPr>
              <w:rPr>
                <w:del w:id="5486" w:author="Shiv Mangal Rahi" w:date="2020-01-02T14:55:00Z"/>
                <w:rFonts w:asciiTheme="majorHAnsi" w:hAnsiTheme="majorHAnsi" w:cstheme="majorHAnsi"/>
                <w:sz w:val="22"/>
                <w:szCs w:val="22"/>
              </w:rPr>
            </w:pPr>
            <w:del w:id="5487" w:author="Shiv Mangal Rahi" w:date="2020-01-02T14:55:00Z">
              <w:r w:rsidDel="0050730B">
                <w:rPr>
                  <w:rFonts w:asciiTheme="majorHAnsi" w:hAnsiTheme="majorHAnsi" w:cstheme="majorHAnsi"/>
                  <w:sz w:val="22"/>
                  <w:szCs w:val="22"/>
                </w:rPr>
                <w:delText>Yes</w:delText>
              </w:r>
            </w:del>
          </w:p>
        </w:tc>
        <w:tc>
          <w:tcPr>
            <w:tcW w:w="990" w:type="dxa"/>
            <w:tcBorders>
              <w:top w:val="single" w:sz="4" w:space="0" w:color="auto"/>
              <w:left w:val="single" w:sz="4" w:space="0" w:color="auto"/>
              <w:bottom w:val="single" w:sz="4" w:space="0" w:color="auto"/>
              <w:right w:val="single" w:sz="4" w:space="0" w:color="auto"/>
            </w:tcBorders>
          </w:tcPr>
          <w:p w14:paraId="38B6B0A5" w14:textId="0B783C50" w:rsidR="00FF569E" w:rsidDel="0050730B" w:rsidRDefault="00FF569E" w:rsidP="006D2820">
            <w:pPr>
              <w:rPr>
                <w:del w:id="5488" w:author="Shiv Mangal Rahi" w:date="2020-01-02T14:55:00Z"/>
                <w:rFonts w:asciiTheme="majorHAnsi" w:hAnsiTheme="majorHAnsi" w:cstheme="majorHAnsi"/>
                <w:sz w:val="22"/>
                <w:szCs w:val="22"/>
              </w:rPr>
            </w:pPr>
            <w:del w:id="5489" w:author="Shiv Mangal Rahi" w:date="2020-01-02T14:55:00Z">
              <w:r w:rsidDel="0050730B">
                <w:rPr>
                  <w:rFonts w:asciiTheme="majorHAnsi" w:hAnsiTheme="majorHAnsi" w:cstheme="majorHAnsi"/>
                  <w:sz w:val="22"/>
                  <w:szCs w:val="22"/>
                </w:rPr>
                <w:delText>Yes</w:delText>
              </w:r>
            </w:del>
          </w:p>
        </w:tc>
      </w:tr>
    </w:tbl>
    <w:p w14:paraId="3FF2A4A2" w14:textId="77777777" w:rsidR="00FF569E" w:rsidRDefault="00FF569E" w:rsidP="00101421">
      <w:pPr>
        <w:ind w:left="720"/>
        <w:rPr>
          <w:ins w:id="5490" w:author="Shiv Mangal Rahi" w:date="2020-01-02T14:55:00Z"/>
          <w:rFonts w:asciiTheme="majorHAnsi" w:hAnsiTheme="majorHAnsi" w:cstheme="majorHAnsi"/>
          <w:b/>
          <w:sz w:val="22"/>
          <w:szCs w:val="22"/>
        </w:rPr>
      </w:pPr>
    </w:p>
    <w:tbl>
      <w:tblPr>
        <w:tblW w:w="5000" w:type="pct"/>
        <w:tblLook w:val="04A0" w:firstRow="1" w:lastRow="0" w:firstColumn="1" w:lastColumn="0" w:noHBand="0" w:noVBand="1"/>
      </w:tblPr>
      <w:tblGrid>
        <w:gridCol w:w="1534"/>
        <w:gridCol w:w="1423"/>
        <w:gridCol w:w="1424"/>
        <w:gridCol w:w="1435"/>
        <w:gridCol w:w="1425"/>
        <w:gridCol w:w="1425"/>
      </w:tblGrid>
      <w:tr w:rsidR="006E4360" w:rsidRPr="00B828D1" w14:paraId="687E4507" w14:textId="77777777" w:rsidTr="00FF0CB1">
        <w:trPr>
          <w:trHeight w:val="20"/>
          <w:ins w:id="5491" w:author="Shiv Mangal Rahi" w:date="2020-01-02T14:55:00Z"/>
        </w:trPr>
        <w:tc>
          <w:tcPr>
            <w:tcW w:w="886"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EB65360" w14:textId="77777777" w:rsidR="006E4360" w:rsidRPr="00B828D1" w:rsidRDefault="006E4360" w:rsidP="00FF0CB1">
            <w:pPr>
              <w:jc w:val="center"/>
              <w:rPr>
                <w:ins w:id="5492" w:author="Shiv Mangal Rahi" w:date="2020-01-02T14:55:00Z"/>
                <w:rFonts w:ascii="Calibri" w:eastAsia="Times New Roman" w:hAnsi="Calibri" w:cs="Calibri"/>
                <w:b/>
                <w:bCs/>
                <w:color w:val="000000"/>
                <w:sz w:val="20"/>
                <w:szCs w:val="20"/>
                <w:lang w:val="en-US"/>
              </w:rPr>
            </w:pPr>
            <w:ins w:id="5493" w:author="Shiv Mangal Rahi" w:date="2020-01-02T14:55:00Z">
              <w:r w:rsidRPr="00B828D1">
                <w:rPr>
                  <w:rFonts w:ascii="Calibri" w:eastAsia="Times New Roman" w:hAnsi="Calibri" w:cs="Calibri"/>
                  <w:b/>
                  <w:bCs/>
                  <w:color w:val="000000"/>
                  <w:sz w:val="20"/>
                  <w:szCs w:val="20"/>
                  <w:lang w:val="en-US"/>
                </w:rPr>
                <w:lastRenderedPageBreak/>
                <w:t>Field Attribute</w:t>
              </w:r>
            </w:ins>
          </w:p>
        </w:tc>
        <w:tc>
          <w:tcPr>
            <w:tcW w:w="822" w:type="pct"/>
            <w:tcBorders>
              <w:top w:val="single" w:sz="4" w:space="0" w:color="auto"/>
              <w:left w:val="nil"/>
              <w:bottom w:val="single" w:sz="4" w:space="0" w:color="auto"/>
              <w:right w:val="single" w:sz="4" w:space="0" w:color="auto"/>
            </w:tcBorders>
            <w:shd w:val="clear" w:color="000000" w:fill="BFBFBF"/>
            <w:noWrap/>
            <w:vAlign w:val="center"/>
            <w:hideMark/>
          </w:tcPr>
          <w:p w14:paraId="33A9905F" w14:textId="77777777" w:rsidR="006E4360" w:rsidRPr="00B828D1" w:rsidRDefault="006E4360" w:rsidP="00FF0CB1">
            <w:pPr>
              <w:jc w:val="center"/>
              <w:rPr>
                <w:ins w:id="5494" w:author="Shiv Mangal Rahi" w:date="2020-01-02T14:55:00Z"/>
                <w:rFonts w:ascii="Calibri" w:eastAsia="Times New Roman" w:hAnsi="Calibri" w:cs="Calibri"/>
                <w:b/>
                <w:bCs/>
                <w:color w:val="000000"/>
                <w:sz w:val="20"/>
                <w:szCs w:val="20"/>
                <w:lang w:val="en-US"/>
              </w:rPr>
            </w:pPr>
            <w:ins w:id="5495" w:author="Shiv Mangal Rahi" w:date="2020-01-02T14:55:00Z">
              <w:r w:rsidRPr="00B828D1">
                <w:rPr>
                  <w:rFonts w:ascii="Calibri" w:eastAsia="Times New Roman" w:hAnsi="Calibri" w:cs="Calibri"/>
                  <w:b/>
                  <w:bCs/>
                  <w:color w:val="000000"/>
                  <w:sz w:val="20"/>
                  <w:szCs w:val="20"/>
                  <w:lang w:val="en-US"/>
                </w:rPr>
                <w:t>Field-1</w:t>
              </w:r>
            </w:ins>
          </w:p>
        </w:tc>
        <w:tc>
          <w:tcPr>
            <w:tcW w:w="823" w:type="pct"/>
            <w:tcBorders>
              <w:top w:val="single" w:sz="4" w:space="0" w:color="auto"/>
              <w:left w:val="nil"/>
              <w:bottom w:val="single" w:sz="4" w:space="0" w:color="auto"/>
              <w:right w:val="single" w:sz="4" w:space="0" w:color="auto"/>
            </w:tcBorders>
            <w:shd w:val="clear" w:color="000000" w:fill="BFBFBF"/>
            <w:noWrap/>
            <w:vAlign w:val="center"/>
            <w:hideMark/>
          </w:tcPr>
          <w:p w14:paraId="0B146827" w14:textId="77777777" w:rsidR="006E4360" w:rsidRPr="00B828D1" w:rsidRDefault="006E4360" w:rsidP="00FF0CB1">
            <w:pPr>
              <w:jc w:val="center"/>
              <w:rPr>
                <w:ins w:id="5496" w:author="Shiv Mangal Rahi" w:date="2020-01-02T14:55:00Z"/>
                <w:rFonts w:ascii="Calibri" w:eastAsia="Times New Roman" w:hAnsi="Calibri" w:cs="Calibri"/>
                <w:b/>
                <w:bCs/>
                <w:color w:val="000000"/>
                <w:sz w:val="20"/>
                <w:szCs w:val="20"/>
                <w:lang w:val="en-US"/>
              </w:rPr>
            </w:pPr>
            <w:ins w:id="5497" w:author="Shiv Mangal Rahi" w:date="2020-01-02T14:55:00Z">
              <w:r w:rsidRPr="00B828D1">
                <w:rPr>
                  <w:rFonts w:ascii="Calibri" w:eastAsia="Times New Roman" w:hAnsi="Calibri" w:cs="Calibri"/>
                  <w:b/>
                  <w:bCs/>
                  <w:color w:val="000000"/>
                  <w:sz w:val="20"/>
                  <w:szCs w:val="20"/>
                  <w:lang w:val="en-US"/>
                </w:rPr>
                <w:t>Field-2</w:t>
              </w:r>
            </w:ins>
          </w:p>
        </w:tc>
        <w:tc>
          <w:tcPr>
            <w:tcW w:w="823" w:type="pct"/>
            <w:tcBorders>
              <w:top w:val="single" w:sz="4" w:space="0" w:color="auto"/>
              <w:left w:val="nil"/>
              <w:bottom w:val="single" w:sz="4" w:space="0" w:color="auto"/>
              <w:right w:val="single" w:sz="4" w:space="0" w:color="auto"/>
            </w:tcBorders>
            <w:shd w:val="clear" w:color="000000" w:fill="BFBFBF"/>
            <w:noWrap/>
            <w:vAlign w:val="center"/>
            <w:hideMark/>
          </w:tcPr>
          <w:p w14:paraId="28EC5944" w14:textId="77777777" w:rsidR="006E4360" w:rsidRPr="00B828D1" w:rsidRDefault="006E4360" w:rsidP="00FF0CB1">
            <w:pPr>
              <w:jc w:val="center"/>
              <w:rPr>
                <w:ins w:id="5498" w:author="Shiv Mangal Rahi" w:date="2020-01-02T14:55:00Z"/>
                <w:rFonts w:ascii="Calibri" w:eastAsia="Times New Roman" w:hAnsi="Calibri" w:cs="Calibri"/>
                <w:b/>
                <w:bCs/>
                <w:color w:val="000000"/>
                <w:sz w:val="20"/>
                <w:szCs w:val="20"/>
                <w:lang w:val="en-US"/>
              </w:rPr>
            </w:pPr>
            <w:ins w:id="5499" w:author="Shiv Mangal Rahi" w:date="2020-01-02T14:55:00Z">
              <w:r w:rsidRPr="00B828D1">
                <w:rPr>
                  <w:rFonts w:ascii="Calibri" w:eastAsia="Times New Roman" w:hAnsi="Calibri" w:cs="Calibri"/>
                  <w:b/>
                  <w:bCs/>
                  <w:color w:val="000000"/>
                  <w:sz w:val="20"/>
                  <w:szCs w:val="20"/>
                  <w:lang w:val="en-US"/>
                </w:rPr>
                <w:t>Field-3</w:t>
              </w:r>
            </w:ins>
          </w:p>
        </w:tc>
        <w:tc>
          <w:tcPr>
            <w:tcW w:w="823" w:type="pct"/>
            <w:tcBorders>
              <w:top w:val="single" w:sz="4" w:space="0" w:color="auto"/>
              <w:left w:val="nil"/>
              <w:bottom w:val="single" w:sz="4" w:space="0" w:color="auto"/>
              <w:right w:val="single" w:sz="4" w:space="0" w:color="auto"/>
            </w:tcBorders>
            <w:shd w:val="clear" w:color="000000" w:fill="BFBFBF"/>
            <w:noWrap/>
            <w:vAlign w:val="center"/>
            <w:hideMark/>
          </w:tcPr>
          <w:p w14:paraId="0E2948EB" w14:textId="77777777" w:rsidR="006E4360" w:rsidRPr="00B828D1" w:rsidRDefault="006E4360" w:rsidP="00FF0CB1">
            <w:pPr>
              <w:jc w:val="center"/>
              <w:rPr>
                <w:ins w:id="5500" w:author="Shiv Mangal Rahi" w:date="2020-01-02T14:55:00Z"/>
                <w:rFonts w:ascii="Calibri" w:eastAsia="Times New Roman" w:hAnsi="Calibri" w:cs="Calibri"/>
                <w:b/>
                <w:bCs/>
                <w:color w:val="000000"/>
                <w:sz w:val="20"/>
                <w:szCs w:val="20"/>
                <w:lang w:val="en-US"/>
              </w:rPr>
            </w:pPr>
            <w:ins w:id="5501" w:author="Shiv Mangal Rahi" w:date="2020-01-02T14:55:00Z">
              <w:r w:rsidRPr="00B828D1">
                <w:rPr>
                  <w:rFonts w:ascii="Calibri" w:eastAsia="Times New Roman" w:hAnsi="Calibri" w:cs="Calibri"/>
                  <w:b/>
                  <w:bCs/>
                  <w:color w:val="000000"/>
                  <w:sz w:val="20"/>
                  <w:szCs w:val="20"/>
                  <w:lang w:val="en-US"/>
                </w:rPr>
                <w:t>Field-4</w:t>
              </w:r>
            </w:ins>
          </w:p>
        </w:tc>
        <w:tc>
          <w:tcPr>
            <w:tcW w:w="823" w:type="pct"/>
            <w:tcBorders>
              <w:top w:val="single" w:sz="4" w:space="0" w:color="auto"/>
              <w:left w:val="nil"/>
              <w:bottom w:val="single" w:sz="4" w:space="0" w:color="auto"/>
              <w:right w:val="single" w:sz="4" w:space="0" w:color="auto"/>
            </w:tcBorders>
            <w:shd w:val="clear" w:color="000000" w:fill="BFBFBF"/>
            <w:noWrap/>
            <w:vAlign w:val="center"/>
            <w:hideMark/>
          </w:tcPr>
          <w:p w14:paraId="60DF1039" w14:textId="77777777" w:rsidR="006E4360" w:rsidRPr="00B828D1" w:rsidRDefault="006E4360" w:rsidP="00FF0CB1">
            <w:pPr>
              <w:jc w:val="center"/>
              <w:rPr>
                <w:ins w:id="5502" w:author="Shiv Mangal Rahi" w:date="2020-01-02T14:55:00Z"/>
                <w:rFonts w:ascii="Calibri" w:eastAsia="Times New Roman" w:hAnsi="Calibri" w:cs="Calibri"/>
                <w:b/>
                <w:bCs/>
                <w:color w:val="000000"/>
                <w:sz w:val="20"/>
                <w:szCs w:val="20"/>
                <w:lang w:val="en-US"/>
              </w:rPr>
            </w:pPr>
            <w:ins w:id="5503" w:author="Shiv Mangal Rahi" w:date="2020-01-02T14:55:00Z">
              <w:r w:rsidRPr="00B828D1">
                <w:rPr>
                  <w:rFonts w:ascii="Calibri" w:eastAsia="Times New Roman" w:hAnsi="Calibri" w:cs="Calibri"/>
                  <w:b/>
                  <w:bCs/>
                  <w:color w:val="000000"/>
                  <w:sz w:val="20"/>
                  <w:szCs w:val="20"/>
                  <w:lang w:val="en-US"/>
                </w:rPr>
                <w:t>Field-5</w:t>
              </w:r>
            </w:ins>
          </w:p>
        </w:tc>
      </w:tr>
      <w:tr w:rsidR="006E4360" w:rsidRPr="00B828D1" w14:paraId="11FA4BFA" w14:textId="77777777" w:rsidTr="00FF0CB1">
        <w:trPr>
          <w:trHeight w:val="20"/>
          <w:ins w:id="5504"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4F2B1414" w14:textId="77777777" w:rsidR="006E4360" w:rsidRPr="00B828D1" w:rsidRDefault="006E4360" w:rsidP="00FF0CB1">
            <w:pPr>
              <w:rPr>
                <w:ins w:id="5505" w:author="Shiv Mangal Rahi" w:date="2020-01-02T14:55:00Z"/>
                <w:rFonts w:ascii="Calibri" w:eastAsia="Times New Roman" w:hAnsi="Calibri" w:cs="Calibri"/>
                <w:color w:val="000000"/>
                <w:sz w:val="20"/>
                <w:szCs w:val="20"/>
                <w:lang w:val="en-US"/>
              </w:rPr>
            </w:pPr>
            <w:ins w:id="5506" w:author="Shiv Mangal Rahi" w:date="2020-01-02T14:55:00Z">
              <w:r w:rsidRPr="00B828D1">
                <w:rPr>
                  <w:rFonts w:ascii="Calibri" w:eastAsia="Times New Roman" w:hAnsi="Calibri" w:cs="Calibri"/>
                  <w:color w:val="000000"/>
                  <w:sz w:val="20"/>
                  <w:szCs w:val="20"/>
                  <w:lang w:val="en-US"/>
                </w:rPr>
                <w:t>Name</w:t>
              </w:r>
            </w:ins>
          </w:p>
        </w:tc>
        <w:tc>
          <w:tcPr>
            <w:tcW w:w="822" w:type="pct"/>
            <w:tcBorders>
              <w:top w:val="nil"/>
              <w:left w:val="nil"/>
              <w:bottom w:val="single" w:sz="4" w:space="0" w:color="auto"/>
              <w:right w:val="single" w:sz="4" w:space="0" w:color="auto"/>
            </w:tcBorders>
            <w:shd w:val="clear" w:color="auto" w:fill="auto"/>
            <w:vAlign w:val="center"/>
            <w:hideMark/>
          </w:tcPr>
          <w:p w14:paraId="42AE2ABE" w14:textId="77777777" w:rsidR="006E4360" w:rsidRPr="00B828D1" w:rsidRDefault="006E4360" w:rsidP="00FF0CB1">
            <w:pPr>
              <w:rPr>
                <w:ins w:id="5507" w:author="Shiv Mangal Rahi" w:date="2020-01-02T14:55:00Z"/>
                <w:rFonts w:ascii="Calibri" w:eastAsia="Times New Roman" w:hAnsi="Calibri" w:cs="Calibri"/>
                <w:color w:val="000000"/>
                <w:sz w:val="20"/>
                <w:szCs w:val="20"/>
                <w:lang w:val="en-US"/>
              </w:rPr>
            </w:pPr>
            <w:ins w:id="5508" w:author="Shiv Mangal Rahi" w:date="2020-01-02T14:55:00Z">
              <w:r w:rsidRPr="00B828D1">
                <w:rPr>
                  <w:rFonts w:ascii="Calibri" w:eastAsia="Times New Roman" w:hAnsi="Calibri" w:cs="Calibri"/>
                  <w:color w:val="000000"/>
                  <w:sz w:val="20"/>
                  <w:szCs w:val="20"/>
                  <w:lang w:val="en-US"/>
                </w:rPr>
                <w:t>Name</w:t>
              </w:r>
            </w:ins>
          </w:p>
        </w:tc>
        <w:tc>
          <w:tcPr>
            <w:tcW w:w="823" w:type="pct"/>
            <w:tcBorders>
              <w:top w:val="nil"/>
              <w:left w:val="nil"/>
              <w:bottom w:val="single" w:sz="4" w:space="0" w:color="auto"/>
              <w:right w:val="single" w:sz="4" w:space="0" w:color="auto"/>
            </w:tcBorders>
            <w:shd w:val="clear" w:color="auto" w:fill="auto"/>
            <w:vAlign w:val="center"/>
            <w:hideMark/>
          </w:tcPr>
          <w:p w14:paraId="2EAA8EF2" w14:textId="77777777" w:rsidR="006E4360" w:rsidRPr="00B828D1" w:rsidRDefault="006E4360" w:rsidP="00FF0CB1">
            <w:pPr>
              <w:rPr>
                <w:ins w:id="5509" w:author="Shiv Mangal Rahi" w:date="2020-01-02T14:55:00Z"/>
                <w:rFonts w:ascii="Calibri" w:eastAsia="Times New Roman" w:hAnsi="Calibri" w:cs="Calibri"/>
                <w:color w:val="000000"/>
                <w:sz w:val="20"/>
                <w:szCs w:val="20"/>
                <w:lang w:val="en-US"/>
              </w:rPr>
            </w:pPr>
            <w:ins w:id="5510" w:author="Shiv Mangal Rahi" w:date="2020-01-02T14:55:00Z">
              <w:r w:rsidRPr="00B828D1">
                <w:rPr>
                  <w:rFonts w:ascii="Calibri" w:eastAsia="Times New Roman" w:hAnsi="Calibri" w:cs="Calibri"/>
                  <w:color w:val="000000"/>
                  <w:sz w:val="20"/>
                  <w:szCs w:val="20"/>
                  <w:lang w:val="en-US"/>
                </w:rPr>
                <w:t>Dimension</w:t>
              </w:r>
            </w:ins>
          </w:p>
        </w:tc>
        <w:tc>
          <w:tcPr>
            <w:tcW w:w="823" w:type="pct"/>
            <w:tcBorders>
              <w:top w:val="nil"/>
              <w:left w:val="nil"/>
              <w:bottom w:val="single" w:sz="4" w:space="0" w:color="auto"/>
              <w:right w:val="single" w:sz="4" w:space="0" w:color="auto"/>
            </w:tcBorders>
            <w:shd w:val="clear" w:color="auto" w:fill="auto"/>
            <w:vAlign w:val="center"/>
            <w:hideMark/>
          </w:tcPr>
          <w:p w14:paraId="603A9E2C" w14:textId="77777777" w:rsidR="006E4360" w:rsidRPr="00B828D1" w:rsidRDefault="006E4360" w:rsidP="00FF0CB1">
            <w:pPr>
              <w:rPr>
                <w:ins w:id="5511" w:author="Shiv Mangal Rahi" w:date="2020-01-02T14:55:00Z"/>
                <w:rFonts w:ascii="Calibri" w:eastAsia="Times New Roman" w:hAnsi="Calibri" w:cs="Calibri"/>
                <w:color w:val="000000"/>
                <w:sz w:val="20"/>
                <w:szCs w:val="20"/>
                <w:lang w:val="en-US"/>
              </w:rPr>
            </w:pPr>
            <w:ins w:id="5512" w:author="Shiv Mangal Rahi" w:date="2020-01-02T14:55:00Z">
              <w:r w:rsidRPr="00B828D1">
                <w:rPr>
                  <w:rFonts w:ascii="Calibri" w:eastAsia="Times New Roman" w:hAnsi="Calibri" w:cs="Calibri"/>
                  <w:color w:val="000000"/>
                  <w:sz w:val="20"/>
                  <w:szCs w:val="20"/>
                  <w:lang w:val="en-US"/>
                </w:rPr>
                <w:t>Rule Description</w:t>
              </w:r>
            </w:ins>
          </w:p>
        </w:tc>
        <w:tc>
          <w:tcPr>
            <w:tcW w:w="823" w:type="pct"/>
            <w:tcBorders>
              <w:top w:val="nil"/>
              <w:left w:val="nil"/>
              <w:bottom w:val="single" w:sz="4" w:space="0" w:color="auto"/>
              <w:right w:val="single" w:sz="4" w:space="0" w:color="auto"/>
            </w:tcBorders>
            <w:shd w:val="clear" w:color="auto" w:fill="auto"/>
            <w:vAlign w:val="center"/>
            <w:hideMark/>
          </w:tcPr>
          <w:p w14:paraId="43D2EA08" w14:textId="77777777" w:rsidR="006E4360" w:rsidRPr="00B828D1" w:rsidRDefault="006E4360" w:rsidP="00FF0CB1">
            <w:pPr>
              <w:rPr>
                <w:ins w:id="5513" w:author="Shiv Mangal Rahi" w:date="2020-01-02T14:55:00Z"/>
                <w:rFonts w:ascii="Calibri" w:eastAsia="Times New Roman" w:hAnsi="Calibri" w:cs="Calibri"/>
                <w:color w:val="000000"/>
                <w:sz w:val="20"/>
                <w:szCs w:val="20"/>
                <w:lang w:val="en-US"/>
              </w:rPr>
            </w:pPr>
            <w:ins w:id="5514" w:author="Shiv Mangal Rahi" w:date="2020-01-02T14:55:00Z">
              <w:r w:rsidRPr="00B828D1">
                <w:rPr>
                  <w:rFonts w:ascii="Calibri" w:eastAsia="Times New Roman" w:hAnsi="Calibri" w:cs="Calibri"/>
                  <w:color w:val="000000"/>
                  <w:sz w:val="20"/>
                  <w:szCs w:val="20"/>
                  <w:lang w:val="en-US"/>
                </w:rPr>
                <w:t>Status</w:t>
              </w:r>
            </w:ins>
          </w:p>
        </w:tc>
        <w:tc>
          <w:tcPr>
            <w:tcW w:w="823" w:type="pct"/>
            <w:tcBorders>
              <w:top w:val="nil"/>
              <w:left w:val="nil"/>
              <w:bottom w:val="single" w:sz="4" w:space="0" w:color="auto"/>
              <w:right w:val="single" w:sz="4" w:space="0" w:color="auto"/>
            </w:tcBorders>
            <w:shd w:val="clear" w:color="auto" w:fill="auto"/>
            <w:vAlign w:val="center"/>
            <w:hideMark/>
          </w:tcPr>
          <w:p w14:paraId="0D690BE7" w14:textId="77777777" w:rsidR="006E4360" w:rsidRPr="00B828D1" w:rsidRDefault="006E4360" w:rsidP="00FF0CB1">
            <w:pPr>
              <w:rPr>
                <w:ins w:id="5515" w:author="Shiv Mangal Rahi" w:date="2020-01-02T14:55:00Z"/>
                <w:rFonts w:ascii="Calibri" w:eastAsia="Times New Roman" w:hAnsi="Calibri" w:cs="Calibri"/>
                <w:color w:val="000000"/>
                <w:sz w:val="20"/>
                <w:szCs w:val="20"/>
                <w:lang w:val="en-US"/>
              </w:rPr>
            </w:pPr>
            <w:ins w:id="5516" w:author="Shiv Mangal Rahi" w:date="2020-01-02T14:55:00Z">
              <w:r w:rsidRPr="00B828D1">
                <w:rPr>
                  <w:rFonts w:ascii="Calibri" w:eastAsia="Times New Roman" w:hAnsi="Calibri" w:cs="Calibri"/>
                  <w:color w:val="000000"/>
                  <w:sz w:val="20"/>
                  <w:szCs w:val="20"/>
                  <w:lang w:val="en-US"/>
                </w:rPr>
                <w:t>DQ Results</w:t>
              </w:r>
            </w:ins>
          </w:p>
        </w:tc>
      </w:tr>
      <w:tr w:rsidR="006E4360" w:rsidRPr="00B828D1" w14:paraId="252B1661" w14:textId="77777777" w:rsidTr="00FF0CB1">
        <w:trPr>
          <w:trHeight w:val="20"/>
          <w:ins w:id="5517"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4A416BFE" w14:textId="77777777" w:rsidR="006E4360" w:rsidRPr="00B828D1" w:rsidRDefault="006E4360" w:rsidP="00FF0CB1">
            <w:pPr>
              <w:rPr>
                <w:ins w:id="5518" w:author="Shiv Mangal Rahi" w:date="2020-01-02T14:55:00Z"/>
                <w:rFonts w:ascii="Calibri" w:eastAsia="Times New Roman" w:hAnsi="Calibri" w:cs="Calibri"/>
                <w:color w:val="000000"/>
                <w:sz w:val="20"/>
                <w:szCs w:val="20"/>
                <w:lang w:val="en-US"/>
              </w:rPr>
            </w:pPr>
            <w:ins w:id="5519" w:author="Shiv Mangal Rahi" w:date="2020-01-02T14:55:00Z">
              <w:r w:rsidRPr="00B828D1">
                <w:rPr>
                  <w:rFonts w:ascii="Calibri" w:eastAsia="Times New Roman" w:hAnsi="Calibri" w:cs="Calibri"/>
                  <w:color w:val="000000"/>
                  <w:sz w:val="20"/>
                  <w:szCs w:val="20"/>
                  <w:lang w:val="en-US"/>
                </w:rPr>
                <w:t>API Name</w:t>
              </w:r>
            </w:ins>
          </w:p>
        </w:tc>
        <w:tc>
          <w:tcPr>
            <w:tcW w:w="822" w:type="pct"/>
            <w:tcBorders>
              <w:top w:val="nil"/>
              <w:left w:val="nil"/>
              <w:bottom w:val="single" w:sz="4" w:space="0" w:color="auto"/>
              <w:right w:val="single" w:sz="4" w:space="0" w:color="auto"/>
            </w:tcBorders>
            <w:shd w:val="clear" w:color="auto" w:fill="auto"/>
            <w:vAlign w:val="center"/>
            <w:hideMark/>
          </w:tcPr>
          <w:p w14:paraId="4AD8D5A0" w14:textId="77777777" w:rsidR="006E4360" w:rsidRPr="00B828D1" w:rsidRDefault="006E4360" w:rsidP="00FF0CB1">
            <w:pPr>
              <w:rPr>
                <w:ins w:id="5520" w:author="Shiv Mangal Rahi" w:date="2020-01-02T14:55:00Z"/>
                <w:rFonts w:ascii="Calibri" w:eastAsia="Times New Roman" w:hAnsi="Calibri" w:cs="Calibri"/>
                <w:color w:val="000000"/>
                <w:sz w:val="20"/>
                <w:szCs w:val="20"/>
                <w:lang w:val="en-US"/>
              </w:rPr>
            </w:pPr>
            <w:ins w:id="5521" w:author="Shiv Mangal Rahi" w:date="2020-01-02T14:55:00Z">
              <w:r w:rsidRPr="00B828D1">
                <w:rPr>
                  <w:rFonts w:ascii="Calibri" w:eastAsia="Times New Roman" w:hAnsi="Calibri" w:cs="Calibri"/>
                  <w:color w:val="000000"/>
                  <w:sz w:val="20"/>
                  <w:szCs w:val="20"/>
                  <w:lang w:val="en-US"/>
                </w:rPr>
                <w:t>Name</w:t>
              </w:r>
            </w:ins>
          </w:p>
        </w:tc>
        <w:tc>
          <w:tcPr>
            <w:tcW w:w="823" w:type="pct"/>
            <w:tcBorders>
              <w:top w:val="nil"/>
              <w:left w:val="nil"/>
              <w:bottom w:val="single" w:sz="4" w:space="0" w:color="auto"/>
              <w:right w:val="single" w:sz="4" w:space="0" w:color="auto"/>
            </w:tcBorders>
            <w:shd w:val="clear" w:color="auto" w:fill="auto"/>
            <w:vAlign w:val="center"/>
            <w:hideMark/>
          </w:tcPr>
          <w:p w14:paraId="7B88399B" w14:textId="77777777" w:rsidR="006E4360" w:rsidRPr="00B828D1" w:rsidRDefault="006E4360" w:rsidP="00FF0CB1">
            <w:pPr>
              <w:rPr>
                <w:ins w:id="5522" w:author="Shiv Mangal Rahi" w:date="2020-01-02T14:55:00Z"/>
                <w:rFonts w:ascii="Calibri" w:eastAsia="Times New Roman" w:hAnsi="Calibri" w:cs="Calibri"/>
                <w:color w:val="000000"/>
                <w:sz w:val="20"/>
                <w:szCs w:val="20"/>
                <w:lang w:val="en-US"/>
              </w:rPr>
            </w:pPr>
            <w:ins w:id="5523" w:author="Shiv Mangal Rahi" w:date="2020-01-02T14:55:00Z">
              <w:r w:rsidRPr="00B828D1">
                <w:rPr>
                  <w:rFonts w:ascii="Calibri" w:eastAsia="Times New Roman" w:hAnsi="Calibri" w:cs="Calibri"/>
                  <w:color w:val="000000"/>
                  <w:sz w:val="20"/>
                  <w:szCs w:val="20"/>
                  <w:lang w:val="en-US"/>
                </w:rPr>
                <w:t>Dimension</w:t>
              </w:r>
            </w:ins>
          </w:p>
        </w:tc>
        <w:tc>
          <w:tcPr>
            <w:tcW w:w="823" w:type="pct"/>
            <w:tcBorders>
              <w:top w:val="nil"/>
              <w:left w:val="nil"/>
              <w:bottom w:val="single" w:sz="4" w:space="0" w:color="auto"/>
              <w:right w:val="single" w:sz="4" w:space="0" w:color="auto"/>
            </w:tcBorders>
            <w:shd w:val="clear" w:color="auto" w:fill="auto"/>
            <w:vAlign w:val="center"/>
            <w:hideMark/>
          </w:tcPr>
          <w:p w14:paraId="3416F163" w14:textId="77777777" w:rsidR="006E4360" w:rsidRPr="00B828D1" w:rsidRDefault="006E4360" w:rsidP="00FF0CB1">
            <w:pPr>
              <w:rPr>
                <w:ins w:id="5524" w:author="Shiv Mangal Rahi" w:date="2020-01-02T14:55:00Z"/>
                <w:rFonts w:ascii="Calibri" w:eastAsia="Times New Roman" w:hAnsi="Calibri" w:cs="Calibri"/>
                <w:color w:val="000000"/>
                <w:sz w:val="20"/>
                <w:szCs w:val="20"/>
                <w:lang w:val="en-US"/>
              </w:rPr>
            </w:pPr>
            <w:ins w:id="5525" w:author="Shiv Mangal Rahi" w:date="2020-01-02T14:55:00Z">
              <w:r w:rsidRPr="00B828D1">
                <w:rPr>
                  <w:rFonts w:ascii="Calibri" w:eastAsia="Times New Roman" w:hAnsi="Calibri" w:cs="Calibri"/>
                  <w:color w:val="000000"/>
                  <w:sz w:val="20"/>
                  <w:szCs w:val="20"/>
                  <w:lang w:val="en-US"/>
                </w:rPr>
                <w:t>RuleDesciption</w:t>
              </w:r>
            </w:ins>
          </w:p>
        </w:tc>
        <w:tc>
          <w:tcPr>
            <w:tcW w:w="823" w:type="pct"/>
            <w:tcBorders>
              <w:top w:val="nil"/>
              <w:left w:val="nil"/>
              <w:bottom w:val="single" w:sz="4" w:space="0" w:color="auto"/>
              <w:right w:val="single" w:sz="4" w:space="0" w:color="auto"/>
            </w:tcBorders>
            <w:shd w:val="clear" w:color="auto" w:fill="auto"/>
            <w:vAlign w:val="center"/>
            <w:hideMark/>
          </w:tcPr>
          <w:p w14:paraId="6F372307" w14:textId="77777777" w:rsidR="006E4360" w:rsidRPr="00B828D1" w:rsidRDefault="006E4360" w:rsidP="00FF0CB1">
            <w:pPr>
              <w:rPr>
                <w:ins w:id="5526" w:author="Shiv Mangal Rahi" w:date="2020-01-02T14:55:00Z"/>
                <w:rFonts w:ascii="Calibri" w:eastAsia="Times New Roman" w:hAnsi="Calibri" w:cs="Calibri"/>
                <w:color w:val="000000"/>
                <w:sz w:val="20"/>
                <w:szCs w:val="20"/>
                <w:lang w:val="en-US"/>
              </w:rPr>
            </w:pPr>
            <w:ins w:id="5527" w:author="Shiv Mangal Rahi" w:date="2020-01-02T14:55:00Z">
              <w:r w:rsidRPr="00B828D1">
                <w:rPr>
                  <w:rFonts w:ascii="Calibri" w:eastAsia="Times New Roman" w:hAnsi="Calibri" w:cs="Calibri"/>
                  <w:color w:val="000000"/>
                  <w:sz w:val="20"/>
                  <w:szCs w:val="20"/>
                  <w:lang w:val="en-US"/>
                </w:rPr>
                <w:t>Status</w:t>
              </w:r>
            </w:ins>
          </w:p>
        </w:tc>
        <w:tc>
          <w:tcPr>
            <w:tcW w:w="823" w:type="pct"/>
            <w:tcBorders>
              <w:top w:val="nil"/>
              <w:left w:val="nil"/>
              <w:bottom w:val="single" w:sz="4" w:space="0" w:color="auto"/>
              <w:right w:val="single" w:sz="4" w:space="0" w:color="auto"/>
            </w:tcBorders>
            <w:shd w:val="clear" w:color="auto" w:fill="auto"/>
            <w:vAlign w:val="center"/>
            <w:hideMark/>
          </w:tcPr>
          <w:p w14:paraId="3147A8FF" w14:textId="77777777" w:rsidR="006E4360" w:rsidRPr="00B828D1" w:rsidRDefault="006E4360" w:rsidP="00FF0CB1">
            <w:pPr>
              <w:rPr>
                <w:ins w:id="5528" w:author="Shiv Mangal Rahi" w:date="2020-01-02T14:55:00Z"/>
                <w:rFonts w:ascii="Calibri" w:eastAsia="Times New Roman" w:hAnsi="Calibri" w:cs="Calibri"/>
                <w:color w:val="000000"/>
                <w:sz w:val="20"/>
                <w:szCs w:val="20"/>
                <w:lang w:val="en-US"/>
              </w:rPr>
            </w:pPr>
            <w:ins w:id="5529" w:author="Shiv Mangal Rahi" w:date="2020-01-02T14:55:00Z">
              <w:r w:rsidRPr="00B828D1">
                <w:rPr>
                  <w:rFonts w:ascii="Calibri" w:eastAsia="Times New Roman" w:hAnsi="Calibri" w:cs="Calibri"/>
                  <w:color w:val="000000"/>
                  <w:sz w:val="20"/>
                  <w:szCs w:val="20"/>
                  <w:lang w:val="en-US"/>
                </w:rPr>
                <w:t>DQ Results</w:t>
              </w:r>
            </w:ins>
          </w:p>
        </w:tc>
      </w:tr>
      <w:tr w:rsidR="006E4360" w:rsidRPr="00B828D1" w14:paraId="40382ACB" w14:textId="77777777" w:rsidTr="00FF0CB1">
        <w:trPr>
          <w:trHeight w:val="20"/>
          <w:ins w:id="5530"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0106559E" w14:textId="77777777" w:rsidR="006E4360" w:rsidRPr="00B828D1" w:rsidRDefault="006E4360" w:rsidP="00FF0CB1">
            <w:pPr>
              <w:rPr>
                <w:ins w:id="5531" w:author="Shiv Mangal Rahi" w:date="2020-01-02T14:55:00Z"/>
                <w:rFonts w:ascii="Calibri" w:eastAsia="Times New Roman" w:hAnsi="Calibri" w:cs="Calibri"/>
                <w:color w:val="000000"/>
                <w:sz w:val="20"/>
                <w:szCs w:val="20"/>
                <w:lang w:val="en-US"/>
              </w:rPr>
            </w:pPr>
            <w:ins w:id="5532" w:author="Shiv Mangal Rahi" w:date="2020-01-02T14:55:00Z">
              <w:r w:rsidRPr="00B828D1">
                <w:rPr>
                  <w:rFonts w:ascii="Calibri" w:eastAsia="Times New Roman" w:hAnsi="Calibri" w:cs="Calibri"/>
                  <w:color w:val="000000"/>
                  <w:sz w:val="20"/>
                  <w:szCs w:val="20"/>
                  <w:lang w:val="en-US"/>
                </w:rPr>
                <w:t>Input Type</w:t>
              </w:r>
            </w:ins>
          </w:p>
        </w:tc>
        <w:tc>
          <w:tcPr>
            <w:tcW w:w="822" w:type="pct"/>
            <w:tcBorders>
              <w:top w:val="nil"/>
              <w:left w:val="nil"/>
              <w:bottom w:val="single" w:sz="4" w:space="0" w:color="auto"/>
              <w:right w:val="single" w:sz="4" w:space="0" w:color="auto"/>
            </w:tcBorders>
            <w:shd w:val="clear" w:color="auto" w:fill="auto"/>
            <w:vAlign w:val="center"/>
            <w:hideMark/>
          </w:tcPr>
          <w:p w14:paraId="6B0F41B9" w14:textId="77777777" w:rsidR="006E4360" w:rsidRPr="00B828D1" w:rsidRDefault="006E4360" w:rsidP="00FF0CB1">
            <w:pPr>
              <w:rPr>
                <w:ins w:id="5533" w:author="Shiv Mangal Rahi" w:date="2020-01-02T14:55:00Z"/>
                <w:rFonts w:ascii="Calibri" w:eastAsia="Times New Roman" w:hAnsi="Calibri" w:cs="Calibri"/>
                <w:color w:val="000000"/>
                <w:sz w:val="20"/>
                <w:szCs w:val="20"/>
                <w:lang w:val="en-US"/>
              </w:rPr>
            </w:pPr>
            <w:ins w:id="5534" w:author="Shiv Mangal Rahi" w:date="2020-01-02T14:55:00Z">
              <w:r w:rsidRPr="00B828D1">
                <w:rPr>
                  <w:rFonts w:ascii="Calibri" w:eastAsia="Times New Roman" w:hAnsi="Calibri" w:cs="Calibri"/>
                  <w:color w:val="000000"/>
                  <w:sz w:val="20"/>
                  <w:szCs w:val="20"/>
                  <w:lang w:val="en-US"/>
                </w:rPr>
                <w:t>Simple Text</w:t>
              </w:r>
            </w:ins>
          </w:p>
        </w:tc>
        <w:tc>
          <w:tcPr>
            <w:tcW w:w="823" w:type="pct"/>
            <w:tcBorders>
              <w:top w:val="nil"/>
              <w:left w:val="nil"/>
              <w:bottom w:val="single" w:sz="4" w:space="0" w:color="auto"/>
              <w:right w:val="single" w:sz="4" w:space="0" w:color="auto"/>
            </w:tcBorders>
            <w:shd w:val="clear" w:color="auto" w:fill="auto"/>
            <w:vAlign w:val="center"/>
            <w:hideMark/>
          </w:tcPr>
          <w:p w14:paraId="4359404F" w14:textId="77777777" w:rsidR="006E4360" w:rsidRPr="00B828D1" w:rsidRDefault="006E4360" w:rsidP="00FF0CB1">
            <w:pPr>
              <w:rPr>
                <w:ins w:id="5535" w:author="Shiv Mangal Rahi" w:date="2020-01-02T14:55:00Z"/>
                <w:rFonts w:ascii="Calibri" w:eastAsia="Times New Roman" w:hAnsi="Calibri" w:cs="Calibri"/>
                <w:color w:val="000000"/>
                <w:sz w:val="20"/>
                <w:szCs w:val="20"/>
                <w:lang w:val="en-US"/>
              </w:rPr>
            </w:pPr>
            <w:ins w:id="5536" w:author="Shiv Mangal Rahi" w:date="2020-01-02T14:55:00Z">
              <w:r w:rsidRPr="00B828D1">
                <w:rPr>
                  <w:rFonts w:ascii="Calibri" w:eastAsia="Times New Roman" w:hAnsi="Calibri" w:cs="Calibri"/>
                  <w:color w:val="000000"/>
                  <w:sz w:val="20"/>
                  <w:szCs w:val="20"/>
                  <w:lang w:val="en-US"/>
                </w:rPr>
                <w:t>List</w:t>
              </w:r>
            </w:ins>
          </w:p>
        </w:tc>
        <w:tc>
          <w:tcPr>
            <w:tcW w:w="823" w:type="pct"/>
            <w:tcBorders>
              <w:top w:val="nil"/>
              <w:left w:val="nil"/>
              <w:bottom w:val="single" w:sz="4" w:space="0" w:color="auto"/>
              <w:right w:val="single" w:sz="4" w:space="0" w:color="auto"/>
            </w:tcBorders>
            <w:shd w:val="clear" w:color="auto" w:fill="auto"/>
            <w:vAlign w:val="center"/>
            <w:hideMark/>
          </w:tcPr>
          <w:p w14:paraId="5204DD81" w14:textId="77777777" w:rsidR="006E4360" w:rsidRPr="00B828D1" w:rsidRDefault="006E4360" w:rsidP="00FF0CB1">
            <w:pPr>
              <w:rPr>
                <w:ins w:id="5537" w:author="Shiv Mangal Rahi" w:date="2020-01-02T14:55:00Z"/>
                <w:rFonts w:ascii="Calibri" w:eastAsia="Times New Roman" w:hAnsi="Calibri" w:cs="Calibri"/>
                <w:color w:val="000000"/>
                <w:sz w:val="20"/>
                <w:szCs w:val="20"/>
                <w:lang w:val="en-US"/>
              </w:rPr>
            </w:pPr>
            <w:ins w:id="5538" w:author="Shiv Mangal Rahi" w:date="2020-01-02T14:55:00Z">
              <w:r w:rsidRPr="00B828D1">
                <w:rPr>
                  <w:rFonts w:ascii="Calibri" w:eastAsia="Times New Roman" w:hAnsi="Calibri" w:cs="Calibri"/>
                  <w:color w:val="000000"/>
                  <w:sz w:val="20"/>
                  <w:szCs w:val="20"/>
                  <w:lang w:val="en-US"/>
                </w:rPr>
                <w:t>Simple Text</w:t>
              </w:r>
            </w:ins>
          </w:p>
        </w:tc>
        <w:tc>
          <w:tcPr>
            <w:tcW w:w="823" w:type="pct"/>
            <w:tcBorders>
              <w:top w:val="nil"/>
              <w:left w:val="nil"/>
              <w:bottom w:val="single" w:sz="4" w:space="0" w:color="auto"/>
              <w:right w:val="single" w:sz="4" w:space="0" w:color="auto"/>
            </w:tcBorders>
            <w:shd w:val="clear" w:color="auto" w:fill="auto"/>
            <w:vAlign w:val="center"/>
            <w:hideMark/>
          </w:tcPr>
          <w:p w14:paraId="1FB290A8" w14:textId="77777777" w:rsidR="006E4360" w:rsidRPr="00B828D1" w:rsidRDefault="006E4360" w:rsidP="00FF0CB1">
            <w:pPr>
              <w:rPr>
                <w:ins w:id="5539" w:author="Shiv Mangal Rahi" w:date="2020-01-02T14:55:00Z"/>
                <w:rFonts w:ascii="Calibri" w:eastAsia="Times New Roman" w:hAnsi="Calibri" w:cs="Calibri"/>
                <w:color w:val="000000"/>
                <w:sz w:val="20"/>
                <w:szCs w:val="20"/>
                <w:lang w:val="en-US"/>
              </w:rPr>
            </w:pPr>
            <w:ins w:id="5540" w:author="Shiv Mangal Rahi" w:date="2020-01-02T14:55:00Z">
              <w:r w:rsidRPr="00B828D1">
                <w:rPr>
                  <w:rFonts w:ascii="Calibri" w:eastAsia="Times New Roman" w:hAnsi="Calibri" w:cs="Calibri"/>
                  <w:color w:val="000000"/>
                  <w:sz w:val="20"/>
                  <w:szCs w:val="20"/>
                  <w:lang w:val="en-US"/>
                </w:rPr>
                <w:t>List</w:t>
              </w:r>
            </w:ins>
          </w:p>
        </w:tc>
        <w:tc>
          <w:tcPr>
            <w:tcW w:w="823" w:type="pct"/>
            <w:tcBorders>
              <w:top w:val="nil"/>
              <w:left w:val="nil"/>
              <w:bottom w:val="single" w:sz="4" w:space="0" w:color="auto"/>
              <w:right w:val="single" w:sz="4" w:space="0" w:color="auto"/>
            </w:tcBorders>
            <w:shd w:val="clear" w:color="auto" w:fill="auto"/>
            <w:vAlign w:val="center"/>
            <w:hideMark/>
          </w:tcPr>
          <w:p w14:paraId="20643B00" w14:textId="77777777" w:rsidR="006E4360" w:rsidRPr="00B828D1" w:rsidRDefault="006E4360" w:rsidP="00FF0CB1">
            <w:pPr>
              <w:rPr>
                <w:ins w:id="5541" w:author="Shiv Mangal Rahi" w:date="2020-01-02T14:55:00Z"/>
                <w:rFonts w:ascii="Calibri" w:eastAsia="Times New Roman" w:hAnsi="Calibri" w:cs="Calibri"/>
                <w:color w:val="000000"/>
                <w:sz w:val="20"/>
                <w:szCs w:val="20"/>
                <w:lang w:val="en-US"/>
              </w:rPr>
            </w:pPr>
            <w:ins w:id="5542" w:author="Shiv Mangal Rahi" w:date="2020-01-02T14:55:00Z">
              <w:r w:rsidRPr="00B828D1">
                <w:rPr>
                  <w:rFonts w:ascii="Calibri" w:eastAsia="Times New Roman" w:hAnsi="Calibri" w:cs="Calibri"/>
                  <w:color w:val="000000"/>
                  <w:sz w:val="20"/>
                  <w:szCs w:val="20"/>
                  <w:lang w:val="en-US"/>
                </w:rPr>
                <w:t>Html/Richtext</w:t>
              </w:r>
            </w:ins>
          </w:p>
        </w:tc>
      </w:tr>
      <w:tr w:rsidR="006E4360" w:rsidRPr="00B828D1" w14:paraId="476CE307" w14:textId="77777777" w:rsidTr="00FF0CB1">
        <w:trPr>
          <w:trHeight w:val="20"/>
          <w:ins w:id="5543"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45CE85A3" w14:textId="77777777" w:rsidR="006E4360" w:rsidRPr="00B828D1" w:rsidRDefault="006E4360" w:rsidP="00FF0CB1">
            <w:pPr>
              <w:rPr>
                <w:ins w:id="5544" w:author="Shiv Mangal Rahi" w:date="2020-01-02T14:55:00Z"/>
                <w:rFonts w:ascii="Calibri" w:eastAsia="Times New Roman" w:hAnsi="Calibri" w:cs="Calibri"/>
                <w:color w:val="000000"/>
                <w:sz w:val="20"/>
                <w:szCs w:val="20"/>
                <w:lang w:val="en-US"/>
              </w:rPr>
            </w:pPr>
            <w:ins w:id="5545" w:author="Shiv Mangal Rahi" w:date="2020-01-02T14:55:00Z">
              <w:r w:rsidRPr="00B828D1">
                <w:rPr>
                  <w:rFonts w:ascii="Calibri" w:eastAsia="Times New Roman" w:hAnsi="Calibri" w:cs="Calibri"/>
                  <w:color w:val="000000"/>
                  <w:sz w:val="20"/>
                  <w:szCs w:val="20"/>
                  <w:lang w:val="en-US"/>
                </w:rPr>
                <w:t>Category</w:t>
              </w:r>
            </w:ins>
          </w:p>
        </w:tc>
        <w:tc>
          <w:tcPr>
            <w:tcW w:w="822" w:type="pct"/>
            <w:tcBorders>
              <w:top w:val="nil"/>
              <w:left w:val="nil"/>
              <w:bottom w:val="single" w:sz="4" w:space="0" w:color="auto"/>
              <w:right w:val="single" w:sz="4" w:space="0" w:color="auto"/>
            </w:tcBorders>
            <w:shd w:val="clear" w:color="auto" w:fill="auto"/>
            <w:vAlign w:val="center"/>
            <w:hideMark/>
          </w:tcPr>
          <w:p w14:paraId="1EE99A87" w14:textId="77777777" w:rsidR="006E4360" w:rsidRPr="00B828D1" w:rsidRDefault="006E4360" w:rsidP="00FF0CB1">
            <w:pPr>
              <w:rPr>
                <w:ins w:id="5546" w:author="Shiv Mangal Rahi" w:date="2020-01-02T14:55:00Z"/>
                <w:rFonts w:ascii="Calibri" w:eastAsia="Times New Roman" w:hAnsi="Calibri" w:cs="Calibri"/>
                <w:color w:val="000000"/>
                <w:sz w:val="20"/>
                <w:szCs w:val="20"/>
                <w:lang w:val="en-US"/>
              </w:rPr>
            </w:pPr>
            <w:ins w:id="5547"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2D9FE7E" w14:textId="77777777" w:rsidR="006E4360" w:rsidRPr="00B828D1" w:rsidRDefault="006E4360" w:rsidP="00FF0CB1">
            <w:pPr>
              <w:rPr>
                <w:ins w:id="5548" w:author="Shiv Mangal Rahi" w:date="2020-01-02T14:55:00Z"/>
                <w:rFonts w:ascii="Calibri" w:eastAsia="Times New Roman" w:hAnsi="Calibri" w:cs="Calibri"/>
                <w:color w:val="000000"/>
                <w:sz w:val="20"/>
                <w:szCs w:val="20"/>
                <w:lang w:val="en-US"/>
              </w:rPr>
            </w:pPr>
            <w:ins w:id="5549"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004EC43" w14:textId="77777777" w:rsidR="006E4360" w:rsidRPr="00B828D1" w:rsidRDefault="006E4360" w:rsidP="00FF0CB1">
            <w:pPr>
              <w:rPr>
                <w:ins w:id="5550" w:author="Shiv Mangal Rahi" w:date="2020-01-02T14:55:00Z"/>
                <w:rFonts w:ascii="Calibri" w:eastAsia="Times New Roman" w:hAnsi="Calibri" w:cs="Calibri"/>
                <w:color w:val="000000"/>
                <w:sz w:val="20"/>
                <w:szCs w:val="20"/>
                <w:lang w:val="en-US"/>
              </w:rPr>
            </w:pPr>
            <w:ins w:id="5551"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57E87A91" w14:textId="77777777" w:rsidR="006E4360" w:rsidRPr="00B828D1" w:rsidRDefault="006E4360" w:rsidP="00FF0CB1">
            <w:pPr>
              <w:rPr>
                <w:ins w:id="5552" w:author="Shiv Mangal Rahi" w:date="2020-01-02T14:55:00Z"/>
                <w:rFonts w:ascii="Calibri" w:eastAsia="Times New Roman" w:hAnsi="Calibri" w:cs="Calibri"/>
                <w:color w:val="000000"/>
                <w:sz w:val="20"/>
                <w:szCs w:val="20"/>
                <w:lang w:val="en-US"/>
              </w:rPr>
            </w:pPr>
            <w:ins w:id="5553"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CB2EE4E" w14:textId="77777777" w:rsidR="006E4360" w:rsidRPr="00B828D1" w:rsidRDefault="006E4360" w:rsidP="00FF0CB1">
            <w:pPr>
              <w:rPr>
                <w:ins w:id="5554" w:author="Shiv Mangal Rahi" w:date="2020-01-02T14:55:00Z"/>
                <w:rFonts w:ascii="Calibri" w:eastAsia="Times New Roman" w:hAnsi="Calibri" w:cs="Calibri"/>
                <w:color w:val="000000"/>
                <w:sz w:val="20"/>
                <w:szCs w:val="20"/>
                <w:lang w:val="en-US"/>
              </w:rPr>
            </w:pPr>
            <w:ins w:id="5555" w:author="Shiv Mangal Rahi" w:date="2020-01-02T14:55:00Z">
              <w:r w:rsidRPr="00B828D1">
                <w:rPr>
                  <w:rFonts w:ascii="Calibri" w:eastAsia="Times New Roman" w:hAnsi="Calibri" w:cs="Calibri"/>
                  <w:color w:val="000000"/>
                  <w:sz w:val="20"/>
                  <w:szCs w:val="20"/>
                  <w:lang w:val="en-US"/>
                </w:rPr>
                <w:t>N/A</w:t>
              </w:r>
            </w:ins>
          </w:p>
        </w:tc>
      </w:tr>
      <w:tr w:rsidR="006E4360" w:rsidRPr="00B828D1" w14:paraId="159D5103" w14:textId="77777777" w:rsidTr="00FF0CB1">
        <w:trPr>
          <w:trHeight w:val="20"/>
          <w:ins w:id="5556"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374E6254" w14:textId="77777777" w:rsidR="006E4360" w:rsidRPr="00B828D1" w:rsidRDefault="006E4360" w:rsidP="00FF0CB1">
            <w:pPr>
              <w:rPr>
                <w:ins w:id="5557" w:author="Shiv Mangal Rahi" w:date="2020-01-02T14:55:00Z"/>
                <w:rFonts w:ascii="Calibri" w:eastAsia="Times New Roman" w:hAnsi="Calibri" w:cs="Calibri"/>
                <w:color w:val="000000"/>
                <w:sz w:val="20"/>
                <w:szCs w:val="20"/>
                <w:lang w:val="en-US"/>
              </w:rPr>
            </w:pPr>
            <w:ins w:id="5558" w:author="Shiv Mangal Rahi" w:date="2020-01-02T14:55:00Z">
              <w:r w:rsidRPr="00B828D1">
                <w:rPr>
                  <w:rFonts w:ascii="Calibri" w:eastAsia="Times New Roman" w:hAnsi="Calibri" w:cs="Calibri"/>
                  <w:color w:val="000000"/>
                  <w:sz w:val="20"/>
                  <w:szCs w:val="20"/>
                  <w:lang w:val="en-US"/>
                </w:rPr>
                <w:t>Minimum Value</w:t>
              </w:r>
            </w:ins>
          </w:p>
        </w:tc>
        <w:tc>
          <w:tcPr>
            <w:tcW w:w="822" w:type="pct"/>
            <w:tcBorders>
              <w:top w:val="nil"/>
              <w:left w:val="nil"/>
              <w:bottom w:val="single" w:sz="4" w:space="0" w:color="auto"/>
              <w:right w:val="single" w:sz="4" w:space="0" w:color="auto"/>
            </w:tcBorders>
            <w:shd w:val="clear" w:color="auto" w:fill="auto"/>
            <w:vAlign w:val="center"/>
            <w:hideMark/>
          </w:tcPr>
          <w:p w14:paraId="551F01BD" w14:textId="77777777" w:rsidR="006E4360" w:rsidRPr="00B828D1" w:rsidRDefault="006E4360" w:rsidP="00FF0CB1">
            <w:pPr>
              <w:rPr>
                <w:ins w:id="5559" w:author="Shiv Mangal Rahi" w:date="2020-01-02T14:55:00Z"/>
                <w:rFonts w:ascii="Calibri" w:eastAsia="Times New Roman" w:hAnsi="Calibri" w:cs="Calibri"/>
                <w:color w:val="000000"/>
                <w:sz w:val="20"/>
                <w:szCs w:val="20"/>
                <w:lang w:val="en-US"/>
              </w:rPr>
            </w:pPr>
            <w:ins w:id="5560"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2192859B" w14:textId="77777777" w:rsidR="006E4360" w:rsidRPr="00B828D1" w:rsidRDefault="006E4360" w:rsidP="00FF0CB1">
            <w:pPr>
              <w:rPr>
                <w:ins w:id="5561" w:author="Shiv Mangal Rahi" w:date="2020-01-02T14:55:00Z"/>
                <w:rFonts w:ascii="Calibri" w:eastAsia="Times New Roman" w:hAnsi="Calibri" w:cs="Calibri"/>
                <w:color w:val="000000"/>
                <w:sz w:val="20"/>
                <w:szCs w:val="20"/>
                <w:lang w:val="en-US"/>
              </w:rPr>
            </w:pPr>
            <w:ins w:id="5562"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D1C4BE6" w14:textId="77777777" w:rsidR="006E4360" w:rsidRPr="00B828D1" w:rsidRDefault="006E4360" w:rsidP="00FF0CB1">
            <w:pPr>
              <w:rPr>
                <w:ins w:id="5563" w:author="Shiv Mangal Rahi" w:date="2020-01-02T14:55:00Z"/>
                <w:rFonts w:ascii="Calibri" w:eastAsia="Times New Roman" w:hAnsi="Calibri" w:cs="Calibri"/>
                <w:color w:val="000000"/>
                <w:sz w:val="20"/>
                <w:szCs w:val="20"/>
                <w:lang w:val="en-US"/>
              </w:rPr>
            </w:pPr>
            <w:ins w:id="5564"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11988010" w14:textId="77777777" w:rsidR="006E4360" w:rsidRPr="00B828D1" w:rsidRDefault="006E4360" w:rsidP="00FF0CB1">
            <w:pPr>
              <w:rPr>
                <w:ins w:id="5565" w:author="Shiv Mangal Rahi" w:date="2020-01-02T14:55:00Z"/>
                <w:rFonts w:ascii="Calibri" w:eastAsia="Times New Roman" w:hAnsi="Calibri" w:cs="Calibri"/>
                <w:color w:val="000000"/>
                <w:sz w:val="20"/>
                <w:szCs w:val="20"/>
                <w:lang w:val="en-US"/>
              </w:rPr>
            </w:pPr>
            <w:ins w:id="5566"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2275A08F" w14:textId="77777777" w:rsidR="006E4360" w:rsidRPr="00B828D1" w:rsidRDefault="006E4360" w:rsidP="00FF0CB1">
            <w:pPr>
              <w:rPr>
                <w:ins w:id="5567" w:author="Shiv Mangal Rahi" w:date="2020-01-02T14:55:00Z"/>
                <w:rFonts w:ascii="Calibri" w:eastAsia="Times New Roman" w:hAnsi="Calibri" w:cs="Calibri"/>
                <w:color w:val="000000"/>
                <w:sz w:val="20"/>
                <w:szCs w:val="20"/>
                <w:lang w:val="en-US"/>
              </w:rPr>
            </w:pPr>
            <w:ins w:id="5568" w:author="Shiv Mangal Rahi" w:date="2020-01-02T14:55:00Z">
              <w:r w:rsidRPr="00B828D1">
                <w:rPr>
                  <w:rFonts w:ascii="Calibri" w:eastAsia="Times New Roman" w:hAnsi="Calibri" w:cs="Calibri"/>
                  <w:color w:val="000000"/>
                  <w:sz w:val="20"/>
                  <w:szCs w:val="20"/>
                  <w:lang w:val="en-US"/>
                </w:rPr>
                <w:t>N/A</w:t>
              </w:r>
            </w:ins>
          </w:p>
        </w:tc>
      </w:tr>
      <w:tr w:rsidR="006E4360" w:rsidRPr="00B828D1" w14:paraId="4F43AE5A" w14:textId="77777777" w:rsidTr="00FF0CB1">
        <w:trPr>
          <w:trHeight w:val="20"/>
          <w:ins w:id="5569"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4F39A95E" w14:textId="77777777" w:rsidR="006E4360" w:rsidRPr="00B828D1" w:rsidRDefault="006E4360" w:rsidP="00FF0CB1">
            <w:pPr>
              <w:rPr>
                <w:ins w:id="5570" w:author="Shiv Mangal Rahi" w:date="2020-01-02T14:55:00Z"/>
                <w:rFonts w:ascii="Calibri" w:eastAsia="Times New Roman" w:hAnsi="Calibri" w:cs="Calibri"/>
                <w:color w:val="000000"/>
                <w:sz w:val="20"/>
                <w:szCs w:val="20"/>
                <w:lang w:val="en-US"/>
              </w:rPr>
            </w:pPr>
            <w:ins w:id="5571" w:author="Shiv Mangal Rahi" w:date="2020-01-02T14:55:00Z">
              <w:r w:rsidRPr="00B828D1">
                <w:rPr>
                  <w:rFonts w:ascii="Calibri" w:eastAsia="Times New Roman" w:hAnsi="Calibri" w:cs="Calibri"/>
                  <w:color w:val="000000"/>
                  <w:sz w:val="20"/>
                  <w:szCs w:val="20"/>
                  <w:lang w:val="en-US"/>
                </w:rPr>
                <w:t>Maximum Value</w:t>
              </w:r>
            </w:ins>
          </w:p>
        </w:tc>
        <w:tc>
          <w:tcPr>
            <w:tcW w:w="822" w:type="pct"/>
            <w:tcBorders>
              <w:top w:val="nil"/>
              <w:left w:val="nil"/>
              <w:bottom w:val="single" w:sz="4" w:space="0" w:color="auto"/>
              <w:right w:val="single" w:sz="4" w:space="0" w:color="auto"/>
            </w:tcBorders>
            <w:shd w:val="clear" w:color="auto" w:fill="auto"/>
            <w:vAlign w:val="center"/>
            <w:hideMark/>
          </w:tcPr>
          <w:p w14:paraId="72236DB6" w14:textId="77777777" w:rsidR="006E4360" w:rsidRPr="00B828D1" w:rsidRDefault="006E4360" w:rsidP="00FF0CB1">
            <w:pPr>
              <w:rPr>
                <w:ins w:id="5572" w:author="Shiv Mangal Rahi" w:date="2020-01-02T14:55:00Z"/>
                <w:rFonts w:ascii="Calibri" w:eastAsia="Times New Roman" w:hAnsi="Calibri" w:cs="Calibri"/>
                <w:color w:val="000000"/>
                <w:sz w:val="20"/>
                <w:szCs w:val="20"/>
                <w:lang w:val="en-US"/>
              </w:rPr>
            </w:pPr>
            <w:ins w:id="5573"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5434D4E7" w14:textId="77777777" w:rsidR="006E4360" w:rsidRPr="00B828D1" w:rsidRDefault="006E4360" w:rsidP="00FF0CB1">
            <w:pPr>
              <w:rPr>
                <w:ins w:id="5574" w:author="Shiv Mangal Rahi" w:date="2020-01-02T14:55:00Z"/>
                <w:rFonts w:ascii="Calibri" w:eastAsia="Times New Roman" w:hAnsi="Calibri" w:cs="Calibri"/>
                <w:color w:val="000000"/>
                <w:sz w:val="20"/>
                <w:szCs w:val="20"/>
                <w:lang w:val="en-US"/>
              </w:rPr>
            </w:pPr>
            <w:ins w:id="5575"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9D89071" w14:textId="77777777" w:rsidR="006E4360" w:rsidRPr="00B828D1" w:rsidRDefault="006E4360" w:rsidP="00FF0CB1">
            <w:pPr>
              <w:rPr>
                <w:ins w:id="5576" w:author="Shiv Mangal Rahi" w:date="2020-01-02T14:55:00Z"/>
                <w:rFonts w:ascii="Calibri" w:eastAsia="Times New Roman" w:hAnsi="Calibri" w:cs="Calibri"/>
                <w:color w:val="000000"/>
                <w:sz w:val="20"/>
                <w:szCs w:val="20"/>
                <w:lang w:val="en-US"/>
              </w:rPr>
            </w:pPr>
            <w:ins w:id="5577"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5429EF74" w14:textId="77777777" w:rsidR="006E4360" w:rsidRPr="00B828D1" w:rsidRDefault="006E4360" w:rsidP="00FF0CB1">
            <w:pPr>
              <w:rPr>
                <w:ins w:id="5578" w:author="Shiv Mangal Rahi" w:date="2020-01-02T14:55:00Z"/>
                <w:rFonts w:ascii="Calibri" w:eastAsia="Times New Roman" w:hAnsi="Calibri" w:cs="Calibri"/>
                <w:color w:val="000000"/>
                <w:sz w:val="20"/>
                <w:szCs w:val="20"/>
                <w:lang w:val="en-US"/>
              </w:rPr>
            </w:pPr>
            <w:ins w:id="5579"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67D41C04" w14:textId="77777777" w:rsidR="006E4360" w:rsidRPr="00B828D1" w:rsidRDefault="006E4360" w:rsidP="00FF0CB1">
            <w:pPr>
              <w:rPr>
                <w:ins w:id="5580" w:author="Shiv Mangal Rahi" w:date="2020-01-02T14:55:00Z"/>
                <w:rFonts w:ascii="Calibri" w:eastAsia="Times New Roman" w:hAnsi="Calibri" w:cs="Calibri"/>
                <w:color w:val="000000"/>
                <w:sz w:val="20"/>
                <w:szCs w:val="20"/>
                <w:lang w:val="en-US"/>
              </w:rPr>
            </w:pPr>
            <w:ins w:id="5581" w:author="Shiv Mangal Rahi" w:date="2020-01-02T14:55:00Z">
              <w:r w:rsidRPr="00B828D1">
                <w:rPr>
                  <w:rFonts w:ascii="Calibri" w:eastAsia="Times New Roman" w:hAnsi="Calibri" w:cs="Calibri"/>
                  <w:color w:val="000000"/>
                  <w:sz w:val="20"/>
                  <w:szCs w:val="20"/>
                  <w:lang w:val="en-US"/>
                </w:rPr>
                <w:t>N/A</w:t>
              </w:r>
            </w:ins>
          </w:p>
        </w:tc>
      </w:tr>
      <w:tr w:rsidR="006E4360" w:rsidRPr="00B828D1" w14:paraId="5DB4D7D7" w14:textId="77777777" w:rsidTr="00FF0CB1">
        <w:trPr>
          <w:trHeight w:val="20"/>
          <w:ins w:id="5582"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728497EC" w14:textId="77777777" w:rsidR="006E4360" w:rsidRPr="00B828D1" w:rsidRDefault="006E4360" w:rsidP="00FF0CB1">
            <w:pPr>
              <w:rPr>
                <w:ins w:id="5583" w:author="Shiv Mangal Rahi" w:date="2020-01-02T14:55:00Z"/>
                <w:rFonts w:ascii="Calibri" w:eastAsia="Times New Roman" w:hAnsi="Calibri" w:cs="Calibri"/>
                <w:color w:val="000000"/>
                <w:sz w:val="20"/>
                <w:szCs w:val="20"/>
                <w:lang w:val="en-US"/>
              </w:rPr>
            </w:pPr>
            <w:ins w:id="5584" w:author="Shiv Mangal Rahi" w:date="2020-01-02T14:55:00Z">
              <w:r w:rsidRPr="00B828D1">
                <w:rPr>
                  <w:rFonts w:ascii="Calibri" w:eastAsia="Times New Roman" w:hAnsi="Calibri" w:cs="Calibri"/>
                  <w:color w:val="000000"/>
                  <w:sz w:val="20"/>
                  <w:szCs w:val="20"/>
                  <w:lang w:val="en-US"/>
                </w:rPr>
                <w:t>Type of List</w:t>
              </w:r>
            </w:ins>
          </w:p>
        </w:tc>
        <w:tc>
          <w:tcPr>
            <w:tcW w:w="822" w:type="pct"/>
            <w:tcBorders>
              <w:top w:val="nil"/>
              <w:left w:val="nil"/>
              <w:bottom w:val="single" w:sz="4" w:space="0" w:color="auto"/>
              <w:right w:val="single" w:sz="4" w:space="0" w:color="auto"/>
            </w:tcBorders>
            <w:shd w:val="clear" w:color="auto" w:fill="auto"/>
            <w:vAlign w:val="center"/>
            <w:hideMark/>
          </w:tcPr>
          <w:p w14:paraId="63C521C8" w14:textId="77777777" w:rsidR="006E4360" w:rsidRPr="00B828D1" w:rsidRDefault="006E4360" w:rsidP="00FF0CB1">
            <w:pPr>
              <w:rPr>
                <w:ins w:id="5585" w:author="Shiv Mangal Rahi" w:date="2020-01-02T14:55:00Z"/>
                <w:rFonts w:ascii="Calibri" w:eastAsia="Times New Roman" w:hAnsi="Calibri" w:cs="Calibri"/>
                <w:color w:val="000000"/>
                <w:sz w:val="20"/>
                <w:szCs w:val="20"/>
                <w:lang w:val="en-US"/>
              </w:rPr>
            </w:pPr>
            <w:ins w:id="5586"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1CADE8F9" w14:textId="77777777" w:rsidR="006E4360" w:rsidRPr="00B828D1" w:rsidRDefault="006E4360" w:rsidP="00FF0CB1">
            <w:pPr>
              <w:rPr>
                <w:ins w:id="5587" w:author="Shiv Mangal Rahi" w:date="2020-01-02T14:55:00Z"/>
                <w:rFonts w:ascii="Calibri" w:eastAsia="Times New Roman" w:hAnsi="Calibri" w:cs="Calibri"/>
                <w:color w:val="000000"/>
                <w:sz w:val="20"/>
                <w:szCs w:val="20"/>
                <w:lang w:val="en-US"/>
              </w:rPr>
            </w:pPr>
            <w:ins w:id="5588" w:author="Shiv Mangal Rahi" w:date="2020-01-02T14:55:00Z">
              <w:r w:rsidRPr="00B828D1">
                <w:rPr>
                  <w:rFonts w:ascii="Calibri" w:eastAsia="Times New Roman" w:hAnsi="Calibri" w:cs="Calibri"/>
                  <w:color w:val="000000"/>
                  <w:sz w:val="20"/>
                  <w:szCs w:val="20"/>
                  <w:lang w:val="en-US"/>
                </w:rPr>
                <w:t>Reference List Item : Rule Dimension</w:t>
              </w:r>
            </w:ins>
          </w:p>
        </w:tc>
        <w:tc>
          <w:tcPr>
            <w:tcW w:w="823" w:type="pct"/>
            <w:tcBorders>
              <w:top w:val="nil"/>
              <w:left w:val="nil"/>
              <w:bottom w:val="single" w:sz="4" w:space="0" w:color="auto"/>
              <w:right w:val="single" w:sz="4" w:space="0" w:color="auto"/>
            </w:tcBorders>
            <w:shd w:val="clear" w:color="auto" w:fill="auto"/>
            <w:vAlign w:val="center"/>
            <w:hideMark/>
          </w:tcPr>
          <w:p w14:paraId="56CF60D6" w14:textId="77777777" w:rsidR="006E4360" w:rsidRPr="00B828D1" w:rsidRDefault="006E4360" w:rsidP="00FF0CB1">
            <w:pPr>
              <w:rPr>
                <w:ins w:id="5589" w:author="Shiv Mangal Rahi" w:date="2020-01-02T14:55:00Z"/>
                <w:rFonts w:ascii="Calibri" w:eastAsia="Times New Roman" w:hAnsi="Calibri" w:cs="Calibri"/>
                <w:color w:val="000000"/>
                <w:sz w:val="20"/>
                <w:szCs w:val="20"/>
                <w:lang w:val="en-US"/>
              </w:rPr>
            </w:pPr>
            <w:ins w:id="5590"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6CC2DD69" w14:textId="77777777" w:rsidR="006E4360" w:rsidRPr="00B828D1" w:rsidRDefault="006E4360" w:rsidP="00FF0CB1">
            <w:pPr>
              <w:rPr>
                <w:ins w:id="5591" w:author="Shiv Mangal Rahi" w:date="2020-01-02T14:55:00Z"/>
                <w:rFonts w:ascii="Calibri" w:eastAsia="Times New Roman" w:hAnsi="Calibri" w:cs="Calibri"/>
                <w:color w:val="000000"/>
                <w:sz w:val="20"/>
                <w:szCs w:val="20"/>
                <w:lang w:val="en-US"/>
              </w:rPr>
            </w:pPr>
            <w:ins w:id="5592" w:author="Shiv Mangal Rahi" w:date="2020-01-02T14:55:00Z">
              <w:r w:rsidRPr="00B828D1">
                <w:rPr>
                  <w:rFonts w:ascii="Calibri" w:eastAsia="Times New Roman" w:hAnsi="Calibri" w:cs="Calibri"/>
                  <w:color w:val="000000"/>
                  <w:sz w:val="20"/>
                  <w:szCs w:val="20"/>
                  <w:lang w:val="en-US"/>
                </w:rPr>
                <w:t>Reference List Item : Rule Status</w:t>
              </w:r>
            </w:ins>
          </w:p>
        </w:tc>
        <w:tc>
          <w:tcPr>
            <w:tcW w:w="823" w:type="pct"/>
            <w:tcBorders>
              <w:top w:val="nil"/>
              <w:left w:val="nil"/>
              <w:bottom w:val="single" w:sz="4" w:space="0" w:color="auto"/>
              <w:right w:val="single" w:sz="4" w:space="0" w:color="auto"/>
            </w:tcBorders>
            <w:shd w:val="clear" w:color="auto" w:fill="auto"/>
            <w:vAlign w:val="center"/>
            <w:hideMark/>
          </w:tcPr>
          <w:p w14:paraId="0AB50606" w14:textId="77777777" w:rsidR="006E4360" w:rsidRPr="00B828D1" w:rsidRDefault="006E4360" w:rsidP="00FF0CB1">
            <w:pPr>
              <w:rPr>
                <w:ins w:id="5593" w:author="Shiv Mangal Rahi" w:date="2020-01-02T14:55:00Z"/>
                <w:rFonts w:ascii="Calibri" w:eastAsia="Times New Roman" w:hAnsi="Calibri" w:cs="Calibri"/>
                <w:color w:val="000000"/>
                <w:sz w:val="20"/>
                <w:szCs w:val="20"/>
                <w:lang w:val="en-US"/>
              </w:rPr>
            </w:pPr>
            <w:ins w:id="5594" w:author="Shiv Mangal Rahi" w:date="2020-01-02T14:55:00Z">
              <w:r w:rsidRPr="00B828D1">
                <w:rPr>
                  <w:rFonts w:ascii="Calibri" w:eastAsia="Times New Roman" w:hAnsi="Calibri" w:cs="Calibri"/>
                  <w:color w:val="000000"/>
                  <w:sz w:val="20"/>
                  <w:szCs w:val="20"/>
                  <w:lang w:val="en-US"/>
                </w:rPr>
                <w:t>N/A</w:t>
              </w:r>
            </w:ins>
          </w:p>
        </w:tc>
      </w:tr>
      <w:tr w:rsidR="006E4360" w:rsidRPr="00B828D1" w14:paraId="6B3F04D1" w14:textId="77777777" w:rsidTr="00FF0CB1">
        <w:trPr>
          <w:trHeight w:val="20"/>
          <w:ins w:id="5595"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7DC92DC4" w14:textId="77777777" w:rsidR="006E4360" w:rsidRPr="00B828D1" w:rsidRDefault="006E4360" w:rsidP="00FF0CB1">
            <w:pPr>
              <w:rPr>
                <w:ins w:id="5596" w:author="Shiv Mangal Rahi" w:date="2020-01-02T14:55:00Z"/>
                <w:rFonts w:ascii="Calibri" w:eastAsia="Times New Roman" w:hAnsi="Calibri" w:cs="Calibri"/>
                <w:color w:val="000000"/>
                <w:sz w:val="20"/>
                <w:szCs w:val="20"/>
                <w:lang w:val="en-US"/>
              </w:rPr>
            </w:pPr>
            <w:ins w:id="5597" w:author="Shiv Mangal Rahi" w:date="2020-01-02T14:55:00Z">
              <w:r w:rsidRPr="00B828D1">
                <w:rPr>
                  <w:rFonts w:ascii="Calibri" w:eastAsia="Times New Roman" w:hAnsi="Calibri" w:cs="Calibri"/>
                  <w:color w:val="000000"/>
                  <w:sz w:val="20"/>
                  <w:szCs w:val="20"/>
                  <w:lang w:val="en-US"/>
                </w:rPr>
                <w:t>List Display Format</w:t>
              </w:r>
            </w:ins>
          </w:p>
        </w:tc>
        <w:tc>
          <w:tcPr>
            <w:tcW w:w="822" w:type="pct"/>
            <w:tcBorders>
              <w:top w:val="nil"/>
              <w:left w:val="nil"/>
              <w:bottom w:val="single" w:sz="4" w:space="0" w:color="auto"/>
              <w:right w:val="single" w:sz="4" w:space="0" w:color="auto"/>
            </w:tcBorders>
            <w:shd w:val="clear" w:color="auto" w:fill="auto"/>
            <w:vAlign w:val="center"/>
            <w:hideMark/>
          </w:tcPr>
          <w:p w14:paraId="29EDB02A" w14:textId="77777777" w:rsidR="006E4360" w:rsidRPr="00B828D1" w:rsidRDefault="006E4360" w:rsidP="00FF0CB1">
            <w:pPr>
              <w:rPr>
                <w:ins w:id="5598" w:author="Shiv Mangal Rahi" w:date="2020-01-02T14:55:00Z"/>
                <w:rFonts w:ascii="Calibri" w:eastAsia="Times New Roman" w:hAnsi="Calibri" w:cs="Calibri"/>
                <w:color w:val="000000"/>
                <w:sz w:val="20"/>
                <w:szCs w:val="20"/>
                <w:lang w:val="en-US"/>
              </w:rPr>
            </w:pPr>
            <w:ins w:id="5599"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1E8C0DC2" w14:textId="77777777" w:rsidR="006E4360" w:rsidRPr="00B828D1" w:rsidRDefault="006E4360" w:rsidP="00FF0CB1">
            <w:pPr>
              <w:rPr>
                <w:ins w:id="5600" w:author="Shiv Mangal Rahi" w:date="2020-01-02T14:55:00Z"/>
                <w:rFonts w:ascii="Calibri" w:eastAsia="Times New Roman" w:hAnsi="Calibri" w:cs="Calibri"/>
                <w:color w:val="000000"/>
                <w:sz w:val="20"/>
                <w:szCs w:val="20"/>
                <w:lang w:val="en-US"/>
              </w:rPr>
            </w:pPr>
            <w:ins w:id="5601" w:author="Shiv Mangal Rahi" w:date="2020-01-02T14:55:00Z">
              <w:r w:rsidRPr="00B828D1">
                <w:rPr>
                  <w:rFonts w:ascii="Calibri" w:eastAsia="Times New Roman" w:hAnsi="Calibri" w:cs="Calibri"/>
                  <w:color w:val="000000"/>
                  <w:sz w:val="20"/>
                  <w:szCs w:val="20"/>
                  <w:lang w:val="en-US"/>
                </w:rPr>
                <w:t>{Code}</w:t>
              </w:r>
            </w:ins>
          </w:p>
        </w:tc>
        <w:tc>
          <w:tcPr>
            <w:tcW w:w="823" w:type="pct"/>
            <w:tcBorders>
              <w:top w:val="nil"/>
              <w:left w:val="nil"/>
              <w:bottom w:val="single" w:sz="4" w:space="0" w:color="auto"/>
              <w:right w:val="single" w:sz="4" w:space="0" w:color="auto"/>
            </w:tcBorders>
            <w:shd w:val="clear" w:color="auto" w:fill="auto"/>
            <w:vAlign w:val="center"/>
            <w:hideMark/>
          </w:tcPr>
          <w:p w14:paraId="7DF87E6D" w14:textId="77777777" w:rsidR="006E4360" w:rsidRPr="00B828D1" w:rsidRDefault="006E4360" w:rsidP="00FF0CB1">
            <w:pPr>
              <w:rPr>
                <w:ins w:id="5602" w:author="Shiv Mangal Rahi" w:date="2020-01-02T14:55:00Z"/>
                <w:rFonts w:ascii="Calibri" w:eastAsia="Times New Roman" w:hAnsi="Calibri" w:cs="Calibri"/>
                <w:color w:val="000000"/>
                <w:sz w:val="20"/>
                <w:szCs w:val="20"/>
                <w:lang w:val="en-US"/>
              </w:rPr>
            </w:pPr>
            <w:ins w:id="5603"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41170938" w14:textId="77777777" w:rsidR="006E4360" w:rsidRPr="00B828D1" w:rsidRDefault="006E4360" w:rsidP="00FF0CB1">
            <w:pPr>
              <w:rPr>
                <w:ins w:id="5604" w:author="Shiv Mangal Rahi" w:date="2020-01-02T14:55:00Z"/>
                <w:rFonts w:ascii="Calibri" w:eastAsia="Times New Roman" w:hAnsi="Calibri" w:cs="Calibri"/>
                <w:color w:val="000000"/>
                <w:sz w:val="20"/>
                <w:szCs w:val="20"/>
                <w:lang w:val="en-US"/>
              </w:rPr>
            </w:pPr>
            <w:ins w:id="5605" w:author="Shiv Mangal Rahi" w:date="2020-01-02T14:55:00Z">
              <w:r w:rsidRPr="00B828D1">
                <w:rPr>
                  <w:rFonts w:ascii="Calibri" w:eastAsia="Times New Roman" w:hAnsi="Calibri" w:cs="Calibri"/>
                  <w:color w:val="000000"/>
                  <w:sz w:val="20"/>
                  <w:szCs w:val="20"/>
                  <w:lang w:val="en-US"/>
                </w:rPr>
                <w:t>{Code}</w:t>
              </w:r>
            </w:ins>
          </w:p>
        </w:tc>
        <w:tc>
          <w:tcPr>
            <w:tcW w:w="823" w:type="pct"/>
            <w:tcBorders>
              <w:top w:val="nil"/>
              <w:left w:val="nil"/>
              <w:bottom w:val="single" w:sz="4" w:space="0" w:color="auto"/>
              <w:right w:val="single" w:sz="4" w:space="0" w:color="auto"/>
            </w:tcBorders>
            <w:shd w:val="clear" w:color="auto" w:fill="auto"/>
            <w:vAlign w:val="center"/>
            <w:hideMark/>
          </w:tcPr>
          <w:p w14:paraId="2BC9794B" w14:textId="77777777" w:rsidR="006E4360" w:rsidRPr="00B828D1" w:rsidRDefault="006E4360" w:rsidP="00FF0CB1">
            <w:pPr>
              <w:rPr>
                <w:ins w:id="5606" w:author="Shiv Mangal Rahi" w:date="2020-01-02T14:55:00Z"/>
                <w:rFonts w:ascii="Calibri" w:eastAsia="Times New Roman" w:hAnsi="Calibri" w:cs="Calibri"/>
                <w:color w:val="000000"/>
                <w:sz w:val="20"/>
                <w:szCs w:val="20"/>
                <w:lang w:val="en-US"/>
              </w:rPr>
            </w:pPr>
            <w:ins w:id="5607" w:author="Shiv Mangal Rahi" w:date="2020-01-02T14:55:00Z">
              <w:r w:rsidRPr="00B828D1">
                <w:rPr>
                  <w:rFonts w:ascii="Calibri" w:eastAsia="Times New Roman" w:hAnsi="Calibri" w:cs="Calibri"/>
                  <w:color w:val="000000"/>
                  <w:sz w:val="20"/>
                  <w:szCs w:val="20"/>
                  <w:lang w:val="en-US"/>
                </w:rPr>
                <w:t>N/A</w:t>
              </w:r>
            </w:ins>
          </w:p>
        </w:tc>
      </w:tr>
      <w:tr w:rsidR="006E4360" w:rsidRPr="00B828D1" w14:paraId="09ED89F3" w14:textId="77777777" w:rsidTr="00FF0CB1">
        <w:trPr>
          <w:trHeight w:val="20"/>
          <w:ins w:id="5608"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6BA8A635" w14:textId="77777777" w:rsidR="006E4360" w:rsidRPr="00B828D1" w:rsidRDefault="006E4360" w:rsidP="00FF0CB1">
            <w:pPr>
              <w:rPr>
                <w:ins w:id="5609" w:author="Shiv Mangal Rahi" w:date="2020-01-02T14:55:00Z"/>
                <w:rFonts w:ascii="Calibri" w:eastAsia="Times New Roman" w:hAnsi="Calibri" w:cs="Calibri"/>
                <w:color w:val="000000"/>
                <w:sz w:val="20"/>
                <w:szCs w:val="20"/>
                <w:lang w:val="en-US"/>
              </w:rPr>
            </w:pPr>
            <w:ins w:id="5610" w:author="Shiv Mangal Rahi" w:date="2020-01-02T14:55:00Z">
              <w:r w:rsidRPr="00B828D1">
                <w:rPr>
                  <w:rFonts w:ascii="Calibri" w:eastAsia="Times New Roman" w:hAnsi="Calibri" w:cs="Calibri"/>
                  <w:color w:val="000000"/>
                  <w:sz w:val="20"/>
                  <w:szCs w:val="20"/>
                  <w:lang w:val="en-US"/>
                </w:rPr>
                <w:t>Show In Detail Tile</w:t>
              </w:r>
            </w:ins>
          </w:p>
        </w:tc>
        <w:tc>
          <w:tcPr>
            <w:tcW w:w="822" w:type="pct"/>
            <w:tcBorders>
              <w:top w:val="nil"/>
              <w:left w:val="nil"/>
              <w:bottom w:val="single" w:sz="4" w:space="0" w:color="auto"/>
              <w:right w:val="single" w:sz="4" w:space="0" w:color="auto"/>
            </w:tcBorders>
            <w:shd w:val="clear" w:color="auto" w:fill="auto"/>
            <w:vAlign w:val="center"/>
            <w:hideMark/>
          </w:tcPr>
          <w:p w14:paraId="3FFD28D4" w14:textId="77777777" w:rsidR="006E4360" w:rsidRPr="00B828D1" w:rsidRDefault="006E4360" w:rsidP="00FF0CB1">
            <w:pPr>
              <w:rPr>
                <w:ins w:id="5611" w:author="Shiv Mangal Rahi" w:date="2020-01-02T14:55:00Z"/>
                <w:rFonts w:ascii="Calibri" w:eastAsia="Times New Roman" w:hAnsi="Calibri" w:cs="Calibri"/>
                <w:color w:val="000000"/>
                <w:sz w:val="20"/>
                <w:szCs w:val="20"/>
                <w:lang w:val="en-US"/>
              </w:rPr>
            </w:pPr>
            <w:ins w:id="5612"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6E14244E" w14:textId="77777777" w:rsidR="006E4360" w:rsidRPr="00B828D1" w:rsidRDefault="006E4360" w:rsidP="00FF0CB1">
            <w:pPr>
              <w:rPr>
                <w:ins w:id="5613" w:author="Shiv Mangal Rahi" w:date="2020-01-02T14:55:00Z"/>
                <w:rFonts w:ascii="Calibri" w:eastAsia="Times New Roman" w:hAnsi="Calibri" w:cs="Calibri"/>
                <w:color w:val="000000"/>
                <w:sz w:val="20"/>
                <w:szCs w:val="20"/>
                <w:lang w:val="en-US"/>
              </w:rPr>
            </w:pPr>
            <w:ins w:id="5614"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15C1B5A1" w14:textId="77777777" w:rsidR="006E4360" w:rsidRPr="00B828D1" w:rsidRDefault="006E4360" w:rsidP="00FF0CB1">
            <w:pPr>
              <w:rPr>
                <w:ins w:id="5615" w:author="Shiv Mangal Rahi" w:date="2020-01-02T14:55:00Z"/>
                <w:rFonts w:ascii="Calibri" w:eastAsia="Times New Roman" w:hAnsi="Calibri" w:cs="Calibri"/>
                <w:color w:val="000000"/>
                <w:sz w:val="20"/>
                <w:szCs w:val="20"/>
                <w:lang w:val="en-US"/>
              </w:rPr>
            </w:pPr>
            <w:ins w:id="5616"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4361AD8A" w14:textId="77777777" w:rsidR="006E4360" w:rsidRPr="00B828D1" w:rsidRDefault="006E4360" w:rsidP="00FF0CB1">
            <w:pPr>
              <w:rPr>
                <w:ins w:id="5617" w:author="Shiv Mangal Rahi" w:date="2020-01-02T14:55:00Z"/>
                <w:rFonts w:ascii="Calibri" w:eastAsia="Times New Roman" w:hAnsi="Calibri" w:cs="Calibri"/>
                <w:color w:val="000000"/>
                <w:sz w:val="20"/>
                <w:szCs w:val="20"/>
                <w:lang w:val="en-US"/>
              </w:rPr>
            </w:pPr>
            <w:ins w:id="5618"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154B6EFD" w14:textId="77777777" w:rsidR="006E4360" w:rsidRPr="00B828D1" w:rsidRDefault="006E4360" w:rsidP="00FF0CB1">
            <w:pPr>
              <w:rPr>
                <w:ins w:id="5619" w:author="Shiv Mangal Rahi" w:date="2020-01-02T14:55:00Z"/>
                <w:rFonts w:ascii="Calibri" w:eastAsia="Times New Roman" w:hAnsi="Calibri" w:cs="Calibri"/>
                <w:color w:val="000000"/>
                <w:sz w:val="20"/>
                <w:szCs w:val="20"/>
                <w:lang w:val="en-US"/>
              </w:rPr>
            </w:pPr>
            <w:ins w:id="5620" w:author="Shiv Mangal Rahi" w:date="2020-01-02T14:55:00Z">
              <w:r w:rsidRPr="00B828D1">
                <w:rPr>
                  <w:rFonts w:ascii="Calibri" w:eastAsia="Times New Roman" w:hAnsi="Calibri" w:cs="Calibri"/>
                  <w:color w:val="000000"/>
                  <w:sz w:val="20"/>
                  <w:szCs w:val="20"/>
                  <w:lang w:val="en-US"/>
                </w:rPr>
                <w:t>TRUE</w:t>
              </w:r>
            </w:ins>
          </w:p>
        </w:tc>
      </w:tr>
      <w:tr w:rsidR="006E4360" w:rsidRPr="00B828D1" w14:paraId="1C556C75" w14:textId="77777777" w:rsidTr="00FF0CB1">
        <w:trPr>
          <w:trHeight w:val="20"/>
          <w:ins w:id="5621"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78D1DEEE" w14:textId="77777777" w:rsidR="006E4360" w:rsidRPr="00B828D1" w:rsidRDefault="006E4360" w:rsidP="00FF0CB1">
            <w:pPr>
              <w:rPr>
                <w:ins w:id="5622" w:author="Shiv Mangal Rahi" w:date="2020-01-02T14:55:00Z"/>
                <w:rFonts w:ascii="Calibri" w:eastAsia="Times New Roman" w:hAnsi="Calibri" w:cs="Calibri"/>
                <w:color w:val="000000"/>
                <w:sz w:val="20"/>
                <w:szCs w:val="20"/>
                <w:lang w:val="en-US"/>
              </w:rPr>
            </w:pPr>
            <w:ins w:id="5623" w:author="Shiv Mangal Rahi" w:date="2020-01-02T14:55:00Z">
              <w:r w:rsidRPr="00B828D1">
                <w:rPr>
                  <w:rFonts w:ascii="Calibri" w:eastAsia="Times New Roman" w:hAnsi="Calibri" w:cs="Calibri"/>
                  <w:color w:val="000000"/>
                  <w:sz w:val="20"/>
                  <w:szCs w:val="20"/>
                  <w:lang w:val="en-US"/>
                </w:rPr>
                <w:t>Is Editable</w:t>
              </w:r>
            </w:ins>
          </w:p>
        </w:tc>
        <w:tc>
          <w:tcPr>
            <w:tcW w:w="822" w:type="pct"/>
            <w:tcBorders>
              <w:top w:val="nil"/>
              <w:left w:val="nil"/>
              <w:bottom w:val="single" w:sz="4" w:space="0" w:color="auto"/>
              <w:right w:val="single" w:sz="4" w:space="0" w:color="auto"/>
            </w:tcBorders>
            <w:shd w:val="clear" w:color="auto" w:fill="auto"/>
            <w:vAlign w:val="center"/>
            <w:hideMark/>
          </w:tcPr>
          <w:p w14:paraId="26623E62" w14:textId="77777777" w:rsidR="006E4360" w:rsidRPr="00B828D1" w:rsidRDefault="006E4360" w:rsidP="00FF0CB1">
            <w:pPr>
              <w:rPr>
                <w:ins w:id="5624" w:author="Shiv Mangal Rahi" w:date="2020-01-02T14:55:00Z"/>
                <w:rFonts w:ascii="Calibri" w:eastAsia="Times New Roman" w:hAnsi="Calibri" w:cs="Calibri"/>
                <w:color w:val="000000"/>
                <w:sz w:val="20"/>
                <w:szCs w:val="20"/>
                <w:lang w:val="en-US"/>
              </w:rPr>
            </w:pPr>
            <w:ins w:id="5625"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21FFFB10" w14:textId="77777777" w:rsidR="006E4360" w:rsidRPr="00B828D1" w:rsidRDefault="006E4360" w:rsidP="00FF0CB1">
            <w:pPr>
              <w:rPr>
                <w:ins w:id="5626" w:author="Shiv Mangal Rahi" w:date="2020-01-02T14:55:00Z"/>
                <w:rFonts w:ascii="Calibri" w:eastAsia="Times New Roman" w:hAnsi="Calibri" w:cs="Calibri"/>
                <w:color w:val="000000"/>
                <w:sz w:val="20"/>
                <w:szCs w:val="20"/>
                <w:lang w:val="en-US"/>
              </w:rPr>
            </w:pPr>
            <w:ins w:id="5627"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744F56E5" w14:textId="77777777" w:rsidR="006E4360" w:rsidRPr="00B828D1" w:rsidRDefault="006E4360" w:rsidP="00FF0CB1">
            <w:pPr>
              <w:rPr>
                <w:ins w:id="5628" w:author="Shiv Mangal Rahi" w:date="2020-01-02T14:55:00Z"/>
                <w:rFonts w:ascii="Calibri" w:eastAsia="Times New Roman" w:hAnsi="Calibri" w:cs="Calibri"/>
                <w:color w:val="000000"/>
                <w:sz w:val="20"/>
                <w:szCs w:val="20"/>
                <w:lang w:val="en-US"/>
              </w:rPr>
            </w:pPr>
            <w:ins w:id="5629"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22C59757" w14:textId="77777777" w:rsidR="006E4360" w:rsidRPr="00B828D1" w:rsidRDefault="006E4360" w:rsidP="00FF0CB1">
            <w:pPr>
              <w:rPr>
                <w:ins w:id="5630" w:author="Shiv Mangal Rahi" w:date="2020-01-02T14:55:00Z"/>
                <w:rFonts w:ascii="Calibri" w:eastAsia="Times New Roman" w:hAnsi="Calibri" w:cs="Calibri"/>
                <w:color w:val="000000"/>
                <w:sz w:val="20"/>
                <w:szCs w:val="20"/>
                <w:lang w:val="en-US"/>
              </w:rPr>
            </w:pPr>
            <w:ins w:id="5631"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114B99BC" w14:textId="77777777" w:rsidR="006E4360" w:rsidRPr="00B828D1" w:rsidRDefault="006E4360" w:rsidP="00FF0CB1">
            <w:pPr>
              <w:rPr>
                <w:ins w:id="5632" w:author="Shiv Mangal Rahi" w:date="2020-01-02T14:55:00Z"/>
                <w:rFonts w:ascii="Calibri" w:eastAsia="Times New Roman" w:hAnsi="Calibri" w:cs="Calibri"/>
                <w:color w:val="000000"/>
                <w:sz w:val="20"/>
                <w:szCs w:val="20"/>
                <w:lang w:val="en-US"/>
              </w:rPr>
            </w:pPr>
            <w:ins w:id="5633" w:author="Shiv Mangal Rahi" w:date="2020-01-02T14:55:00Z">
              <w:r w:rsidRPr="00B828D1">
                <w:rPr>
                  <w:rFonts w:ascii="Calibri" w:eastAsia="Times New Roman" w:hAnsi="Calibri" w:cs="Calibri"/>
                  <w:color w:val="000000"/>
                  <w:sz w:val="20"/>
                  <w:szCs w:val="20"/>
                  <w:lang w:val="en-US"/>
                </w:rPr>
                <w:t>FALSE</w:t>
              </w:r>
            </w:ins>
          </w:p>
        </w:tc>
      </w:tr>
      <w:tr w:rsidR="006E4360" w:rsidRPr="00B828D1" w14:paraId="192FE130" w14:textId="77777777" w:rsidTr="00FF0CB1">
        <w:trPr>
          <w:trHeight w:val="20"/>
          <w:ins w:id="5634"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142E8FF6" w14:textId="77777777" w:rsidR="006E4360" w:rsidRPr="00B828D1" w:rsidRDefault="006E4360" w:rsidP="00FF0CB1">
            <w:pPr>
              <w:rPr>
                <w:ins w:id="5635" w:author="Shiv Mangal Rahi" w:date="2020-01-02T14:55:00Z"/>
                <w:rFonts w:ascii="Calibri" w:eastAsia="Times New Roman" w:hAnsi="Calibri" w:cs="Calibri"/>
                <w:color w:val="000000"/>
                <w:sz w:val="20"/>
                <w:szCs w:val="20"/>
                <w:lang w:val="en-US"/>
              </w:rPr>
            </w:pPr>
            <w:ins w:id="5636" w:author="Shiv Mangal Rahi" w:date="2020-01-02T14:55:00Z">
              <w:r w:rsidRPr="00B828D1">
                <w:rPr>
                  <w:rFonts w:ascii="Calibri" w:eastAsia="Times New Roman" w:hAnsi="Calibri" w:cs="Calibri"/>
                  <w:color w:val="000000"/>
                  <w:sz w:val="20"/>
                  <w:szCs w:val="20"/>
                  <w:lang w:val="en-US"/>
                </w:rPr>
                <w:t>Is Listable</w:t>
              </w:r>
            </w:ins>
          </w:p>
        </w:tc>
        <w:tc>
          <w:tcPr>
            <w:tcW w:w="822" w:type="pct"/>
            <w:tcBorders>
              <w:top w:val="nil"/>
              <w:left w:val="nil"/>
              <w:bottom w:val="single" w:sz="4" w:space="0" w:color="auto"/>
              <w:right w:val="single" w:sz="4" w:space="0" w:color="auto"/>
            </w:tcBorders>
            <w:shd w:val="clear" w:color="auto" w:fill="auto"/>
            <w:vAlign w:val="center"/>
            <w:hideMark/>
          </w:tcPr>
          <w:p w14:paraId="59558078" w14:textId="77777777" w:rsidR="006E4360" w:rsidRPr="00B828D1" w:rsidRDefault="006E4360" w:rsidP="00FF0CB1">
            <w:pPr>
              <w:rPr>
                <w:ins w:id="5637" w:author="Shiv Mangal Rahi" w:date="2020-01-02T14:55:00Z"/>
                <w:rFonts w:ascii="Calibri" w:eastAsia="Times New Roman" w:hAnsi="Calibri" w:cs="Calibri"/>
                <w:color w:val="000000"/>
                <w:sz w:val="20"/>
                <w:szCs w:val="20"/>
                <w:lang w:val="en-US"/>
              </w:rPr>
            </w:pPr>
            <w:ins w:id="5638"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402E6CF6" w14:textId="77777777" w:rsidR="006E4360" w:rsidRPr="00B828D1" w:rsidRDefault="006E4360" w:rsidP="00FF0CB1">
            <w:pPr>
              <w:rPr>
                <w:ins w:id="5639" w:author="Shiv Mangal Rahi" w:date="2020-01-02T14:55:00Z"/>
                <w:rFonts w:ascii="Calibri" w:eastAsia="Times New Roman" w:hAnsi="Calibri" w:cs="Calibri"/>
                <w:color w:val="000000"/>
                <w:sz w:val="20"/>
                <w:szCs w:val="20"/>
                <w:lang w:val="en-US"/>
              </w:rPr>
            </w:pPr>
            <w:ins w:id="5640"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5016EC63" w14:textId="77777777" w:rsidR="006E4360" w:rsidRPr="00B828D1" w:rsidRDefault="006E4360" w:rsidP="00FF0CB1">
            <w:pPr>
              <w:rPr>
                <w:ins w:id="5641" w:author="Shiv Mangal Rahi" w:date="2020-01-02T14:55:00Z"/>
                <w:rFonts w:ascii="Calibri" w:eastAsia="Times New Roman" w:hAnsi="Calibri" w:cs="Calibri"/>
                <w:color w:val="000000"/>
                <w:sz w:val="20"/>
                <w:szCs w:val="20"/>
                <w:lang w:val="en-US"/>
              </w:rPr>
            </w:pPr>
            <w:ins w:id="5642"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1A7775B2" w14:textId="77777777" w:rsidR="006E4360" w:rsidRPr="00B828D1" w:rsidRDefault="006E4360" w:rsidP="00FF0CB1">
            <w:pPr>
              <w:rPr>
                <w:ins w:id="5643" w:author="Shiv Mangal Rahi" w:date="2020-01-02T14:55:00Z"/>
                <w:rFonts w:ascii="Calibri" w:eastAsia="Times New Roman" w:hAnsi="Calibri" w:cs="Calibri"/>
                <w:color w:val="000000"/>
                <w:sz w:val="20"/>
                <w:szCs w:val="20"/>
                <w:lang w:val="en-US"/>
              </w:rPr>
            </w:pPr>
            <w:ins w:id="5644"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73EAFE6F" w14:textId="77777777" w:rsidR="006E4360" w:rsidRPr="00B828D1" w:rsidRDefault="006E4360" w:rsidP="00FF0CB1">
            <w:pPr>
              <w:rPr>
                <w:ins w:id="5645" w:author="Shiv Mangal Rahi" w:date="2020-01-02T14:55:00Z"/>
                <w:rFonts w:ascii="Calibri" w:eastAsia="Times New Roman" w:hAnsi="Calibri" w:cs="Calibri"/>
                <w:color w:val="000000"/>
                <w:sz w:val="20"/>
                <w:szCs w:val="20"/>
                <w:lang w:val="en-US"/>
              </w:rPr>
            </w:pPr>
            <w:ins w:id="5646" w:author="Shiv Mangal Rahi" w:date="2020-01-02T14:55:00Z">
              <w:r w:rsidRPr="00B828D1">
                <w:rPr>
                  <w:rFonts w:ascii="Calibri" w:eastAsia="Times New Roman" w:hAnsi="Calibri" w:cs="Calibri"/>
                  <w:color w:val="000000"/>
                  <w:sz w:val="20"/>
                  <w:szCs w:val="20"/>
                  <w:lang w:val="en-US"/>
                </w:rPr>
                <w:t>FALSE</w:t>
              </w:r>
            </w:ins>
          </w:p>
        </w:tc>
      </w:tr>
      <w:tr w:rsidR="006E4360" w:rsidRPr="00B828D1" w14:paraId="5537571D" w14:textId="77777777" w:rsidTr="00FF0CB1">
        <w:trPr>
          <w:trHeight w:val="20"/>
          <w:ins w:id="5647"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5CDEA176" w14:textId="77777777" w:rsidR="006E4360" w:rsidRPr="00B828D1" w:rsidRDefault="006E4360" w:rsidP="00FF0CB1">
            <w:pPr>
              <w:rPr>
                <w:ins w:id="5648" w:author="Shiv Mangal Rahi" w:date="2020-01-02T14:55:00Z"/>
                <w:rFonts w:ascii="Calibri" w:eastAsia="Times New Roman" w:hAnsi="Calibri" w:cs="Calibri"/>
                <w:color w:val="000000"/>
                <w:sz w:val="20"/>
                <w:szCs w:val="20"/>
                <w:lang w:val="en-US"/>
              </w:rPr>
            </w:pPr>
            <w:ins w:id="5649" w:author="Shiv Mangal Rahi" w:date="2020-01-02T14:55:00Z">
              <w:r w:rsidRPr="00B828D1">
                <w:rPr>
                  <w:rFonts w:ascii="Calibri" w:eastAsia="Times New Roman" w:hAnsi="Calibri" w:cs="Calibri"/>
                  <w:color w:val="000000"/>
                  <w:sz w:val="20"/>
                  <w:szCs w:val="20"/>
                  <w:lang w:val="en-US"/>
                </w:rPr>
                <w:t>Is Required</w:t>
              </w:r>
            </w:ins>
          </w:p>
        </w:tc>
        <w:tc>
          <w:tcPr>
            <w:tcW w:w="822" w:type="pct"/>
            <w:tcBorders>
              <w:top w:val="nil"/>
              <w:left w:val="nil"/>
              <w:bottom w:val="single" w:sz="4" w:space="0" w:color="auto"/>
              <w:right w:val="single" w:sz="4" w:space="0" w:color="auto"/>
            </w:tcBorders>
            <w:shd w:val="clear" w:color="auto" w:fill="auto"/>
            <w:vAlign w:val="center"/>
            <w:hideMark/>
          </w:tcPr>
          <w:p w14:paraId="63E52074" w14:textId="77777777" w:rsidR="006E4360" w:rsidRPr="00B828D1" w:rsidRDefault="006E4360" w:rsidP="00FF0CB1">
            <w:pPr>
              <w:rPr>
                <w:ins w:id="5650" w:author="Shiv Mangal Rahi" w:date="2020-01-02T14:55:00Z"/>
                <w:rFonts w:ascii="Calibri" w:eastAsia="Times New Roman" w:hAnsi="Calibri" w:cs="Calibri"/>
                <w:color w:val="000000"/>
                <w:sz w:val="20"/>
                <w:szCs w:val="20"/>
                <w:lang w:val="en-US"/>
              </w:rPr>
            </w:pPr>
            <w:ins w:id="5651"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681AF441" w14:textId="77777777" w:rsidR="006E4360" w:rsidRPr="00B828D1" w:rsidRDefault="006E4360" w:rsidP="00FF0CB1">
            <w:pPr>
              <w:rPr>
                <w:ins w:id="5652" w:author="Shiv Mangal Rahi" w:date="2020-01-02T14:55:00Z"/>
                <w:rFonts w:ascii="Calibri" w:eastAsia="Times New Roman" w:hAnsi="Calibri" w:cs="Calibri"/>
                <w:color w:val="000000"/>
                <w:sz w:val="20"/>
                <w:szCs w:val="20"/>
                <w:lang w:val="en-US"/>
              </w:rPr>
            </w:pPr>
            <w:ins w:id="5653" w:author="Shiv Mangal Rahi" w:date="2020-01-02T14:55:00Z">
              <w:r>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6D1953F4" w14:textId="77777777" w:rsidR="006E4360" w:rsidRPr="00B828D1" w:rsidRDefault="006E4360" w:rsidP="00FF0CB1">
            <w:pPr>
              <w:rPr>
                <w:ins w:id="5654" w:author="Shiv Mangal Rahi" w:date="2020-01-02T14:55:00Z"/>
                <w:rFonts w:ascii="Calibri" w:eastAsia="Times New Roman" w:hAnsi="Calibri" w:cs="Calibri"/>
                <w:color w:val="000000"/>
                <w:sz w:val="20"/>
                <w:szCs w:val="20"/>
                <w:lang w:val="en-US"/>
              </w:rPr>
            </w:pPr>
            <w:ins w:id="5655" w:author="Shiv Mangal Rahi" w:date="2020-01-02T14:55:00Z">
              <w:r>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7FB69885" w14:textId="77777777" w:rsidR="006E4360" w:rsidRPr="00B828D1" w:rsidRDefault="006E4360" w:rsidP="00FF0CB1">
            <w:pPr>
              <w:rPr>
                <w:ins w:id="5656" w:author="Shiv Mangal Rahi" w:date="2020-01-02T14:55:00Z"/>
                <w:rFonts w:ascii="Calibri" w:eastAsia="Times New Roman" w:hAnsi="Calibri" w:cs="Calibri"/>
                <w:color w:val="000000"/>
                <w:sz w:val="20"/>
                <w:szCs w:val="20"/>
                <w:lang w:val="en-US"/>
              </w:rPr>
            </w:pPr>
            <w:ins w:id="5657"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1B062147" w14:textId="77777777" w:rsidR="006E4360" w:rsidRPr="00B828D1" w:rsidRDefault="006E4360" w:rsidP="00FF0CB1">
            <w:pPr>
              <w:rPr>
                <w:ins w:id="5658" w:author="Shiv Mangal Rahi" w:date="2020-01-02T14:55:00Z"/>
                <w:rFonts w:ascii="Calibri" w:eastAsia="Times New Roman" w:hAnsi="Calibri" w:cs="Calibri"/>
                <w:color w:val="000000"/>
                <w:sz w:val="20"/>
                <w:szCs w:val="20"/>
                <w:lang w:val="en-US"/>
              </w:rPr>
            </w:pPr>
            <w:ins w:id="5659" w:author="Shiv Mangal Rahi" w:date="2020-01-02T14:55:00Z">
              <w:r w:rsidRPr="00B828D1">
                <w:rPr>
                  <w:rFonts w:ascii="Calibri" w:eastAsia="Times New Roman" w:hAnsi="Calibri" w:cs="Calibri"/>
                  <w:color w:val="000000"/>
                  <w:sz w:val="20"/>
                  <w:szCs w:val="20"/>
                  <w:lang w:val="en-US"/>
                </w:rPr>
                <w:t>FALSE</w:t>
              </w:r>
            </w:ins>
          </w:p>
        </w:tc>
      </w:tr>
      <w:tr w:rsidR="006E4360" w:rsidRPr="00B828D1" w14:paraId="3E4F0D38" w14:textId="77777777" w:rsidTr="00FF0CB1">
        <w:trPr>
          <w:trHeight w:val="20"/>
          <w:ins w:id="5660"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4715E7D3" w14:textId="77777777" w:rsidR="006E4360" w:rsidRPr="00B828D1" w:rsidRDefault="006E4360" w:rsidP="00FF0CB1">
            <w:pPr>
              <w:rPr>
                <w:ins w:id="5661" w:author="Shiv Mangal Rahi" w:date="2020-01-02T14:55:00Z"/>
                <w:rFonts w:ascii="Calibri" w:eastAsia="Times New Roman" w:hAnsi="Calibri" w:cs="Calibri"/>
                <w:color w:val="000000"/>
                <w:sz w:val="20"/>
                <w:szCs w:val="20"/>
                <w:lang w:val="en-US"/>
              </w:rPr>
            </w:pPr>
            <w:ins w:id="5662" w:author="Shiv Mangal Rahi" w:date="2020-01-02T14:55:00Z">
              <w:r w:rsidRPr="00B828D1">
                <w:rPr>
                  <w:rFonts w:ascii="Calibri" w:eastAsia="Times New Roman" w:hAnsi="Calibri" w:cs="Calibri"/>
                  <w:color w:val="000000"/>
                  <w:sz w:val="20"/>
                  <w:szCs w:val="20"/>
                  <w:lang w:val="en-US"/>
                </w:rPr>
                <w:t>Part of Key</w:t>
              </w:r>
            </w:ins>
          </w:p>
        </w:tc>
        <w:tc>
          <w:tcPr>
            <w:tcW w:w="822" w:type="pct"/>
            <w:tcBorders>
              <w:top w:val="nil"/>
              <w:left w:val="nil"/>
              <w:bottom w:val="single" w:sz="4" w:space="0" w:color="auto"/>
              <w:right w:val="single" w:sz="4" w:space="0" w:color="auto"/>
            </w:tcBorders>
            <w:shd w:val="clear" w:color="auto" w:fill="auto"/>
            <w:vAlign w:val="center"/>
            <w:hideMark/>
          </w:tcPr>
          <w:p w14:paraId="2E6B5FE5" w14:textId="77777777" w:rsidR="006E4360" w:rsidRPr="00B828D1" w:rsidRDefault="006E4360" w:rsidP="00FF0CB1">
            <w:pPr>
              <w:rPr>
                <w:ins w:id="5663" w:author="Shiv Mangal Rahi" w:date="2020-01-02T14:55:00Z"/>
                <w:rFonts w:ascii="Calibri" w:eastAsia="Times New Roman" w:hAnsi="Calibri" w:cs="Calibri"/>
                <w:color w:val="000000"/>
                <w:sz w:val="20"/>
                <w:szCs w:val="20"/>
                <w:lang w:val="en-US"/>
              </w:rPr>
            </w:pPr>
            <w:ins w:id="5664" w:author="Shiv Mangal Rahi" w:date="2020-01-02T14:55:00Z">
              <w:r w:rsidRPr="00B828D1">
                <w:rPr>
                  <w:rFonts w:ascii="Calibri" w:eastAsia="Times New Roman" w:hAnsi="Calibri" w:cs="Calibri"/>
                  <w:color w:val="000000"/>
                  <w:sz w:val="20"/>
                  <w:szCs w:val="20"/>
                  <w:lang w:val="en-US"/>
                </w:rPr>
                <w:t>TRUE</w:t>
              </w:r>
            </w:ins>
          </w:p>
        </w:tc>
        <w:tc>
          <w:tcPr>
            <w:tcW w:w="823" w:type="pct"/>
            <w:tcBorders>
              <w:top w:val="nil"/>
              <w:left w:val="nil"/>
              <w:bottom w:val="single" w:sz="4" w:space="0" w:color="auto"/>
              <w:right w:val="single" w:sz="4" w:space="0" w:color="auto"/>
            </w:tcBorders>
            <w:shd w:val="clear" w:color="auto" w:fill="auto"/>
            <w:vAlign w:val="center"/>
            <w:hideMark/>
          </w:tcPr>
          <w:p w14:paraId="684AB0A7" w14:textId="77777777" w:rsidR="006E4360" w:rsidRPr="00B828D1" w:rsidRDefault="006E4360" w:rsidP="00FF0CB1">
            <w:pPr>
              <w:rPr>
                <w:ins w:id="5665" w:author="Shiv Mangal Rahi" w:date="2020-01-02T14:55:00Z"/>
                <w:rFonts w:ascii="Calibri" w:eastAsia="Times New Roman" w:hAnsi="Calibri" w:cs="Calibri"/>
                <w:color w:val="000000"/>
                <w:sz w:val="20"/>
                <w:szCs w:val="20"/>
                <w:lang w:val="en-US"/>
              </w:rPr>
            </w:pPr>
            <w:ins w:id="5666"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1467D60E" w14:textId="77777777" w:rsidR="006E4360" w:rsidRPr="00B828D1" w:rsidRDefault="006E4360" w:rsidP="00FF0CB1">
            <w:pPr>
              <w:rPr>
                <w:ins w:id="5667" w:author="Shiv Mangal Rahi" w:date="2020-01-02T14:55:00Z"/>
                <w:rFonts w:ascii="Calibri" w:eastAsia="Times New Roman" w:hAnsi="Calibri" w:cs="Calibri"/>
                <w:color w:val="000000"/>
                <w:sz w:val="20"/>
                <w:szCs w:val="20"/>
                <w:lang w:val="en-US"/>
              </w:rPr>
            </w:pPr>
            <w:ins w:id="5668"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6E8B9353" w14:textId="77777777" w:rsidR="006E4360" w:rsidRPr="00B828D1" w:rsidRDefault="006E4360" w:rsidP="00FF0CB1">
            <w:pPr>
              <w:rPr>
                <w:ins w:id="5669" w:author="Shiv Mangal Rahi" w:date="2020-01-02T14:55:00Z"/>
                <w:rFonts w:ascii="Calibri" w:eastAsia="Times New Roman" w:hAnsi="Calibri" w:cs="Calibri"/>
                <w:color w:val="000000"/>
                <w:sz w:val="20"/>
                <w:szCs w:val="20"/>
                <w:lang w:val="en-US"/>
              </w:rPr>
            </w:pPr>
            <w:ins w:id="5670"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7B9FD8DA" w14:textId="77777777" w:rsidR="006E4360" w:rsidRPr="00B828D1" w:rsidRDefault="006E4360" w:rsidP="00FF0CB1">
            <w:pPr>
              <w:rPr>
                <w:ins w:id="5671" w:author="Shiv Mangal Rahi" w:date="2020-01-02T14:55:00Z"/>
                <w:rFonts w:ascii="Calibri" w:eastAsia="Times New Roman" w:hAnsi="Calibri" w:cs="Calibri"/>
                <w:color w:val="000000"/>
                <w:sz w:val="20"/>
                <w:szCs w:val="20"/>
                <w:lang w:val="en-US"/>
              </w:rPr>
            </w:pPr>
            <w:ins w:id="5672" w:author="Shiv Mangal Rahi" w:date="2020-01-02T14:55:00Z">
              <w:r w:rsidRPr="00B828D1">
                <w:rPr>
                  <w:rFonts w:ascii="Calibri" w:eastAsia="Times New Roman" w:hAnsi="Calibri" w:cs="Calibri"/>
                  <w:color w:val="000000"/>
                  <w:sz w:val="20"/>
                  <w:szCs w:val="20"/>
                  <w:lang w:val="en-US"/>
                </w:rPr>
                <w:t>FALSE</w:t>
              </w:r>
            </w:ins>
          </w:p>
        </w:tc>
      </w:tr>
      <w:tr w:rsidR="006E4360" w:rsidRPr="00B828D1" w14:paraId="061DE036" w14:textId="77777777" w:rsidTr="00FF0CB1">
        <w:trPr>
          <w:trHeight w:val="20"/>
          <w:ins w:id="5673"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79BAF814" w14:textId="77777777" w:rsidR="006E4360" w:rsidRPr="00B828D1" w:rsidRDefault="006E4360" w:rsidP="00FF0CB1">
            <w:pPr>
              <w:rPr>
                <w:ins w:id="5674" w:author="Shiv Mangal Rahi" w:date="2020-01-02T14:55:00Z"/>
                <w:rFonts w:ascii="Calibri" w:eastAsia="Times New Roman" w:hAnsi="Calibri" w:cs="Calibri"/>
                <w:color w:val="000000"/>
                <w:sz w:val="20"/>
                <w:szCs w:val="20"/>
                <w:lang w:val="en-US"/>
              </w:rPr>
            </w:pPr>
            <w:ins w:id="5675" w:author="Shiv Mangal Rahi" w:date="2020-01-02T14:55:00Z">
              <w:r w:rsidRPr="00B828D1">
                <w:rPr>
                  <w:rFonts w:ascii="Calibri" w:eastAsia="Times New Roman" w:hAnsi="Calibri" w:cs="Calibri"/>
                  <w:color w:val="000000"/>
                  <w:sz w:val="20"/>
                  <w:szCs w:val="20"/>
                  <w:lang w:val="en-US"/>
                </w:rPr>
                <w:t>Show As Top Level Filter</w:t>
              </w:r>
            </w:ins>
          </w:p>
        </w:tc>
        <w:tc>
          <w:tcPr>
            <w:tcW w:w="822" w:type="pct"/>
            <w:tcBorders>
              <w:top w:val="nil"/>
              <w:left w:val="nil"/>
              <w:bottom w:val="single" w:sz="4" w:space="0" w:color="auto"/>
              <w:right w:val="single" w:sz="4" w:space="0" w:color="auto"/>
            </w:tcBorders>
            <w:shd w:val="clear" w:color="auto" w:fill="auto"/>
            <w:vAlign w:val="center"/>
            <w:hideMark/>
          </w:tcPr>
          <w:p w14:paraId="14CC1632" w14:textId="77777777" w:rsidR="006E4360" w:rsidRPr="00B828D1" w:rsidRDefault="006E4360" w:rsidP="00FF0CB1">
            <w:pPr>
              <w:rPr>
                <w:ins w:id="5676" w:author="Shiv Mangal Rahi" w:date="2020-01-02T14:55:00Z"/>
                <w:rFonts w:ascii="Calibri" w:eastAsia="Times New Roman" w:hAnsi="Calibri" w:cs="Calibri"/>
                <w:color w:val="000000"/>
                <w:sz w:val="20"/>
                <w:szCs w:val="20"/>
                <w:lang w:val="en-US"/>
              </w:rPr>
            </w:pPr>
            <w:ins w:id="5677"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747C4A9C" w14:textId="77777777" w:rsidR="006E4360" w:rsidRPr="00B828D1" w:rsidRDefault="006E4360" w:rsidP="00FF0CB1">
            <w:pPr>
              <w:rPr>
                <w:ins w:id="5678" w:author="Shiv Mangal Rahi" w:date="2020-01-02T14:55:00Z"/>
                <w:rFonts w:ascii="Calibri" w:eastAsia="Times New Roman" w:hAnsi="Calibri" w:cs="Calibri"/>
                <w:color w:val="000000"/>
                <w:sz w:val="20"/>
                <w:szCs w:val="20"/>
                <w:lang w:val="en-US"/>
              </w:rPr>
            </w:pPr>
            <w:ins w:id="5679"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5F4749B1" w14:textId="77777777" w:rsidR="006E4360" w:rsidRPr="00B828D1" w:rsidRDefault="006E4360" w:rsidP="00FF0CB1">
            <w:pPr>
              <w:rPr>
                <w:ins w:id="5680" w:author="Shiv Mangal Rahi" w:date="2020-01-02T14:55:00Z"/>
                <w:rFonts w:ascii="Calibri" w:eastAsia="Times New Roman" w:hAnsi="Calibri" w:cs="Calibri"/>
                <w:color w:val="000000"/>
                <w:sz w:val="20"/>
                <w:szCs w:val="20"/>
                <w:lang w:val="en-US"/>
              </w:rPr>
            </w:pPr>
            <w:ins w:id="5681"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4CE2F16D" w14:textId="77777777" w:rsidR="006E4360" w:rsidRPr="00B828D1" w:rsidRDefault="006E4360" w:rsidP="00FF0CB1">
            <w:pPr>
              <w:rPr>
                <w:ins w:id="5682" w:author="Shiv Mangal Rahi" w:date="2020-01-02T14:55:00Z"/>
                <w:rFonts w:ascii="Calibri" w:eastAsia="Times New Roman" w:hAnsi="Calibri" w:cs="Calibri"/>
                <w:color w:val="000000"/>
                <w:sz w:val="20"/>
                <w:szCs w:val="20"/>
                <w:lang w:val="en-US"/>
              </w:rPr>
            </w:pPr>
            <w:ins w:id="5683"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3954D28B" w14:textId="77777777" w:rsidR="006E4360" w:rsidRPr="00B828D1" w:rsidRDefault="006E4360" w:rsidP="00FF0CB1">
            <w:pPr>
              <w:rPr>
                <w:ins w:id="5684" w:author="Shiv Mangal Rahi" w:date="2020-01-02T14:55:00Z"/>
                <w:rFonts w:ascii="Calibri" w:eastAsia="Times New Roman" w:hAnsi="Calibri" w:cs="Calibri"/>
                <w:color w:val="000000"/>
                <w:sz w:val="20"/>
                <w:szCs w:val="20"/>
                <w:lang w:val="en-US"/>
              </w:rPr>
            </w:pPr>
            <w:ins w:id="5685" w:author="Shiv Mangal Rahi" w:date="2020-01-02T14:55:00Z">
              <w:r w:rsidRPr="00B828D1">
                <w:rPr>
                  <w:rFonts w:ascii="Calibri" w:eastAsia="Times New Roman" w:hAnsi="Calibri" w:cs="Calibri"/>
                  <w:color w:val="000000"/>
                  <w:sz w:val="20"/>
                  <w:szCs w:val="20"/>
                  <w:lang w:val="en-US"/>
                </w:rPr>
                <w:t>N/A</w:t>
              </w:r>
            </w:ins>
          </w:p>
        </w:tc>
      </w:tr>
      <w:tr w:rsidR="006E4360" w:rsidRPr="00B828D1" w14:paraId="0F96FF1D" w14:textId="77777777" w:rsidTr="00FF0CB1">
        <w:trPr>
          <w:trHeight w:val="20"/>
          <w:ins w:id="5686"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432F368F" w14:textId="77777777" w:rsidR="006E4360" w:rsidRPr="00B828D1" w:rsidRDefault="006E4360" w:rsidP="00FF0CB1">
            <w:pPr>
              <w:rPr>
                <w:ins w:id="5687" w:author="Shiv Mangal Rahi" w:date="2020-01-02T14:55:00Z"/>
                <w:rFonts w:ascii="Calibri" w:eastAsia="Times New Roman" w:hAnsi="Calibri" w:cs="Calibri"/>
                <w:color w:val="000000"/>
                <w:sz w:val="20"/>
                <w:szCs w:val="20"/>
                <w:lang w:val="en-US"/>
              </w:rPr>
            </w:pPr>
            <w:ins w:id="5688" w:author="Shiv Mangal Rahi" w:date="2020-01-02T14:55:00Z">
              <w:r w:rsidRPr="00B828D1">
                <w:rPr>
                  <w:rFonts w:ascii="Calibri" w:eastAsia="Times New Roman" w:hAnsi="Calibri" w:cs="Calibri"/>
                  <w:color w:val="000000"/>
                  <w:sz w:val="20"/>
                  <w:szCs w:val="20"/>
                  <w:lang w:val="en-US"/>
                </w:rPr>
                <w:t>Allow Multiple Items</w:t>
              </w:r>
            </w:ins>
          </w:p>
        </w:tc>
        <w:tc>
          <w:tcPr>
            <w:tcW w:w="822" w:type="pct"/>
            <w:tcBorders>
              <w:top w:val="nil"/>
              <w:left w:val="nil"/>
              <w:bottom w:val="single" w:sz="4" w:space="0" w:color="auto"/>
              <w:right w:val="single" w:sz="4" w:space="0" w:color="auto"/>
            </w:tcBorders>
            <w:shd w:val="clear" w:color="auto" w:fill="auto"/>
            <w:vAlign w:val="center"/>
            <w:hideMark/>
          </w:tcPr>
          <w:p w14:paraId="054CD59C" w14:textId="77777777" w:rsidR="006E4360" w:rsidRPr="00B828D1" w:rsidRDefault="006E4360" w:rsidP="00FF0CB1">
            <w:pPr>
              <w:rPr>
                <w:ins w:id="5689" w:author="Shiv Mangal Rahi" w:date="2020-01-02T14:55:00Z"/>
                <w:rFonts w:ascii="Calibri" w:eastAsia="Times New Roman" w:hAnsi="Calibri" w:cs="Calibri"/>
                <w:color w:val="000000"/>
                <w:sz w:val="20"/>
                <w:szCs w:val="20"/>
                <w:lang w:val="en-US"/>
              </w:rPr>
            </w:pPr>
            <w:ins w:id="5690"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6FAB63FD" w14:textId="77777777" w:rsidR="006E4360" w:rsidRPr="00B828D1" w:rsidRDefault="006E4360" w:rsidP="00FF0CB1">
            <w:pPr>
              <w:rPr>
                <w:ins w:id="5691" w:author="Shiv Mangal Rahi" w:date="2020-01-02T14:55:00Z"/>
                <w:rFonts w:ascii="Calibri" w:eastAsia="Times New Roman" w:hAnsi="Calibri" w:cs="Calibri"/>
                <w:color w:val="000000"/>
                <w:sz w:val="20"/>
                <w:szCs w:val="20"/>
                <w:lang w:val="en-US"/>
              </w:rPr>
            </w:pPr>
            <w:ins w:id="5692"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1D27C218" w14:textId="77777777" w:rsidR="006E4360" w:rsidRPr="00B828D1" w:rsidRDefault="006E4360" w:rsidP="00FF0CB1">
            <w:pPr>
              <w:rPr>
                <w:ins w:id="5693" w:author="Shiv Mangal Rahi" w:date="2020-01-02T14:55:00Z"/>
                <w:rFonts w:ascii="Calibri" w:eastAsia="Times New Roman" w:hAnsi="Calibri" w:cs="Calibri"/>
                <w:color w:val="000000"/>
                <w:sz w:val="20"/>
                <w:szCs w:val="20"/>
                <w:lang w:val="en-US"/>
              </w:rPr>
            </w:pPr>
            <w:ins w:id="5694"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194DDCD3" w14:textId="77777777" w:rsidR="006E4360" w:rsidRPr="00B828D1" w:rsidRDefault="006E4360" w:rsidP="00FF0CB1">
            <w:pPr>
              <w:rPr>
                <w:ins w:id="5695" w:author="Shiv Mangal Rahi" w:date="2020-01-02T14:55:00Z"/>
                <w:rFonts w:ascii="Calibri" w:eastAsia="Times New Roman" w:hAnsi="Calibri" w:cs="Calibri"/>
                <w:color w:val="000000"/>
                <w:sz w:val="20"/>
                <w:szCs w:val="20"/>
                <w:lang w:val="en-US"/>
              </w:rPr>
            </w:pPr>
            <w:ins w:id="5696"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5B1D56C7" w14:textId="77777777" w:rsidR="006E4360" w:rsidRPr="00B828D1" w:rsidRDefault="006E4360" w:rsidP="00FF0CB1">
            <w:pPr>
              <w:rPr>
                <w:ins w:id="5697" w:author="Shiv Mangal Rahi" w:date="2020-01-02T14:55:00Z"/>
                <w:rFonts w:ascii="Calibri" w:eastAsia="Times New Roman" w:hAnsi="Calibri" w:cs="Calibri"/>
                <w:color w:val="000000"/>
                <w:sz w:val="20"/>
                <w:szCs w:val="20"/>
                <w:lang w:val="en-US"/>
              </w:rPr>
            </w:pPr>
            <w:ins w:id="5698" w:author="Shiv Mangal Rahi" w:date="2020-01-02T14:55:00Z">
              <w:r w:rsidRPr="00B828D1">
                <w:rPr>
                  <w:rFonts w:ascii="Calibri" w:eastAsia="Times New Roman" w:hAnsi="Calibri" w:cs="Calibri"/>
                  <w:color w:val="000000"/>
                  <w:sz w:val="20"/>
                  <w:szCs w:val="20"/>
                  <w:lang w:val="en-US"/>
                </w:rPr>
                <w:t>N/A</w:t>
              </w:r>
            </w:ins>
          </w:p>
        </w:tc>
      </w:tr>
      <w:tr w:rsidR="006E4360" w:rsidRPr="00B828D1" w14:paraId="4FB702AA" w14:textId="77777777" w:rsidTr="00FF0CB1">
        <w:trPr>
          <w:trHeight w:val="20"/>
          <w:ins w:id="5699"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2EC5C7D0" w14:textId="77777777" w:rsidR="006E4360" w:rsidRPr="00B828D1" w:rsidRDefault="006E4360" w:rsidP="00FF0CB1">
            <w:pPr>
              <w:rPr>
                <w:ins w:id="5700" w:author="Shiv Mangal Rahi" w:date="2020-01-02T14:55:00Z"/>
                <w:rFonts w:ascii="Calibri" w:eastAsia="Times New Roman" w:hAnsi="Calibri" w:cs="Calibri"/>
                <w:color w:val="000000"/>
                <w:sz w:val="20"/>
                <w:szCs w:val="20"/>
                <w:lang w:val="en-US"/>
              </w:rPr>
            </w:pPr>
            <w:ins w:id="5701" w:author="Shiv Mangal Rahi" w:date="2020-01-02T14:55:00Z">
              <w:r w:rsidRPr="00B828D1">
                <w:rPr>
                  <w:rFonts w:ascii="Calibri" w:eastAsia="Times New Roman" w:hAnsi="Calibri" w:cs="Calibri"/>
                  <w:color w:val="000000"/>
                  <w:sz w:val="20"/>
                  <w:szCs w:val="20"/>
                  <w:lang w:val="en-US"/>
                </w:rPr>
                <w:t>Show if Empty</w:t>
              </w:r>
            </w:ins>
          </w:p>
        </w:tc>
        <w:tc>
          <w:tcPr>
            <w:tcW w:w="822" w:type="pct"/>
            <w:tcBorders>
              <w:top w:val="nil"/>
              <w:left w:val="nil"/>
              <w:bottom w:val="single" w:sz="4" w:space="0" w:color="auto"/>
              <w:right w:val="single" w:sz="4" w:space="0" w:color="auto"/>
            </w:tcBorders>
            <w:shd w:val="clear" w:color="auto" w:fill="auto"/>
            <w:vAlign w:val="center"/>
            <w:hideMark/>
          </w:tcPr>
          <w:p w14:paraId="748F4CF4" w14:textId="77777777" w:rsidR="006E4360" w:rsidRPr="00B828D1" w:rsidRDefault="006E4360" w:rsidP="00FF0CB1">
            <w:pPr>
              <w:rPr>
                <w:ins w:id="5702" w:author="Shiv Mangal Rahi" w:date="2020-01-02T14:55:00Z"/>
                <w:rFonts w:ascii="Calibri" w:eastAsia="Times New Roman" w:hAnsi="Calibri" w:cs="Calibri"/>
                <w:color w:val="000000"/>
                <w:sz w:val="20"/>
                <w:szCs w:val="20"/>
                <w:lang w:val="en-US"/>
              </w:rPr>
            </w:pPr>
            <w:ins w:id="5703"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3888170A" w14:textId="77777777" w:rsidR="006E4360" w:rsidRPr="00B828D1" w:rsidRDefault="006E4360" w:rsidP="00FF0CB1">
            <w:pPr>
              <w:rPr>
                <w:ins w:id="5704" w:author="Shiv Mangal Rahi" w:date="2020-01-02T14:55:00Z"/>
                <w:rFonts w:ascii="Calibri" w:eastAsia="Times New Roman" w:hAnsi="Calibri" w:cs="Calibri"/>
                <w:color w:val="000000"/>
                <w:sz w:val="20"/>
                <w:szCs w:val="20"/>
                <w:lang w:val="en-US"/>
              </w:rPr>
            </w:pPr>
            <w:ins w:id="5705"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57E8B1C6" w14:textId="77777777" w:rsidR="006E4360" w:rsidRPr="00B828D1" w:rsidRDefault="006E4360" w:rsidP="00FF0CB1">
            <w:pPr>
              <w:rPr>
                <w:ins w:id="5706" w:author="Shiv Mangal Rahi" w:date="2020-01-02T14:55:00Z"/>
                <w:rFonts w:ascii="Calibri" w:eastAsia="Times New Roman" w:hAnsi="Calibri" w:cs="Calibri"/>
                <w:color w:val="000000"/>
                <w:sz w:val="20"/>
                <w:szCs w:val="20"/>
                <w:lang w:val="en-US"/>
              </w:rPr>
            </w:pPr>
            <w:ins w:id="5707"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14F8DC4A" w14:textId="77777777" w:rsidR="006E4360" w:rsidRPr="00B828D1" w:rsidRDefault="006E4360" w:rsidP="00FF0CB1">
            <w:pPr>
              <w:rPr>
                <w:ins w:id="5708" w:author="Shiv Mangal Rahi" w:date="2020-01-02T14:55:00Z"/>
                <w:rFonts w:ascii="Calibri" w:eastAsia="Times New Roman" w:hAnsi="Calibri" w:cs="Calibri"/>
                <w:color w:val="000000"/>
                <w:sz w:val="20"/>
                <w:szCs w:val="20"/>
                <w:lang w:val="en-US"/>
              </w:rPr>
            </w:pPr>
            <w:ins w:id="5709" w:author="Shiv Mangal Rahi" w:date="2020-01-02T14:55:00Z">
              <w:r w:rsidRPr="00B828D1">
                <w:rPr>
                  <w:rFonts w:ascii="Calibri" w:eastAsia="Times New Roman" w:hAnsi="Calibri" w:cs="Calibri"/>
                  <w:color w:val="000000"/>
                  <w:sz w:val="20"/>
                  <w:szCs w:val="20"/>
                  <w:lang w:val="en-US"/>
                </w:rPr>
                <w:t>FALSE</w:t>
              </w:r>
            </w:ins>
          </w:p>
        </w:tc>
        <w:tc>
          <w:tcPr>
            <w:tcW w:w="823" w:type="pct"/>
            <w:tcBorders>
              <w:top w:val="nil"/>
              <w:left w:val="nil"/>
              <w:bottom w:val="single" w:sz="4" w:space="0" w:color="auto"/>
              <w:right w:val="single" w:sz="4" w:space="0" w:color="auto"/>
            </w:tcBorders>
            <w:shd w:val="clear" w:color="auto" w:fill="auto"/>
            <w:vAlign w:val="center"/>
            <w:hideMark/>
          </w:tcPr>
          <w:p w14:paraId="2A27B0D1" w14:textId="77777777" w:rsidR="006E4360" w:rsidRPr="00B828D1" w:rsidRDefault="006E4360" w:rsidP="00FF0CB1">
            <w:pPr>
              <w:rPr>
                <w:ins w:id="5710" w:author="Shiv Mangal Rahi" w:date="2020-01-02T14:55:00Z"/>
                <w:rFonts w:ascii="Calibri" w:eastAsia="Times New Roman" w:hAnsi="Calibri" w:cs="Calibri"/>
                <w:color w:val="000000"/>
                <w:sz w:val="20"/>
                <w:szCs w:val="20"/>
                <w:lang w:val="en-US"/>
              </w:rPr>
            </w:pPr>
            <w:ins w:id="5711" w:author="Shiv Mangal Rahi" w:date="2020-01-02T14:55:00Z">
              <w:r w:rsidRPr="00B828D1">
                <w:rPr>
                  <w:rFonts w:ascii="Calibri" w:eastAsia="Times New Roman" w:hAnsi="Calibri" w:cs="Calibri"/>
                  <w:color w:val="000000"/>
                  <w:sz w:val="20"/>
                  <w:szCs w:val="20"/>
                  <w:lang w:val="en-US"/>
                </w:rPr>
                <w:t>FALSE</w:t>
              </w:r>
            </w:ins>
          </w:p>
        </w:tc>
      </w:tr>
      <w:tr w:rsidR="006E4360" w:rsidRPr="00B828D1" w14:paraId="7206871D" w14:textId="77777777" w:rsidTr="00FF0CB1">
        <w:trPr>
          <w:trHeight w:val="20"/>
          <w:ins w:id="5712"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3AEE0B33" w14:textId="77777777" w:rsidR="006E4360" w:rsidRPr="00B828D1" w:rsidRDefault="006E4360" w:rsidP="00FF0CB1">
            <w:pPr>
              <w:rPr>
                <w:ins w:id="5713" w:author="Shiv Mangal Rahi" w:date="2020-01-02T14:55:00Z"/>
                <w:rFonts w:ascii="Calibri" w:eastAsia="Times New Roman" w:hAnsi="Calibri" w:cs="Calibri"/>
                <w:color w:val="000000"/>
                <w:sz w:val="20"/>
                <w:szCs w:val="20"/>
                <w:lang w:val="en-US"/>
              </w:rPr>
            </w:pPr>
            <w:ins w:id="5714" w:author="Shiv Mangal Rahi" w:date="2020-01-02T14:55:00Z">
              <w:r w:rsidRPr="00B828D1">
                <w:rPr>
                  <w:rFonts w:ascii="Calibri" w:eastAsia="Times New Roman" w:hAnsi="Calibri" w:cs="Calibri"/>
                  <w:color w:val="000000"/>
                  <w:sz w:val="20"/>
                  <w:szCs w:val="20"/>
                  <w:lang w:val="en-US"/>
                </w:rPr>
                <w:t>Lookup Type</w:t>
              </w:r>
            </w:ins>
          </w:p>
        </w:tc>
        <w:tc>
          <w:tcPr>
            <w:tcW w:w="822" w:type="pct"/>
            <w:tcBorders>
              <w:top w:val="nil"/>
              <w:left w:val="nil"/>
              <w:bottom w:val="single" w:sz="4" w:space="0" w:color="auto"/>
              <w:right w:val="single" w:sz="4" w:space="0" w:color="auto"/>
            </w:tcBorders>
            <w:shd w:val="clear" w:color="auto" w:fill="auto"/>
            <w:vAlign w:val="center"/>
            <w:hideMark/>
          </w:tcPr>
          <w:p w14:paraId="59307C64" w14:textId="77777777" w:rsidR="006E4360" w:rsidRPr="00B828D1" w:rsidRDefault="006E4360" w:rsidP="00FF0CB1">
            <w:pPr>
              <w:rPr>
                <w:ins w:id="5715" w:author="Shiv Mangal Rahi" w:date="2020-01-02T14:55:00Z"/>
                <w:rFonts w:ascii="Calibri" w:eastAsia="Times New Roman" w:hAnsi="Calibri" w:cs="Calibri"/>
                <w:color w:val="000000"/>
                <w:sz w:val="20"/>
                <w:szCs w:val="20"/>
                <w:lang w:val="en-US"/>
              </w:rPr>
            </w:pPr>
            <w:ins w:id="5716"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3420F281" w14:textId="77777777" w:rsidR="006E4360" w:rsidRPr="00B828D1" w:rsidRDefault="006E4360" w:rsidP="00FF0CB1">
            <w:pPr>
              <w:rPr>
                <w:ins w:id="5717" w:author="Shiv Mangal Rahi" w:date="2020-01-02T14:55:00Z"/>
                <w:rFonts w:ascii="Calibri" w:eastAsia="Times New Roman" w:hAnsi="Calibri" w:cs="Calibri"/>
                <w:color w:val="000000"/>
                <w:sz w:val="20"/>
                <w:szCs w:val="20"/>
                <w:lang w:val="en-US"/>
              </w:rPr>
            </w:pPr>
            <w:ins w:id="5718"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6F040119" w14:textId="77777777" w:rsidR="006E4360" w:rsidRPr="00B828D1" w:rsidRDefault="006E4360" w:rsidP="00FF0CB1">
            <w:pPr>
              <w:rPr>
                <w:ins w:id="5719" w:author="Shiv Mangal Rahi" w:date="2020-01-02T14:55:00Z"/>
                <w:rFonts w:ascii="Calibri" w:eastAsia="Times New Roman" w:hAnsi="Calibri" w:cs="Calibri"/>
                <w:color w:val="000000"/>
                <w:sz w:val="20"/>
                <w:szCs w:val="20"/>
                <w:lang w:val="en-US"/>
              </w:rPr>
            </w:pPr>
            <w:ins w:id="5720"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7AB0BCE" w14:textId="77777777" w:rsidR="006E4360" w:rsidRPr="00B828D1" w:rsidRDefault="006E4360" w:rsidP="00FF0CB1">
            <w:pPr>
              <w:rPr>
                <w:ins w:id="5721" w:author="Shiv Mangal Rahi" w:date="2020-01-02T14:55:00Z"/>
                <w:rFonts w:ascii="Calibri" w:eastAsia="Times New Roman" w:hAnsi="Calibri" w:cs="Calibri"/>
                <w:color w:val="000000"/>
                <w:sz w:val="20"/>
                <w:szCs w:val="20"/>
                <w:lang w:val="en-US"/>
              </w:rPr>
            </w:pPr>
            <w:ins w:id="5722"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47F08AB8" w14:textId="77777777" w:rsidR="006E4360" w:rsidRPr="00B828D1" w:rsidRDefault="006E4360" w:rsidP="00FF0CB1">
            <w:pPr>
              <w:rPr>
                <w:ins w:id="5723" w:author="Shiv Mangal Rahi" w:date="2020-01-02T14:55:00Z"/>
                <w:rFonts w:ascii="Calibri" w:eastAsia="Times New Roman" w:hAnsi="Calibri" w:cs="Calibri"/>
                <w:color w:val="000000"/>
                <w:sz w:val="20"/>
                <w:szCs w:val="20"/>
                <w:lang w:val="en-US"/>
              </w:rPr>
            </w:pPr>
            <w:ins w:id="5724" w:author="Shiv Mangal Rahi" w:date="2020-01-02T14:55:00Z">
              <w:r w:rsidRPr="00B828D1">
                <w:rPr>
                  <w:rFonts w:ascii="Calibri" w:eastAsia="Times New Roman" w:hAnsi="Calibri" w:cs="Calibri"/>
                  <w:color w:val="000000"/>
                  <w:sz w:val="20"/>
                  <w:szCs w:val="20"/>
                  <w:lang w:val="en-US"/>
                </w:rPr>
                <w:t>N/A</w:t>
              </w:r>
            </w:ins>
          </w:p>
        </w:tc>
      </w:tr>
      <w:tr w:rsidR="006E4360" w:rsidRPr="00B828D1" w14:paraId="4AD9C3CE" w14:textId="77777777" w:rsidTr="00FF0CB1">
        <w:trPr>
          <w:trHeight w:val="20"/>
          <w:ins w:id="5725"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7F7A4E4E" w14:textId="77777777" w:rsidR="006E4360" w:rsidRPr="00B828D1" w:rsidRDefault="006E4360" w:rsidP="00FF0CB1">
            <w:pPr>
              <w:rPr>
                <w:ins w:id="5726" w:author="Shiv Mangal Rahi" w:date="2020-01-02T14:55:00Z"/>
                <w:rFonts w:ascii="Calibri" w:eastAsia="Times New Roman" w:hAnsi="Calibri" w:cs="Calibri"/>
                <w:color w:val="000000"/>
                <w:sz w:val="20"/>
                <w:szCs w:val="20"/>
                <w:lang w:val="en-US"/>
              </w:rPr>
            </w:pPr>
            <w:ins w:id="5727" w:author="Shiv Mangal Rahi" w:date="2020-01-02T14:55:00Z">
              <w:r w:rsidRPr="00B828D1">
                <w:rPr>
                  <w:rFonts w:ascii="Calibri" w:eastAsia="Times New Roman" w:hAnsi="Calibri" w:cs="Calibri"/>
                  <w:color w:val="000000"/>
                  <w:sz w:val="20"/>
                  <w:szCs w:val="20"/>
                  <w:lang w:val="en-US"/>
                </w:rPr>
                <w:t>Relationship Type</w:t>
              </w:r>
            </w:ins>
          </w:p>
        </w:tc>
        <w:tc>
          <w:tcPr>
            <w:tcW w:w="822" w:type="pct"/>
            <w:tcBorders>
              <w:top w:val="nil"/>
              <w:left w:val="nil"/>
              <w:bottom w:val="single" w:sz="4" w:space="0" w:color="auto"/>
              <w:right w:val="single" w:sz="4" w:space="0" w:color="auto"/>
            </w:tcBorders>
            <w:shd w:val="clear" w:color="auto" w:fill="auto"/>
            <w:vAlign w:val="center"/>
            <w:hideMark/>
          </w:tcPr>
          <w:p w14:paraId="121B0066" w14:textId="77777777" w:rsidR="006E4360" w:rsidRPr="00B828D1" w:rsidRDefault="006E4360" w:rsidP="00FF0CB1">
            <w:pPr>
              <w:rPr>
                <w:ins w:id="5728" w:author="Shiv Mangal Rahi" w:date="2020-01-02T14:55:00Z"/>
                <w:rFonts w:ascii="Calibri" w:eastAsia="Times New Roman" w:hAnsi="Calibri" w:cs="Calibri"/>
                <w:color w:val="000000"/>
                <w:sz w:val="20"/>
                <w:szCs w:val="20"/>
                <w:lang w:val="en-US"/>
              </w:rPr>
            </w:pPr>
            <w:ins w:id="5729"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30EAF87C" w14:textId="77777777" w:rsidR="006E4360" w:rsidRPr="00B828D1" w:rsidRDefault="006E4360" w:rsidP="00FF0CB1">
            <w:pPr>
              <w:rPr>
                <w:ins w:id="5730" w:author="Shiv Mangal Rahi" w:date="2020-01-02T14:55:00Z"/>
                <w:rFonts w:ascii="Calibri" w:eastAsia="Times New Roman" w:hAnsi="Calibri" w:cs="Calibri"/>
                <w:color w:val="000000"/>
                <w:sz w:val="20"/>
                <w:szCs w:val="20"/>
                <w:lang w:val="en-US"/>
              </w:rPr>
            </w:pPr>
            <w:ins w:id="5731"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414B8610" w14:textId="77777777" w:rsidR="006E4360" w:rsidRPr="00B828D1" w:rsidRDefault="006E4360" w:rsidP="00FF0CB1">
            <w:pPr>
              <w:rPr>
                <w:ins w:id="5732" w:author="Shiv Mangal Rahi" w:date="2020-01-02T14:55:00Z"/>
                <w:rFonts w:ascii="Calibri" w:eastAsia="Times New Roman" w:hAnsi="Calibri" w:cs="Calibri"/>
                <w:color w:val="000000"/>
                <w:sz w:val="20"/>
                <w:szCs w:val="20"/>
                <w:lang w:val="en-US"/>
              </w:rPr>
            </w:pPr>
            <w:ins w:id="5733"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962E590" w14:textId="77777777" w:rsidR="006E4360" w:rsidRPr="00B828D1" w:rsidRDefault="006E4360" w:rsidP="00FF0CB1">
            <w:pPr>
              <w:rPr>
                <w:ins w:id="5734" w:author="Shiv Mangal Rahi" w:date="2020-01-02T14:55:00Z"/>
                <w:rFonts w:ascii="Calibri" w:eastAsia="Times New Roman" w:hAnsi="Calibri" w:cs="Calibri"/>
                <w:color w:val="000000"/>
                <w:sz w:val="20"/>
                <w:szCs w:val="20"/>
                <w:lang w:val="en-US"/>
              </w:rPr>
            </w:pPr>
            <w:ins w:id="5735"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320D7F4F" w14:textId="77777777" w:rsidR="006E4360" w:rsidRPr="00B828D1" w:rsidRDefault="006E4360" w:rsidP="00FF0CB1">
            <w:pPr>
              <w:rPr>
                <w:ins w:id="5736" w:author="Shiv Mangal Rahi" w:date="2020-01-02T14:55:00Z"/>
                <w:rFonts w:ascii="Calibri" w:eastAsia="Times New Roman" w:hAnsi="Calibri" w:cs="Calibri"/>
                <w:color w:val="000000"/>
                <w:sz w:val="20"/>
                <w:szCs w:val="20"/>
                <w:lang w:val="en-US"/>
              </w:rPr>
            </w:pPr>
            <w:ins w:id="5737" w:author="Shiv Mangal Rahi" w:date="2020-01-02T14:55:00Z">
              <w:r w:rsidRPr="00B828D1">
                <w:rPr>
                  <w:rFonts w:ascii="Calibri" w:eastAsia="Times New Roman" w:hAnsi="Calibri" w:cs="Calibri"/>
                  <w:color w:val="000000"/>
                  <w:sz w:val="20"/>
                  <w:szCs w:val="20"/>
                  <w:lang w:val="en-US"/>
                </w:rPr>
                <w:t>N/A</w:t>
              </w:r>
            </w:ins>
          </w:p>
        </w:tc>
      </w:tr>
      <w:tr w:rsidR="006E4360" w:rsidRPr="00B828D1" w14:paraId="08D2E449" w14:textId="77777777" w:rsidTr="00FF0CB1">
        <w:trPr>
          <w:trHeight w:val="20"/>
          <w:ins w:id="5738" w:author="Shiv Mangal Rahi" w:date="2020-01-02T14:55:00Z"/>
        </w:trPr>
        <w:tc>
          <w:tcPr>
            <w:tcW w:w="886" w:type="pct"/>
            <w:tcBorders>
              <w:top w:val="nil"/>
              <w:left w:val="single" w:sz="4" w:space="0" w:color="auto"/>
              <w:bottom w:val="single" w:sz="4" w:space="0" w:color="auto"/>
              <w:right w:val="single" w:sz="4" w:space="0" w:color="auto"/>
            </w:tcBorders>
            <w:shd w:val="clear" w:color="000000" w:fill="D9D9D9"/>
            <w:vAlign w:val="center"/>
            <w:hideMark/>
          </w:tcPr>
          <w:p w14:paraId="1F3981F7" w14:textId="77777777" w:rsidR="006E4360" w:rsidRPr="00B828D1" w:rsidRDefault="006E4360" w:rsidP="00FF0CB1">
            <w:pPr>
              <w:rPr>
                <w:ins w:id="5739" w:author="Shiv Mangal Rahi" w:date="2020-01-02T14:55:00Z"/>
                <w:rFonts w:ascii="Calibri" w:eastAsia="Times New Roman" w:hAnsi="Calibri" w:cs="Calibri"/>
                <w:color w:val="000000"/>
                <w:sz w:val="20"/>
                <w:szCs w:val="20"/>
                <w:lang w:val="en-US"/>
              </w:rPr>
            </w:pPr>
            <w:ins w:id="5740" w:author="Shiv Mangal Rahi" w:date="2020-01-02T14:55:00Z">
              <w:r w:rsidRPr="00B828D1">
                <w:rPr>
                  <w:rFonts w:ascii="Calibri" w:eastAsia="Times New Roman" w:hAnsi="Calibri" w:cs="Calibri"/>
                  <w:color w:val="000000"/>
                  <w:sz w:val="20"/>
                  <w:szCs w:val="20"/>
                  <w:lang w:val="en-US"/>
                </w:rPr>
                <w:t>Table Settings</w:t>
              </w:r>
            </w:ins>
          </w:p>
        </w:tc>
        <w:tc>
          <w:tcPr>
            <w:tcW w:w="822" w:type="pct"/>
            <w:tcBorders>
              <w:top w:val="nil"/>
              <w:left w:val="nil"/>
              <w:bottom w:val="single" w:sz="4" w:space="0" w:color="auto"/>
              <w:right w:val="single" w:sz="4" w:space="0" w:color="auto"/>
            </w:tcBorders>
            <w:shd w:val="clear" w:color="auto" w:fill="auto"/>
            <w:vAlign w:val="center"/>
            <w:hideMark/>
          </w:tcPr>
          <w:p w14:paraId="7C3BA92F" w14:textId="77777777" w:rsidR="006E4360" w:rsidRPr="00B828D1" w:rsidRDefault="006E4360" w:rsidP="00FF0CB1">
            <w:pPr>
              <w:rPr>
                <w:ins w:id="5741" w:author="Shiv Mangal Rahi" w:date="2020-01-02T14:55:00Z"/>
                <w:rFonts w:ascii="Calibri" w:eastAsia="Times New Roman" w:hAnsi="Calibri" w:cs="Calibri"/>
                <w:color w:val="000000"/>
                <w:sz w:val="20"/>
                <w:szCs w:val="20"/>
                <w:lang w:val="en-US"/>
              </w:rPr>
            </w:pPr>
            <w:ins w:id="5742"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17D662B8" w14:textId="77777777" w:rsidR="006E4360" w:rsidRPr="00B828D1" w:rsidRDefault="006E4360" w:rsidP="00FF0CB1">
            <w:pPr>
              <w:rPr>
                <w:ins w:id="5743" w:author="Shiv Mangal Rahi" w:date="2020-01-02T14:55:00Z"/>
                <w:rFonts w:ascii="Calibri" w:eastAsia="Times New Roman" w:hAnsi="Calibri" w:cs="Calibri"/>
                <w:color w:val="000000"/>
                <w:sz w:val="20"/>
                <w:szCs w:val="20"/>
                <w:lang w:val="en-US"/>
              </w:rPr>
            </w:pPr>
            <w:ins w:id="5744"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1695DD07" w14:textId="77777777" w:rsidR="006E4360" w:rsidRPr="00B828D1" w:rsidRDefault="006E4360" w:rsidP="00FF0CB1">
            <w:pPr>
              <w:rPr>
                <w:ins w:id="5745" w:author="Shiv Mangal Rahi" w:date="2020-01-02T14:55:00Z"/>
                <w:rFonts w:ascii="Calibri" w:eastAsia="Times New Roman" w:hAnsi="Calibri" w:cs="Calibri"/>
                <w:color w:val="000000"/>
                <w:sz w:val="20"/>
                <w:szCs w:val="20"/>
                <w:lang w:val="en-US"/>
              </w:rPr>
            </w:pPr>
            <w:ins w:id="5746"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0E4D0128" w14:textId="77777777" w:rsidR="006E4360" w:rsidRPr="00B828D1" w:rsidRDefault="006E4360" w:rsidP="00FF0CB1">
            <w:pPr>
              <w:rPr>
                <w:ins w:id="5747" w:author="Shiv Mangal Rahi" w:date="2020-01-02T14:55:00Z"/>
                <w:rFonts w:ascii="Calibri" w:eastAsia="Times New Roman" w:hAnsi="Calibri" w:cs="Calibri"/>
                <w:color w:val="000000"/>
                <w:sz w:val="20"/>
                <w:szCs w:val="20"/>
                <w:lang w:val="en-US"/>
              </w:rPr>
            </w:pPr>
            <w:ins w:id="5748" w:author="Shiv Mangal Rahi" w:date="2020-01-02T14:55:00Z">
              <w:r w:rsidRPr="00B828D1">
                <w:rPr>
                  <w:rFonts w:ascii="Calibri" w:eastAsia="Times New Roman" w:hAnsi="Calibri" w:cs="Calibri"/>
                  <w:color w:val="000000"/>
                  <w:sz w:val="20"/>
                  <w:szCs w:val="20"/>
                  <w:lang w:val="en-US"/>
                </w:rPr>
                <w:t>N/A</w:t>
              </w:r>
            </w:ins>
          </w:p>
        </w:tc>
        <w:tc>
          <w:tcPr>
            <w:tcW w:w="823" w:type="pct"/>
            <w:tcBorders>
              <w:top w:val="nil"/>
              <w:left w:val="nil"/>
              <w:bottom w:val="single" w:sz="4" w:space="0" w:color="auto"/>
              <w:right w:val="single" w:sz="4" w:space="0" w:color="auto"/>
            </w:tcBorders>
            <w:shd w:val="clear" w:color="auto" w:fill="auto"/>
            <w:vAlign w:val="center"/>
            <w:hideMark/>
          </w:tcPr>
          <w:p w14:paraId="3B320411" w14:textId="77777777" w:rsidR="006E4360" w:rsidRPr="00B828D1" w:rsidRDefault="006E4360" w:rsidP="00FF0CB1">
            <w:pPr>
              <w:rPr>
                <w:ins w:id="5749" w:author="Shiv Mangal Rahi" w:date="2020-01-02T14:55:00Z"/>
                <w:rFonts w:ascii="Calibri" w:eastAsia="Times New Roman" w:hAnsi="Calibri" w:cs="Calibri"/>
                <w:color w:val="000000"/>
                <w:sz w:val="20"/>
                <w:szCs w:val="20"/>
                <w:lang w:val="en-US"/>
              </w:rPr>
            </w:pPr>
            <w:ins w:id="5750" w:author="Shiv Mangal Rahi" w:date="2020-01-02T14:55:00Z">
              <w:r w:rsidRPr="00B828D1">
                <w:rPr>
                  <w:rFonts w:ascii="Calibri" w:eastAsia="Times New Roman" w:hAnsi="Calibri" w:cs="Calibri"/>
                  <w:color w:val="000000"/>
                  <w:sz w:val="20"/>
                  <w:szCs w:val="20"/>
                  <w:lang w:val="en-US"/>
                </w:rPr>
                <w:t>N/A</w:t>
              </w:r>
            </w:ins>
          </w:p>
        </w:tc>
      </w:tr>
    </w:tbl>
    <w:p w14:paraId="73EB9938" w14:textId="77777777" w:rsidR="00A5005C" w:rsidRDefault="00A5005C" w:rsidP="00101421">
      <w:pPr>
        <w:ind w:left="720"/>
        <w:rPr>
          <w:ins w:id="5751" w:author="Shiv Mangal Rahi" w:date="2020-01-02T14:55:00Z"/>
          <w:rFonts w:asciiTheme="majorHAnsi" w:hAnsiTheme="majorHAnsi" w:cstheme="majorHAnsi"/>
          <w:b/>
          <w:sz w:val="22"/>
          <w:szCs w:val="22"/>
        </w:rPr>
      </w:pPr>
    </w:p>
    <w:tbl>
      <w:tblPr>
        <w:tblW w:w="9227" w:type="dxa"/>
        <w:tblInd w:w="113" w:type="dxa"/>
        <w:tblLayout w:type="fixed"/>
        <w:tblLook w:val="04A0" w:firstRow="1" w:lastRow="0" w:firstColumn="1" w:lastColumn="0" w:noHBand="0" w:noVBand="1"/>
      </w:tblPr>
      <w:tblGrid>
        <w:gridCol w:w="2300"/>
        <w:gridCol w:w="1731"/>
        <w:gridCol w:w="1732"/>
        <w:gridCol w:w="1732"/>
        <w:gridCol w:w="1732"/>
      </w:tblGrid>
      <w:tr w:rsidR="00026210" w:rsidRPr="00B828D1" w14:paraId="4874B031" w14:textId="77777777" w:rsidTr="00FF0CB1">
        <w:trPr>
          <w:trHeight w:val="20"/>
          <w:ins w:id="5752" w:author="Shiv Mangal Rahi" w:date="2020-01-02T14:55:00Z"/>
        </w:trPr>
        <w:tc>
          <w:tcPr>
            <w:tcW w:w="230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E6E6FDA" w14:textId="77777777" w:rsidR="00026210" w:rsidRPr="00B828D1" w:rsidRDefault="00026210" w:rsidP="00FF0CB1">
            <w:pPr>
              <w:jc w:val="center"/>
              <w:rPr>
                <w:ins w:id="5753" w:author="Shiv Mangal Rahi" w:date="2020-01-02T14:55:00Z"/>
                <w:rFonts w:ascii="Calibri" w:eastAsia="Times New Roman" w:hAnsi="Calibri" w:cs="Calibri"/>
                <w:b/>
                <w:bCs/>
                <w:color w:val="000000"/>
                <w:sz w:val="20"/>
                <w:szCs w:val="20"/>
                <w:lang w:val="en-US"/>
              </w:rPr>
            </w:pPr>
            <w:ins w:id="5754" w:author="Shiv Mangal Rahi" w:date="2020-01-02T14:55:00Z">
              <w:r w:rsidRPr="00B828D1">
                <w:rPr>
                  <w:rFonts w:ascii="Calibri" w:eastAsia="Times New Roman" w:hAnsi="Calibri" w:cs="Calibri"/>
                  <w:b/>
                  <w:bCs/>
                  <w:color w:val="000000"/>
                  <w:sz w:val="20"/>
                  <w:szCs w:val="20"/>
                  <w:lang w:val="en-US"/>
                </w:rPr>
                <w:t>Field Attribute</w:t>
              </w:r>
            </w:ins>
          </w:p>
        </w:tc>
        <w:tc>
          <w:tcPr>
            <w:tcW w:w="1731" w:type="dxa"/>
            <w:tcBorders>
              <w:top w:val="single" w:sz="4" w:space="0" w:color="auto"/>
              <w:left w:val="nil"/>
              <w:bottom w:val="single" w:sz="4" w:space="0" w:color="auto"/>
              <w:right w:val="single" w:sz="4" w:space="0" w:color="auto"/>
            </w:tcBorders>
            <w:shd w:val="clear" w:color="000000" w:fill="BFBFBF"/>
            <w:noWrap/>
            <w:vAlign w:val="center"/>
            <w:hideMark/>
          </w:tcPr>
          <w:p w14:paraId="6DC5F27B" w14:textId="77777777" w:rsidR="00026210" w:rsidRPr="00B828D1" w:rsidRDefault="00026210" w:rsidP="00FF0CB1">
            <w:pPr>
              <w:jc w:val="center"/>
              <w:rPr>
                <w:ins w:id="5755" w:author="Shiv Mangal Rahi" w:date="2020-01-02T14:55:00Z"/>
                <w:rFonts w:ascii="Calibri" w:eastAsia="Times New Roman" w:hAnsi="Calibri" w:cs="Calibri"/>
                <w:b/>
                <w:bCs/>
                <w:color w:val="000000"/>
                <w:sz w:val="20"/>
                <w:szCs w:val="20"/>
                <w:lang w:val="en-US"/>
              </w:rPr>
            </w:pPr>
            <w:ins w:id="5756" w:author="Shiv Mangal Rahi" w:date="2020-01-02T14:55:00Z">
              <w:r w:rsidRPr="00B828D1">
                <w:rPr>
                  <w:rFonts w:ascii="Calibri" w:eastAsia="Times New Roman" w:hAnsi="Calibri" w:cs="Calibri"/>
                  <w:b/>
                  <w:bCs/>
                  <w:color w:val="000000"/>
                  <w:sz w:val="20"/>
                  <w:szCs w:val="20"/>
                  <w:lang w:val="en-US"/>
                </w:rPr>
                <w:t>Field-6</w:t>
              </w:r>
            </w:ins>
          </w:p>
        </w:tc>
        <w:tc>
          <w:tcPr>
            <w:tcW w:w="1732" w:type="dxa"/>
            <w:tcBorders>
              <w:top w:val="single" w:sz="4" w:space="0" w:color="auto"/>
              <w:left w:val="nil"/>
              <w:bottom w:val="single" w:sz="4" w:space="0" w:color="auto"/>
              <w:right w:val="single" w:sz="4" w:space="0" w:color="auto"/>
            </w:tcBorders>
            <w:shd w:val="clear" w:color="000000" w:fill="BFBFBF"/>
            <w:noWrap/>
            <w:vAlign w:val="center"/>
            <w:hideMark/>
          </w:tcPr>
          <w:p w14:paraId="5DF4554A" w14:textId="77777777" w:rsidR="00026210" w:rsidRPr="00B828D1" w:rsidRDefault="00026210" w:rsidP="00FF0CB1">
            <w:pPr>
              <w:jc w:val="center"/>
              <w:rPr>
                <w:ins w:id="5757" w:author="Shiv Mangal Rahi" w:date="2020-01-02T14:55:00Z"/>
                <w:rFonts w:ascii="Calibri" w:eastAsia="Times New Roman" w:hAnsi="Calibri" w:cs="Calibri"/>
                <w:b/>
                <w:bCs/>
                <w:color w:val="000000"/>
                <w:sz w:val="20"/>
                <w:szCs w:val="20"/>
                <w:lang w:val="en-US"/>
              </w:rPr>
            </w:pPr>
            <w:ins w:id="5758" w:author="Shiv Mangal Rahi" w:date="2020-01-02T14:55:00Z">
              <w:r w:rsidRPr="00B828D1">
                <w:rPr>
                  <w:rFonts w:ascii="Calibri" w:eastAsia="Times New Roman" w:hAnsi="Calibri" w:cs="Calibri"/>
                  <w:b/>
                  <w:bCs/>
                  <w:color w:val="000000"/>
                  <w:sz w:val="20"/>
                  <w:szCs w:val="20"/>
                  <w:lang w:val="en-US"/>
                </w:rPr>
                <w:t>Field-7</w:t>
              </w:r>
            </w:ins>
          </w:p>
        </w:tc>
        <w:tc>
          <w:tcPr>
            <w:tcW w:w="1732" w:type="dxa"/>
            <w:tcBorders>
              <w:top w:val="single" w:sz="4" w:space="0" w:color="auto"/>
              <w:left w:val="nil"/>
              <w:bottom w:val="single" w:sz="4" w:space="0" w:color="auto"/>
              <w:right w:val="single" w:sz="4" w:space="0" w:color="auto"/>
            </w:tcBorders>
            <w:shd w:val="clear" w:color="000000" w:fill="BFBFBF"/>
            <w:noWrap/>
            <w:vAlign w:val="center"/>
            <w:hideMark/>
          </w:tcPr>
          <w:p w14:paraId="0178D46C" w14:textId="77777777" w:rsidR="00026210" w:rsidRPr="00B828D1" w:rsidRDefault="00026210" w:rsidP="00FF0CB1">
            <w:pPr>
              <w:jc w:val="center"/>
              <w:rPr>
                <w:ins w:id="5759" w:author="Shiv Mangal Rahi" w:date="2020-01-02T14:55:00Z"/>
                <w:rFonts w:ascii="Calibri" w:eastAsia="Times New Roman" w:hAnsi="Calibri" w:cs="Calibri"/>
                <w:b/>
                <w:bCs/>
                <w:color w:val="000000"/>
                <w:sz w:val="20"/>
                <w:szCs w:val="20"/>
                <w:lang w:val="en-US"/>
              </w:rPr>
            </w:pPr>
            <w:ins w:id="5760" w:author="Shiv Mangal Rahi" w:date="2020-01-02T14:55:00Z">
              <w:r w:rsidRPr="00B828D1">
                <w:rPr>
                  <w:rFonts w:ascii="Calibri" w:eastAsia="Times New Roman" w:hAnsi="Calibri" w:cs="Calibri"/>
                  <w:b/>
                  <w:bCs/>
                  <w:color w:val="000000"/>
                  <w:sz w:val="20"/>
                  <w:szCs w:val="20"/>
                  <w:lang w:val="en-US"/>
                </w:rPr>
                <w:t>Field-8</w:t>
              </w:r>
            </w:ins>
          </w:p>
        </w:tc>
        <w:tc>
          <w:tcPr>
            <w:tcW w:w="1732" w:type="dxa"/>
            <w:tcBorders>
              <w:top w:val="single" w:sz="4" w:space="0" w:color="auto"/>
              <w:left w:val="nil"/>
              <w:bottom w:val="single" w:sz="4" w:space="0" w:color="auto"/>
              <w:right w:val="single" w:sz="4" w:space="0" w:color="auto"/>
            </w:tcBorders>
            <w:shd w:val="clear" w:color="000000" w:fill="BFBFBF"/>
            <w:noWrap/>
            <w:vAlign w:val="center"/>
            <w:hideMark/>
          </w:tcPr>
          <w:p w14:paraId="1379F33A" w14:textId="77777777" w:rsidR="00026210" w:rsidRPr="00B828D1" w:rsidRDefault="00026210" w:rsidP="00FF0CB1">
            <w:pPr>
              <w:jc w:val="center"/>
              <w:rPr>
                <w:ins w:id="5761" w:author="Shiv Mangal Rahi" w:date="2020-01-02T14:55:00Z"/>
                <w:rFonts w:ascii="Calibri" w:eastAsia="Times New Roman" w:hAnsi="Calibri" w:cs="Calibri"/>
                <w:b/>
                <w:bCs/>
                <w:color w:val="000000"/>
                <w:sz w:val="20"/>
                <w:szCs w:val="20"/>
                <w:lang w:val="en-US"/>
              </w:rPr>
            </w:pPr>
            <w:ins w:id="5762" w:author="Shiv Mangal Rahi" w:date="2020-01-02T14:55:00Z">
              <w:r w:rsidRPr="00B828D1">
                <w:rPr>
                  <w:rFonts w:ascii="Calibri" w:eastAsia="Times New Roman" w:hAnsi="Calibri" w:cs="Calibri"/>
                  <w:b/>
                  <w:bCs/>
                  <w:color w:val="000000"/>
                  <w:sz w:val="20"/>
                  <w:szCs w:val="20"/>
                  <w:lang w:val="en-US"/>
                </w:rPr>
                <w:t>Field-9</w:t>
              </w:r>
            </w:ins>
          </w:p>
        </w:tc>
      </w:tr>
      <w:tr w:rsidR="00026210" w:rsidRPr="00B828D1" w14:paraId="6F5CC4F2" w14:textId="77777777" w:rsidTr="00FF0CB1">
        <w:trPr>
          <w:trHeight w:val="20"/>
          <w:ins w:id="5763"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3F982F04" w14:textId="77777777" w:rsidR="00026210" w:rsidRPr="00B828D1" w:rsidRDefault="00026210" w:rsidP="00FF0CB1">
            <w:pPr>
              <w:rPr>
                <w:ins w:id="5764" w:author="Shiv Mangal Rahi" w:date="2020-01-02T14:55:00Z"/>
                <w:rFonts w:ascii="Calibri" w:eastAsia="Times New Roman" w:hAnsi="Calibri" w:cs="Calibri"/>
                <w:color w:val="000000"/>
                <w:sz w:val="20"/>
                <w:szCs w:val="20"/>
                <w:lang w:val="en-US"/>
              </w:rPr>
            </w:pPr>
            <w:ins w:id="5765" w:author="Shiv Mangal Rahi" w:date="2020-01-02T14:55:00Z">
              <w:r w:rsidRPr="00B828D1">
                <w:rPr>
                  <w:rFonts w:ascii="Calibri" w:eastAsia="Times New Roman" w:hAnsi="Calibri" w:cs="Calibri"/>
                  <w:color w:val="000000"/>
                  <w:sz w:val="20"/>
                  <w:szCs w:val="20"/>
                  <w:lang w:val="en-US"/>
                </w:rPr>
                <w:t>Name</w:t>
              </w:r>
            </w:ins>
          </w:p>
        </w:tc>
        <w:tc>
          <w:tcPr>
            <w:tcW w:w="1731" w:type="dxa"/>
            <w:tcBorders>
              <w:top w:val="nil"/>
              <w:left w:val="nil"/>
              <w:bottom w:val="single" w:sz="4" w:space="0" w:color="auto"/>
              <w:right w:val="single" w:sz="4" w:space="0" w:color="auto"/>
            </w:tcBorders>
            <w:shd w:val="clear" w:color="auto" w:fill="auto"/>
            <w:vAlign w:val="center"/>
            <w:hideMark/>
          </w:tcPr>
          <w:p w14:paraId="4C507B21" w14:textId="77777777" w:rsidR="00026210" w:rsidRPr="00B828D1" w:rsidRDefault="00026210" w:rsidP="00FF0CB1">
            <w:pPr>
              <w:rPr>
                <w:ins w:id="5766" w:author="Shiv Mangal Rahi" w:date="2020-01-02T14:55:00Z"/>
                <w:rFonts w:ascii="Calibri" w:eastAsia="Times New Roman" w:hAnsi="Calibri" w:cs="Calibri"/>
                <w:color w:val="000000"/>
                <w:sz w:val="20"/>
                <w:szCs w:val="20"/>
                <w:lang w:val="en-US"/>
              </w:rPr>
            </w:pPr>
            <w:ins w:id="5767" w:author="Shiv Mangal Rahi" w:date="2020-01-02T14:55:00Z">
              <w:r w:rsidRPr="00B828D1">
                <w:rPr>
                  <w:rFonts w:ascii="Calibri" w:eastAsia="Times New Roman" w:hAnsi="Calibri" w:cs="Calibri"/>
                  <w:color w:val="000000"/>
                  <w:sz w:val="20"/>
                  <w:szCs w:val="20"/>
                  <w:lang w:val="en-US"/>
                </w:rPr>
                <w:t>Treat Blank or Null As</w:t>
              </w:r>
            </w:ins>
          </w:p>
        </w:tc>
        <w:tc>
          <w:tcPr>
            <w:tcW w:w="1732" w:type="dxa"/>
            <w:tcBorders>
              <w:top w:val="nil"/>
              <w:left w:val="nil"/>
              <w:bottom w:val="single" w:sz="4" w:space="0" w:color="auto"/>
              <w:right w:val="single" w:sz="4" w:space="0" w:color="auto"/>
            </w:tcBorders>
            <w:shd w:val="clear" w:color="auto" w:fill="auto"/>
            <w:vAlign w:val="center"/>
            <w:hideMark/>
          </w:tcPr>
          <w:p w14:paraId="46907030" w14:textId="77777777" w:rsidR="00026210" w:rsidRPr="00B828D1" w:rsidRDefault="00026210" w:rsidP="00FF0CB1">
            <w:pPr>
              <w:rPr>
                <w:ins w:id="5768" w:author="Shiv Mangal Rahi" w:date="2020-01-02T14:55:00Z"/>
                <w:rFonts w:ascii="Calibri" w:eastAsia="Times New Roman" w:hAnsi="Calibri" w:cs="Calibri"/>
                <w:color w:val="000000"/>
                <w:sz w:val="20"/>
                <w:szCs w:val="20"/>
                <w:lang w:val="en-US"/>
              </w:rPr>
            </w:pPr>
            <w:ins w:id="5769" w:author="Shiv Mangal Rahi" w:date="2020-01-02T14:55:00Z">
              <w:r w:rsidRPr="00B828D1">
                <w:rPr>
                  <w:rFonts w:ascii="Calibri" w:eastAsia="Times New Roman" w:hAnsi="Calibri" w:cs="Calibri"/>
                  <w:color w:val="000000"/>
                  <w:sz w:val="20"/>
                  <w:szCs w:val="20"/>
                  <w:lang w:val="en-US"/>
                </w:rPr>
                <w:t>Rule Operator</w:t>
              </w:r>
            </w:ins>
          </w:p>
        </w:tc>
        <w:tc>
          <w:tcPr>
            <w:tcW w:w="1732" w:type="dxa"/>
            <w:tcBorders>
              <w:top w:val="nil"/>
              <w:left w:val="nil"/>
              <w:bottom w:val="single" w:sz="4" w:space="0" w:color="auto"/>
              <w:right w:val="single" w:sz="4" w:space="0" w:color="auto"/>
            </w:tcBorders>
            <w:shd w:val="clear" w:color="auto" w:fill="auto"/>
            <w:vAlign w:val="center"/>
            <w:hideMark/>
          </w:tcPr>
          <w:p w14:paraId="2E2CBB0E" w14:textId="77777777" w:rsidR="00026210" w:rsidRPr="00B828D1" w:rsidRDefault="00026210" w:rsidP="00FF0CB1">
            <w:pPr>
              <w:rPr>
                <w:ins w:id="5770" w:author="Shiv Mangal Rahi" w:date="2020-01-02T14:55:00Z"/>
                <w:rFonts w:ascii="Calibri" w:eastAsia="Times New Roman" w:hAnsi="Calibri" w:cs="Calibri"/>
                <w:color w:val="000000"/>
                <w:sz w:val="20"/>
                <w:szCs w:val="20"/>
                <w:lang w:val="en-US"/>
              </w:rPr>
            </w:pPr>
            <w:ins w:id="5771" w:author="Shiv Mangal Rahi" w:date="2020-01-02T14:55:00Z">
              <w:r w:rsidRPr="00B828D1">
                <w:rPr>
                  <w:rFonts w:ascii="Calibri" w:eastAsia="Times New Roman" w:hAnsi="Calibri" w:cs="Calibri"/>
                  <w:color w:val="000000"/>
                  <w:sz w:val="20"/>
                  <w:szCs w:val="20"/>
                  <w:lang w:val="en-US"/>
                </w:rPr>
                <w:t>Rule Value</w:t>
              </w:r>
            </w:ins>
          </w:p>
        </w:tc>
        <w:tc>
          <w:tcPr>
            <w:tcW w:w="1732" w:type="dxa"/>
            <w:tcBorders>
              <w:top w:val="nil"/>
              <w:left w:val="nil"/>
              <w:bottom w:val="single" w:sz="4" w:space="0" w:color="auto"/>
              <w:right w:val="single" w:sz="4" w:space="0" w:color="auto"/>
            </w:tcBorders>
            <w:shd w:val="clear" w:color="auto" w:fill="auto"/>
            <w:vAlign w:val="center"/>
            <w:hideMark/>
          </w:tcPr>
          <w:p w14:paraId="0510C4DB" w14:textId="77777777" w:rsidR="00026210" w:rsidRPr="00B828D1" w:rsidRDefault="00026210" w:rsidP="00FF0CB1">
            <w:pPr>
              <w:rPr>
                <w:ins w:id="5772" w:author="Shiv Mangal Rahi" w:date="2020-01-02T14:55:00Z"/>
                <w:rFonts w:ascii="Calibri" w:eastAsia="Times New Roman" w:hAnsi="Calibri" w:cs="Calibri"/>
                <w:color w:val="000000"/>
                <w:sz w:val="20"/>
                <w:szCs w:val="20"/>
                <w:lang w:val="en-US"/>
              </w:rPr>
            </w:pPr>
            <w:ins w:id="5773" w:author="Shiv Mangal Rahi" w:date="2020-01-02T14:55:00Z">
              <w:r w:rsidRPr="00B828D1">
                <w:rPr>
                  <w:rFonts w:ascii="Calibri" w:eastAsia="Times New Roman" w:hAnsi="Calibri" w:cs="Calibri"/>
                  <w:color w:val="000000"/>
                  <w:sz w:val="20"/>
                  <w:szCs w:val="20"/>
                  <w:lang w:val="en-US"/>
                </w:rPr>
                <w:t>Rule Value Case Sensitive</w:t>
              </w:r>
            </w:ins>
          </w:p>
        </w:tc>
      </w:tr>
      <w:tr w:rsidR="00026210" w:rsidRPr="00B828D1" w14:paraId="286C79ED" w14:textId="77777777" w:rsidTr="00FF0CB1">
        <w:trPr>
          <w:trHeight w:val="20"/>
          <w:ins w:id="5774"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54FC6B61" w14:textId="77777777" w:rsidR="00026210" w:rsidRPr="00B828D1" w:rsidRDefault="00026210" w:rsidP="00FF0CB1">
            <w:pPr>
              <w:rPr>
                <w:ins w:id="5775" w:author="Shiv Mangal Rahi" w:date="2020-01-02T14:55:00Z"/>
                <w:rFonts w:ascii="Calibri" w:eastAsia="Times New Roman" w:hAnsi="Calibri" w:cs="Calibri"/>
                <w:color w:val="000000"/>
                <w:sz w:val="20"/>
                <w:szCs w:val="20"/>
                <w:lang w:val="en-US"/>
              </w:rPr>
            </w:pPr>
            <w:ins w:id="5776" w:author="Shiv Mangal Rahi" w:date="2020-01-02T14:55:00Z">
              <w:r w:rsidRPr="00B828D1">
                <w:rPr>
                  <w:rFonts w:ascii="Calibri" w:eastAsia="Times New Roman" w:hAnsi="Calibri" w:cs="Calibri"/>
                  <w:color w:val="000000"/>
                  <w:sz w:val="20"/>
                  <w:szCs w:val="20"/>
                  <w:lang w:val="en-US"/>
                </w:rPr>
                <w:t>API Name</w:t>
              </w:r>
            </w:ins>
          </w:p>
        </w:tc>
        <w:tc>
          <w:tcPr>
            <w:tcW w:w="1731" w:type="dxa"/>
            <w:tcBorders>
              <w:top w:val="nil"/>
              <w:left w:val="nil"/>
              <w:bottom w:val="single" w:sz="4" w:space="0" w:color="auto"/>
              <w:right w:val="single" w:sz="4" w:space="0" w:color="auto"/>
            </w:tcBorders>
            <w:shd w:val="clear" w:color="auto" w:fill="auto"/>
            <w:vAlign w:val="center"/>
            <w:hideMark/>
          </w:tcPr>
          <w:p w14:paraId="72B03EA1" w14:textId="77777777" w:rsidR="00026210" w:rsidRPr="00B828D1" w:rsidRDefault="00026210" w:rsidP="00FF0CB1">
            <w:pPr>
              <w:rPr>
                <w:ins w:id="5777" w:author="Shiv Mangal Rahi" w:date="2020-01-02T14:55:00Z"/>
                <w:rFonts w:ascii="Calibri" w:eastAsia="Times New Roman" w:hAnsi="Calibri" w:cs="Calibri"/>
                <w:color w:val="000000"/>
                <w:sz w:val="20"/>
                <w:szCs w:val="20"/>
                <w:lang w:val="en-US"/>
              </w:rPr>
            </w:pPr>
            <w:ins w:id="5778" w:author="Shiv Mangal Rahi" w:date="2020-01-02T14:55:00Z">
              <w:r w:rsidRPr="00B828D1">
                <w:rPr>
                  <w:rFonts w:ascii="Calibri" w:eastAsia="Times New Roman" w:hAnsi="Calibri" w:cs="Calibri"/>
                  <w:color w:val="000000"/>
                  <w:sz w:val="20"/>
                  <w:szCs w:val="20"/>
                  <w:lang w:val="en-US"/>
                </w:rPr>
                <w:t>TreatBlankorNullAs</w:t>
              </w:r>
            </w:ins>
          </w:p>
        </w:tc>
        <w:tc>
          <w:tcPr>
            <w:tcW w:w="1732" w:type="dxa"/>
            <w:tcBorders>
              <w:top w:val="nil"/>
              <w:left w:val="nil"/>
              <w:bottom w:val="single" w:sz="4" w:space="0" w:color="auto"/>
              <w:right w:val="single" w:sz="4" w:space="0" w:color="auto"/>
            </w:tcBorders>
            <w:shd w:val="clear" w:color="auto" w:fill="auto"/>
            <w:vAlign w:val="center"/>
            <w:hideMark/>
          </w:tcPr>
          <w:p w14:paraId="6E5F90E2" w14:textId="77777777" w:rsidR="00026210" w:rsidRPr="00B828D1" w:rsidRDefault="00026210" w:rsidP="00FF0CB1">
            <w:pPr>
              <w:rPr>
                <w:ins w:id="5779" w:author="Shiv Mangal Rahi" w:date="2020-01-02T14:55:00Z"/>
                <w:rFonts w:ascii="Calibri" w:eastAsia="Times New Roman" w:hAnsi="Calibri" w:cs="Calibri"/>
                <w:color w:val="000000"/>
                <w:sz w:val="20"/>
                <w:szCs w:val="20"/>
                <w:lang w:val="en-US"/>
              </w:rPr>
            </w:pPr>
            <w:ins w:id="5780" w:author="Shiv Mangal Rahi" w:date="2020-01-02T14:55:00Z">
              <w:r w:rsidRPr="00B828D1">
                <w:rPr>
                  <w:rFonts w:ascii="Calibri" w:eastAsia="Times New Roman" w:hAnsi="Calibri" w:cs="Calibri"/>
                  <w:color w:val="000000"/>
                  <w:sz w:val="20"/>
                  <w:szCs w:val="20"/>
                  <w:lang w:val="en-US"/>
                </w:rPr>
                <w:t>RuleOperator</w:t>
              </w:r>
            </w:ins>
          </w:p>
        </w:tc>
        <w:tc>
          <w:tcPr>
            <w:tcW w:w="1732" w:type="dxa"/>
            <w:tcBorders>
              <w:top w:val="nil"/>
              <w:left w:val="nil"/>
              <w:bottom w:val="single" w:sz="4" w:space="0" w:color="auto"/>
              <w:right w:val="single" w:sz="4" w:space="0" w:color="auto"/>
            </w:tcBorders>
            <w:shd w:val="clear" w:color="auto" w:fill="auto"/>
            <w:vAlign w:val="center"/>
            <w:hideMark/>
          </w:tcPr>
          <w:p w14:paraId="63462B9B" w14:textId="77777777" w:rsidR="00026210" w:rsidRPr="00B828D1" w:rsidRDefault="00026210" w:rsidP="00FF0CB1">
            <w:pPr>
              <w:rPr>
                <w:ins w:id="5781" w:author="Shiv Mangal Rahi" w:date="2020-01-02T14:55:00Z"/>
                <w:rFonts w:ascii="Calibri" w:eastAsia="Times New Roman" w:hAnsi="Calibri" w:cs="Calibri"/>
                <w:color w:val="000000"/>
                <w:sz w:val="20"/>
                <w:szCs w:val="20"/>
                <w:lang w:val="en-US"/>
              </w:rPr>
            </w:pPr>
            <w:ins w:id="5782" w:author="Shiv Mangal Rahi" w:date="2020-01-02T14:55:00Z">
              <w:r w:rsidRPr="00B828D1">
                <w:rPr>
                  <w:rFonts w:ascii="Calibri" w:eastAsia="Times New Roman" w:hAnsi="Calibri" w:cs="Calibri"/>
                  <w:color w:val="000000"/>
                  <w:sz w:val="20"/>
                  <w:szCs w:val="20"/>
                  <w:lang w:val="en-US"/>
                </w:rPr>
                <w:t>RuleValue</w:t>
              </w:r>
            </w:ins>
          </w:p>
        </w:tc>
        <w:tc>
          <w:tcPr>
            <w:tcW w:w="1732" w:type="dxa"/>
            <w:tcBorders>
              <w:top w:val="nil"/>
              <w:left w:val="nil"/>
              <w:bottom w:val="single" w:sz="4" w:space="0" w:color="auto"/>
              <w:right w:val="single" w:sz="4" w:space="0" w:color="auto"/>
            </w:tcBorders>
            <w:shd w:val="clear" w:color="auto" w:fill="auto"/>
            <w:vAlign w:val="center"/>
            <w:hideMark/>
          </w:tcPr>
          <w:p w14:paraId="1603BCBE" w14:textId="77777777" w:rsidR="00026210" w:rsidRPr="00B828D1" w:rsidRDefault="00026210" w:rsidP="00FF0CB1">
            <w:pPr>
              <w:rPr>
                <w:ins w:id="5783" w:author="Shiv Mangal Rahi" w:date="2020-01-02T14:55:00Z"/>
                <w:rFonts w:ascii="Calibri" w:eastAsia="Times New Roman" w:hAnsi="Calibri" w:cs="Calibri"/>
                <w:color w:val="000000"/>
                <w:sz w:val="20"/>
                <w:szCs w:val="20"/>
                <w:lang w:val="en-US"/>
              </w:rPr>
            </w:pPr>
            <w:ins w:id="5784" w:author="Shiv Mangal Rahi" w:date="2020-01-02T14:55:00Z">
              <w:r w:rsidRPr="00B828D1">
                <w:rPr>
                  <w:rFonts w:ascii="Calibri" w:eastAsia="Times New Roman" w:hAnsi="Calibri" w:cs="Calibri"/>
                  <w:color w:val="000000"/>
                  <w:sz w:val="20"/>
                  <w:szCs w:val="20"/>
                  <w:lang w:val="en-US"/>
                </w:rPr>
                <w:t>RuleValueCaseSensitive</w:t>
              </w:r>
            </w:ins>
          </w:p>
        </w:tc>
      </w:tr>
      <w:tr w:rsidR="00026210" w:rsidRPr="00B828D1" w14:paraId="7D62CF6B" w14:textId="77777777" w:rsidTr="00FF0CB1">
        <w:trPr>
          <w:trHeight w:val="20"/>
          <w:ins w:id="5785"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648E35B6" w14:textId="77777777" w:rsidR="00026210" w:rsidRPr="00B828D1" w:rsidRDefault="00026210" w:rsidP="00FF0CB1">
            <w:pPr>
              <w:rPr>
                <w:ins w:id="5786" w:author="Shiv Mangal Rahi" w:date="2020-01-02T14:55:00Z"/>
                <w:rFonts w:ascii="Calibri" w:eastAsia="Times New Roman" w:hAnsi="Calibri" w:cs="Calibri"/>
                <w:color w:val="000000"/>
                <w:sz w:val="20"/>
                <w:szCs w:val="20"/>
                <w:lang w:val="en-US"/>
              </w:rPr>
            </w:pPr>
            <w:ins w:id="5787" w:author="Shiv Mangal Rahi" w:date="2020-01-02T14:55:00Z">
              <w:r w:rsidRPr="00B828D1">
                <w:rPr>
                  <w:rFonts w:ascii="Calibri" w:eastAsia="Times New Roman" w:hAnsi="Calibri" w:cs="Calibri"/>
                  <w:color w:val="000000"/>
                  <w:sz w:val="20"/>
                  <w:szCs w:val="20"/>
                  <w:lang w:val="en-US"/>
                </w:rPr>
                <w:t>Input Type</w:t>
              </w:r>
            </w:ins>
          </w:p>
        </w:tc>
        <w:tc>
          <w:tcPr>
            <w:tcW w:w="1731" w:type="dxa"/>
            <w:tcBorders>
              <w:top w:val="nil"/>
              <w:left w:val="nil"/>
              <w:bottom w:val="single" w:sz="4" w:space="0" w:color="auto"/>
              <w:right w:val="single" w:sz="4" w:space="0" w:color="auto"/>
            </w:tcBorders>
            <w:shd w:val="clear" w:color="auto" w:fill="auto"/>
            <w:vAlign w:val="center"/>
            <w:hideMark/>
          </w:tcPr>
          <w:p w14:paraId="3EAF854C" w14:textId="77777777" w:rsidR="00026210" w:rsidRPr="00B828D1" w:rsidRDefault="00026210" w:rsidP="00FF0CB1">
            <w:pPr>
              <w:rPr>
                <w:ins w:id="5788" w:author="Shiv Mangal Rahi" w:date="2020-01-02T14:55:00Z"/>
                <w:rFonts w:ascii="Calibri" w:eastAsia="Times New Roman" w:hAnsi="Calibri" w:cs="Calibri"/>
                <w:color w:val="000000"/>
                <w:sz w:val="20"/>
                <w:szCs w:val="20"/>
                <w:lang w:val="en-US"/>
              </w:rPr>
            </w:pPr>
            <w:ins w:id="5789" w:author="Shiv Mangal Rahi" w:date="2020-01-02T14:55:00Z">
              <w:r w:rsidRPr="00B828D1">
                <w:rPr>
                  <w:rFonts w:ascii="Calibri" w:eastAsia="Times New Roman" w:hAnsi="Calibri" w:cs="Calibri"/>
                  <w:color w:val="000000"/>
                  <w:sz w:val="20"/>
                  <w:szCs w:val="20"/>
                  <w:lang w:val="en-US"/>
                </w:rPr>
                <w:t>List</w:t>
              </w:r>
            </w:ins>
          </w:p>
        </w:tc>
        <w:tc>
          <w:tcPr>
            <w:tcW w:w="1732" w:type="dxa"/>
            <w:tcBorders>
              <w:top w:val="nil"/>
              <w:left w:val="nil"/>
              <w:bottom w:val="single" w:sz="4" w:space="0" w:color="auto"/>
              <w:right w:val="single" w:sz="4" w:space="0" w:color="auto"/>
            </w:tcBorders>
            <w:shd w:val="clear" w:color="auto" w:fill="auto"/>
            <w:vAlign w:val="center"/>
            <w:hideMark/>
          </w:tcPr>
          <w:p w14:paraId="6E9989F3" w14:textId="77777777" w:rsidR="00026210" w:rsidRPr="00B828D1" w:rsidRDefault="00026210" w:rsidP="00FF0CB1">
            <w:pPr>
              <w:rPr>
                <w:ins w:id="5790" w:author="Shiv Mangal Rahi" w:date="2020-01-02T14:55:00Z"/>
                <w:rFonts w:ascii="Calibri" w:eastAsia="Times New Roman" w:hAnsi="Calibri" w:cs="Calibri"/>
                <w:color w:val="000000"/>
                <w:sz w:val="20"/>
                <w:szCs w:val="20"/>
                <w:lang w:val="en-US"/>
              </w:rPr>
            </w:pPr>
            <w:ins w:id="5791" w:author="Shiv Mangal Rahi" w:date="2020-01-02T14:55:00Z">
              <w:r w:rsidRPr="00B828D1">
                <w:rPr>
                  <w:rFonts w:ascii="Calibri" w:eastAsia="Times New Roman" w:hAnsi="Calibri" w:cs="Calibri"/>
                  <w:color w:val="000000"/>
                  <w:sz w:val="20"/>
                  <w:szCs w:val="20"/>
                  <w:lang w:val="en-US"/>
                </w:rPr>
                <w:t>List</w:t>
              </w:r>
            </w:ins>
          </w:p>
        </w:tc>
        <w:tc>
          <w:tcPr>
            <w:tcW w:w="1732" w:type="dxa"/>
            <w:tcBorders>
              <w:top w:val="nil"/>
              <w:left w:val="nil"/>
              <w:bottom w:val="single" w:sz="4" w:space="0" w:color="auto"/>
              <w:right w:val="single" w:sz="4" w:space="0" w:color="auto"/>
            </w:tcBorders>
            <w:shd w:val="clear" w:color="auto" w:fill="auto"/>
            <w:vAlign w:val="center"/>
            <w:hideMark/>
          </w:tcPr>
          <w:p w14:paraId="134E2B36" w14:textId="77777777" w:rsidR="00026210" w:rsidRPr="00B828D1" w:rsidRDefault="00026210" w:rsidP="00FF0CB1">
            <w:pPr>
              <w:rPr>
                <w:ins w:id="5792" w:author="Shiv Mangal Rahi" w:date="2020-01-02T14:55:00Z"/>
                <w:rFonts w:ascii="Calibri" w:eastAsia="Times New Roman" w:hAnsi="Calibri" w:cs="Calibri"/>
                <w:color w:val="000000"/>
                <w:sz w:val="20"/>
                <w:szCs w:val="20"/>
                <w:lang w:val="en-US"/>
              </w:rPr>
            </w:pPr>
            <w:ins w:id="5793" w:author="Shiv Mangal Rahi" w:date="2020-01-02T14:55:00Z">
              <w:r w:rsidRPr="00B828D1">
                <w:rPr>
                  <w:rFonts w:ascii="Calibri" w:eastAsia="Times New Roman" w:hAnsi="Calibri" w:cs="Calibri"/>
                  <w:color w:val="000000"/>
                  <w:sz w:val="20"/>
                  <w:szCs w:val="20"/>
                  <w:lang w:val="en-US"/>
                </w:rPr>
                <w:t>List</w:t>
              </w:r>
            </w:ins>
          </w:p>
        </w:tc>
        <w:tc>
          <w:tcPr>
            <w:tcW w:w="1732" w:type="dxa"/>
            <w:tcBorders>
              <w:top w:val="nil"/>
              <w:left w:val="nil"/>
              <w:bottom w:val="single" w:sz="4" w:space="0" w:color="auto"/>
              <w:right w:val="single" w:sz="4" w:space="0" w:color="auto"/>
            </w:tcBorders>
            <w:shd w:val="clear" w:color="auto" w:fill="auto"/>
            <w:vAlign w:val="center"/>
            <w:hideMark/>
          </w:tcPr>
          <w:p w14:paraId="38DC7AE1" w14:textId="77777777" w:rsidR="00026210" w:rsidRPr="00B828D1" w:rsidRDefault="00026210" w:rsidP="00FF0CB1">
            <w:pPr>
              <w:rPr>
                <w:ins w:id="5794" w:author="Shiv Mangal Rahi" w:date="2020-01-02T14:55:00Z"/>
                <w:rFonts w:ascii="Calibri" w:eastAsia="Times New Roman" w:hAnsi="Calibri" w:cs="Calibri"/>
                <w:color w:val="000000"/>
                <w:sz w:val="20"/>
                <w:szCs w:val="20"/>
                <w:lang w:val="en-US"/>
              </w:rPr>
            </w:pPr>
            <w:ins w:id="5795" w:author="Shiv Mangal Rahi" w:date="2020-01-02T14:55:00Z">
              <w:r w:rsidRPr="00B828D1">
                <w:rPr>
                  <w:rFonts w:ascii="Calibri" w:eastAsia="Times New Roman" w:hAnsi="Calibri" w:cs="Calibri"/>
                  <w:color w:val="000000"/>
                  <w:sz w:val="20"/>
                  <w:szCs w:val="20"/>
                  <w:lang w:val="en-US"/>
                </w:rPr>
                <w:t>TRUE/FALSE</w:t>
              </w:r>
            </w:ins>
          </w:p>
        </w:tc>
      </w:tr>
      <w:tr w:rsidR="00026210" w:rsidRPr="00B828D1" w14:paraId="211A6F85" w14:textId="77777777" w:rsidTr="00FF0CB1">
        <w:trPr>
          <w:trHeight w:val="20"/>
          <w:ins w:id="5796"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52BC393A" w14:textId="77777777" w:rsidR="00026210" w:rsidRPr="00B828D1" w:rsidRDefault="00026210" w:rsidP="00FF0CB1">
            <w:pPr>
              <w:rPr>
                <w:ins w:id="5797" w:author="Shiv Mangal Rahi" w:date="2020-01-02T14:55:00Z"/>
                <w:rFonts w:ascii="Calibri" w:eastAsia="Times New Roman" w:hAnsi="Calibri" w:cs="Calibri"/>
                <w:color w:val="000000"/>
                <w:sz w:val="20"/>
                <w:szCs w:val="20"/>
                <w:lang w:val="en-US"/>
              </w:rPr>
            </w:pPr>
            <w:ins w:id="5798" w:author="Shiv Mangal Rahi" w:date="2020-01-02T14:55:00Z">
              <w:r w:rsidRPr="00B828D1">
                <w:rPr>
                  <w:rFonts w:ascii="Calibri" w:eastAsia="Times New Roman" w:hAnsi="Calibri" w:cs="Calibri"/>
                  <w:color w:val="000000"/>
                  <w:sz w:val="20"/>
                  <w:szCs w:val="20"/>
                  <w:lang w:val="en-US"/>
                </w:rPr>
                <w:t>Category</w:t>
              </w:r>
            </w:ins>
          </w:p>
        </w:tc>
        <w:tc>
          <w:tcPr>
            <w:tcW w:w="1731" w:type="dxa"/>
            <w:tcBorders>
              <w:top w:val="nil"/>
              <w:left w:val="nil"/>
              <w:bottom w:val="single" w:sz="4" w:space="0" w:color="auto"/>
              <w:right w:val="single" w:sz="4" w:space="0" w:color="auto"/>
            </w:tcBorders>
            <w:shd w:val="clear" w:color="auto" w:fill="auto"/>
            <w:vAlign w:val="center"/>
            <w:hideMark/>
          </w:tcPr>
          <w:p w14:paraId="19EC3B91" w14:textId="77777777" w:rsidR="00026210" w:rsidRPr="00B828D1" w:rsidRDefault="00026210" w:rsidP="00FF0CB1">
            <w:pPr>
              <w:rPr>
                <w:ins w:id="5799" w:author="Shiv Mangal Rahi" w:date="2020-01-02T14:55:00Z"/>
                <w:rFonts w:ascii="Calibri" w:eastAsia="Times New Roman" w:hAnsi="Calibri" w:cs="Calibri"/>
                <w:color w:val="000000"/>
                <w:sz w:val="20"/>
                <w:szCs w:val="20"/>
                <w:lang w:val="en-US"/>
              </w:rPr>
            </w:pPr>
            <w:ins w:id="5800"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16B5E6D2" w14:textId="77777777" w:rsidR="00026210" w:rsidRPr="00B828D1" w:rsidRDefault="00026210" w:rsidP="00FF0CB1">
            <w:pPr>
              <w:rPr>
                <w:ins w:id="5801" w:author="Shiv Mangal Rahi" w:date="2020-01-02T14:55:00Z"/>
                <w:rFonts w:ascii="Calibri" w:eastAsia="Times New Roman" w:hAnsi="Calibri" w:cs="Calibri"/>
                <w:color w:val="000000"/>
                <w:sz w:val="20"/>
                <w:szCs w:val="20"/>
                <w:lang w:val="en-US"/>
              </w:rPr>
            </w:pPr>
            <w:ins w:id="5802"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5B64C228" w14:textId="77777777" w:rsidR="00026210" w:rsidRPr="00B828D1" w:rsidRDefault="00026210" w:rsidP="00FF0CB1">
            <w:pPr>
              <w:rPr>
                <w:ins w:id="5803" w:author="Shiv Mangal Rahi" w:date="2020-01-02T14:55:00Z"/>
                <w:rFonts w:ascii="Calibri" w:eastAsia="Times New Roman" w:hAnsi="Calibri" w:cs="Calibri"/>
                <w:color w:val="000000"/>
                <w:sz w:val="20"/>
                <w:szCs w:val="20"/>
                <w:lang w:val="en-US"/>
              </w:rPr>
            </w:pPr>
            <w:ins w:id="5804"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3795764" w14:textId="77777777" w:rsidR="00026210" w:rsidRPr="00B828D1" w:rsidRDefault="00026210" w:rsidP="00FF0CB1">
            <w:pPr>
              <w:rPr>
                <w:ins w:id="5805" w:author="Shiv Mangal Rahi" w:date="2020-01-02T14:55:00Z"/>
                <w:rFonts w:ascii="Calibri" w:eastAsia="Times New Roman" w:hAnsi="Calibri" w:cs="Calibri"/>
                <w:color w:val="000000"/>
                <w:sz w:val="20"/>
                <w:szCs w:val="20"/>
                <w:lang w:val="en-US"/>
              </w:rPr>
            </w:pPr>
            <w:ins w:id="5806" w:author="Shiv Mangal Rahi" w:date="2020-01-02T14:55:00Z">
              <w:r w:rsidRPr="00B828D1">
                <w:rPr>
                  <w:rFonts w:ascii="Calibri" w:eastAsia="Times New Roman" w:hAnsi="Calibri" w:cs="Calibri"/>
                  <w:color w:val="000000"/>
                  <w:sz w:val="20"/>
                  <w:szCs w:val="20"/>
                  <w:lang w:val="en-US"/>
                </w:rPr>
                <w:t>N/A</w:t>
              </w:r>
            </w:ins>
          </w:p>
        </w:tc>
      </w:tr>
      <w:tr w:rsidR="00026210" w:rsidRPr="00B828D1" w14:paraId="5EE9820C" w14:textId="77777777" w:rsidTr="00FF0CB1">
        <w:trPr>
          <w:trHeight w:val="20"/>
          <w:ins w:id="5807"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0E351324" w14:textId="77777777" w:rsidR="00026210" w:rsidRPr="00B828D1" w:rsidRDefault="00026210" w:rsidP="00FF0CB1">
            <w:pPr>
              <w:rPr>
                <w:ins w:id="5808" w:author="Shiv Mangal Rahi" w:date="2020-01-02T14:55:00Z"/>
                <w:rFonts w:ascii="Calibri" w:eastAsia="Times New Roman" w:hAnsi="Calibri" w:cs="Calibri"/>
                <w:color w:val="000000"/>
                <w:sz w:val="20"/>
                <w:szCs w:val="20"/>
                <w:lang w:val="en-US"/>
              </w:rPr>
            </w:pPr>
            <w:ins w:id="5809" w:author="Shiv Mangal Rahi" w:date="2020-01-02T14:55:00Z">
              <w:r w:rsidRPr="00B828D1">
                <w:rPr>
                  <w:rFonts w:ascii="Calibri" w:eastAsia="Times New Roman" w:hAnsi="Calibri" w:cs="Calibri"/>
                  <w:color w:val="000000"/>
                  <w:sz w:val="20"/>
                  <w:szCs w:val="20"/>
                  <w:lang w:val="en-US"/>
                </w:rPr>
                <w:t>Minimum Value</w:t>
              </w:r>
            </w:ins>
          </w:p>
        </w:tc>
        <w:tc>
          <w:tcPr>
            <w:tcW w:w="1731" w:type="dxa"/>
            <w:tcBorders>
              <w:top w:val="nil"/>
              <w:left w:val="nil"/>
              <w:bottom w:val="single" w:sz="4" w:space="0" w:color="auto"/>
              <w:right w:val="single" w:sz="4" w:space="0" w:color="auto"/>
            </w:tcBorders>
            <w:shd w:val="clear" w:color="auto" w:fill="auto"/>
            <w:vAlign w:val="center"/>
            <w:hideMark/>
          </w:tcPr>
          <w:p w14:paraId="252C0D0B" w14:textId="77777777" w:rsidR="00026210" w:rsidRPr="00B828D1" w:rsidRDefault="00026210" w:rsidP="00FF0CB1">
            <w:pPr>
              <w:rPr>
                <w:ins w:id="5810" w:author="Shiv Mangal Rahi" w:date="2020-01-02T14:55:00Z"/>
                <w:rFonts w:ascii="Calibri" w:eastAsia="Times New Roman" w:hAnsi="Calibri" w:cs="Calibri"/>
                <w:color w:val="000000"/>
                <w:sz w:val="20"/>
                <w:szCs w:val="20"/>
                <w:lang w:val="en-US"/>
              </w:rPr>
            </w:pPr>
            <w:ins w:id="5811"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5FD24FB" w14:textId="77777777" w:rsidR="00026210" w:rsidRPr="00B828D1" w:rsidRDefault="00026210" w:rsidP="00FF0CB1">
            <w:pPr>
              <w:rPr>
                <w:ins w:id="5812" w:author="Shiv Mangal Rahi" w:date="2020-01-02T14:55:00Z"/>
                <w:rFonts w:ascii="Calibri" w:eastAsia="Times New Roman" w:hAnsi="Calibri" w:cs="Calibri"/>
                <w:color w:val="000000"/>
                <w:sz w:val="20"/>
                <w:szCs w:val="20"/>
                <w:lang w:val="en-US"/>
              </w:rPr>
            </w:pPr>
            <w:ins w:id="5813"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7B807DAF" w14:textId="77777777" w:rsidR="00026210" w:rsidRPr="00B828D1" w:rsidRDefault="00026210" w:rsidP="00FF0CB1">
            <w:pPr>
              <w:rPr>
                <w:ins w:id="5814" w:author="Shiv Mangal Rahi" w:date="2020-01-02T14:55:00Z"/>
                <w:rFonts w:ascii="Calibri" w:eastAsia="Times New Roman" w:hAnsi="Calibri" w:cs="Calibri"/>
                <w:color w:val="000000"/>
                <w:sz w:val="20"/>
                <w:szCs w:val="20"/>
                <w:lang w:val="en-US"/>
              </w:rPr>
            </w:pPr>
            <w:ins w:id="5815"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B628DE0" w14:textId="77777777" w:rsidR="00026210" w:rsidRPr="00B828D1" w:rsidRDefault="00026210" w:rsidP="00FF0CB1">
            <w:pPr>
              <w:rPr>
                <w:ins w:id="5816" w:author="Shiv Mangal Rahi" w:date="2020-01-02T14:55:00Z"/>
                <w:rFonts w:ascii="Calibri" w:eastAsia="Times New Roman" w:hAnsi="Calibri" w:cs="Calibri"/>
                <w:color w:val="000000"/>
                <w:sz w:val="20"/>
                <w:szCs w:val="20"/>
                <w:lang w:val="en-US"/>
              </w:rPr>
            </w:pPr>
            <w:ins w:id="5817" w:author="Shiv Mangal Rahi" w:date="2020-01-02T14:55:00Z">
              <w:r w:rsidRPr="00B828D1">
                <w:rPr>
                  <w:rFonts w:ascii="Calibri" w:eastAsia="Times New Roman" w:hAnsi="Calibri" w:cs="Calibri"/>
                  <w:color w:val="000000"/>
                  <w:sz w:val="20"/>
                  <w:szCs w:val="20"/>
                  <w:lang w:val="en-US"/>
                </w:rPr>
                <w:t>N/A</w:t>
              </w:r>
            </w:ins>
          </w:p>
        </w:tc>
      </w:tr>
      <w:tr w:rsidR="00026210" w:rsidRPr="00B828D1" w14:paraId="2DAD7B30" w14:textId="77777777" w:rsidTr="00FF0CB1">
        <w:trPr>
          <w:trHeight w:val="20"/>
          <w:ins w:id="5818"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3F2EDEA0" w14:textId="77777777" w:rsidR="00026210" w:rsidRPr="00B828D1" w:rsidRDefault="00026210" w:rsidP="00FF0CB1">
            <w:pPr>
              <w:rPr>
                <w:ins w:id="5819" w:author="Shiv Mangal Rahi" w:date="2020-01-02T14:55:00Z"/>
                <w:rFonts w:ascii="Calibri" w:eastAsia="Times New Roman" w:hAnsi="Calibri" w:cs="Calibri"/>
                <w:color w:val="000000"/>
                <w:sz w:val="20"/>
                <w:szCs w:val="20"/>
                <w:lang w:val="en-US"/>
              </w:rPr>
            </w:pPr>
            <w:ins w:id="5820" w:author="Shiv Mangal Rahi" w:date="2020-01-02T14:55:00Z">
              <w:r w:rsidRPr="00B828D1">
                <w:rPr>
                  <w:rFonts w:ascii="Calibri" w:eastAsia="Times New Roman" w:hAnsi="Calibri" w:cs="Calibri"/>
                  <w:color w:val="000000"/>
                  <w:sz w:val="20"/>
                  <w:szCs w:val="20"/>
                  <w:lang w:val="en-US"/>
                </w:rPr>
                <w:t>Maximum Value</w:t>
              </w:r>
            </w:ins>
          </w:p>
        </w:tc>
        <w:tc>
          <w:tcPr>
            <w:tcW w:w="1731" w:type="dxa"/>
            <w:tcBorders>
              <w:top w:val="nil"/>
              <w:left w:val="nil"/>
              <w:bottom w:val="single" w:sz="4" w:space="0" w:color="auto"/>
              <w:right w:val="single" w:sz="4" w:space="0" w:color="auto"/>
            </w:tcBorders>
            <w:shd w:val="clear" w:color="auto" w:fill="auto"/>
            <w:vAlign w:val="center"/>
            <w:hideMark/>
          </w:tcPr>
          <w:p w14:paraId="041F78EB" w14:textId="77777777" w:rsidR="00026210" w:rsidRPr="00B828D1" w:rsidRDefault="00026210" w:rsidP="00FF0CB1">
            <w:pPr>
              <w:rPr>
                <w:ins w:id="5821" w:author="Shiv Mangal Rahi" w:date="2020-01-02T14:55:00Z"/>
                <w:rFonts w:ascii="Calibri" w:eastAsia="Times New Roman" w:hAnsi="Calibri" w:cs="Calibri"/>
                <w:color w:val="000000"/>
                <w:sz w:val="20"/>
                <w:szCs w:val="20"/>
                <w:lang w:val="en-US"/>
              </w:rPr>
            </w:pPr>
            <w:ins w:id="5822"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66E8C36" w14:textId="77777777" w:rsidR="00026210" w:rsidRPr="00B828D1" w:rsidRDefault="00026210" w:rsidP="00FF0CB1">
            <w:pPr>
              <w:rPr>
                <w:ins w:id="5823" w:author="Shiv Mangal Rahi" w:date="2020-01-02T14:55:00Z"/>
                <w:rFonts w:ascii="Calibri" w:eastAsia="Times New Roman" w:hAnsi="Calibri" w:cs="Calibri"/>
                <w:color w:val="000000"/>
                <w:sz w:val="20"/>
                <w:szCs w:val="20"/>
                <w:lang w:val="en-US"/>
              </w:rPr>
            </w:pPr>
            <w:ins w:id="5824"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1A05E057" w14:textId="77777777" w:rsidR="00026210" w:rsidRPr="00B828D1" w:rsidRDefault="00026210" w:rsidP="00FF0CB1">
            <w:pPr>
              <w:rPr>
                <w:ins w:id="5825" w:author="Shiv Mangal Rahi" w:date="2020-01-02T14:55:00Z"/>
                <w:rFonts w:ascii="Calibri" w:eastAsia="Times New Roman" w:hAnsi="Calibri" w:cs="Calibri"/>
                <w:color w:val="000000"/>
                <w:sz w:val="20"/>
                <w:szCs w:val="20"/>
                <w:lang w:val="en-US"/>
              </w:rPr>
            </w:pPr>
            <w:ins w:id="5826"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6E7C3295" w14:textId="77777777" w:rsidR="00026210" w:rsidRPr="00B828D1" w:rsidRDefault="00026210" w:rsidP="00FF0CB1">
            <w:pPr>
              <w:rPr>
                <w:ins w:id="5827" w:author="Shiv Mangal Rahi" w:date="2020-01-02T14:55:00Z"/>
                <w:rFonts w:ascii="Calibri" w:eastAsia="Times New Roman" w:hAnsi="Calibri" w:cs="Calibri"/>
                <w:color w:val="000000"/>
                <w:sz w:val="20"/>
                <w:szCs w:val="20"/>
                <w:lang w:val="en-US"/>
              </w:rPr>
            </w:pPr>
            <w:ins w:id="5828" w:author="Shiv Mangal Rahi" w:date="2020-01-02T14:55:00Z">
              <w:r w:rsidRPr="00B828D1">
                <w:rPr>
                  <w:rFonts w:ascii="Calibri" w:eastAsia="Times New Roman" w:hAnsi="Calibri" w:cs="Calibri"/>
                  <w:color w:val="000000"/>
                  <w:sz w:val="20"/>
                  <w:szCs w:val="20"/>
                  <w:lang w:val="en-US"/>
                </w:rPr>
                <w:t>N/A</w:t>
              </w:r>
            </w:ins>
          </w:p>
        </w:tc>
      </w:tr>
      <w:tr w:rsidR="00026210" w:rsidRPr="00B828D1" w14:paraId="0D912AF8" w14:textId="77777777" w:rsidTr="00FF0CB1">
        <w:trPr>
          <w:trHeight w:val="20"/>
          <w:ins w:id="5829"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735B9A0E" w14:textId="77777777" w:rsidR="00026210" w:rsidRPr="00B828D1" w:rsidRDefault="00026210" w:rsidP="00FF0CB1">
            <w:pPr>
              <w:rPr>
                <w:ins w:id="5830" w:author="Shiv Mangal Rahi" w:date="2020-01-02T14:55:00Z"/>
                <w:rFonts w:ascii="Calibri" w:eastAsia="Times New Roman" w:hAnsi="Calibri" w:cs="Calibri"/>
                <w:color w:val="000000"/>
                <w:sz w:val="20"/>
                <w:szCs w:val="20"/>
                <w:lang w:val="en-US"/>
              </w:rPr>
            </w:pPr>
            <w:ins w:id="5831" w:author="Shiv Mangal Rahi" w:date="2020-01-02T14:55:00Z">
              <w:r w:rsidRPr="00B828D1">
                <w:rPr>
                  <w:rFonts w:ascii="Calibri" w:eastAsia="Times New Roman" w:hAnsi="Calibri" w:cs="Calibri"/>
                  <w:color w:val="000000"/>
                  <w:sz w:val="20"/>
                  <w:szCs w:val="20"/>
                  <w:lang w:val="en-US"/>
                </w:rPr>
                <w:t>Type of List</w:t>
              </w:r>
            </w:ins>
          </w:p>
        </w:tc>
        <w:tc>
          <w:tcPr>
            <w:tcW w:w="1731" w:type="dxa"/>
            <w:tcBorders>
              <w:top w:val="nil"/>
              <w:left w:val="nil"/>
              <w:bottom w:val="single" w:sz="4" w:space="0" w:color="auto"/>
              <w:right w:val="single" w:sz="4" w:space="0" w:color="auto"/>
            </w:tcBorders>
            <w:shd w:val="clear" w:color="auto" w:fill="auto"/>
            <w:vAlign w:val="center"/>
            <w:hideMark/>
          </w:tcPr>
          <w:p w14:paraId="1C31FF14" w14:textId="77777777" w:rsidR="00026210" w:rsidRPr="00B828D1" w:rsidRDefault="00026210" w:rsidP="00FF0CB1">
            <w:pPr>
              <w:rPr>
                <w:ins w:id="5832" w:author="Shiv Mangal Rahi" w:date="2020-01-02T14:55:00Z"/>
                <w:rFonts w:ascii="Calibri" w:eastAsia="Times New Roman" w:hAnsi="Calibri" w:cs="Calibri"/>
                <w:color w:val="000000"/>
                <w:sz w:val="20"/>
                <w:szCs w:val="20"/>
                <w:lang w:val="en-US"/>
              </w:rPr>
            </w:pPr>
            <w:ins w:id="5833" w:author="Shiv Mangal Rahi" w:date="2020-01-02T14:55:00Z">
              <w:r w:rsidRPr="00B828D1">
                <w:rPr>
                  <w:rFonts w:ascii="Calibri" w:eastAsia="Times New Roman" w:hAnsi="Calibri" w:cs="Calibri"/>
                  <w:color w:val="000000"/>
                  <w:sz w:val="20"/>
                  <w:szCs w:val="20"/>
                  <w:lang w:val="en-US"/>
                </w:rPr>
                <w:t>Reference List Item : IGX Pass Skip List</w:t>
              </w:r>
            </w:ins>
          </w:p>
        </w:tc>
        <w:tc>
          <w:tcPr>
            <w:tcW w:w="1732" w:type="dxa"/>
            <w:tcBorders>
              <w:top w:val="nil"/>
              <w:left w:val="nil"/>
              <w:bottom w:val="single" w:sz="4" w:space="0" w:color="auto"/>
              <w:right w:val="single" w:sz="4" w:space="0" w:color="auto"/>
            </w:tcBorders>
            <w:shd w:val="clear" w:color="auto" w:fill="auto"/>
            <w:vAlign w:val="center"/>
            <w:hideMark/>
          </w:tcPr>
          <w:p w14:paraId="45135CA3" w14:textId="77777777" w:rsidR="00026210" w:rsidRPr="00B828D1" w:rsidRDefault="00026210" w:rsidP="00FF0CB1">
            <w:pPr>
              <w:rPr>
                <w:ins w:id="5834" w:author="Shiv Mangal Rahi" w:date="2020-01-02T14:55:00Z"/>
                <w:rFonts w:ascii="Calibri" w:eastAsia="Times New Roman" w:hAnsi="Calibri" w:cs="Calibri"/>
                <w:color w:val="000000"/>
                <w:sz w:val="20"/>
                <w:szCs w:val="20"/>
                <w:lang w:val="en-US"/>
              </w:rPr>
            </w:pPr>
            <w:ins w:id="5835" w:author="Shiv Mangal Rahi" w:date="2020-01-02T14:55:00Z">
              <w:r w:rsidRPr="00B828D1">
                <w:rPr>
                  <w:rFonts w:ascii="Calibri" w:eastAsia="Times New Roman" w:hAnsi="Calibri" w:cs="Calibri"/>
                  <w:color w:val="000000"/>
                  <w:sz w:val="20"/>
                  <w:szCs w:val="20"/>
                  <w:lang w:val="en-US"/>
                </w:rPr>
                <w:t>Reference List Item : IGX Comparison Rule Operator List</w:t>
              </w:r>
            </w:ins>
          </w:p>
        </w:tc>
        <w:tc>
          <w:tcPr>
            <w:tcW w:w="1732" w:type="dxa"/>
            <w:tcBorders>
              <w:top w:val="nil"/>
              <w:left w:val="nil"/>
              <w:bottom w:val="single" w:sz="4" w:space="0" w:color="auto"/>
              <w:right w:val="single" w:sz="4" w:space="0" w:color="auto"/>
            </w:tcBorders>
            <w:shd w:val="clear" w:color="auto" w:fill="auto"/>
            <w:vAlign w:val="center"/>
            <w:hideMark/>
          </w:tcPr>
          <w:p w14:paraId="12D59FCD" w14:textId="77777777" w:rsidR="00026210" w:rsidRPr="00B828D1" w:rsidRDefault="00026210" w:rsidP="00FF0CB1">
            <w:pPr>
              <w:rPr>
                <w:ins w:id="5836" w:author="Shiv Mangal Rahi" w:date="2020-01-02T14:55:00Z"/>
                <w:rFonts w:ascii="Calibri" w:eastAsia="Times New Roman" w:hAnsi="Calibri" w:cs="Calibri"/>
                <w:color w:val="000000"/>
                <w:sz w:val="20"/>
                <w:szCs w:val="20"/>
                <w:lang w:val="en-US"/>
              </w:rPr>
            </w:pPr>
            <w:ins w:id="5837" w:author="Shiv Mangal Rahi" w:date="2020-01-02T14:55:00Z">
              <w:r w:rsidRPr="00B828D1">
                <w:rPr>
                  <w:rFonts w:ascii="Calibri" w:eastAsia="Times New Roman" w:hAnsi="Calibri" w:cs="Calibri"/>
                  <w:color w:val="000000"/>
                  <w:sz w:val="20"/>
                  <w:szCs w:val="20"/>
                  <w:lang w:val="en-US"/>
                </w:rPr>
                <w:t>Reference List Item : IGX Data Element</w:t>
              </w:r>
            </w:ins>
          </w:p>
        </w:tc>
        <w:tc>
          <w:tcPr>
            <w:tcW w:w="1732" w:type="dxa"/>
            <w:tcBorders>
              <w:top w:val="nil"/>
              <w:left w:val="nil"/>
              <w:bottom w:val="single" w:sz="4" w:space="0" w:color="auto"/>
              <w:right w:val="single" w:sz="4" w:space="0" w:color="auto"/>
            </w:tcBorders>
            <w:shd w:val="clear" w:color="auto" w:fill="auto"/>
            <w:vAlign w:val="center"/>
            <w:hideMark/>
          </w:tcPr>
          <w:p w14:paraId="286032FF" w14:textId="77777777" w:rsidR="00026210" w:rsidRPr="00B828D1" w:rsidRDefault="00026210" w:rsidP="00FF0CB1">
            <w:pPr>
              <w:rPr>
                <w:ins w:id="5838" w:author="Shiv Mangal Rahi" w:date="2020-01-02T14:55:00Z"/>
                <w:rFonts w:ascii="Calibri" w:eastAsia="Times New Roman" w:hAnsi="Calibri" w:cs="Calibri"/>
                <w:color w:val="000000"/>
                <w:sz w:val="20"/>
                <w:szCs w:val="20"/>
                <w:lang w:val="en-US"/>
              </w:rPr>
            </w:pPr>
            <w:ins w:id="5839" w:author="Shiv Mangal Rahi" w:date="2020-01-02T14:55:00Z">
              <w:r w:rsidRPr="00B828D1">
                <w:rPr>
                  <w:rFonts w:ascii="Calibri" w:eastAsia="Times New Roman" w:hAnsi="Calibri" w:cs="Calibri"/>
                  <w:color w:val="000000"/>
                  <w:sz w:val="20"/>
                  <w:szCs w:val="20"/>
                  <w:lang w:val="en-US"/>
                </w:rPr>
                <w:t>N/A</w:t>
              </w:r>
            </w:ins>
          </w:p>
        </w:tc>
      </w:tr>
      <w:tr w:rsidR="00026210" w:rsidRPr="00B828D1" w14:paraId="121F7E31" w14:textId="77777777" w:rsidTr="00FF0CB1">
        <w:trPr>
          <w:trHeight w:val="20"/>
          <w:ins w:id="5840"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152A26C4" w14:textId="77777777" w:rsidR="00026210" w:rsidRPr="00B828D1" w:rsidRDefault="00026210" w:rsidP="00FF0CB1">
            <w:pPr>
              <w:rPr>
                <w:ins w:id="5841" w:author="Shiv Mangal Rahi" w:date="2020-01-02T14:55:00Z"/>
                <w:rFonts w:ascii="Calibri" w:eastAsia="Times New Roman" w:hAnsi="Calibri" w:cs="Calibri"/>
                <w:color w:val="000000"/>
                <w:sz w:val="20"/>
                <w:szCs w:val="20"/>
                <w:lang w:val="en-US"/>
              </w:rPr>
            </w:pPr>
            <w:ins w:id="5842" w:author="Shiv Mangal Rahi" w:date="2020-01-02T14:55:00Z">
              <w:r w:rsidRPr="00B828D1">
                <w:rPr>
                  <w:rFonts w:ascii="Calibri" w:eastAsia="Times New Roman" w:hAnsi="Calibri" w:cs="Calibri"/>
                  <w:color w:val="000000"/>
                  <w:sz w:val="20"/>
                  <w:szCs w:val="20"/>
                  <w:lang w:val="en-US"/>
                </w:rPr>
                <w:t>List Display Format</w:t>
              </w:r>
            </w:ins>
          </w:p>
        </w:tc>
        <w:tc>
          <w:tcPr>
            <w:tcW w:w="1731" w:type="dxa"/>
            <w:tcBorders>
              <w:top w:val="nil"/>
              <w:left w:val="nil"/>
              <w:bottom w:val="single" w:sz="4" w:space="0" w:color="auto"/>
              <w:right w:val="single" w:sz="4" w:space="0" w:color="auto"/>
            </w:tcBorders>
            <w:shd w:val="clear" w:color="auto" w:fill="auto"/>
            <w:vAlign w:val="center"/>
            <w:hideMark/>
          </w:tcPr>
          <w:p w14:paraId="0D1DE94D" w14:textId="77777777" w:rsidR="00026210" w:rsidRPr="00B828D1" w:rsidRDefault="00026210" w:rsidP="00FF0CB1">
            <w:pPr>
              <w:rPr>
                <w:ins w:id="5843" w:author="Shiv Mangal Rahi" w:date="2020-01-02T14:55:00Z"/>
                <w:rFonts w:ascii="Calibri" w:eastAsia="Times New Roman" w:hAnsi="Calibri" w:cs="Calibri"/>
                <w:color w:val="000000"/>
                <w:sz w:val="20"/>
                <w:szCs w:val="20"/>
                <w:lang w:val="en-US"/>
              </w:rPr>
            </w:pPr>
            <w:ins w:id="5844" w:author="Shiv Mangal Rahi" w:date="2020-01-02T14:55:00Z">
              <w:r w:rsidRPr="00B828D1">
                <w:rPr>
                  <w:rFonts w:ascii="Calibri" w:eastAsia="Times New Roman" w:hAnsi="Calibri" w:cs="Calibri"/>
                  <w:color w:val="000000"/>
                  <w:sz w:val="20"/>
                  <w:szCs w:val="20"/>
                  <w:lang w:val="en-US"/>
                </w:rPr>
                <w:t>{Description}</w:t>
              </w:r>
            </w:ins>
          </w:p>
        </w:tc>
        <w:tc>
          <w:tcPr>
            <w:tcW w:w="1732" w:type="dxa"/>
            <w:tcBorders>
              <w:top w:val="nil"/>
              <w:left w:val="nil"/>
              <w:bottom w:val="single" w:sz="4" w:space="0" w:color="auto"/>
              <w:right w:val="single" w:sz="4" w:space="0" w:color="auto"/>
            </w:tcBorders>
            <w:shd w:val="clear" w:color="auto" w:fill="auto"/>
            <w:vAlign w:val="center"/>
            <w:hideMark/>
          </w:tcPr>
          <w:p w14:paraId="4F8BD602" w14:textId="77777777" w:rsidR="00026210" w:rsidRPr="00B828D1" w:rsidRDefault="00026210" w:rsidP="00FF0CB1">
            <w:pPr>
              <w:rPr>
                <w:ins w:id="5845" w:author="Shiv Mangal Rahi" w:date="2020-01-02T14:55:00Z"/>
                <w:rFonts w:ascii="Calibri" w:eastAsia="Times New Roman" w:hAnsi="Calibri" w:cs="Calibri"/>
                <w:color w:val="000000"/>
                <w:sz w:val="20"/>
                <w:szCs w:val="20"/>
                <w:lang w:val="en-US"/>
              </w:rPr>
            </w:pPr>
            <w:ins w:id="5846" w:author="Shiv Mangal Rahi" w:date="2020-01-02T14:55:00Z">
              <w:r w:rsidRPr="00B828D1">
                <w:rPr>
                  <w:rFonts w:ascii="Calibri" w:eastAsia="Times New Roman" w:hAnsi="Calibri" w:cs="Calibri"/>
                  <w:color w:val="000000"/>
                  <w:sz w:val="20"/>
                  <w:szCs w:val="20"/>
                  <w:lang w:val="en-US"/>
                </w:rPr>
                <w:t>{Description}</w:t>
              </w:r>
            </w:ins>
          </w:p>
        </w:tc>
        <w:tc>
          <w:tcPr>
            <w:tcW w:w="1732" w:type="dxa"/>
            <w:tcBorders>
              <w:top w:val="nil"/>
              <w:left w:val="nil"/>
              <w:bottom w:val="single" w:sz="4" w:space="0" w:color="auto"/>
              <w:right w:val="single" w:sz="4" w:space="0" w:color="auto"/>
            </w:tcBorders>
            <w:shd w:val="clear" w:color="auto" w:fill="auto"/>
            <w:vAlign w:val="center"/>
            <w:hideMark/>
          </w:tcPr>
          <w:p w14:paraId="429DFCEB" w14:textId="77777777" w:rsidR="00026210" w:rsidRPr="00B828D1" w:rsidRDefault="00026210" w:rsidP="00FF0CB1">
            <w:pPr>
              <w:rPr>
                <w:ins w:id="5847" w:author="Shiv Mangal Rahi" w:date="2020-01-02T14:55:00Z"/>
                <w:rFonts w:ascii="Calibri" w:eastAsia="Times New Roman" w:hAnsi="Calibri" w:cs="Calibri"/>
                <w:color w:val="000000"/>
                <w:sz w:val="20"/>
                <w:szCs w:val="20"/>
                <w:lang w:val="en-US"/>
              </w:rPr>
            </w:pPr>
            <w:ins w:id="5848" w:author="Shiv Mangal Rahi" w:date="2020-01-02T14:55:00Z">
              <w:r w:rsidRPr="00B828D1">
                <w:rPr>
                  <w:rFonts w:ascii="Calibri" w:eastAsia="Times New Roman" w:hAnsi="Calibri" w:cs="Calibri"/>
                  <w:color w:val="000000"/>
                  <w:sz w:val="20"/>
                  <w:szCs w:val="20"/>
                  <w:lang w:val="en-US"/>
                </w:rPr>
                <w:t>{Name}</w:t>
              </w:r>
            </w:ins>
          </w:p>
        </w:tc>
        <w:tc>
          <w:tcPr>
            <w:tcW w:w="1732" w:type="dxa"/>
            <w:tcBorders>
              <w:top w:val="nil"/>
              <w:left w:val="nil"/>
              <w:bottom w:val="single" w:sz="4" w:space="0" w:color="auto"/>
              <w:right w:val="single" w:sz="4" w:space="0" w:color="auto"/>
            </w:tcBorders>
            <w:shd w:val="clear" w:color="auto" w:fill="auto"/>
            <w:vAlign w:val="center"/>
            <w:hideMark/>
          </w:tcPr>
          <w:p w14:paraId="41FC9651" w14:textId="77777777" w:rsidR="00026210" w:rsidRPr="00B828D1" w:rsidRDefault="00026210" w:rsidP="00FF0CB1">
            <w:pPr>
              <w:rPr>
                <w:ins w:id="5849" w:author="Shiv Mangal Rahi" w:date="2020-01-02T14:55:00Z"/>
                <w:rFonts w:ascii="Calibri" w:eastAsia="Times New Roman" w:hAnsi="Calibri" w:cs="Calibri"/>
                <w:color w:val="000000"/>
                <w:sz w:val="20"/>
                <w:szCs w:val="20"/>
                <w:lang w:val="en-US"/>
              </w:rPr>
            </w:pPr>
            <w:ins w:id="5850" w:author="Shiv Mangal Rahi" w:date="2020-01-02T14:55:00Z">
              <w:r w:rsidRPr="00B828D1">
                <w:rPr>
                  <w:rFonts w:ascii="Calibri" w:eastAsia="Times New Roman" w:hAnsi="Calibri" w:cs="Calibri"/>
                  <w:color w:val="000000"/>
                  <w:sz w:val="20"/>
                  <w:szCs w:val="20"/>
                  <w:lang w:val="en-US"/>
                </w:rPr>
                <w:t>N/A</w:t>
              </w:r>
            </w:ins>
          </w:p>
        </w:tc>
      </w:tr>
      <w:tr w:rsidR="00026210" w:rsidRPr="00B828D1" w14:paraId="7F8A97E8" w14:textId="77777777" w:rsidTr="00FF0CB1">
        <w:trPr>
          <w:trHeight w:val="20"/>
          <w:ins w:id="5851"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5D38CC54" w14:textId="77777777" w:rsidR="00026210" w:rsidRPr="00B828D1" w:rsidRDefault="00026210" w:rsidP="00FF0CB1">
            <w:pPr>
              <w:rPr>
                <w:ins w:id="5852" w:author="Shiv Mangal Rahi" w:date="2020-01-02T14:55:00Z"/>
                <w:rFonts w:ascii="Calibri" w:eastAsia="Times New Roman" w:hAnsi="Calibri" w:cs="Calibri"/>
                <w:color w:val="000000"/>
                <w:sz w:val="20"/>
                <w:szCs w:val="20"/>
                <w:lang w:val="en-US"/>
              </w:rPr>
            </w:pPr>
            <w:ins w:id="5853" w:author="Shiv Mangal Rahi" w:date="2020-01-02T14:55:00Z">
              <w:r w:rsidRPr="00B828D1">
                <w:rPr>
                  <w:rFonts w:ascii="Calibri" w:eastAsia="Times New Roman" w:hAnsi="Calibri" w:cs="Calibri"/>
                  <w:color w:val="000000"/>
                  <w:sz w:val="20"/>
                  <w:szCs w:val="20"/>
                  <w:lang w:val="en-US"/>
                </w:rPr>
                <w:t>Show In Detail Tile</w:t>
              </w:r>
            </w:ins>
          </w:p>
        </w:tc>
        <w:tc>
          <w:tcPr>
            <w:tcW w:w="1731" w:type="dxa"/>
            <w:tcBorders>
              <w:top w:val="nil"/>
              <w:left w:val="nil"/>
              <w:bottom w:val="single" w:sz="4" w:space="0" w:color="auto"/>
              <w:right w:val="single" w:sz="4" w:space="0" w:color="auto"/>
            </w:tcBorders>
            <w:shd w:val="clear" w:color="auto" w:fill="auto"/>
            <w:vAlign w:val="center"/>
            <w:hideMark/>
          </w:tcPr>
          <w:p w14:paraId="6703AB00" w14:textId="77777777" w:rsidR="00026210" w:rsidRPr="00B828D1" w:rsidRDefault="00026210" w:rsidP="00FF0CB1">
            <w:pPr>
              <w:rPr>
                <w:ins w:id="5854" w:author="Shiv Mangal Rahi" w:date="2020-01-02T14:55:00Z"/>
                <w:rFonts w:ascii="Calibri" w:eastAsia="Times New Roman" w:hAnsi="Calibri" w:cs="Calibri"/>
                <w:color w:val="000000"/>
                <w:sz w:val="20"/>
                <w:szCs w:val="20"/>
                <w:lang w:val="en-US"/>
              </w:rPr>
            </w:pPr>
            <w:ins w:id="5855"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12C3FBD7" w14:textId="77777777" w:rsidR="00026210" w:rsidRPr="00B828D1" w:rsidRDefault="00026210" w:rsidP="00FF0CB1">
            <w:pPr>
              <w:rPr>
                <w:ins w:id="5856" w:author="Shiv Mangal Rahi" w:date="2020-01-02T14:55:00Z"/>
                <w:rFonts w:ascii="Calibri" w:eastAsia="Times New Roman" w:hAnsi="Calibri" w:cs="Calibri"/>
                <w:color w:val="000000"/>
                <w:sz w:val="20"/>
                <w:szCs w:val="20"/>
                <w:lang w:val="en-US"/>
              </w:rPr>
            </w:pPr>
            <w:ins w:id="5857"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03A11C9C" w14:textId="77777777" w:rsidR="00026210" w:rsidRPr="00B828D1" w:rsidRDefault="00026210" w:rsidP="00FF0CB1">
            <w:pPr>
              <w:rPr>
                <w:ins w:id="5858" w:author="Shiv Mangal Rahi" w:date="2020-01-02T14:55:00Z"/>
                <w:rFonts w:ascii="Calibri" w:eastAsia="Times New Roman" w:hAnsi="Calibri" w:cs="Calibri"/>
                <w:color w:val="000000"/>
                <w:sz w:val="20"/>
                <w:szCs w:val="20"/>
                <w:lang w:val="en-US"/>
              </w:rPr>
            </w:pPr>
            <w:ins w:id="5859"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56D3344F" w14:textId="77777777" w:rsidR="00026210" w:rsidRPr="00B828D1" w:rsidRDefault="00026210" w:rsidP="00FF0CB1">
            <w:pPr>
              <w:rPr>
                <w:ins w:id="5860" w:author="Shiv Mangal Rahi" w:date="2020-01-02T14:55:00Z"/>
                <w:rFonts w:ascii="Calibri" w:eastAsia="Times New Roman" w:hAnsi="Calibri" w:cs="Calibri"/>
                <w:color w:val="000000"/>
                <w:sz w:val="20"/>
                <w:szCs w:val="20"/>
                <w:lang w:val="en-US"/>
              </w:rPr>
            </w:pPr>
            <w:ins w:id="5861" w:author="Shiv Mangal Rahi" w:date="2020-01-02T14:55:00Z">
              <w:r w:rsidRPr="00B828D1">
                <w:rPr>
                  <w:rFonts w:ascii="Calibri" w:eastAsia="Times New Roman" w:hAnsi="Calibri" w:cs="Calibri"/>
                  <w:color w:val="000000"/>
                  <w:sz w:val="20"/>
                  <w:szCs w:val="20"/>
                  <w:lang w:val="en-US"/>
                </w:rPr>
                <w:t>TRUE</w:t>
              </w:r>
            </w:ins>
          </w:p>
        </w:tc>
      </w:tr>
      <w:tr w:rsidR="00026210" w:rsidRPr="00B828D1" w14:paraId="4475447A" w14:textId="77777777" w:rsidTr="00FF0CB1">
        <w:trPr>
          <w:trHeight w:val="20"/>
          <w:ins w:id="5862"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02F29DFD" w14:textId="77777777" w:rsidR="00026210" w:rsidRPr="00B828D1" w:rsidRDefault="00026210" w:rsidP="00FF0CB1">
            <w:pPr>
              <w:rPr>
                <w:ins w:id="5863" w:author="Shiv Mangal Rahi" w:date="2020-01-02T14:55:00Z"/>
                <w:rFonts w:ascii="Calibri" w:eastAsia="Times New Roman" w:hAnsi="Calibri" w:cs="Calibri"/>
                <w:color w:val="000000"/>
                <w:sz w:val="20"/>
                <w:szCs w:val="20"/>
                <w:lang w:val="en-US"/>
              </w:rPr>
            </w:pPr>
            <w:ins w:id="5864" w:author="Shiv Mangal Rahi" w:date="2020-01-02T14:55:00Z">
              <w:r w:rsidRPr="00B828D1">
                <w:rPr>
                  <w:rFonts w:ascii="Calibri" w:eastAsia="Times New Roman" w:hAnsi="Calibri" w:cs="Calibri"/>
                  <w:color w:val="000000"/>
                  <w:sz w:val="20"/>
                  <w:szCs w:val="20"/>
                  <w:lang w:val="en-US"/>
                </w:rPr>
                <w:t>Is Editable</w:t>
              </w:r>
            </w:ins>
          </w:p>
        </w:tc>
        <w:tc>
          <w:tcPr>
            <w:tcW w:w="1731" w:type="dxa"/>
            <w:tcBorders>
              <w:top w:val="nil"/>
              <w:left w:val="nil"/>
              <w:bottom w:val="single" w:sz="4" w:space="0" w:color="auto"/>
              <w:right w:val="single" w:sz="4" w:space="0" w:color="auto"/>
            </w:tcBorders>
            <w:shd w:val="clear" w:color="auto" w:fill="auto"/>
            <w:vAlign w:val="center"/>
            <w:hideMark/>
          </w:tcPr>
          <w:p w14:paraId="30A3AC62" w14:textId="77777777" w:rsidR="00026210" w:rsidRPr="00B828D1" w:rsidRDefault="00026210" w:rsidP="00FF0CB1">
            <w:pPr>
              <w:rPr>
                <w:ins w:id="5865" w:author="Shiv Mangal Rahi" w:date="2020-01-02T14:55:00Z"/>
                <w:rFonts w:ascii="Calibri" w:eastAsia="Times New Roman" w:hAnsi="Calibri" w:cs="Calibri"/>
                <w:color w:val="000000"/>
                <w:sz w:val="20"/>
                <w:szCs w:val="20"/>
                <w:lang w:val="en-US"/>
              </w:rPr>
            </w:pPr>
            <w:ins w:id="5866"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1218EB4C" w14:textId="77777777" w:rsidR="00026210" w:rsidRPr="00B828D1" w:rsidRDefault="00026210" w:rsidP="00FF0CB1">
            <w:pPr>
              <w:rPr>
                <w:ins w:id="5867" w:author="Shiv Mangal Rahi" w:date="2020-01-02T14:55:00Z"/>
                <w:rFonts w:ascii="Calibri" w:eastAsia="Times New Roman" w:hAnsi="Calibri" w:cs="Calibri"/>
                <w:color w:val="000000"/>
                <w:sz w:val="20"/>
                <w:szCs w:val="20"/>
                <w:lang w:val="en-US"/>
              </w:rPr>
            </w:pPr>
            <w:ins w:id="5868"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610775DC" w14:textId="77777777" w:rsidR="00026210" w:rsidRPr="00B828D1" w:rsidRDefault="00026210" w:rsidP="00FF0CB1">
            <w:pPr>
              <w:rPr>
                <w:ins w:id="5869" w:author="Shiv Mangal Rahi" w:date="2020-01-02T14:55:00Z"/>
                <w:rFonts w:ascii="Calibri" w:eastAsia="Times New Roman" w:hAnsi="Calibri" w:cs="Calibri"/>
                <w:color w:val="000000"/>
                <w:sz w:val="20"/>
                <w:szCs w:val="20"/>
                <w:lang w:val="en-US"/>
              </w:rPr>
            </w:pPr>
            <w:ins w:id="5870"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6415C0D" w14:textId="77777777" w:rsidR="00026210" w:rsidRPr="00B828D1" w:rsidRDefault="00026210" w:rsidP="00FF0CB1">
            <w:pPr>
              <w:rPr>
                <w:ins w:id="5871" w:author="Shiv Mangal Rahi" w:date="2020-01-02T14:55:00Z"/>
                <w:rFonts w:ascii="Calibri" w:eastAsia="Times New Roman" w:hAnsi="Calibri" w:cs="Calibri"/>
                <w:color w:val="000000"/>
                <w:sz w:val="20"/>
                <w:szCs w:val="20"/>
                <w:lang w:val="en-US"/>
              </w:rPr>
            </w:pPr>
            <w:ins w:id="5872" w:author="Shiv Mangal Rahi" w:date="2020-01-02T14:55:00Z">
              <w:r w:rsidRPr="00B828D1">
                <w:rPr>
                  <w:rFonts w:ascii="Calibri" w:eastAsia="Times New Roman" w:hAnsi="Calibri" w:cs="Calibri"/>
                  <w:color w:val="000000"/>
                  <w:sz w:val="20"/>
                  <w:szCs w:val="20"/>
                  <w:lang w:val="en-US"/>
                </w:rPr>
                <w:t>TRUE</w:t>
              </w:r>
            </w:ins>
          </w:p>
        </w:tc>
      </w:tr>
      <w:tr w:rsidR="00026210" w:rsidRPr="00B828D1" w14:paraId="3EBA6CAE" w14:textId="77777777" w:rsidTr="00FF0CB1">
        <w:trPr>
          <w:trHeight w:val="20"/>
          <w:ins w:id="5873"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61D0C992" w14:textId="77777777" w:rsidR="00026210" w:rsidRPr="00B828D1" w:rsidRDefault="00026210" w:rsidP="00FF0CB1">
            <w:pPr>
              <w:rPr>
                <w:ins w:id="5874" w:author="Shiv Mangal Rahi" w:date="2020-01-02T14:55:00Z"/>
                <w:rFonts w:ascii="Calibri" w:eastAsia="Times New Roman" w:hAnsi="Calibri" w:cs="Calibri"/>
                <w:color w:val="000000"/>
                <w:sz w:val="20"/>
                <w:szCs w:val="20"/>
                <w:lang w:val="en-US"/>
              </w:rPr>
            </w:pPr>
            <w:ins w:id="5875" w:author="Shiv Mangal Rahi" w:date="2020-01-02T14:55:00Z">
              <w:r w:rsidRPr="00B828D1">
                <w:rPr>
                  <w:rFonts w:ascii="Calibri" w:eastAsia="Times New Roman" w:hAnsi="Calibri" w:cs="Calibri"/>
                  <w:color w:val="000000"/>
                  <w:sz w:val="20"/>
                  <w:szCs w:val="20"/>
                  <w:lang w:val="en-US"/>
                </w:rPr>
                <w:t>Is Listable</w:t>
              </w:r>
            </w:ins>
          </w:p>
        </w:tc>
        <w:tc>
          <w:tcPr>
            <w:tcW w:w="1731" w:type="dxa"/>
            <w:tcBorders>
              <w:top w:val="nil"/>
              <w:left w:val="nil"/>
              <w:bottom w:val="single" w:sz="4" w:space="0" w:color="auto"/>
              <w:right w:val="single" w:sz="4" w:space="0" w:color="auto"/>
            </w:tcBorders>
            <w:shd w:val="clear" w:color="auto" w:fill="auto"/>
            <w:vAlign w:val="center"/>
            <w:hideMark/>
          </w:tcPr>
          <w:p w14:paraId="21D1CA4C" w14:textId="77777777" w:rsidR="00026210" w:rsidRPr="00B828D1" w:rsidRDefault="00026210" w:rsidP="00FF0CB1">
            <w:pPr>
              <w:rPr>
                <w:ins w:id="5876" w:author="Shiv Mangal Rahi" w:date="2020-01-02T14:55:00Z"/>
                <w:rFonts w:ascii="Calibri" w:eastAsia="Times New Roman" w:hAnsi="Calibri" w:cs="Calibri"/>
                <w:color w:val="000000"/>
                <w:sz w:val="20"/>
                <w:szCs w:val="20"/>
                <w:lang w:val="en-US"/>
              </w:rPr>
            </w:pPr>
            <w:ins w:id="5877"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084A7A70" w14:textId="77777777" w:rsidR="00026210" w:rsidRPr="00B828D1" w:rsidRDefault="00026210" w:rsidP="00FF0CB1">
            <w:pPr>
              <w:rPr>
                <w:ins w:id="5878" w:author="Shiv Mangal Rahi" w:date="2020-01-02T14:55:00Z"/>
                <w:rFonts w:ascii="Calibri" w:eastAsia="Times New Roman" w:hAnsi="Calibri" w:cs="Calibri"/>
                <w:color w:val="000000"/>
                <w:sz w:val="20"/>
                <w:szCs w:val="20"/>
                <w:lang w:val="en-US"/>
              </w:rPr>
            </w:pPr>
            <w:ins w:id="5879"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2C47D056" w14:textId="77777777" w:rsidR="00026210" w:rsidRPr="00B828D1" w:rsidRDefault="00026210" w:rsidP="00FF0CB1">
            <w:pPr>
              <w:rPr>
                <w:ins w:id="5880" w:author="Shiv Mangal Rahi" w:date="2020-01-02T14:55:00Z"/>
                <w:rFonts w:ascii="Calibri" w:eastAsia="Times New Roman" w:hAnsi="Calibri" w:cs="Calibri"/>
                <w:color w:val="000000"/>
                <w:sz w:val="20"/>
                <w:szCs w:val="20"/>
                <w:lang w:val="en-US"/>
              </w:rPr>
            </w:pPr>
            <w:ins w:id="5881"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5A104F2E" w14:textId="77777777" w:rsidR="00026210" w:rsidRPr="00B828D1" w:rsidRDefault="00026210" w:rsidP="00FF0CB1">
            <w:pPr>
              <w:rPr>
                <w:ins w:id="5882" w:author="Shiv Mangal Rahi" w:date="2020-01-02T14:55:00Z"/>
                <w:rFonts w:ascii="Calibri" w:eastAsia="Times New Roman" w:hAnsi="Calibri" w:cs="Calibri"/>
                <w:color w:val="000000"/>
                <w:sz w:val="20"/>
                <w:szCs w:val="20"/>
                <w:lang w:val="en-US"/>
              </w:rPr>
            </w:pPr>
            <w:ins w:id="5883" w:author="Shiv Mangal Rahi" w:date="2020-01-02T14:55:00Z">
              <w:r w:rsidRPr="00B828D1">
                <w:rPr>
                  <w:rFonts w:ascii="Calibri" w:eastAsia="Times New Roman" w:hAnsi="Calibri" w:cs="Calibri"/>
                  <w:color w:val="000000"/>
                  <w:sz w:val="20"/>
                  <w:szCs w:val="20"/>
                  <w:lang w:val="en-US"/>
                </w:rPr>
                <w:t>TRUE</w:t>
              </w:r>
            </w:ins>
          </w:p>
        </w:tc>
      </w:tr>
      <w:tr w:rsidR="00026210" w:rsidRPr="00B828D1" w14:paraId="6246E4F9" w14:textId="77777777" w:rsidTr="00FF0CB1">
        <w:trPr>
          <w:trHeight w:val="20"/>
          <w:ins w:id="5884"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10E8284E" w14:textId="77777777" w:rsidR="00026210" w:rsidRPr="00B828D1" w:rsidRDefault="00026210" w:rsidP="00FF0CB1">
            <w:pPr>
              <w:rPr>
                <w:ins w:id="5885" w:author="Shiv Mangal Rahi" w:date="2020-01-02T14:55:00Z"/>
                <w:rFonts w:ascii="Calibri" w:eastAsia="Times New Roman" w:hAnsi="Calibri" w:cs="Calibri"/>
                <w:color w:val="000000"/>
                <w:sz w:val="20"/>
                <w:szCs w:val="20"/>
                <w:lang w:val="en-US"/>
              </w:rPr>
            </w:pPr>
            <w:ins w:id="5886" w:author="Shiv Mangal Rahi" w:date="2020-01-02T14:55:00Z">
              <w:r w:rsidRPr="00B828D1">
                <w:rPr>
                  <w:rFonts w:ascii="Calibri" w:eastAsia="Times New Roman" w:hAnsi="Calibri" w:cs="Calibri"/>
                  <w:color w:val="000000"/>
                  <w:sz w:val="20"/>
                  <w:szCs w:val="20"/>
                  <w:lang w:val="en-US"/>
                </w:rPr>
                <w:t>Is Required</w:t>
              </w:r>
            </w:ins>
          </w:p>
        </w:tc>
        <w:tc>
          <w:tcPr>
            <w:tcW w:w="1731" w:type="dxa"/>
            <w:tcBorders>
              <w:top w:val="nil"/>
              <w:left w:val="nil"/>
              <w:bottom w:val="single" w:sz="4" w:space="0" w:color="auto"/>
              <w:right w:val="single" w:sz="4" w:space="0" w:color="auto"/>
            </w:tcBorders>
            <w:shd w:val="clear" w:color="auto" w:fill="auto"/>
            <w:vAlign w:val="center"/>
            <w:hideMark/>
          </w:tcPr>
          <w:p w14:paraId="355EEAB0" w14:textId="77777777" w:rsidR="00026210" w:rsidRPr="00B828D1" w:rsidRDefault="00026210" w:rsidP="00FF0CB1">
            <w:pPr>
              <w:rPr>
                <w:ins w:id="5887" w:author="Shiv Mangal Rahi" w:date="2020-01-02T14:55:00Z"/>
                <w:rFonts w:ascii="Calibri" w:eastAsia="Times New Roman" w:hAnsi="Calibri" w:cs="Calibri"/>
                <w:color w:val="000000"/>
                <w:sz w:val="20"/>
                <w:szCs w:val="20"/>
                <w:lang w:val="en-US"/>
              </w:rPr>
            </w:pPr>
            <w:ins w:id="5888"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155E3E2D" w14:textId="77777777" w:rsidR="00026210" w:rsidRPr="00B828D1" w:rsidRDefault="00026210" w:rsidP="00FF0CB1">
            <w:pPr>
              <w:rPr>
                <w:ins w:id="5889" w:author="Shiv Mangal Rahi" w:date="2020-01-02T14:55:00Z"/>
                <w:rFonts w:ascii="Calibri" w:eastAsia="Times New Roman" w:hAnsi="Calibri" w:cs="Calibri"/>
                <w:color w:val="000000"/>
                <w:sz w:val="20"/>
                <w:szCs w:val="20"/>
                <w:lang w:val="en-US"/>
              </w:rPr>
            </w:pPr>
            <w:ins w:id="5890"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5B840ED3" w14:textId="77777777" w:rsidR="00026210" w:rsidRPr="00B828D1" w:rsidRDefault="00026210" w:rsidP="00FF0CB1">
            <w:pPr>
              <w:rPr>
                <w:ins w:id="5891" w:author="Shiv Mangal Rahi" w:date="2020-01-02T14:55:00Z"/>
                <w:rFonts w:ascii="Calibri" w:eastAsia="Times New Roman" w:hAnsi="Calibri" w:cs="Calibri"/>
                <w:color w:val="000000"/>
                <w:sz w:val="20"/>
                <w:szCs w:val="20"/>
                <w:lang w:val="en-US"/>
              </w:rPr>
            </w:pPr>
            <w:ins w:id="5892" w:author="Shiv Mangal Rahi" w:date="2020-01-02T14:55:00Z">
              <w:r w:rsidRPr="00B828D1">
                <w:rPr>
                  <w:rFonts w:ascii="Calibri" w:eastAsia="Times New Roman" w:hAnsi="Calibri" w:cs="Calibri"/>
                  <w:color w:val="000000"/>
                  <w:sz w:val="20"/>
                  <w:szCs w:val="20"/>
                  <w:lang w:val="en-US"/>
                </w:rPr>
                <w:t>TRUE</w:t>
              </w:r>
            </w:ins>
          </w:p>
        </w:tc>
        <w:tc>
          <w:tcPr>
            <w:tcW w:w="1732" w:type="dxa"/>
            <w:tcBorders>
              <w:top w:val="nil"/>
              <w:left w:val="nil"/>
              <w:bottom w:val="single" w:sz="4" w:space="0" w:color="auto"/>
              <w:right w:val="single" w:sz="4" w:space="0" w:color="auto"/>
            </w:tcBorders>
            <w:shd w:val="clear" w:color="auto" w:fill="auto"/>
            <w:vAlign w:val="center"/>
            <w:hideMark/>
          </w:tcPr>
          <w:p w14:paraId="7439A39E" w14:textId="77777777" w:rsidR="00026210" w:rsidRPr="00B828D1" w:rsidRDefault="00026210" w:rsidP="00FF0CB1">
            <w:pPr>
              <w:rPr>
                <w:ins w:id="5893" w:author="Shiv Mangal Rahi" w:date="2020-01-02T14:55:00Z"/>
                <w:rFonts w:ascii="Calibri" w:eastAsia="Times New Roman" w:hAnsi="Calibri" w:cs="Calibri"/>
                <w:color w:val="000000"/>
                <w:sz w:val="20"/>
                <w:szCs w:val="20"/>
                <w:lang w:val="en-US"/>
              </w:rPr>
            </w:pPr>
            <w:ins w:id="5894" w:author="Shiv Mangal Rahi" w:date="2020-01-02T14:55:00Z">
              <w:r>
                <w:rPr>
                  <w:rFonts w:ascii="Calibri" w:eastAsia="Times New Roman" w:hAnsi="Calibri" w:cs="Calibri"/>
                  <w:color w:val="000000"/>
                  <w:sz w:val="20"/>
                  <w:szCs w:val="20"/>
                  <w:lang w:val="en-US"/>
                </w:rPr>
                <w:t>FALSE</w:t>
              </w:r>
            </w:ins>
          </w:p>
        </w:tc>
      </w:tr>
      <w:tr w:rsidR="00026210" w:rsidRPr="00B828D1" w14:paraId="41E63C0F" w14:textId="77777777" w:rsidTr="00FF0CB1">
        <w:trPr>
          <w:trHeight w:val="20"/>
          <w:ins w:id="5895"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54CB18F8" w14:textId="77777777" w:rsidR="00026210" w:rsidRPr="00B828D1" w:rsidRDefault="00026210" w:rsidP="00FF0CB1">
            <w:pPr>
              <w:rPr>
                <w:ins w:id="5896" w:author="Shiv Mangal Rahi" w:date="2020-01-02T14:55:00Z"/>
                <w:rFonts w:ascii="Calibri" w:eastAsia="Times New Roman" w:hAnsi="Calibri" w:cs="Calibri"/>
                <w:color w:val="000000"/>
                <w:sz w:val="20"/>
                <w:szCs w:val="20"/>
                <w:lang w:val="en-US"/>
              </w:rPr>
            </w:pPr>
            <w:ins w:id="5897" w:author="Shiv Mangal Rahi" w:date="2020-01-02T14:55:00Z">
              <w:r w:rsidRPr="00B828D1">
                <w:rPr>
                  <w:rFonts w:ascii="Calibri" w:eastAsia="Times New Roman" w:hAnsi="Calibri" w:cs="Calibri"/>
                  <w:color w:val="000000"/>
                  <w:sz w:val="20"/>
                  <w:szCs w:val="20"/>
                  <w:lang w:val="en-US"/>
                </w:rPr>
                <w:t>Part of Key</w:t>
              </w:r>
            </w:ins>
          </w:p>
        </w:tc>
        <w:tc>
          <w:tcPr>
            <w:tcW w:w="1731" w:type="dxa"/>
            <w:tcBorders>
              <w:top w:val="nil"/>
              <w:left w:val="nil"/>
              <w:bottom w:val="single" w:sz="4" w:space="0" w:color="auto"/>
              <w:right w:val="single" w:sz="4" w:space="0" w:color="auto"/>
            </w:tcBorders>
            <w:shd w:val="clear" w:color="auto" w:fill="auto"/>
            <w:vAlign w:val="center"/>
            <w:hideMark/>
          </w:tcPr>
          <w:p w14:paraId="0E89CD3F" w14:textId="77777777" w:rsidR="00026210" w:rsidRPr="00B828D1" w:rsidRDefault="00026210" w:rsidP="00FF0CB1">
            <w:pPr>
              <w:rPr>
                <w:ins w:id="5898" w:author="Shiv Mangal Rahi" w:date="2020-01-02T14:55:00Z"/>
                <w:rFonts w:ascii="Calibri" w:eastAsia="Times New Roman" w:hAnsi="Calibri" w:cs="Calibri"/>
                <w:color w:val="000000"/>
                <w:sz w:val="20"/>
                <w:szCs w:val="20"/>
                <w:lang w:val="en-US"/>
              </w:rPr>
            </w:pPr>
            <w:ins w:id="5899"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5793939F" w14:textId="77777777" w:rsidR="00026210" w:rsidRPr="00B828D1" w:rsidRDefault="00026210" w:rsidP="00FF0CB1">
            <w:pPr>
              <w:rPr>
                <w:ins w:id="5900" w:author="Shiv Mangal Rahi" w:date="2020-01-02T14:55:00Z"/>
                <w:rFonts w:ascii="Calibri" w:eastAsia="Times New Roman" w:hAnsi="Calibri" w:cs="Calibri"/>
                <w:color w:val="000000"/>
                <w:sz w:val="20"/>
                <w:szCs w:val="20"/>
                <w:lang w:val="en-US"/>
              </w:rPr>
            </w:pPr>
            <w:ins w:id="5901"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53931B45" w14:textId="77777777" w:rsidR="00026210" w:rsidRPr="00B828D1" w:rsidRDefault="00026210" w:rsidP="00FF0CB1">
            <w:pPr>
              <w:rPr>
                <w:ins w:id="5902" w:author="Shiv Mangal Rahi" w:date="2020-01-02T14:55:00Z"/>
                <w:rFonts w:ascii="Calibri" w:eastAsia="Times New Roman" w:hAnsi="Calibri" w:cs="Calibri"/>
                <w:color w:val="000000"/>
                <w:sz w:val="20"/>
                <w:szCs w:val="20"/>
                <w:lang w:val="en-US"/>
              </w:rPr>
            </w:pPr>
            <w:ins w:id="5903"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4D89FE1B" w14:textId="77777777" w:rsidR="00026210" w:rsidRPr="00B828D1" w:rsidRDefault="00026210" w:rsidP="00FF0CB1">
            <w:pPr>
              <w:rPr>
                <w:ins w:id="5904" w:author="Shiv Mangal Rahi" w:date="2020-01-02T14:55:00Z"/>
                <w:rFonts w:ascii="Calibri" w:eastAsia="Times New Roman" w:hAnsi="Calibri" w:cs="Calibri"/>
                <w:color w:val="000000"/>
                <w:sz w:val="20"/>
                <w:szCs w:val="20"/>
                <w:lang w:val="en-US"/>
              </w:rPr>
            </w:pPr>
            <w:ins w:id="5905" w:author="Shiv Mangal Rahi" w:date="2020-01-02T14:55:00Z">
              <w:r w:rsidRPr="00B828D1">
                <w:rPr>
                  <w:rFonts w:ascii="Calibri" w:eastAsia="Times New Roman" w:hAnsi="Calibri" w:cs="Calibri"/>
                  <w:color w:val="000000"/>
                  <w:sz w:val="20"/>
                  <w:szCs w:val="20"/>
                  <w:lang w:val="en-US"/>
                </w:rPr>
                <w:t>FALSE</w:t>
              </w:r>
            </w:ins>
          </w:p>
        </w:tc>
      </w:tr>
      <w:tr w:rsidR="00026210" w:rsidRPr="00B828D1" w14:paraId="5EC28D48" w14:textId="77777777" w:rsidTr="00FF0CB1">
        <w:trPr>
          <w:trHeight w:val="20"/>
          <w:ins w:id="5906"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389AD4A8" w14:textId="77777777" w:rsidR="00026210" w:rsidRPr="00B828D1" w:rsidRDefault="00026210" w:rsidP="00FF0CB1">
            <w:pPr>
              <w:rPr>
                <w:ins w:id="5907" w:author="Shiv Mangal Rahi" w:date="2020-01-02T14:55:00Z"/>
                <w:rFonts w:ascii="Calibri" w:eastAsia="Times New Roman" w:hAnsi="Calibri" w:cs="Calibri"/>
                <w:color w:val="000000"/>
                <w:sz w:val="20"/>
                <w:szCs w:val="20"/>
                <w:lang w:val="en-US"/>
              </w:rPr>
            </w:pPr>
            <w:ins w:id="5908" w:author="Shiv Mangal Rahi" w:date="2020-01-02T14:55:00Z">
              <w:r w:rsidRPr="00B828D1">
                <w:rPr>
                  <w:rFonts w:ascii="Calibri" w:eastAsia="Times New Roman" w:hAnsi="Calibri" w:cs="Calibri"/>
                  <w:color w:val="000000"/>
                  <w:sz w:val="20"/>
                  <w:szCs w:val="20"/>
                  <w:lang w:val="en-US"/>
                </w:rPr>
                <w:t>Show As Top Level Filter</w:t>
              </w:r>
            </w:ins>
          </w:p>
        </w:tc>
        <w:tc>
          <w:tcPr>
            <w:tcW w:w="1731" w:type="dxa"/>
            <w:tcBorders>
              <w:top w:val="nil"/>
              <w:left w:val="nil"/>
              <w:bottom w:val="single" w:sz="4" w:space="0" w:color="auto"/>
              <w:right w:val="single" w:sz="4" w:space="0" w:color="auto"/>
            </w:tcBorders>
            <w:shd w:val="clear" w:color="auto" w:fill="auto"/>
            <w:vAlign w:val="center"/>
            <w:hideMark/>
          </w:tcPr>
          <w:p w14:paraId="26DCF644" w14:textId="77777777" w:rsidR="00026210" w:rsidRPr="00B828D1" w:rsidRDefault="00026210" w:rsidP="00FF0CB1">
            <w:pPr>
              <w:rPr>
                <w:ins w:id="5909" w:author="Shiv Mangal Rahi" w:date="2020-01-02T14:55:00Z"/>
                <w:rFonts w:ascii="Calibri" w:eastAsia="Times New Roman" w:hAnsi="Calibri" w:cs="Calibri"/>
                <w:color w:val="000000"/>
                <w:sz w:val="20"/>
                <w:szCs w:val="20"/>
                <w:lang w:val="en-US"/>
              </w:rPr>
            </w:pPr>
            <w:ins w:id="5910"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5E06241" w14:textId="77777777" w:rsidR="00026210" w:rsidRPr="00B828D1" w:rsidRDefault="00026210" w:rsidP="00FF0CB1">
            <w:pPr>
              <w:rPr>
                <w:ins w:id="5911" w:author="Shiv Mangal Rahi" w:date="2020-01-02T14:55:00Z"/>
                <w:rFonts w:ascii="Calibri" w:eastAsia="Times New Roman" w:hAnsi="Calibri" w:cs="Calibri"/>
                <w:color w:val="000000"/>
                <w:sz w:val="20"/>
                <w:szCs w:val="20"/>
                <w:lang w:val="en-US"/>
              </w:rPr>
            </w:pPr>
            <w:ins w:id="5912"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0C25F909" w14:textId="77777777" w:rsidR="00026210" w:rsidRPr="00B828D1" w:rsidRDefault="00026210" w:rsidP="00FF0CB1">
            <w:pPr>
              <w:rPr>
                <w:ins w:id="5913" w:author="Shiv Mangal Rahi" w:date="2020-01-02T14:55:00Z"/>
                <w:rFonts w:ascii="Calibri" w:eastAsia="Times New Roman" w:hAnsi="Calibri" w:cs="Calibri"/>
                <w:color w:val="000000"/>
                <w:sz w:val="20"/>
                <w:szCs w:val="20"/>
                <w:lang w:val="en-US"/>
              </w:rPr>
            </w:pPr>
            <w:ins w:id="5914"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7CF8232" w14:textId="77777777" w:rsidR="00026210" w:rsidRPr="00B828D1" w:rsidRDefault="00026210" w:rsidP="00FF0CB1">
            <w:pPr>
              <w:rPr>
                <w:ins w:id="5915" w:author="Shiv Mangal Rahi" w:date="2020-01-02T14:55:00Z"/>
                <w:rFonts w:ascii="Calibri" w:eastAsia="Times New Roman" w:hAnsi="Calibri" w:cs="Calibri"/>
                <w:color w:val="000000"/>
                <w:sz w:val="20"/>
                <w:szCs w:val="20"/>
                <w:lang w:val="en-US"/>
              </w:rPr>
            </w:pPr>
            <w:ins w:id="5916" w:author="Shiv Mangal Rahi" w:date="2020-01-02T14:55:00Z">
              <w:r w:rsidRPr="00B828D1">
                <w:rPr>
                  <w:rFonts w:ascii="Calibri" w:eastAsia="Times New Roman" w:hAnsi="Calibri" w:cs="Calibri"/>
                  <w:color w:val="000000"/>
                  <w:sz w:val="20"/>
                  <w:szCs w:val="20"/>
                  <w:lang w:val="en-US"/>
                </w:rPr>
                <w:t>NA</w:t>
              </w:r>
            </w:ins>
          </w:p>
        </w:tc>
      </w:tr>
      <w:tr w:rsidR="00026210" w:rsidRPr="00B828D1" w14:paraId="5FDDD0B0" w14:textId="77777777" w:rsidTr="00FF0CB1">
        <w:trPr>
          <w:trHeight w:val="20"/>
          <w:ins w:id="5917"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68B2EA2E" w14:textId="77777777" w:rsidR="00026210" w:rsidRPr="00B828D1" w:rsidRDefault="00026210" w:rsidP="00FF0CB1">
            <w:pPr>
              <w:rPr>
                <w:ins w:id="5918" w:author="Shiv Mangal Rahi" w:date="2020-01-02T14:55:00Z"/>
                <w:rFonts w:ascii="Calibri" w:eastAsia="Times New Roman" w:hAnsi="Calibri" w:cs="Calibri"/>
                <w:color w:val="000000"/>
                <w:sz w:val="20"/>
                <w:szCs w:val="20"/>
                <w:lang w:val="en-US"/>
              </w:rPr>
            </w:pPr>
            <w:ins w:id="5919" w:author="Shiv Mangal Rahi" w:date="2020-01-02T14:55:00Z">
              <w:r w:rsidRPr="00B828D1">
                <w:rPr>
                  <w:rFonts w:ascii="Calibri" w:eastAsia="Times New Roman" w:hAnsi="Calibri" w:cs="Calibri"/>
                  <w:color w:val="000000"/>
                  <w:sz w:val="20"/>
                  <w:szCs w:val="20"/>
                  <w:lang w:val="en-US"/>
                </w:rPr>
                <w:t>Allow Multiple Items</w:t>
              </w:r>
            </w:ins>
          </w:p>
        </w:tc>
        <w:tc>
          <w:tcPr>
            <w:tcW w:w="1731" w:type="dxa"/>
            <w:tcBorders>
              <w:top w:val="nil"/>
              <w:left w:val="nil"/>
              <w:bottom w:val="single" w:sz="4" w:space="0" w:color="auto"/>
              <w:right w:val="single" w:sz="4" w:space="0" w:color="auto"/>
            </w:tcBorders>
            <w:shd w:val="clear" w:color="auto" w:fill="auto"/>
            <w:vAlign w:val="center"/>
            <w:hideMark/>
          </w:tcPr>
          <w:p w14:paraId="32CEDD8C" w14:textId="77777777" w:rsidR="00026210" w:rsidRPr="00B828D1" w:rsidRDefault="00026210" w:rsidP="00FF0CB1">
            <w:pPr>
              <w:rPr>
                <w:ins w:id="5920" w:author="Shiv Mangal Rahi" w:date="2020-01-02T14:55:00Z"/>
                <w:rFonts w:ascii="Calibri" w:eastAsia="Times New Roman" w:hAnsi="Calibri" w:cs="Calibri"/>
                <w:color w:val="000000"/>
                <w:sz w:val="20"/>
                <w:szCs w:val="20"/>
                <w:lang w:val="en-US"/>
              </w:rPr>
            </w:pPr>
            <w:ins w:id="5921"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451620D8" w14:textId="77777777" w:rsidR="00026210" w:rsidRPr="00B828D1" w:rsidRDefault="00026210" w:rsidP="00FF0CB1">
            <w:pPr>
              <w:rPr>
                <w:ins w:id="5922" w:author="Shiv Mangal Rahi" w:date="2020-01-02T14:55:00Z"/>
                <w:rFonts w:ascii="Calibri" w:eastAsia="Times New Roman" w:hAnsi="Calibri" w:cs="Calibri"/>
                <w:color w:val="000000"/>
                <w:sz w:val="20"/>
                <w:szCs w:val="20"/>
                <w:lang w:val="en-US"/>
              </w:rPr>
            </w:pPr>
            <w:ins w:id="5923"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7CF6E844" w14:textId="77777777" w:rsidR="00026210" w:rsidRPr="00B828D1" w:rsidRDefault="00026210" w:rsidP="00FF0CB1">
            <w:pPr>
              <w:rPr>
                <w:ins w:id="5924" w:author="Shiv Mangal Rahi" w:date="2020-01-02T14:55:00Z"/>
                <w:rFonts w:ascii="Calibri" w:eastAsia="Times New Roman" w:hAnsi="Calibri" w:cs="Calibri"/>
                <w:color w:val="000000"/>
                <w:sz w:val="20"/>
                <w:szCs w:val="20"/>
                <w:lang w:val="en-US"/>
              </w:rPr>
            </w:pPr>
            <w:ins w:id="5925"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273964D4" w14:textId="77777777" w:rsidR="00026210" w:rsidRPr="00B828D1" w:rsidRDefault="00026210" w:rsidP="00FF0CB1">
            <w:pPr>
              <w:rPr>
                <w:ins w:id="5926" w:author="Shiv Mangal Rahi" w:date="2020-01-02T14:55:00Z"/>
                <w:rFonts w:ascii="Calibri" w:eastAsia="Times New Roman" w:hAnsi="Calibri" w:cs="Calibri"/>
                <w:color w:val="000000"/>
                <w:sz w:val="20"/>
                <w:szCs w:val="20"/>
                <w:lang w:val="en-US"/>
              </w:rPr>
            </w:pPr>
            <w:ins w:id="5927" w:author="Shiv Mangal Rahi" w:date="2020-01-02T14:55:00Z">
              <w:r w:rsidRPr="00B828D1">
                <w:rPr>
                  <w:rFonts w:ascii="Calibri" w:eastAsia="Times New Roman" w:hAnsi="Calibri" w:cs="Calibri"/>
                  <w:color w:val="000000"/>
                  <w:sz w:val="20"/>
                  <w:szCs w:val="20"/>
                  <w:lang w:val="en-US"/>
                </w:rPr>
                <w:t>NA</w:t>
              </w:r>
            </w:ins>
          </w:p>
        </w:tc>
      </w:tr>
      <w:tr w:rsidR="00026210" w:rsidRPr="00B828D1" w14:paraId="5414E17F" w14:textId="77777777" w:rsidTr="00FF0CB1">
        <w:trPr>
          <w:trHeight w:val="20"/>
          <w:ins w:id="5928"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5B9BC834" w14:textId="77777777" w:rsidR="00026210" w:rsidRPr="00B828D1" w:rsidRDefault="00026210" w:rsidP="00FF0CB1">
            <w:pPr>
              <w:rPr>
                <w:ins w:id="5929" w:author="Shiv Mangal Rahi" w:date="2020-01-02T14:55:00Z"/>
                <w:rFonts w:ascii="Calibri" w:eastAsia="Times New Roman" w:hAnsi="Calibri" w:cs="Calibri"/>
                <w:color w:val="000000"/>
                <w:sz w:val="20"/>
                <w:szCs w:val="20"/>
                <w:lang w:val="en-US"/>
              </w:rPr>
            </w:pPr>
            <w:ins w:id="5930" w:author="Shiv Mangal Rahi" w:date="2020-01-02T14:55:00Z">
              <w:r w:rsidRPr="00B828D1">
                <w:rPr>
                  <w:rFonts w:ascii="Calibri" w:eastAsia="Times New Roman" w:hAnsi="Calibri" w:cs="Calibri"/>
                  <w:color w:val="000000"/>
                  <w:sz w:val="20"/>
                  <w:szCs w:val="20"/>
                  <w:lang w:val="en-US"/>
                </w:rPr>
                <w:lastRenderedPageBreak/>
                <w:t>Show if Empty</w:t>
              </w:r>
            </w:ins>
          </w:p>
        </w:tc>
        <w:tc>
          <w:tcPr>
            <w:tcW w:w="1731" w:type="dxa"/>
            <w:tcBorders>
              <w:top w:val="nil"/>
              <w:left w:val="nil"/>
              <w:bottom w:val="single" w:sz="4" w:space="0" w:color="auto"/>
              <w:right w:val="single" w:sz="4" w:space="0" w:color="auto"/>
            </w:tcBorders>
            <w:shd w:val="clear" w:color="auto" w:fill="auto"/>
            <w:vAlign w:val="center"/>
            <w:hideMark/>
          </w:tcPr>
          <w:p w14:paraId="025C4BAF" w14:textId="77777777" w:rsidR="00026210" w:rsidRPr="00B828D1" w:rsidRDefault="00026210" w:rsidP="00FF0CB1">
            <w:pPr>
              <w:rPr>
                <w:ins w:id="5931" w:author="Shiv Mangal Rahi" w:date="2020-01-02T14:55:00Z"/>
                <w:rFonts w:ascii="Calibri" w:eastAsia="Times New Roman" w:hAnsi="Calibri" w:cs="Calibri"/>
                <w:color w:val="000000"/>
                <w:sz w:val="20"/>
                <w:szCs w:val="20"/>
                <w:lang w:val="en-US"/>
              </w:rPr>
            </w:pPr>
            <w:ins w:id="5932"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29D0356B" w14:textId="77777777" w:rsidR="00026210" w:rsidRPr="00B828D1" w:rsidRDefault="00026210" w:rsidP="00FF0CB1">
            <w:pPr>
              <w:rPr>
                <w:ins w:id="5933" w:author="Shiv Mangal Rahi" w:date="2020-01-02T14:55:00Z"/>
                <w:rFonts w:ascii="Calibri" w:eastAsia="Times New Roman" w:hAnsi="Calibri" w:cs="Calibri"/>
                <w:color w:val="000000"/>
                <w:sz w:val="20"/>
                <w:szCs w:val="20"/>
                <w:lang w:val="en-US"/>
              </w:rPr>
            </w:pPr>
            <w:ins w:id="5934"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339E103B" w14:textId="77777777" w:rsidR="00026210" w:rsidRPr="00B828D1" w:rsidRDefault="00026210" w:rsidP="00FF0CB1">
            <w:pPr>
              <w:rPr>
                <w:ins w:id="5935" w:author="Shiv Mangal Rahi" w:date="2020-01-02T14:55:00Z"/>
                <w:rFonts w:ascii="Calibri" w:eastAsia="Times New Roman" w:hAnsi="Calibri" w:cs="Calibri"/>
                <w:color w:val="000000"/>
                <w:sz w:val="20"/>
                <w:szCs w:val="20"/>
                <w:lang w:val="en-US"/>
              </w:rPr>
            </w:pPr>
            <w:ins w:id="5936" w:author="Shiv Mangal Rahi" w:date="2020-01-02T14:55:00Z">
              <w:r w:rsidRPr="00B828D1">
                <w:rPr>
                  <w:rFonts w:ascii="Calibri" w:eastAsia="Times New Roman" w:hAnsi="Calibri" w:cs="Calibri"/>
                  <w:color w:val="000000"/>
                  <w:sz w:val="20"/>
                  <w:szCs w:val="20"/>
                  <w:lang w:val="en-US"/>
                </w:rPr>
                <w:t>FALSE</w:t>
              </w:r>
            </w:ins>
          </w:p>
        </w:tc>
        <w:tc>
          <w:tcPr>
            <w:tcW w:w="1732" w:type="dxa"/>
            <w:tcBorders>
              <w:top w:val="nil"/>
              <w:left w:val="nil"/>
              <w:bottom w:val="single" w:sz="4" w:space="0" w:color="auto"/>
              <w:right w:val="single" w:sz="4" w:space="0" w:color="auto"/>
            </w:tcBorders>
            <w:shd w:val="clear" w:color="auto" w:fill="auto"/>
            <w:vAlign w:val="center"/>
            <w:hideMark/>
          </w:tcPr>
          <w:p w14:paraId="51E1876A" w14:textId="77777777" w:rsidR="00026210" w:rsidRPr="00B828D1" w:rsidRDefault="00026210" w:rsidP="00FF0CB1">
            <w:pPr>
              <w:rPr>
                <w:ins w:id="5937" w:author="Shiv Mangal Rahi" w:date="2020-01-02T14:55:00Z"/>
                <w:rFonts w:ascii="Calibri" w:eastAsia="Times New Roman" w:hAnsi="Calibri" w:cs="Calibri"/>
                <w:color w:val="000000"/>
                <w:sz w:val="20"/>
                <w:szCs w:val="20"/>
                <w:lang w:val="en-US"/>
              </w:rPr>
            </w:pPr>
            <w:ins w:id="5938" w:author="Shiv Mangal Rahi" w:date="2020-01-02T14:55:00Z">
              <w:r w:rsidRPr="00B828D1">
                <w:rPr>
                  <w:rFonts w:ascii="Calibri" w:eastAsia="Times New Roman" w:hAnsi="Calibri" w:cs="Calibri"/>
                  <w:color w:val="000000"/>
                  <w:sz w:val="20"/>
                  <w:szCs w:val="20"/>
                  <w:lang w:val="en-US"/>
                </w:rPr>
                <w:t>FALSE</w:t>
              </w:r>
            </w:ins>
          </w:p>
        </w:tc>
      </w:tr>
      <w:tr w:rsidR="00026210" w:rsidRPr="00B828D1" w14:paraId="7AA02FBB" w14:textId="77777777" w:rsidTr="00FF0CB1">
        <w:trPr>
          <w:trHeight w:val="20"/>
          <w:ins w:id="5939"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401BA5DF" w14:textId="77777777" w:rsidR="00026210" w:rsidRPr="00B828D1" w:rsidRDefault="00026210" w:rsidP="00FF0CB1">
            <w:pPr>
              <w:rPr>
                <w:ins w:id="5940" w:author="Shiv Mangal Rahi" w:date="2020-01-02T14:55:00Z"/>
                <w:rFonts w:ascii="Calibri" w:eastAsia="Times New Roman" w:hAnsi="Calibri" w:cs="Calibri"/>
                <w:color w:val="000000"/>
                <w:sz w:val="20"/>
                <w:szCs w:val="20"/>
                <w:lang w:val="en-US"/>
              </w:rPr>
            </w:pPr>
            <w:ins w:id="5941" w:author="Shiv Mangal Rahi" w:date="2020-01-02T14:55:00Z">
              <w:r w:rsidRPr="00B828D1">
                <w:rPr>
                  <w:rFonts w:ascii="Calibri" w:eastAsia="Times New Roman" w:hAnsi="Calibri" w:cs="Calibri"/>
                  <w:color w:val="000000"/>
                  <w:sz w:val="20"/>
                  <w:szCs w:val="20"/>
                  <w:lang w:val="en-US"/>
                </w:rPr>
                <w:t>Lookup Type</w:t>
              </w:r>
            </w:ins>
          </w:p>
        </w:tc>
        <w:tc>
          <w:tcPr>
            <w:tcW w:w="1731" w:type="dxa"/>
            <w:tcBorders>
              <w:top w:val="nil"/>
              <w:left w:val="nil"/>
              <w:bottom w:val="single" w:sz="4" w:space="0" w:color="auto"/>
              <w:right w:val="single" w:sz="4" w:space="0" w:color="auto"/>
            </w:tcBorders>
            <w:shd w:val="clear" w:color="auto" w:fill="auto"/>
            <w:vAlign w:val="center"/>
            <w:hideMark/>
          </w:tcPr>
          <w:p w14:paraId="7FB72297" w14:textId="77777777" w:rsidR="00026210" w:rsidRPr="00B828D1" w:rsidRDefault="00026210" w:rsidP="00FF0CB1">
            <w:pPr>
              <w:rPr>
                <w:ins w:id="5942" w:author="Shiv Mangal Rahi" w:date="2020-01-02T14:55:00Z"/>
                <w:rFonts w:ascii="Calibri" w:eastAsia="Times New Roman" w:hAnsi="Calibri" w:cs="Calibri"/>
                <w:color w:val="000000"/>
                <w:sz w:val="20"/>
                <w:szCs w:val="20"/>
                <w:lang w:val="en-US"/>
              </w:rPr>
            </w:pPr>
            <w:ins w:id="5943"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FB6FF1B" w14:textId="77777777" w:rsidR="00026210" w:rsidRPr="00B828D1" w:rsidRDefault="00026210" w:rsidP="00FF0CB1">
            <w:pPr>
              <w:rPr>
                <w:ins w:id="5944" w:author="Shiv Mangal Rahi" w:date="2020-01-02T14:55:00Z"/>
                <w:rFonts w:ascii="Calibri" w:eastAsia="Times New Roman" w:hAnsi="Calibri" w:cs="Calibri"/>
                <w:color w:val="000000"/>
                <w:sz w:val="20"/>
                <w:szCs w:val="20"/>
                <w:lang w:val="en-US"/>
              </w:rPr>
            </w:pPr>
            <w:ins w:id="5945"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1A657937" w14:textId="77777777" w:rsidR="00026210" w:rsidRPr="00B828D1" w:rsidRDefault="00026210" w:rsidP="00FF0CB1">
            <w:pPr>
              <w:rPr>
                <w:ins w:id="5946" w:author="Shiv Mangal Rahi" w:date="2020-01-02T14:55:00Z"/>
                <w:rFonts w:ascii="Calibri" w:eastAsia="Times New Roman" w:hAnsi="Calibri" w:cs="Calibri"/>
                <w:color w:val="000000"/>
                <w:sz w:val="20"/>
                <w:szCs w:val="20"/>
                <w:lang w:val="en-US"/>
              </w:rPr>
            </w:pPr>
            <w:ins w:id="5947"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41E7F49E" w14:textId="77777777" w:rsidR="00026210" w:rsidRPr="00B828D1" w:rsidRDefault="00026210" w:rsidP="00FF0CB1">
            <w:pPr>
              <w:rPr>
                <w:ins w:id="5948" w:author="Shiv Mangal Rahi" w:date="2020-01-02T14:55:00Z"/>
                <w:rFonts w:ascii="Calibri" w:eastAsia="Times New Roman" w:hAnsi="Calibri" w:cs="Calibri"/>
                <w:color w:val="000000"/>
                <w:sz w:val="20"/>
                <w:szCs w:val="20"/>
                <w:lang w:val="en-US"/>
              </w:rPr>
            </w:pPr>
            <w:ins w:id="5949" w:author="Shiv Mangal Rahi" w:date="2020-01-02T14:55:00Z">
              <w:r w:rsidRPr="00B828D1">
                <w:rPr>
                  <w:rFonts w:ascii="Calibri" w:eastAsia="Times New Roman" w:hAnsi="Calibri" w:cs="Calibri"/>
                  <w:color w:val="000000"/>
                  <w:sz w:val="20"/>
                  <w:szCs w:val="20"/>
                  <w:lang w:val="en-US"/>
                </w:rPr>
                <w:t>N/A</w:t>
              </w:r>
            </w:ins>
          </w:p>
        </w:tc>
      </w:tr>
      <w:tr w:rsidR="00026210" w:rsidRPr="00B828D1" w14:paraId="44B4D969" w14:textId="77777777" w:rsidTr="00FF0CB1">
        <w:trPr>
          <w:trHeight w:val="20"/>
          <w:ins w:id="5950"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6E540D12" w14:textId="77777777" w:rsidR="00026210" w:rsidRPr="00B828D1" w:rsidRDefault="00026210" w:rsidP="00FF0CB1">
            <w:pPr>
              <w:rPr>
                <w:ins w:id="5951" w:author="Shiv Mangal Rahi" w:date="2020-01-02T14:55:00Z"/>
                <w:rFonts w:ascii="Calibri" w:eastAsia="Times New Roman" w:hAnsi="Calibri" w:cs="Calibri"/>
                <w:color w:val="000000"/>
                <w:sz w:val="20"/>
                <w:szCs w:val="20"/>
                <w:lang w:val="en-US"/>
              </w:rPr>
            </w:pPr>
            <w:ins w:id="5952" w:author="Shiv Mangal Rahi" w:date="2020-01-02T14:55:00Z">
              <w:r w:rsidRPr="00B828D1">
                <w:rPr>
                  <w:rFonts w:ascii="Calibri" w:eastAsia="Times New Roman" w:hAnsi="Calibri" w:cs="Calibri"/>
                  <w:color w:val="000000"/>
                  <w:sz w:val="20"/>
                  <w:szCs w:val="20"/>
                  <w:lang w:val="en-US"/>
                </w:rPr>
                <w:t>Relationship Type</w:t>
              </w:r>
            </w:ins>
          </w:p>
        </w:tc>
        <w:tc>
          <w:tcPr>
            <w:tcW w:w="1731" w:type="dxa"/>
            <w:tcBorders>
              <w:top w:val="nil"/>
              <w:left w:val="nil"/>
              <w:bottom w:val="single" w:sz="4" w:space="0" w:color="auto"/>
              <w:right w:val="single" w:sz="4" w:space="0" w:color="auto"/>
            </w:tcBorders>
            <w:shd w:val="clear" w:color="auto" w:fill="auto"/>
            <w:vAlign w:val="center"/>
            <w:hideMark/>
          </w:tcPr>
          <w:p w14:paraId="29865A5C" w14:textId="77777777" w:rsidR="00026210" w:rsidRPr="00B828D1" w:rsidRDefault="00026210" w:rsidP="00FF0CB1">
            <w:pPr>
              <w:rPr>
                <w:ins w:id="5953" w:author="Shiv Mangal Rahi" w:date="2020-01-02T14:55:00Z"/>
                <w:rFonts w:ascii="Calibri" w:eastAsia="Times New Roman" w:hAnsi="Calibri" w:cs="Calibri"/>
                <w:color w:val="000000"/>
                <w:sz w:val="20"/>
                <w:szCs w:val="20"/>
                <w:lang w:val="en-US"/>
              </w:rPr>
            </w:pPr>
            <w:ins w:id="5954"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24547C7" w14:textId="77777777" w:rsidR="00026210" w:rsidRPr="00B828D1" w:rsidRDefault="00026210" w:rsidP="00FF0CB1">
            <w:pPr>
              <w:rPr>
                <w:ins w:id="5955" w:author="Shiv Mangal Rahi" w:date="2020-01-02T14:55:00Z"/>
                <w:rFonts w:ascii="Calibri" w:eastAsia="Times New Roman" w:hAnsi="Calibri" w:cs="Calibri"/>
                <w:color w:val="000000"/>
                <w:sz w:val="20"/>
                <w:szCs w:val="20"/>
                <w:lang w:val="en-US"/>
              </w:rPr>
            </w:pPr>
            <w:ins w:id="5956"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56DF544A" w14:textId="77777777" w:rsidR="00026210" w:rsidRPr="00B828D1" w:rsidRDefault="00026210" w:rsidP="00FF0CB1">
            <w:pPr>
              <w:rPr>
                <w:ins w:id="5957" w:author="Shiv Mangal Rahi" w:date="2020-01-02T14:55:00Z"/>
                <w:rFonts w:ascii="Calibri" w:eastAsia="Times New Roman" w:hAnsi="Calibri" w:cs="Calibri"/>
                <w:color w:val="000000"/>
                <w:sz w:val="20"/>
                <w:szCs w:val="20"/>
                <w:lang w:val="en-US"/>
              </w:rPr>
            </w:pPr>
            <w:ins w:id="5958"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50B18129" w14:textId="77777777" w:rsidR="00026210" w:rsidRPr="00B828D1" w:rsidRDefault="00026210" w:rsidP="00FF0CB1">
            <w:pPr>
              <w:rPr>
                <w:ins w:id="5959" w:author="Shiv Mangal Rahi" w:date="2020-01-02T14:55:00Z"/>
                <w:rFonts w:ascii="Calibri" w:eastAsia="Times New Roman" w:hAnsi="Calibri" w:cs="Calibri"/>
                <w:color w:val="000000"/>
                <w:sz w:val="20"/>
                <w:szCs w:val="20"/>
                <w:lang w:val="en-US"/>
              </w:rPr>
            </w:pPr>
            <w:ins w:id="5960" w:author="Shiv Mangal Rahi" w:date="2020-01-02T14:55:00Z">
              <w:r w:rsidRPr="00B828D1">
                <w:rPr>
                  <w:rFonts w:ascii="Calibri" w:eastAsia="Times New Roman" w:hAnsi="Calibri" w:cs="Calibri"/>
                  <w:color w:val="000000"/>
                  <w:sz w:val="20"/>
                  <w:szCs w:val="20"/>
                  <w:lang w:val="en-US"/>
                </w:rPr>
                <w:t>N/A</w:t>
              </w:r>
            </w:ins>
          </w:p>
        </w:tc>
      </w:tr>
      <w:tr w:rsidR="00026210" w:rsidRPr="00B828D1" w14:paraId="652DF8D1" w14:textId="77777777" w:rsidTr="00FF0CB1">
        <w:trPr>
          <w:trHeight w:val="20"/>
          <w:ins w:id="5961" w:author="Shiv Mangal Rahi" w:date="2020-01-02T14:55:00Z"/>
        </w:trPr>
        <w:tc>
          <w:tcPr>
            <w:tcW w:w="2300" w:type="dxa"/>
            <w:tcBorders>
              <w:top w:val="nil"/>
              <w:left w:val="single" w:sz="4" w:space="0" w:color="auto"/>
              <w:bottom w:val="single" w:sz="4" w:space="0" w:color="auto"/>
              <w:right w:val="single" w:sz="4" w:space="0" w:color="auto"/>
            </w:tcBorders>
            <w:shd w:val="clear" w:color="000000" w:fill="D9D9D9"/>
            <w:vAlign w:val="center"/>
            <w:hideMark/>
          </w:tcPr>
          <w:p w14:paraId="690570FA" w14:textId="77777777" w:rsidR="00026210" w:rsidRPr="00B828D1" w:rsidRDefault="00026210" w:rsidP="00FF0CB1">
            <w:pPr>
              <w:rPr>
                <w:ins w:id="5962" w:author="Shiv Mangal Rahi" w:date="2020-01-02T14:55:00Z"/>
                <w:rFonts w:ascii="Calibri" w:eastAsia="Times New Roman" w:hAnsi="Calibri" w:cs="Calibri"/>
                <w:color w:val="000000"/>
                <w:sz w:val="20"/>
                <w:szCs w:val="20"/>
                <w:lang w:val="en-US"/>
              </w:rPr>
            </w:pPr>
            <w:ins w:id="5963" w:author="Shiv Mangal Rahi" w:date="2020-01-02T14:55:00Z">
              <w:r w:rsidRPr="00B828D1">
                <w:rPr>
                  <w:rFonts w:ascii="Calibri" w:eastAsia="Times New Roman" w:hAnsi="Calibri" w:cs="Calibri"/>
                  <w:color w:val="000000"/>
                  <w:sz w:val="20"/>
                  <w:szCs w:val="20"/>
                  <w:lang w:val="en-US"/>
                </w:rPr>
                <w:t>Table Settings</w:t>
              </w:r>
            </w:ins>
          </w:p>
        </w:tc>
        <w:tc>
          <w:tcPr>
            <w:tcW w:w="1731" w:type="dxa"/>
            <w:tcBorders>
              <w:top w:val="nil"/>
              <w:left w:val="nil"/>
              <w:bottom w:val="single" w:sz="4" w:space="0" w:color="auto"/>
              <w:right w:val="single" w:sz="4" w:space="0" w:color="auto"/>
            </w:tcBorders>
            <w:shd w:val="clear" w:color="auto" w:fill="auto"/>
            <w:vAlign w:val="center"/>
            <w:hideMark/>
          </w:tcPr>
          <w:p w14:paraId="10CC0CE0" w14:textId="77777777" w:rsidR="00026210" w:rsidRPr="00B828D1" w:rsidRDefault="00026210" w:rsidP="00FF0CB1">
            <w:pPr>
              <w:rPr>
                <w:ins w:id="5964" w:author="Shiv Mangal Rahi" w:date="2020-01-02T14:55:00Z"/>
                <w:rFonts w:ascii="Calibri" w:eastAsia="Times New Roman" w:hAnsi="Calibri" w:cs="Calibri"/>
                <w:color w:val="000000"/>
                <w:sz w:val="20"/>
                <w:szCs w:val="20"/>
                <w:lang w:val="en-US"/>
              </w:rPr>
            </w:pPr>
            <w:ins w:id="5965"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7F16AFFC" w14:textId="77777777" w:rsidR="00026210" w:rsidRPr="00B828D1" w:rsidRDefault="00026210" w:rsidP="00FF0CB1">
            <w:pPr>
              <w:rPr>
                <w:ins w:id="5966" w:author="Shiv Mangal Rahi" w:date="2020-01-02T14:55:00Z"/>
                <w:rFonts w:ascii="Calibri" w:eastAsia="Times New Roman" w:hAnsi="Calibri" w:cs="Calibri"/>
                <w:color w:val="000000"/>
                <w:sz w:val="20"/>
                <w:szCs w:val="20"/>
                <w:lang w:val="en-US"/>
              </w:rPr>
            </w:pPr>
            <w:ins w:id="5967"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246A42BF" w14:textId="77777777" w:rsidR="00026210" w:rsidRPr="00B828D1" w:rsidRDefault="00026210" w:rsidP="00FF0CB1">
            <w:pPr>
              <w:rPr>
                <w:ins w:id="5968" w:author="Shiv Mangal Rahi" w:date="2020-01-02T14:55:00Z"/>
                <w:rFonts w:ascii="Calibri" w:eastAsia="Times New Roman" w:hAnsi="Calibri" w:cs="Calibri"/>
                <w:color w:val="000000"/>
                <w:sz w:val="20"/>
                <w:szCs w:val="20"/>
                <w:lang w:val="en-US"/>
              </w:rPr>
            </w:pPr>
            <w:ins w:id="5969" w:author="Shiv Mangal Rahi" w:date="2020-01-02T14:55:00Z">
              <w:r w:rsidRPr="00B828D1">
                <w:rPr>
                  <w:rFonts w:ascii="Calibri" w:eastAsia="Times New Roman" w:hAnsi="Calibri" w:cs="Calibri"/>
                  <w:color w:val="000000"/>
                  <w:sz w:val="20"/>
                  <w:szCs w:val="20"/>
                  <w:lang w:val="en-US"/>
                </w:rPr>
                <w:t>N/A</w:t>
              </w:r>
            </w:ins>
          </w:p>
        </w:tc>
        <w:tc>
          <w:tcPr>
            <w:tcW w:w="1732" w:type="dxa"/>
            <w:tcBorders>
              <w:top w:val="nil"/>
              <w:left w:val="nil"/>
              <w:bottom w:val="single" w:sz="4" w:space="0" w:color="auto"/>
              <w:right w:val="single" w:sz="4" w:space="0" w:color="auto"/>
            </w:tcBorders>
            <w:shd w:val="clear" w:color="auto" w:fill="auto"/>
            <w:vAlign w:val="center"/>
            <w:hideMark/>
          </w:tcPr>
          <w:p w14:paraId="1B8F57F4" w14:textId="77777777" w:rsidR="00026210" w:rsidRPr="00B828D1" w:rsidRDefault="00026210" w:rsidP="00FF0CB1">
            <w:pPr>
              <w:rPr>
                <w:ins w:id="5970" w:author="Shiv Mangal Rahi" w:date="2020-01-02T14:55:00Z"/>
                <w:rFonts w:ascii="Calibri" w:eastAsia="Times New Roman" w:hAnsi="Calibri" w:cs="Calibri"/>
                <w:color w:val="000000"/>
                <w:sz w:val="20"/>
                <w:szCs w:val="20"/>
                <w:lang w:val="en-US"/>
              </w:rPr>
            </w:pPr>
            <w:ins w:id="5971" w:author="Shiv Mangal Rahi" w:date="2020-01-02T14:55:00Z">
              <w:r w:rsidRPr="00B828D1">
                <w:rPr>
                  <w:rFonts w:ascii="Calibri" w:eastAsia="Times New Roman" w:hAnsi="Calibri" w:cs="Calibri"/>
                  <w:color w:val="000000"/>
                  <w:sz w:val="20"/>
                  <w:szCs w:val="20"/>
                  <w:lang w:val="en-US"/>
                </w:rPr>
                <w:t>N/A</w:t>
              </w:r>
            </w:ins>
          </w:p>
        </w:tc>
      </w:tr>
    </w:tbl>
    <w:p w14:paraId="2238F728" w14:textId="77777777" w:rsidR="00026210" w:rsidRDefault="00026210" w:rsidP="00101421">
      <w:pPr>
        <w:ind w:left="720"/>
        <w:rPr>
          <w:ins w:id="5972" w:author="Shiv Mangal Rahi" w:date="2020-01-02T14:55:00Z"/>
          <w:rFonts w:asciiTheme="majorHAnsi" w:hAnsiTheme="majorHAnsi" w:cstheme="majorHAnsi"/>
          <w:b/>
          <w:sz w:val="22"/>
          <w:szCs w:val="22"/>
        </w:rPr>
      </w:pPr>
    </w:p>
    <w:p w14:paraId="4206173D" w14:textId="77777777" w:rsidR="006E4360" w:rsidRPr="00401A31" w:rsidRDefault="006E4360" w:rsidP="00101421">
      <w:pPr>
        <w:ind w:left="720"/>
        <w:rPr>
          <w:rFonts w:asciiTheme="majorHAnsi" w:hAnsiTheme="majorHAnsi" w:cstheme="majorHAnsi"/>
          <w:b/>
          <w:sz w:val="22"/>
          <w:szCs w:val="22"/>
        </w:rPr>
      </w:pPr>
    </w:p>
    <w:p w14:paraId="5AA2C0C1" w14:textId="77777777" w:rsidR="00BE0753" w:rsidRPr="007A3CF8" w:rsidRDefault="00BE0753" w:rsidP="00B327BA">
      <w:pPr>
        <w:pStyle w:val="Heading3"/>
        <w:numPr>
          <w:ilvl w:val="2"/>
          <w:numId w:val="28"/>
        </w:numPr>
        <w:rPr>
          <w:b/>
        </w:rPr>
      </w:pPr>
      <w:bookmarkStart w:id="5973" w:name="_Toc23404950"/>
      <w:r w:rsidRPr="007A3CF8">
        <w:rPr>
          <w:b/>
        </w:rPr>
        <w:t xml:space="preserve">IGX </w:t>
      </w:r>
      <w:r>
        <w:rPr>
          <w:b/>
        </w:rPr>
        <w:t>JS Expression</w:t>
      </w:r>
      <w:bookmarkEnd w:id="5973"/>
    </w:p>
    <w:p w14:paraId="30C98727" w14:textId="77777777" w:rsidR="00BE0753" w:rsidRDefault="00BE0753" w:rsidP="00BE0753">
      <w:pPr>
        <w:rPr>
          <w:rFonts w:asciiTheme="majorHAnsi" w:hAnsiTheme="majorHAnsi" w:cstheme="majorHAnsi"/>
          <w:b/>
          <w:sz w:val="22"/>
          <w:szCs w:val="22"/>
        </w:rPr>
      </w:pPr>
    </w:p>
    <w:p w14:paraId="3E52B13E" w14:textId="78D6AA71" w:rsidR="00BE0753" w:rsidRDefault="00BE0753" w:rsidP="00BE0753">
      <w:pPr>
        <w:ind w:left="720"/>
        <w:rPr>
          <w:rFonts w:asciiTheme="majorHAnsi" w:hAnsiTheme="majorHAnsi" w:cstheme="majorHAnsi"/>
          <w:b/>
          <w:sz w:val="22"/>
          <w:szCs w:val="22"/>
        </w:rPr>
      </w:pPr>
      <w:del w:id="5974" w:author="Shiv Mangal Rahi" w:date="2020-01-02T14:55:00Z">
        <w:r w:rsidDel="00B2593E">
          <w:rPr>
            <w:noProof/>
            <w:lang w:val="en-US"/>
          </w:rPr>
          <w:drawing>
            <wp:inline distT="0" distB="0" distL="0" distR="0" wp14:anchorId="3E3387E9" wp14:editId="5E55B30D">
              <wp:extent cx="5365750" cy="2300605"/>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5750" cy="2300605"/>
                      </a:xfrm>
                      <a:prstGeom prst="rect">
                        <a:avLst/>
                      </a:prstGeom>
                    </pic:spPr>
                  </pic:pic>
                </a:graphicData>
              </a:graphic>
            </wp:inline>
          </w:drawing>
        </w:r>
      </w:del>
    </w:p>
    <w:p w14:paraId="05667BB5" w14:textId="06158329" w:rsidR="00BE0753" w:rsidRPr="00E63F81" w:rsidDel="00B2593E" w:rsidRDefault="00BE0753" w:rsidP="00BE0753">
      <w:pPr>
        <w:ind w:left="720"/>
        <w:rPr>
          <w:del w:id="5975" w:author="Shiv Mangal Rahi" w:date="2020-01-02T14:56:00Z"/>
          <w:rFonts w:asciiTheme="majorHAnsi" w:hAnsiTheme="majorHAnsi" w:cstheme="majorHAnsi"/>
          <w:sz w:val="22"/>
          <w:szCs w:val="22"/>
        </w:rPr>
      </w:pPr>
      <w:del w:id="5976" w:author="Shiv Mangal Rahi" w:date="2020-01-02T14:56:00Z">
        <w:r w:rsidRPr="00E63F81" w:rsidDel="00B2593E">
          <w:rPr>
            <w:rFonts w:asciiTheme="majorHAnsi" w:hAnsiTheme="majorHAnsi" w:cstheme="majorHAnsi"/>
            <w:sz w:val="22"/>
            <w:szCs w:val="22"/>
          </w:rPr>
          <w:delText>Additional Fields -</w:delText>
        </w:r>
      </w:del>
    </w:p>
    <w:tbl>
      <w:tblPr>
        <w:tblW w:w="85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65"/>
        <w:gridCol w:w="1333"/>
        <w:gridCol w:w="2880"/>
        <w:gridCol w:w="900"/>
        <w:gridCol w:w="990"/>
      </w:tblGrid>
      <w:tr w:rsidR="00BE0753" w:rsidRPr="00FF1B81" w:rsidDel="00B2593E" w14:paraId="49703FA4" w14:textId="072DCEBB" w:rsidTr="00566EEF">
        <w:trPr>
          <w:del w:id="5977" w:author="Shiv Mangal Rahi" w:date="2020-01-02T14:56:00Z"/>
        </w:trPr>
        <w:tc>
          <w:tcPr>
            <w:tcW w:w="2465" w:type="dxa"/>
            <w:tcMar>
              <w:top w:w="0" w:type="dxa"/>
              <w:left w:w="108" w:type="dxa"/>
              <w:bottom w:w="0" w:type="dxa"/>
              <w:right w:w="108" w:type="dxa"/>
            </w:tcMar>
            <w:hideMark/>
          </w:tcPr>
          <w:p w14:paraId="47A47C9C" w14:textId="219BACD3" w:rsidR="00BE0753" w:rsidRPr="004F300E" w:rsidDel="00B2593E" w:rsidRDefault="00BE0753" w:rsidP="00566EEF">
            <w:pPr>
              <w:ind w:left="-347" w:firstLine="360"/>
              <w:rPr>
                <w:del w:id="5978" w:author="Shiv Mangal Rahi" w:date="2020-01-02T14:56:00Z"/>
                <w:rFonts w:asciiTheme="majorHAnsi" w:hAnsiTheme="majorHAnsi" w:cstheme="majorHAnsi"/>
                <w:b/>
                <w:bCs/>
                <w:sz w:val="22"/>
                <w:szCs w:val="22"/>
              </w:rPr>
            </w:pPr>
            <w:del w:id="5979" w:author="Shiv Mangal Rahi" w:date="2020-01-02T14:56:00Z">
              <w:r w:rsidDel="00B2593E">
                <w:rPr>
                  <w:rFonts w:asciiTheme="majorHAnsi" w:hAnsiTheme="majorHAnsi" w:cstheme="majorHAnsi"/>
                  <w:b/>
                  <w:bCs/>
                  <w:sz w:val="22"/>
                  <w:szCs w:val="22"/>
                </w:rPr>
                <w:delText>Field</w:delText>
              </w:r>
            </w:del>
          </w:p>
        </w:tc>
        <w:tc>
          <w:tcPr>
            <w:tcW w:w="1333" w:type="dxa"/>
            <w:tcMar>
              <w:top w:w="0" w:type="dxa"/>
              <w:left w:w="108" w:type="dxa"/>
              <w:bottom w:w="0" w:type="dxa"/>
              <w:right w:w="108" w:type="dxa"/>
            </w:tcMar>
          </w:tcPr>
          <w:p w14:paraId="0C4D4CCF" w14:textId="37538536" w:rsidR="00BE0753" w:rsidRPr="004F300E" w:rsidDel="00B2593E" w:rsidRDefault="00BE0753" w:rsidP="00566EEF">
            <w:pPr>
              <w:ind w:left="-347" w:firstLine="360"/>
              <w:rPr>
                <w:del w:id="5980" w:author="Shiv Mangal Rahi" w:date="2020-01-02T14:56:00Z"/>
                <w:rFonts w:asciiTheme="majorHAnsi" w:hAnsiTheme="majorHAnsi" w:cstheme="majorHAnsi"/>
                <w:b/>
                <w:bCs/>
                <w:sz w:val="22"/>
                <w:szCs w:val="22"/>
              </w:rPr>
            </w:pPr>
            <w:del w:id="5981" w:author="Shiv Mangal Rahi" w:date="2020-01-02T14:56:00Z">
              <w:r w:rsidDel="00B2593E">
                <w:rPr>
                  <w:rFonts w:asciiTheme="majorHAnsi" w:hAnsiTheme="majorHAnsi" w:cstheme="majorHAnsi"/>
                  <w:b/>
                  <w:bCs/>
                  <w:sz w:val="22"/>
                  <w:szCs w:val="22"/>
                </w:rPr>
                <w:delText>Type</w:delText>
              </w:r>
            </w:del>
          </w:p>
        </w:tc>
        <w:tc>
          <w:tcPr>
            <w:tcW w:w="2880" w:type="dxa"/>
          </w:tcPr>
          <w:p w14:paraId="0C885667" w14:textId="60502AAD" w:rsidR="00BE0753" w:rsidRPr="004F300E" w:rsidDel="00B2593E" w:rsidRDefault="00BE0753" w:rsidP="00566EEF">
            <w:pPr>
              <w:ind w:left="-347" w:firstLine="360"/>
              <w:rPr>
                <w:del w:id="5982" w:author="Shiv Mangal Rahi" w:date="2020-01-02T14:56:00Z"/>
                <w:rFonts w:asciiTheme="majorHAnsi" w:hAnsiTheme="majorHAnsi" w:cstheme="majorHAnsi"/>
                <w:b/>
                <w:bCs/>
                <w:sz w:val="22"/>
                <w:szCs w:val="22"/>
              </w:rPr>
            </w:pPr>
            <w:del w:id="5983" w:author="Shiv Mangal Rahi" w:date="2020-01-02T14:56:00Z">
              <w:r w:rsidDel="00B2593E">
                <w:rPr>
                  <w:rFonts w:asciiTheme="majorHAnsi" w:hAnsiTheme="majorHAnsi" w:cstheme="majorHAnsi"/>
                  <w:b/>
                  <w:bCs/>
                  <w:sz w:val="22"/>
                  <w:szCs w:val="22"/>
                </w:rPr>
                <w:delText>Type of List</w:delText>
              </w:r>
            </w:del>
          </w:p>
        </w:tc>
        <w:tc>
          <w:tcPr>
            <w:tcW w:w="900" w:type="dxa"/>
          </w:tcPr>
          <w:p w14:paraId="65675F8B" w14:textId="617C6C9A" w:rsidR="00BE0753" w:rsidRPr="004F300E" w:rsidDel="00B2593E" w:rsidRDefault="00BE0753" w:rsidP="00566EEF">
            <w:pPr>
              <w:ind w:left="-347" w:firstLine="360"/>
              <w:rPr>
                <w:del w:id="5984" w:author="Shiv Mangal Rahi" w:date="2020-01-02T14:56:00Z"/>
                <w:rFonts w:asciiTheme="majorHAnsi" w:hAnsiTheme="majorHAnsi" w:cstheme="majorHAnsi"/>
                <w:b/>
                <w:bCs/>
                <w:sz w:val="22"/>
                <w:szCs w:val="22"/>
              </w:rPr>
            </w:pPr>
            <w:del w:id="5985" w:author="Shiv Mangal Rahi" w:date="2020-01-02T14:56:00Z">
              <w:r w:rsidDel="00B2593E">
                <w:rPr>
                  <w:rFonts w:asciiTheme="majorHAnsi" w:hAnsiTheme="majorHAnsi" w:cstheme="majorHAnsi"/>
                  <w:b/>
                  <w:bCs/>
                  <w:sz w:val="22"/>
                  <w:szCs w:val="22"/>
                </w:rPr>
                <w:delText>Listable</w:delText>
              </w:r>
            </w:del>
          </w:p>
        </w:tc>
        <w:tc>
          <w:tcPr>
            <w:tcW w:w="990" w:type="dxa"/>
          </w:tcPr>
          <w:p w14:paraId="49C94531" w14:textId="4A53AD57" w:rsidR="00BE0753" w:rsidRPr="004F300E" w:rsidDel="00B2593E" w:rsidRDefault="00BE0753" w:rsidP="00566EEF">
            <w:pPr>
              <w:ind w:left="-347" w:firstLine="360"/>
              <w:rPr>
                <w:del w:id="5986" w:author="Shiv Mangal Rahi" w:date="2020-01-02T14:56:00Z"/>
                <w:rFonts w:asciiTheme="majorHAnsi" w:hAnsiTheme="majorHAnsi" w:cstheme="majorHAnsi"/>
                <w:b/>
                <w:bCs/>
                <w:sz w:val="22"/>
                <w:szCs w:val="22"/>
              </w:rPr>
            </w:pPr>
            <w:del w:id="5987" w:author="Shiv Mangal Rahi" w:date="2020-01-02T14:56:00Z">
              <w:r w:rsidDel="00B2593E">
                <w:rPr>
                  <w:rFonts w:asciiTheme="majorHAnsi" w:hAnsiTheme="majorHAnsi" w:cstheme="majorHAnsi"/>
                  <w:b/>
                  <w:bCs/>
                  <w:sz w:val="22"/>
                  <w:szCs w:val="22"/>
                </w:rPr>
                <w:delText>Required</w:delText>
              </w:r>
            </w:del>
          </w:p>
        </w:tc>
      </w:tr>
      <w:tr w:rsidR="00345AAA" w:rsidRPr="00FF1B81" w:rsidDel="00B2593E" w14:paraId="2531144A" w14:textId="76E6A117" w:rsidTr="00566EEF">
        <w:trPr>
          <w:del w:id="5988" w:author="Shiv Mangal Rahi" w:date="2020-01-02T14:56:00Z"/>
        </w:trPr>
        <w:tc>
          <w:tcPr>
            <w:tcW w:w="2465" w:type="dxa"/>
            <w:tcMar>
              <w:top w:w="0" w:type="dxa"/>
              <w:left w:w="108" w:type="dxa"/>
              <w:bottom w:w="0" w:type="dxa"/>
              <w:right w:w="108" w:type="dxa"/>
            </w:tcMar>
          </w:tcPr>
          <w:p w14:paraId="7246646C" w14:textId="2B0899B4" w:rsidR="00345AAA" w:rsidDel="00B2593E" w:rsidRDefault="00345AAA" w:rsidP="00566EEF">
            <w:pPr>
              <w:rPr>
                <w:del w:id="5989" w:author="Shiv Mangal Rahi" w:date="2020-01-02T14:56:00Z"/>
                <w:rFonts w:asciiTheme="majorHAnsi" w:hAnsiTheme="majorHAnsi" w:cstheme="majorHAnsi"/>
                <w:sz w:val="22"/>
                <w:szCs w:val="22"/>
              </w:rPr>
            </w:pPr>
            <w:del w:id="5990" w:author="Shiv Mangal Rahi" w:date="2020-01-02T14:56:00Z">
              <w:r w:rsidDel="00B2593E">
                <w:rPr>
                  <w:rFonts w:asciiTheme="majorHAnsi" w:hAnsiTheme="majorHAnsi" w:cstheme="majorHAnsi"/>
                  <w:sz w:val="22"/>
                  <w:szCs w:val="22"/>
                </w:rPr>
                <w:delText>JS Expression</w:delText>
              </w:r>
            </w:del>
          </w:p>
        </w:tc>
        <w:tc>
          <w:tcPr>
            <w:tcW w:w="1333" w:type="dxa"/>
            <w:tcMar>
              <w:top w:w="0" w:type="dxa"/>
              <w:left w:w="108" w:type="dxa"/>
              <w:bottom w:w="0" w:type="dxa"/>
              <w:right w:w="108" w:type="dxa"/>
            </w:tcMar>
          </w:tcPr>
          <w:p w14:paraId="11876804" w14:textId="2C0A4BCE" w:rsidR="00345AAA" w:rsidDel="00B2593E" w:rsidRDefault="00345AAA" w:rsidP="00566EEF">
            <w:pPr>
              <w:rPr>
                <w:del w:id="5991" w:author="Shiv Mangal Rahi" w:date="2020-01-02T14:56:00Z"/>
                <w:rFonts w:asciiTheme="majorHAnsi" w:hAnsiTheme="majorHAnsi" w:cstheme="majorHAnsi"/>
                <w:sz w:val="22"/>
                <w:szCs w:val="22"/>
              </w:rPr>
            </w:pPr>
            <w:del w:id="5992" w:author="Shiv Mangal Rahi" w:date="2020-01-02T14:56:00Z">
              <w:r w:rsidDel="00B2593E">
                <w:rPr>
                  <w:rFonts w:asciiTheme="majorHAnsi" w:hAnsiTheme="majorHAnsi" w:cstheme="majorHAnsi"/>
                  <w:sz w:val="22"/>
                  <w:szCs w:val="22"/>
                </w:rPr>
                <w:delText>Simple Text</w:delText>
              </w:r>
            </w:del>
          </w:p>
        </w:tc>
        <w:tc>
          <w:tcPr>
            <w:tcW w:w="2880" w:type="dxa"/>
          </w:tcPr>
          <w:p w14:paraId="12AE20C5" w14:textId="220AE7B8" w:rsidR="00345AAA" w:rsidRPr="00F62A01" w:rsidDel="00B2593E" w:rsidRDefault="00345AAA" w:rsidP="00566EEF">
            <w:pPr>
              <w:rPr>
                <w:del w:id="5993" w:author="Shiv Mangal Rahi" w:date="2020-01-02T14:56:00Z"/>
                <w:rFonts w:asciiTheme="majorHAnsi" w:hAnsiTheme="majorHAnsi" w:cstheme="majorHAnsi"/>
                <w:sz w:val="22"/>
                <w:szCs w:val="22"/>
              </w:rPr>
            </w:pPr>
          </w:p>
        </w:tc>
        <w:tc>
          <w:tcPr>
            <w:tcW w:w="900" w:type="dxa"/>
          </w:tcPr>
          <w:p w14:paraId="3D2BEBB3" w14:textId="13C8A1FF" w:rsidR="00345AAA" w:rsidDel="00B2593E" w:rsidRDefault="00345AAA" w:rsidP="00566EEF">
            <w:pPr>
              <w:rPr>
                <w:del w:id="5994" w:author="Shiv Mangal Rahi" w:date="2020-01-02T14:56:00Z"/>
                <w:rFonts w:asciiTheme="majorHAnsi" w:hAnsiTheme="majorHAnsi" w:cstheme="majorHAnsi"/>
                <w:sz w:val="22"/>
                <w:szCs w:val="22"/>
              </w:rPr>
            </w:pPr>
            <w:del w:id="5995" w:author="Shiv Mangal Rahi" w:date="2020-01-02T14:56:00Z">
              <w:r w:rsidDel="00B2593E">
                <w:rPr>
                  <w:rFonts w:asciiTheme="majorHAnsi" w:hAnsiTheme="majorHAnsi" w:cstheme="majorHAnsi"/>
                  <w:sz w:val="22"/>
                  <w:szCs w:val="22"/>
                </w:rPr>
                <w:delText>Yes</w:delText>
              </w:r>
            </w:del>
          </w:p>
        </w:tc>
        <w:tc>
          <w:tcPr>
            <w:tcW w:w="990" w:type="dxa"/>
          </w:tcPr>
          <w:p w14:paraId="58FE0C77" w14:textId="553BEC57" w:rsidR="00345AAA" w:rsidDel="00B2593E" w:rsidRDefault="00345AAA" w:rsidP="00566EEF">
            <w:pPr>
              <w:rPr>
                <w:del w:id="5996" w:author="Shiv Mangal Rahi" w:date="2020-01-02T14:56:00Z"/>
                <w:rFonts w:asciiTheme="majorHAnsi" w:hAnsiTheme="majorHAnsi" w:cstheme="majorHAnsi"/>
                <w:sz w:val="22"/>
                <w:szCs w:val="22"/>
              </w:rPr>
            </w:pPr>
            <w:del w:id="5997" w:author="Shiv Mangal Rahi" w:date="2020-01-02T14:56:00Z">
              <w:r w:rsidDel="00B2593E">
                <w:rPr>
                  <w:rFonts w:asciiTheme="majorHAnsi" w:hAnsiTheme="majorHAnsi" w:cstheme="majorHAnsi"/>
                  <w:sz w:val="22"/>
                  <w:szCs w:val="22"/>
                </w:rPr>
                <w:delText>Yes</w:delText>
              </w:r>
            </w:del>
          </w:p>
        </w:tc>
      </w:tr>
      <w:tr w:rsidR="00BE0753" w:rsidRPr="00FF1B81" w:rsidDel="00B2593E" w14:paraId="61F3CFBE" w14:textId="6F3A6082" w:rsidTr="00566EEF">
        <w:trPr>
          <w:del w:id="5998" w:author="Shiv Mangal Rahi" w:date="2020-01-02T14:56:00Z"/>
        </w:trPr>
        <w:tc>
          <w:tcPr>
            <w:tcW w:w="24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E4134D" w14:textId="1EBA00FB" w:rsidR="00BE0753" w:rsidDel="00B2593E" w:rsidRDefault="00BE0753" w:rsidP="00566EEF">
            <w:pPr>
              <w:rPr>
                <w:del w:id="5999" w:author="Shiv Mangal Rahi" w:date="2020-01-02T14:56:00Z"/>
                <w:rFonts w:asciiTheme="majorHAnsi" w:hAnsiTheme="majorHAnsi" w:cstheme="majorHAnsi"/>
                <w:sz w:val="22"/>
                <w:szCs w:val="22"/>
              </w:rPr>
            </w:pPr>
            <w:del w:id="6000" w:author="Shiv Mangal Rahi" w:date="2020-01-02T14:56:00Z">
              <w:r w:rsidDel="00B2593E">
                <w:rPr>
                  <w:rFonts w:asciiTheme="majorHAnsi" w:hAnsiTheme="majorHAnsi" w:cstheme="majorHAnsi"/>
                  <w:sz w:val="22"/>
                  <w:szCs w:val="22"/>
                </w:rPr>
                <w:delText>Match JS Expression</w:delText>
              </w:r>
            </w:del>
          </w:p>
        </w:tc>
        <w:tc>
          <w:tcPr>
            <w:tcW w:w="13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C5688F" w14:textId="65D5DAE2" w:rsidR="00BE0753" w:rsidDel="00B2593E" w:rsidRDefault="00BE0753" w:rsidP="00566EEF">
            <w:pPr>
              <w:rPr>
                <w:del w:id="6001" w:author="Shiv Mangal Rahi" w:date="2020-01-02T14:56:00Z"/>
                <w:rFonts w:asciiTheme="majorHAnsi" w:hAnsiTheme="majorHAnsi" w:cstheme="majorHAnsi"/>
                <w:sz w:val="22"/>
                <w:szCs w:val="22"/>
              </w:rPr>
            </w:pPr>
            <w:del w:id="6002" w:author="Shiv Mangal Rahi" w:date="2020-01-02T14:56:00Z">
              <w:r w:rsidDel="00B2593E">
                <w:rPr>
                  <w:rFonts w:asciiTheme="majorHAnsi" w:hAnsiTheme="majorHAnsi" w:cstheme="majorHAnsi"/>
                  <w:sz w:val="22"/>
                  <w:szCs w:val="22"/>
                </w:rPr>
                <w:delText>True/False</w:delText>
              </w:r>
            </w:del>
          </w:p>
        </w:tc>
        <w:tc>
          <w:tcPr>
            <w:tcW w:w="2880" w:type="dxa"/>
            <w:tcBorders>
              <w:top w:val="single" w:sz="4" w:space="0" w:color="auto"/>
              <w:left w:val="single" w:sz="4" w:space="0" w:color="auto"/>
              <w:bottom w:val="single" w:sz="4" w:space="0" w:color="auto"/>
              <w:right w:val="single" w:sz="4" w:space="0" w:color="auto"/>
            </w:tcBorders>
          </w:tcPr>
          <w:p w14:paraId="6E490BE4" w14:textId="583B097C" w:rsidR="00BE0753" w:rsidRPr="00F62A01" w:rsidDel="00B2593E" w:rsidRDefault="00BE0753" w:rsidP="00566EEF">
            <w:pPr>
              <w:rPr>
                <w:del w:id="6003" w:author="Shiv Mangal Rahi" w:date="2020-01-02T14:56:00Z"/>
                <w:rFonts w:asciiTheme="majorHAnsi" w:hAnsiTheme="majorHAnsi" w:cstheme="majorHAnsi"/>
                <w:sz w:val="22"/>
                <w:szCs w:val="22"/>
              </w:rPr>
            </w:pPr>
          </w:p>
        </w:tc>
        <w:tc>
          <w:tcPr>
            <w:tcW w:w="900" w:type="dxa"/>
            <w:tcBorders>
              <w:top w:val="single" w:sz="4" w:space="0" w:color="auto"/>
              <w:left w:val="single" w:sz="4" w:space="0" w:color="auto"/>
              <w:bottom w:val="single" w:sz="4" w:space="0" w:color="auto"/>
              <w:right w:val="single" w:sz="4" w:space="0" w:color="auto"/>
            </w:tcBorders>
          </w:tcPr>
          <w:p w14:paraId="035A10C9" w14:textId="34684C11" w:rsidR="00BE0753" w:rsidDel="00B2593E" w:rsidRDefault="00BE0753" w:rsidP="00566EEF">
            <w:pPr>
              <w:rPr>
                <w:del w:id="6004" w:author="Shiv Mangal Rahi" w:date="2020-01-02T14:56:00Z"/>
                <w:rFonts w:asciiTheme="majorHAnsi" w:hAnsiTheme="majorHAnsi" w:cstheme="majorHAnsi"/>
                <w:sz w:val="22"/>
                <w:szCs w:val="22"/>
              </w:rPr>
            </w:pPr>
            <w:del w:id="6005" w:author="Shiv Mangal Rahi" w:date="2020-01-02T14:56:00Z">
              <w:r w:rsidDel="00B2593E">
                <w:rPr>
                  <w:rFonts w:asciiTheme="majorHAnsi" w:hAnsiTheme="majorHAnsi" w:cstheme="majorHAnsi"/>
                  <w:sz w:val="22"/>
                  <w:szCs w:val="22"/>
                </w:rPr>
                <w:delText>Yes</w:delText>
              </w:r>
            </w:del>
          </w:p>
        </w:tc>
        <w:tc>
          <w:tcPr>
            <w:tcW w:w="990" w:type="dxa"/>
            <w:tcBorders>
              <w:top w:val="single" w:sz="4" w:space="0" w:color="auto"/>
              <w:left w:val="single" w:sz="4" w:space="0" w:color="auto"/>
              <w:bottom w:val="single" w:sz="4" w:space="0" w:color="auto"/>
              <w:right w:val="single" w:sz="4" w:space="0" w:color="auto"/>
            </w:tcBorders>
          </w:tcPr>
          <w:p w14:paraId="31429250" w14:textId="11B5318B" w:rsidR="00BE0753" w:rsidDel="00B2593E" w:rsidRDefault="00BE0753" w:rsidP="00566EEF">
            <w:pPr>
              <w:rPr>
                <w:del w:id="6006" w:author="Shiv Mangal Rahi" w:date="2020-01-02T14:56:00Z"/>
                <w:rFonts w:asciiTheme="majorHAnsi" w:hAnsiTheme="majorHAnsi" w:cstheme="majorHAnsi"/>
                <w:sz w:val="22"/>
                <w:szCs w:val="22"/>
              </w:rPr>
            </w:pPr>
            <w:del w:id="6007" w:author="Shiv Mangal Rahi" w:date="2020-01-02T14:56:00Z">
              <w:r w:rsidDel="00B2593E">
                <w:rPr>
                  <w:rFonts w:asciiTheme="majorHAnsi" w:hAnsiTheme="majorHAnsi" w:cstheme="majorHAnsi"/>
                  <w:sz w:val="22"/>
                  <w:szCs w:val="22"/>
                </w:rPr>
                <w:delText>Yes</w:delText>
              </w:r>
            </w:del>
          </w:p>
        </w:tc>
      </w:tr>
    </w:tbl>
    <w:p w14:paraId="61758D34" w14:textId="77777777" w:rsidR="00C63572" w:rsidRDefault="00C63572" w:rsidP="00885EE8">
      <w:pPr>
        <w:ind w:left="720"/>
        <w:rPr>
          <w:ins w:id="6008" w:author="Shiv Mangal Rahi" w:date="2020-01-02T14:56:00Z"/>
          <w:b/>
          <w:color w:val="00B0F0"/>
        </w:rPr>
      </w:pPr>
    </w:p>
    <w:tbl>
      <w:tblPr>
        <w:tblW w:w="5000" w:type="pct"/>
        <w:tblLayout w:type="fixed"/>
        <w:tblLook w:val="04A0" w:firstRow="1" w:lastRow="0" w:firstColumn="1" w:lastColumn="0" w:noHBand="0" w:noVBand="1"/>
      </w:tblPr>
      <w:tblGrid>
        <w:gridCol w:w="1275"/>
        <w:gridCol w:w="1056"/>
        <w:gridCol w:w="1056"/>
        <w:gridCol w:w="1056"/>
        <w:gridCol w:w="1056"/>
        <w:gridCol w:w="972"/>
        <w:gridCol w:w="1139"/>
        <w:gridCol w:w="1056"/>
      </w:tblGrid>
      <w:tr w:rsidR="005F03AC" w:rsidRPr="00B828D1" w14:paraId="6BB3ADDB" w14:textId="77777777" w:rsidTr="00FF0CB1">
        <w:trPr>
          <w:trHeight w:val="20"/>
          <w:ins w:id="6009" w:author="Shiv Mangal Rahi" w:date="2020-01-02T14:56:00Z"/>
        </w:trPr>
        <w:tc>
          <w:tcPr>
            <w:tcW w:w="736"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589E7DF" w14:textId="77777777" w:rsidR="005F03AC" w:rsidRPr="00B828D1" w:rsidRDefault="005F03AC" w:rsidP="00FF0CB1">
            <w:pPr>
              <w:jc w:val="center"/>
              <w:rPr>
                <w:ins w:id="6010" w:author="Shiv Mangal Rahi" w:date="2020-01-02T14:56:00Z"/>
                <w:rFonts w:ascii="Calibri" w:eastAsia="Times New Roman" w:hAnsi="Calibri" w:cs="Calibri"/>
                <w:b/>
                <w:bCs/>
                <w:color w:val="000000"/>
                <w:sz w:val="20"/>
                <w:szCs w:val="20"/>
                <w:lang w:val="en-US"/>
              </w:rPr>
            </w:pPr>
            <w:ins w:id="6011" w:author="Shiv Mangal Rahi" w:date="2020-01-02T14:56:00Z">
              <w:r w:rsidRPr="00B828D1">
                <w:rPr>
                  <w:rFonts w:ascii="Calibri" w:eastAsia="Times New Roman" w:hAnsi="Calibri" w:cs="Calibri"/>
                  <w:b/>
                  <w:bCs/>
                  <w:color w:val="000000"/>
                  <w:sz w:val="20"/>
                  <w:szCs w:val="20"/>
                  <w:lang w:val="en-US"/>
                </w:rPr>
                <w:t>Field Attribute</w:t>
              </w:r>
            </w:ins>
          </w:p>
        </w:tc>
        <w:tc>
          <w:tcPr>
            <w:tcW w:w="609" w:type="pct"/>
            <w:tcBorders>
              <w:top w:val="single" w:sz="4" w:space="0" w:color="auto"/>
              <w:left w:val="nil"/>
              <w:bottom w:val="single" w:sz="4" w:space="0" w:color="auto"/>
              <w:right w:val="single" w:sz="4" w:space="0" w:color="auto"/>
            </w:tcBorders>
            <w:shd w:val="clear" w:color="000000" w:fill="BFBFBF"/>
            <w:noWrap/>
            <w:vAlign w:val="center"/>
            <w:hideMark/>
          </w:tcPr>
          <w:p w14:paraId="6691073D" w14:textId="77777777" w:rsidR="005F03AC" w:rsidRPr="00B828D1" w:rsidRDefault="005F03AC" w:rsidP="00FF0CB1">
            <w:pPr>
              <w:jc w:val="center"/>
              <w:rPr>
                <w:ins w:id="6012" w:author="Shiv Mangal Rahi" w:date="2020-01-02T14:56:00Z"/>
                <w:rFonts w:ascii="Calibri" w:eastAsia="Times New Roman" w:hAnsi="Calibri" w:cs="Calibri"/>
                <w:b/>
                <w:bCs/>
                <w:color w:val="000000"/>
                <w:sz w:val="20"/>
                <w:szCs w:val="20"/>
                <w:lang w:val="en-US"/>
              </w:rPr>
            </w:pPr>
            <w:ins w:id="6013" w:author="Shiv Mangal Rahi" w:date="2020-01-02T14:56:00Z">
              <w:r w:rsidRPr="00B828D1">
                <w:rPr>
                  <w:rFonts w:ascii="Calibri" w:eastAsia="Times New Roman" w:hAnsi="Calibri" w:cs="Calibri"/>
                  <w:b/>
                  <w:bCs/>
                  <w:color w:val="000000"/>
                  <w:sz w:val="20"/>
                  <w:szCs w:val="20"/>
                  <w:lang w:val="en-US"/>
                </w:rPr>
                <w:t>Field-1</w:t>
              </w:r>
            </w:ins>
          </w:p>
        </w:tc>
        <w:tc>
          <w:tcPr>
            <w:tcW w:w="609" w:type="pct"/>
            <w:tcBorders>
              <w:top w:val="single" w:sz="4" w:space="0" w:color="auto"/>
              <w:left w:val="nil"/>
              <w:bottom w:val="single" w:sz="4" w:space="0" w:color="auto"/>
              <w:right w:val="single" w:sz="4" w:space="0" w:color="auto"/>
            </w:tcBorders>
            <w:shd w:val="clear" w:color="000000" w:fill="BFBFBF"/>
            <w:noWrap/>
            <w:vAlign w:val="center"/>
            <w:hideMark/>
          </w:tcPr>
          <w:p w14:paraId="64CF95F6" w14:textId="77777777" w:rsidR="005F03AC" w:rsidRPr="00B828D1" w:rsidRDefault="005F03AC" w:rsidP="00FF0CB1">
            <w:pPr>
              <w:jc w:val="center"/>
              <w:rPr>
                <w:ins w:id="6014" w:author="Shiv Mangal Rahi" w:date="2020-01-02T14:56:00Z"/>
                <w:rFonts w:ascii="Calibri" w:eastAsia="Times New Roman" w:hAnsi="Calibri" w:cs="Calibri"/>
                <w:b/>
                <w:bCs/>
                <w:color w:val="000000"/>
                <w:sz w:val="20"/>
                <w:szCs w:val="20"/>
                <w:lang w:val="en-US"/>
              </w:rPr>
            </w:pPr>
            <w:ins w:id="6015" w:author="Shiv Mangal Rahi" w:date="2020-01-02T14:56:00Z">
              <w:r w:rsidRPr="00B828D1">
                <w:rPr>
                  <w:rFonts w:ascii="Calibri" w:eastAsia="Times New Roman" w:hAnsi="Calibri" w:cs="Calibri"/>
                  <w:b/>
                  <w:bCs/>
                  <w:color w:val="000000"/>
                  <w:sz w:val="20"/>
                  <w:szCs w:val="20"/>
                  <w:lang w:val="en-US"/>
                </w:rPr>
                <w:t>Field-2</w:t>
              </w:r>
            </w:ins>
          </w:p>
        </w:tc>
        <w:tc>
          <w:tcPr>
            <w:tcW w:w="609" w:type="pct"/>
            <w:tcBorders>
              <w:top w:val="single" w:sz="4" w:space="0" w:color="auto"/>
              <w:left w:val="nil"/>
              <w:bottom w:val="single" w:sz="4" w:space="0" w:color="auto"/>
              <w:right w:val="single" w:sz="4" w:space="0" w:color="auto"/>
            </w:tcBorders>
            <w:shd w:val="clear" w:color="000000" w:fill="BFBFBF"/>
            <w:noWrap/>
            <w:vAlign w:val="center"/>
            <w:hideMark/>
          </w:tcPr>
          <w:p w14:paraId="0AB8E04D" w14:textId="77777777" w:rsidR="005F03AC" w:rsidRPr="00B828D1" w:rsidRDefault="005F03AC" w:rsidP="00FF0CB1">
            <w:pPr>
              <w:jc w:val="center"/>
              <w:rPr>
                <w:ins w:id="6016" w:author="Shiv Mangal Rahi" w:date="2020-01-02T14:56:00Z"/>
                <w:rFonts w:ascii="Calibri" w:eastAsia="Times New Roman" w:hAnsi="Calibri" w:cs="Calibri"/>
                <w:b/>
                <w:bCs/>
                <w:color w:val="000000"/>
                <w:sz w:val="20"/>
                <w:szCs w:val="20"/>
                <w:lang w:val="en-US"/>
              </w:rPr>
            </w:pPr>
            <w:ins w:id="6017" w:author="Shiv Mangal Rahi" w:date="2020-01-02T14:56:00Z">
              <w:r w:rsidRPr="00B828D1">
                <w:rPr>
                  <w:rFonts w:ascii="Calibri" w:eastAsia="Times New Roman" w:hAnsi="Calibri" w:cs="Calibri"/>
                  <w:b/>
                  <w:bCs/>
                  <w:color w:val="000000"/>
                  <w:sz w:val="20"/>
                  <w:szCs w:val="20"/>
                  <w:lang w:val="en-US"/>
                </w:rPr>
                <w:t>Field-3</w:t>
              </w:r>
            </w:ins>
          </w:p>
        </w:tc>
        <w:tc>
          <w:tcPr>
            <w:tcW w:w="609" w:type="pct"/>
            <w:tcBorders>
              <w:top w:val="single" w:sz="4" w:space="0" w:color="auto"/>
              <w:left w:val="nil"/>
              <w:bottom w:val="single" w:sz="4" w:space="0" w:color="auto"/>
              <w:right w:val="single" w:sz="4" w:space="0" w:color="auto"/>
            </w:tcBorders>
            <w:shd w:val="clear" w:color="000000" w:fill="BFBFBF"/>
            <w:noWrap/>
            <w:vAlign w:val="center"/>
            <w:hideMark/>
          </w:tcPr>
          <w:p w14:paraId="7181ACF5" w14:textId="77777777" w:rsidR="005F03AC" w:rsidRPr="00B828D1" w:rsidRDefault="005F03AC" w:rsidP="00FF0CB1">
            <w:pPr>
              <w:jc w:val="center"/>
              <w:rPr>
                <w:ins w:id="6018" w:author="Shiv Mangal Rahi" w:date="2020-01-02T14:56:00Z"/>
                <w:rFonts w:ascii="Calibri" w:eastAsia="Times New Roman" w:hAnsi="Calibri" w:cs="Calibri"/>
                <w:b/>
                <w:bCs/>
                <w:color w:val="000000"/>
                <w:sz w:val="20"/>
                <w:szCs w:val="20"/>
                <w:lang w:val="en-US"/>
              </w:rPr>
            </w:pPr>
            <w:ins w:id="6019" w:author="Shiv Mangal Rahi" w:date="2020-01-02T14:56:00Z">
              <w:r w:rsidRPr="00B828D1">
                <w:rPr>
                  <w:rFonts w:ascii="Calibri" w:eastAsia="Times New Roman" w:hAnsi="Calibri" w:cs="Calibri"/>
                  <w:b/>
                  <w:bCs/>
                  <w:color w:val="000000"/>
                  <w:sz w:val="20"/>
                  <w:szCs w:val="20"/>
                  <w:lang w:val="en-US"/>
                </w:rPr>
                <w:t>Field-4</w:t>
              </w:r>
            </w:ins>
          </w:p>
        </w:tc>
        <w:tc>
          <w:tcPr>
            <w:tcW w:w="561" w:type="pct"/>
            <w:tcBorders>
              <w:top w:val="single" w:sz="4" w:space="0" w:color="auto"/>
              <w:left w:val="nil"/>
              <w:bottom w:val="single" w:sz="4" w:space="0" w:color="auto"/>
              <w:right w:val="single" w:sz="4" w:space="0" w:color="auto"/>
            </w:tcBorders>
            <w:shd w:val="clear" w:color="000000" w:fill="BFBFBF"/>
            <w:noWrap/>
            <w:vAlign w:val="center"/>
            <w:hideMark/>
          </w:tcPr>
          <w:p w14:paraId="16D51BAE" w14:textId="77777777" w:rsidR="005F03AC" w:rsidRPr="00B828D1" w:rsidRDefault="005F03AC" w:rsidP="00FF0CB1">
            <w:pPr>
              <w:jc w:val="center"/>
              <w:rPr>
                <w:ins w:id="6020" w:author="Shiv Mangal Rahi" w:date="2020-01-02T14:56:00Z"/>
                <w:rFonts w:ascii="Calibri" w:eastAsia="Times New Roman" w:hAnsi="Calibri" w:cs="Calibri"/>
                <w:b/>
                <w:bCs/>
                <w:color w:val="000000"/>
                <w:sz w:val="20"/>
                <w:szCs w:val="20"/>
                <w:lang w:val="en-US"/>
              </w:rPr>
            </w:pPr>
            <w:ins w:id="6021" w:author="Shiv Mangal Rahi" w:date="2020-01-02T14:56:00Z">
              <w:r w:rsidRPr="00B828D1">
                <w:rPr>
                  <w:rFonts w:ascii="Calibri" w:eastAsia="Times New Roman" w:hAnsi="Calibri" w:cs="Calibri"/>
                  <w:b/>
                  <w:bCs/>
                  <w:color w:val="000000"/>
                  <w:sz w:val="20"/>
                  <w:szCs w:val="20"/>
                  <w:lang w:val="en-US"/>
                </w:rPr>
                <w:t>Field-5</w:t>
              </w:r>
            </w:ins>
          </w:p>
        </w:tc>
        <w:tc>
          <w:tcPr>
            <w:tcW w:w="657" w:type="pct"/>
            <w:tcBorders>
              <w:top w:val="single" w:sz="4" w:space="0" w:color="auto"/>
              <w:left w:val="nil"/>
              <w:bottom w:val="single" w:sz="4" w:space="0" w:color="auto"/>
              <w:right w:val="single" w:sz="4" w:space="0" w:color="auto"/>
            </w:tcBorders>
            <w:shd w:val="clear" w:color="000000" w:fill="BFBFBF"/>
            <w:noWrap/>
            <w:vAlign w:val="center"/>
            <w:hideMark/>
          </w:tcPr>
          <w:p w14:paraId="0893B29D" w14:textId="77777777" w:rsidR="005F03AC" w:rsidRPr="00B828D1" w:rsidRDefault="005F03AC" w:rsidP="00FF0CB1">
            <w:pPr>
              <w:jc w:val="center"/>
              <w:rPr>
                <w:ins w:id="6022" w:author="Shiv Mangal Rahi" w:date="2020-01-02T14:56:00Z"/>
                <w:rFonts w:ascii="Calibri" w:eastAsia="Times New Roman" w:hAnsi="Calibri" w:cs="Calibri"/>
                <w:b/>
                <w:bCs/>
                <w:color w:val="000000"/>
                <w:sz w:val="20"/>
                <w:szCs w:val="20"/>
                <w:lang w:val="en-US"/>
              </w:rPr>
            </w:pPr>
            <w:ins w:id="6023" w:author="Shiv Mangal Rahi" w:date="2020-01-02T14:56:00Z">
              <w:r w:rsidRPr="00B828D1">
                <w:rPr>
                  <w:rFonts w:ascii="Calibri" w:eastAsia="Times New Roman" w:hAnsi="Calibri" w:cs="Calibri"/>
                  <w:b/>
                  <w:bCs/>
                  <w:color w:val="000000"/>
                  <w:sz w:val="20"/>
                  <w:szCs w:val="20"/>
                  <w:lang w:val="en-US"/>
                </w:rPr>
                <w:t>Field-6</w:t>
              </w:r>
            </w:ins>
          </w:p>
        </w:tc>
        <w:tc>
          <w:tcPr>
            <w:tcW w:w="609" w:type="pct"/>
            <w:tcBorders>
              <w:top w:val="single" w:sz="4" w:space="0" w:color="auto"/>
              <w:left w:val="nil"/>
              <w:bottom w:val="single" w:sz="4" w:space="0" w:color="auto"/>
              <w:right w:val="single" w:sz="4" w:space="0" w:color="auto"/>
            </w:tcBorders>
            <w:shd w:val="clear" w:color="000000" w:fill="BFBFBF"/>
            <w:noWrap/>
            <w:vAlign w:val="center"/>
            <w:hideMark/>
          </w:tcPr>
          <w:p w14:paraId="2537E0B1" w14:textId="77777777" w:rsidR="005F03AC" w:rsidRPr="00B828D1" w:rsidRDefault="005F03AC" w:rsidP="00FF0CB1">
            <w:pPr>
              <w:jc w:val="center"/>
              <w:rPr>
                <w:ins w:id="6024" w:author="Shiv Mangal Rahi" w:date="2020-01-02T14:56:00Z"/>
                <w:rFonts w:ascii="Calibri" w:eastAsia="Times New Roman" w:hAnsi="Calibri" w:cs="Calibri"/>
                <w:b/>
                <w:bCs/>
                <w:color w:val="000000"/>
                <w:sz w:val="20"/>
                <w:szCs w:val="20"/>
                <w:lang w:val="en-US"/>
              </w:rPr>
            </w:pPr>
            <w:ins w:id="6025" w:author="Shiv Mangal Rahi" w:date="2020-01-02T14:56:00Z">
              <w:r w:rsidRPr="00B828D1">
                <w:rPr>
                  <w:rFonts w:ascii="Calibri" w:eastAsia="Times New Roman" w:hAnsi="Calibri" w:cs="Calibri"/>
                  <w:b/>
                  <w:bCs/>
                  <w:color w:val="000000"/>
                  <w:sz w:val="20"/>
                  <w:szCs w:val="20"/>
                  <w:lang w:val="en-US"/>
                </w:rPr>
                <w:t>Field-7</w:t>
              </w:r>
            </w:ins>
          </w:p>
        </w:tc>
      </w:tr>
      <w:tr w:rsidR="005F03AC" w:rsidRPr="00B828D1" w14:paraId="482ABBD7" w14:textId="77777777" w:rsidTr="00FF0CB1">
        <w:trPr>
          <w:trHeight w:val="20"/>
          <w:ins w:id="6026"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6721964E" w14:textId="77777777" w:rsidR="005F03AC" w:rsidRPr="00B828D1" w:rsidRDefault="005F03AC" w:rsidP="00FF0CB1">
            <w:pPr>
              <w:rPr>
                <w:ins w:id="6027" w:author="Shiv Mangal Rahi" w:date="2020-01-02T14:56:00Z"/>
                <w:rFonts w:ascii="Calibri" w:eastAsia="Times New Roman" w:hAnsi="Calibri" w:cs="Calibri"/>
                <w:color w:val="000000"/>
                <w:sz w:val="20"/>
                <w:szCs w:val="20"/>
                <w:lang w:val="en-US"/>
              </w:rPr>
            </w:pPr>
            <w:ins w:id="6028" w:author="Shiv Mangal Rahi" w:date="2020-01-02T14:56:00Z">
              <w:r w:rsidRPr="00B828D1">
                <w:rPr>
                  <w:rFonts w:ascii="Calibri" w:eastAsia="Times New Roman" w:hAnsi="Calibri" w:cs="Calibri"/>
                  <w:color w:val="000000"/>
                  <w:sz w:val="20"/>
                  <w:szCs w:val="20"/>
                  <w:lang w:val="en-US"/>
                </w:rPr>
                <w:t>Name</w:t>
              </w:r>
            </w:ins>
          </w:p>
        </w:tc>
        <w:tc>
          <w:tcPr>
            <w:tcW w:w="609" w:type="pct"/>
            <w:tcBorders>
              <w:top w:val="nil"/>
              <w:left w:val="nil"/>
              <w:bottom w:val="single" w:sz="4" w:space="0" w:color="auto"/>
              <w:right w:val="single" w:sz="4" w:space="0" w:color="auto"/>
            </w:tcBorders>
            <w:shd w:val="clear" w:color="auto" w:fill="auto"/>
            <w:vAlign w:val="center"/>
            <w:hideMark/>
          </w:tcPr>
          <w:p w14:paraId="0E900FF9" w14:textId="77777777" w:rsidR="005F03AC" w:rsidRPr="00B828D1" w:rsidRDefault="005F03AC" w:rsidP="00FF0CB1">
            <w:pPr>
              <w:rPr>
                <w:ins w:id="6029" w:author="Shiv Mangal Rahi" w:date="2020-01-02T14:56:00Z"/>
                <w:rFonts w:ascii="Calibri" w:eastAsia="Times New Roman" w:hAnsi="Calibri" w:cs="Calibri"/>
                <w:color w:val="000000"/>
                <w:sz w:val="20"/>
                <w:szCs w:val="20"/>
                <w:lang w:val="en-US"/>
              </w:rPr>
            </w:pPr>
            <w:ins w:id="6030" w:author="Shiv Mangal Rahi" w:date="2020-01-02T14:56:00Z">
              <w:r w:rsidRPr="00B828D1">
                <w:rPr>
                  <w:rFonts w:ascii="Calibri" w:eastAsia="Times New Roman" w:hAnsi="Calibri" w:cs="Calibri"/>
                  <w:color w:val="000000"/>
                  <w:sz w:val="20"/>
                  <w:szCs w:val="20"/>
                  <w:lang w:val="en-US"/>
                </w:rPr>
                <w:t>Name</w:t>
              </w:r>
            </w:ins>
          </w:p>
        </w:tc>
        <w:tc>
          <w:tcPr>
            <w:tcW w:w="609" w:type="pct"/>
            <w:tcBorders>
              <w:top w:val="nil"/>
              <w:left w:val="nil"/>
              <w:bottom w:val="single" w:sz="4" w:space="0" w:color="auto"/>
              <w:right w:val="single" w:sz="4" w:space="0" w:color="auto"/>
            </w:tcBorders>
            <w:shd w:val="clear" w:color="auto" w:fill="auto"/>
            <w:vAlign w:val="center"/>
            <w:hideMark/>
          </w:tcPr>
          <w:p w14:paraId="47C16A92" w14:textId="77777777" w:rsidR="005F03AC" w:rsidRPr="00B828D1" w:rsidRDefault="005F03AC" w:rsidP="00FF0CB1">
            <w:pPr>
              <w:rPr>
                <w:ins w:id="6031" w:author="Shiv Mangal Rahi" w:date="2020-01-02T14:56:00Z"/>
                <w:rFonts w:ascii="Calibri" w:eastAsia="Times New Roman" w:hAnsi="Calibri" w:cs="Calibri"/>
                <w:color w:val="000000"/>
                <w:sz w:val="20"/>
                <w:szCs w:val="20"/>
                <w:lang w:val="en-US"/>
              </w:rPr>
            </w:pPr>
            <w:ins w:id="6032" w:author="Shiv Mangal Rahi" w:date="2020-01-02T14:56:00Z">
              <w:r w:rsidRPr="00B828D1">
                <w:rPr>
                  <w:rFonts w:ascii="Calibri" w:eastAsia="Times New Roman" w:hAnsi="Calibri" w:cs="Calibri"/>
                  <w:color w:val="000000"/>
                  <w:sz w:val="20"/>
                  <w:szCs w:val="20"/>
                  <w:lang w:val="en-US"/>
                </w:rPr>
                <w:t>Dimension</w:t>
              </w:r>
            </w:ins>
          </w:p>
        </w:tc>
        <w:tc>
          <w:tcPr>
            <w:tcW w:w="609" w:type="pct"/>
            <w:tcBorders>
              <w:top w:val="nil"/>
              <w:left w:val="nil"/>
              <w:bottom w:val="single" w:sz="4" w:space="0" w:color="auto"/>
              <w:right w:val="single" w:sz="4" w:space="0" w:color="auto"/>
            </w:tcBorders>
            <w:shd w:val="clear" w:color="auto" w:fill="auto"/>
            <w:vAlign w:val="center"/>
            <w:hideMark/>
          </w:tcPr>
          <w:p w14:paraId="622235D5" w14:textId="77777777" w:rsidR="005F03AC" w:rsidRPr="00B828D1" w:rsidRDefault="005F03AC" w:rsidP="00FF0CB1">
            <w:pPr>
              <w:rPr>
                <w:ins w:id="6033" w:author="Shiv Mangal Rahi" w:date="2020-01-02T14:56:00Z"/>
                <w:rFonts w:ascii="Calibri" w:eastAsia="Times New Roman" w:hAnsi="Calibri" w:cs="Calibri"/>
                <w:color w:val="000000"/>
                <w:sz w:val="20"/>
                <w:szCs w:val="20"/>
                <w:lang w:val="en-US"/>
              </w:rPr>
            </w:pPr>
            <w:ins w:id="6034" w:author="Shiv Mangal Rahi" w:date="2020-01-02T14:56:00Z">
              <w:r w:rsidRPr="00B828D1">
                <w:rPr>
                  <w:rFonts w:ascii="Calibri" w:eastAsia="Times New Roman" w:hAnsi="Calibri" w:cs="Calibri"/>
                  <w:color w:val="000000"/>
                  <w:sz w:val="20"/>
                  <w:szCs w:val="20"/>
                  <w:lang w:val="en-US"/>
                </w:rPr>
                <w:t>Rule Description</w:t>
              </w:r>
            </w:ins>
          </w:p>
        </w:tc>
        <w:tc>
          <w:tcPr>
            <w:tcW w:w="609" w:type="pct"/>
            <w:tcBorders>
              <w:top w:val="nil"/>
              <w:left w:val="nil"/>
              <w:bottom w:val="single" w:sz="4" w:space="0" w:color="auto"/>
              <w:right w:val="single" w:sz="4" w:space="0" w:color="auto"/>
            </w:tcBorders>
            <w:shd w:val="clear" w:color="auto" w:fill="auto"/>
            <w:vAlign w:val="center"/>
            <w:hideMark/>
          </w:tcPr>
          <w:p w14:paraId="55782191" w14:textId="77777777" w:rsidR="005F03AC" w:rsidRPr="00B828D1" w:rsidRDefault="005F03AC" w:rsidP="00FF0CB1">
            <w:pPr>
              <w:rPr>
                <w:ins w:id="6035" w:author="Shiv Mangal Rahi" w:date="2020-01-02T14:56:00Z"/>
                <w:rFonts w:ascii="Calibri" w:eastAsia="Times New Roman" w:hAnsi="Calibri" w:cs="Calibri"/>
                <w:color w:val="000000"/>
                <w:sz w:val="20"/>
                <w:szCs w:val="20"/>
                <w:lang w:val="en-US"/>
              </w:rPr>
            </w:pPr>
            <w:ins w:id="6036" w:author="Shiv Mangal Rahi" w:date="2020-01-02T14:56:00Z">
              <w:r w:rsidRPr="00B828D1">
                <w:rPr>
                  <w:rFonts w:ascii="Calibri" w:eastAsia="Times New Roman" w:hAnsi="Calibri" w:cs="Calibri"/>
                  <w:color w:val="000000"/>
                  <w:sz w:val="20"/>
                  <w:szCs w:val="20"/>
                  <w:lang w:val="en-US"/>
                </w:rPr>
                <w:t>Status</w:t>
              </w:r>
            </w:ins>
          </w:p>
        </w:tc>
        <w:tc>
          <w:tcPr>
            <w:tcW w:w="561" w:type="pct"/>
            <w:tcBorders>
              <w:top w:val="nil"/>
              <w:left w:val="nil"/>
              <w:bottom w:val="single" w:sz="4" w:space="0" w:color="auto"/>
              <w:right w:val="single" w:sz="4" w:space="0" w:color="auto"/>
            </w:tcBorders>
            <w:shd w:val="clear" w:color="auto" w:fill="auto"/>
            <w:vAlign w:val="center"/>
            <w:hideMark/>
          </w:tcPr>
          <w:p w14:paraId="7CAC94CF" w14:textId="77777777" w:rsidR="005F03AC" w:rsidRPr="00B828D1" w:rsidRDefault="005F03AC" w:rsidP="00FF0CB1">
            <w:pPr>
              <w:rPr>
                <w:ins w:id="6037" w:author="Shiv Mangal Rahi" w:date="2020-01-02T14:56:00Z"/>
                <w:rFonts w:ascii="Calibri" w:eastAsia="Times New Roman" w:hAnsi="Calibri" w:cs="Calibri"/>
                <w:color w:val="000000"/>
                <w:sz w:val="20"/>
                <w:szCs w:val="20"/>
                <w:lang w:val="en-US"/>
              </w:rPr>
            </w:pPr>
            <w:ins w:id="6038" w:author="Shiv Mangal Rahi" w:date="2020-01-02T14:56:00Z">
              <w:r w:rsidRPr="00B828D1">
                <w:rPr>
                  <w:rFonts w:ascii="Calibri" w:eastAsia="Times New Roman" w:hAnsi="Calibri" w:cs="Calibri"/>
                  <w:color w:val="000000"/>
                  <w:sz w:val="20"/>
                  <w:szCs w:val="20"/>
                  <w:lang w:val="en-US"/>
                </w:rPr>
                <w:t>DQ Results</w:t>
              </w:r>
            </w:ins>
          </w:p>
        </w:tc>
        <w:tc>
          <w:tcPr>
            <w:tcW w:w="657" w:type="pct"/>
            <w:tcBorders>
              <w:top w:val="nil"/>
              <w:left w:val="nil"/>
              <w:bottom w:val="single" w:sz="4" w:space="0" w:color="auto"/>
              <w:right w:val="single" w:sz="4" w:space="0" w:color="auto"/>
            </w:tcBorders>
            <w:shd w:val="clear" w:color="auto" w:fill="auto"/>
            <w:vAlign w:val="center"/>
            <w:hideMark/>
          </w:tcPr>
          <w:p w14:paraId="03D5C0F0" w14:textId="77777777" w:rsidR="005F03AC" w:rsidRPr="00B828D1" w:rsidRDefault="005F03AC" w:rsidP="00FF0CB1">
            <w:pPr>
              <w:rPr>
                <w:ins w:id="6039" w:author="Shiv Mangal Rahi" w:date="2020-01-02T14:56:00Z"/>
                <w:rFonts w:ascii="Calibri" w:eastAsia="Times New Roman" w:hAnsi="Calibri" w:cs="Calibri"/>
                <w:color w:val="000000"/>
                <w:sz w:val="20"/>
                <w:szCs w:val="20"/>
                <w:lang w:val="en-US"/>
              </w:rPr>
            </w:pPr>
            <w:ins w:id="6040" w:author="Shiv Mangal Rahi" w:date="2020-01-02T14:56:00Z">
              <w:r w:rsidRPr="00B828D1">
                <w:rPr>
                  <w:rFonts w:ascii="Calibri" w:eastAsia="Times New Roman" w:hAnsi="Calibri" w:cs="Calibri"/>
                  <w:color w:val="000000"/>
                  <w:sz w:val="20"/>
                  <w:szCs w:val="20"/>
                  <w:lang w:val="en-US"/>
                </w:rPr>
                <w:t>JS Expression</w:t>
              </w:r>
            </w:ins>
          </w:p>
        </w:tc>
        <w:tc>
          <w:tcPr>
            <w:tcW w:w="609" w:type="pct"/>
            <w:tcBorders>
              <w:top w:val="nil"/>
              <w:left w:val="nil"/>
              <w:bottom w:val="single" w:sz="4" w:space="0" w:color="auto"/>
              <w:right w:val="single" w:sz="4" w:space="0" w:color="auto"/>
            </w:tcBorders>
            <w:shd w:val="clear" w:color="auto" w:fill="auto"/>
            <w:vAlign w:val="center"/>
            <w:hideMark/>
          </w:tcPr>
          <w:p w14:paraId="3A5774DB" w14:textId="77777777" w:rsidR="005F03AC" w:rsidRPr="00B828D1" w:rsidRDefault="005F03AC" w:rsidP="00FF0CB1">
            <w:pPr>
              <w:rPr>
                <w:ins w:id="6041" w:author="Shiv Mangal Rahi" w:date="2020-01-02T14:56:00Z"/>
                <w:rFonts w:ascii="Calibri" w:eastAsia="Times New Roman" w:hAnsi="Calibri" w:cs="Calibri"/>
                <w:color w:val="000000"/>
                <w:sz w:val="20"/>
                <w:szCs w:val="20"/>
                <w:lang w:val="en-US"/>
              </w:rPr>
            </w:pPr>
            <w:ins w:id="6042" w:author="Shiv Mangal Rahi" w:date="2020-01-02T14:56:00Z">
              <w:r w:rsidRPr="00B828D1">
                <w:rPr>
                  <w:rFonts w:ascii="Calibri" w:eastAsia="Times New Roman" w:hAnsi="Calibri" w:cs="Calibri"/>
                  <w:color w:val="000000"/>
                  <w:sz w:val="20"/>
                  <w:szCs w:val="20"/>
                  <w:lang w:val="en-US"/>
                </w:rPr>
                <w:t>Match JS Expression</w:t>
              </w:r>
            </w:ins>
          </w:p>
        </w:tc>
      </w:tr>
      <w:tr w:rsidR="005F03AC" w:rsidRPr="00B828D1" w14:paraId="72F4B18C" w14:textId="77777777" w:rsidTr="00FF0CB1">
        <w:trPr>
          <w:trHeight w:val="20"/>
          <w:ins w:id="6043"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2A750F7B" w14:textId="77777777" w:rsidR="005F03AC" w:rsidRPr="00B828D1" w:rsidRDefault="005F03AC" w:rsidP="00FF0CB1">
            <w:pPr>
              <w:rPr>
                <w:ins w:id="6044" w:author="Shiv Mangal Rahi" w:date="2020-01-02T14:56:00Z"/>
                <w:rFonts w:ascii="Calibri" w:eastAsia="Times New Roman" w:hAnsi="Calibri" w:cs="Calibri"/>
                <w:color w:val="000000"/>
                <w:sz w:val="20"/>
                <w:szCs w:val="20"/>
                <w:lang w:val="en-US"/>
              </w:rPr>
            </w:pPr>
            <w:ins w:id="6045" w:author="Shiv Mangal Rahi" w:date="2020-01-02T14:56:00Z">
              <w:r w:rsidRPr="00B828D1">
                <w:rPr>
                  <w:rFonts w:ascii="Calibri" w:eastAsia="Times New Roman" w:hAnsi="Calibri" w:cs="Calibri"/>
                  <w:color w:val="000000"/>
                  <w:sz w:val="20"/>
                  <w:szCs w:val="20"/>
                  <w:lang w:val="en-US"/>
                </w:rPr>
                <w:t>API Name</w:t>
              </w:r>
            </w:ins>
          </w:p>
        </w:tc>
        <w:tc>
          <w:tcPr>
            <w:tcW w:w="609" w:type="pct"/>
            <w:tcBorders>
              <w:top w:val="nil"/>
              <w:left w:val="nil"/>
              <w:bottom w:val="single" w:sz="4" w:space="0" w:color="auto"/>
              <w:right w:val="single" w:sz="4" w:space="0" w:color="auto"/>
            </w:tcBorders>
            <w:shd w:val="clear" w:color="auto" w:fill="auto"/>
            <w:vAlign w:val="center"/>
            <w:hideMark/>
          </w:tcPr>
          <w:p w14:paraId="67DFBC7F" w14:textId="77777777" w:rsidR="005F03AC" w:rsidRPr="00B828D1" w:rsidRDefault="005F03AC" w:rsidP="00FF0CB1">
            <w:pPr>
              <w:rPr>
                <w:ins w:id="6046" w:author="Shiv Mangal Rahi" w:date="2020-01-02T14:56:00Z"/>
                <w:rFonts w:ascii="Calibri" w:eastAsia="Times New Roman" w:hAnsi="Calibri" w:cs="Calibri"/>
                <w:color w:val="000000"/>
                <w:sz w:val="20"/>
                <w:szCs w:val="20"/>
                <w:lang w:val="en-US"/>
              </w:rPr>
            </w:pPr>
            <w:ins w:id="6047" w:author="Shiv Mangal Rahi" w:date="2020-01-02T14:56:00Z">
              <w:r w:rsidRPr="00B828D1">
                <w:rPr>
                  <w:rFonts w:ascii="Calibri" w:eastAsia="Times New Roman" w:hAnsi="Calibri" w:cs="Calibri"/>
                  <w:color w:val="000000"/>
                  <w:sz w:val="20"/>
                  <w:szCs w:val="20"/>
                  <w:lang w:val="en-US"/>
                </w:rPr>
                <w:t>Name</w:t>
              </w:r>
            </w:ins>
          </w:p>
        </w:tc>
        <w:tc>
          <w:tcPr>
            <w:tcW w:w="609" w:type="pct"/>
            <w:tcBorders>
              <w:top w:val="nil"/>
              <w:left w:val="nil"/>
              <w:bottom w:val="single" w:sz="4" w:space="0" w:color="auto"/>
              <w:right w:val="single" w:sz="4" w:space="0" w:color="auto"/>
            </w:tcBorders>
            <w:shd w:val="clear" w:color="auto" w:fill="auto"/>
            <w:vAlign w:val="center"/>
            <w:hideMark/>
          </w:tcPr>
          <w:p w14:paraId="0D4F33AC" w14:textId="77777777" w:rsidR="005F03AC" w:rsidRPr="00B828D1" w:rsidRDefault="005F03AC" w:rsidP="00FF0CB1">
            <w:pPr>
              <w:rPr>
                <w:ins w:id="6048" w:author="Shiv Mangal Rahi" w:date="2020-01-02T14:56:00Z"/>
                <w:rFonts w:ascii="Calibri" w:eastAsia="Times New Roman" w:hAnsi="Calibri" w:cs="Calibri"/>
                <w:color w:val="000000"/>
                <w:sz w:val="20"/>
                <w:szCs w:val="20"/>
                <w:lang w:val="en-US"/>
              </w:rPr>
            </w:pPr>
            <w:ins w:id="6049" w:author="Shiv Mangal Rahi" w:date="2020-01-02T14:56:00Z">
              <w:r w:rsidRPr="00B828D1">
                <w:rPr>
                  <w:rFonts w:ascii="Calibri" w:eastAsia="Times New Roman" w:hAnsi="Calibri" w:cs="Calibri"/>
                  <w:color w:val="000000"/>
                  <w:sz w:val="20"/>
                  <w:szCs w:val="20"/>
                  <w:lang w:val="en-US"/>
                </w:rPr>
                <w:t>Dimension</w:t>
              </w:r>
            </w:ins>
          </w:p>
        </w:tc>
        <w:tc>
          <w:tcPr>
            <w:tcW w:w="609" w:type="pct"/>
            <w:tcBorders>
              <w:top w:val="nil"/>
              <w:left w:val="nil"/>
              <w:bottom w:val="single" w:sz="4" w:space="0" w:color="auto"/>
              <w:right w:val="single" w:sz="4" w:space="0" w:color="auto"/>
            </w:tcBorders>
            <w:shd w:val="clear" w:color="auto" w:fill="auto"/>
            <w:vAlign w:val="center"/>
            <w:hideMark/>
          </w:tcPr>
          <w:p w14:paraId="327E17AA" w14:textId="77777777" w:rsidR="005F03AC" w:rsidRPr="00B828D1" w:rsidRDefault="005F03AC" w:rsidP="00FF0CB1">
            <w:pPr>
              <w:rPr>
                <w:ins w:id="6050" w:author="Shiv Mangal Rahi" w:date="2020-01-02T14:56:00Z"/>
                <w:rFonts w:ascii="Calibri" w:eastAsia="Times New Roman" w:hAnsi="Calibri" w:cs="Calibri"/>
                <w:color w:val="000000"/>
                <w:sz w:val="20"/>
                <w:szCs w:val="20"/>
                <w:lang w:val="en-US"/>
              </w:rPr>
            </w:pPr>
            <w:ins w:id="6051" w:author="Shiv Mangal Rahi" w:date="2020-01-02T14:56:00Z">
              <w:r w:rsidRPr="00B828D1">
                <w:rPr>
                  <w:rFonts w:ascii="Calibri" w:eastAsia="Times New Roman" w:hAnsi="Calibri" w:cs="Calibri"/>
                  <w:color w:val="000000"/>
                  <w:sz w:val="20"/>
                  <w:szCs w:val="20"/>
                  <w:lang w:val="en-US"/>
                </w:rPr>
                <w:t>RuleDesciption</w:t>
              </w:r>
            </w:ins>
          </w:p>
        </w:tc>
        <w:tc>
          <w:tcPr>
            <w:tcW w:w="609" w:type="pct"/>
            <w:tcBorders>
              <w:top w:val="nil"/>
              <w:left w:val="nil"/>
              <w:bottom w:val="single" w:sz="4" w:space="0" w:color="auto"/>
              <w:right w:val="single" w:sz="4" w:space="0" w:color="auto"/>
            </w:tcBorders>
            <w:shd w:val="clear" w:color="auto" w:fill="auto"/>
            <w:vAlign w:val="center"/>
            <w:hideMark/>
          </w:tcPr>
          <w:p w14:paraId="2A5EA7DB" w14:textId="77777777" w:rsidR="005F03AC" w:rsidRPr="00B828D1" w:rsidRDefault="005F03AC" w:rsidP="00FF0CB1">
            <w:pPr>
              <w:rPr>
                <w:ins w:id="6052" w:author="Shiv Mangal Rahi" w:date="2020-01-02T14:56:00Z"/>
                <w:rFonts w:ascii="Calibri" w:eastAsia="Times New Roman" w:hAnsi="Calibri" w:cs="Calibri"/>
                <w:color w:val="000000"/>
                <w:sz w:val="20"/>
                <w:szCs w:val="20"/>
                <w:lang w:val="en-US"/>
              </w:rPr>
            </w:pPr>
            <w:ins w:id="6053" w:author="Shiv Mangal Rahi" w:date="2020-01-02T14:56:00Z">
              <w:r w:rsidRPr="00B828D1">
                <w:rPr>
                  <w:rFonts w:ascii="Calibri" w:eastAsia="Times New Roman" w:hAnsi="Calibri" w:cs="Calibri"/>
                  <w:color w:val="000000"/>
                  <w:sz w:val="20"/>
                  <w:szCs w:val="20"/>
                  <w:lang w:val="en-US"/>
                </w:rPr>
                <w:t>Status</w:t>
              </w:r>
            </w:ins>
          </w:p>
        </w:tc>
        <w:tc>
          <w:tcPr>
            <w:tcW w:w="561" w:type="pct"/>
            <w:tcBorders>
              <w:top w:val="nil"/>
              <w:left w:val="nil"/>
              <w:bottom w:val="single" w:sz="4" w:space="0" w:color="auto"/>
              <w:right w:val="single" w:sz="4" w:space="0" w:color="auto"/>
            </w:tcBorders>
            <w:shd w:val="clear" w:color="auto" w:fill="auto"/>
            <w:vAlign w:val="center"/>
            <w:hideMark/>
          </w:tcPr>
          <w:p w14:paraId="0C5A40E6" w14:textId="77777777" w:rsidR="005F03AC" w:rsidRPr="00B828D1" w:rsidRDefault="005F03AC" w:rsidP="00FF0CB1">
            <w:pPr>
              <w:rPr>
                <w:ins w:id="6054" w:author="Shiv Mangal Rahi" w:date="2020-01-02T14:56:00Z"/>
                <w:rFonts w:ascii="Calibri" w:eastAsia="Times New Roman" w:hAnsi="Calibri" w:cs="Calibri"/>
                <w:color w:val="000000"/>
                <w:sz w:val="20"/>
                <w:szCs w:val="20"/>
                <w:lang w:val="en-US"/>
              </w:rPr>
            </w:pPr>
            <w:ins w:id="6055" w:author="Shiv Mangal Rahi" w:date="2020-01-02T14:56:00Z">
              <w:r w:rsidRPr="00B828D1">
                <w:rPr>
                  <w:rFonts w:ascii="Calibri" w:eastAsia="Times New Roman" w:hAnsi="Calibri" w:cs="Calibri"/>
                  <w:color w:val="000000"/>
                  <w:sz w:val="20"/>
                  <w:szCs w:val="20"/>
                  <w:lang w:val="en-US"/>
                </w:rPr>
                <w:t>DQ Results</w:t>
              </w:r>
            </w:ins>
          </w:p>
        </w:tc>
        <w:tc>
          <w:tcPr>
            <w:tcW w:w="657" w:type="pct"/>
            <w:tcBorders>
              <w:top w:val="nil"/>
              <w:left w:val="nil"/>
              <w:bottom w:val="single" w:sz="4" w:space="0" w:color="auto"/>
              <w:right w:val="single" w:sz="4" w:space="0" w:color="auto"/>
            </w:tcBorders>
            <w:shd w:val="clear" w:color="auto" w:fill="auto"/>
            <w:vAlign w:val="center"/>
            <w:hideMark/>
          </w:tcPr>
          <w:p w14:paraId="7D785DD7" w14:textId="77777777" w:rsidR="005F03AC" w:rsidRPr="00B828D1" w:rsidRDefault="005F03AC" w:rsidP="00FF0CB1">
            <w:pPr>
              <w:rPr>
                <w:ins w:id="6056" w:author="Shiv Mangal Rahi" w:date="2020-01-02T14:56:00Z"/>
                <w:rFonts w:ascii="Calibri" w:eastAsia="Times New Roman" w:hAnsi="Calibri" w:cs="Calibri"/>
                <w:color w:val="000000"/>
                <w:sz w:val="20"/>
                <w:szCs w:val="20"/>
                <w:lang w:val="en-US"/>
              </w:rPr>
            </w:pPr>
            <w:ins w:id="6057" w:author="Shiv Mangal Rahi" w:date="2020-01-02T14:56:00Z">
              <w:r w:rsidRPr="00B828D1">
                <w:rPr>
                  <w:rFonts w:ascii="Calibri" w:eastAsia="Times New Roman" w:hAnsi="Calibri" w:cs="Calibri"/>
                  <w:color w:val="000000"/>
                  <w:sz w:val="20"/>
                  <w:szCs w:val="20"/>
                  <w:lang w:val="en-US"/>
                </w:rPr>
                <w:t>JSExpression</w:t>
              </w:r>
            </w:ins>
          </w:p>
        </w:tc>
        <w:tc>
          <w:tcPr>
            <w:tcW w:w="609" w:type="pct"/>
            <w:tcBorders>
              <w:top w:val="nil"/>
              <w:left w:val="nil"/>
              <w:bottom w:val="single" w:sz="4" w:space="0" w:color="auto"/>
              <w:right w:val="single" w:sz="4" w:space="0" w:color="auto"/>
            </w:tcBorders>
            <w:shd w:val="clear" w:color="auto" w:fill="auto"/>
            <w:vAlign w:val="center"/>
            <w:hideMark/>
          </w:tcPr>
          <w:p w14:paraId="0DB4FA58" w14:textId="77777777" w:rsidR="005F03AC" w:rsidRPr="00B828D1" w:rsidRDefault="005F03AC" w:rsidP="00FF0CB1">
            <w:pPr>
              <w:rPr>
                <w:ins w:id="6058" w:author="Shiv Mangal Rahi" w:date="2020-01-02T14:56:00Z"/>
                <w:rFonts w:ascii="Calibri" w:eastAsia="Times New Roman" w:hAnsi="Calibri" w:cs="Calibri"/>
                <w:color w:val="000000"/>
                <w:sz w:val="20"/>
                <w:szCs w:val="20"/>
                <w:lang w:val="en-US"/>
              </w:rPr>
            </w:pPr>
            <w:ins w:id="6059" w:author="Shiv Mangal Rahi" w:date="2020-01-02T14:56:00Z">
              <w:r w:rsidRPr="00B828D1">
                <w:rPr>
                  <w:rFonts w:ascii="Calibri" w:eastAsia="Times New Roman" w:hAnsi="Calibri" w:cs="Calibri"/>
                  <w:color w:val="000000"/>
                  <w:sz w:val="20"/>
                  <w:szCs w:val="20"/>
                  <w:lang w:val="en-US"/>
                </w:rPr>
                <w:t>MatchJSExpression</w:t>
              </w:r>
            </w:ins>
          </w:p>
        </w:tc>
      </w:tr>
      <w:tr w:rsidR="005F03AC" w:rsidRPr="00B828D1" w14:paraId="43A3CBA6" w14:textId="77777777" w:rsidTr="00FF0CB1">
        <w:trPr>
          <w:trHeight w:val="20"/>
          <w:ins w:id="6060"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304C2ED0" w14:textId="77777777" w:rsidR="005F03AC" w:rsidRPr="00B828D1" w:rsidRDefault="005F03AC" w:rsidP="00FF0CB1">
            <w:pPr>
              <w:rPr>
                <w:ins w:id="6061" w:author="Shiv Mangal Rahi" w:date="2020-01-02T14:56:00Z"/>
                <w:rFonts w:ascii="Calibri" w:eastAsia="Times New Roman" w:hAnsi="Calibri" w:cs="Calibri"/>
                <w:color w:val="000000"/>
                <w:sz w:val="20"/>
                <w:szCs w:val="20"/>
                <w:lang w:val="en-US"/>
              </w:rPr>
            </w:pPr>
            <w:ins w:id="6062" w:author="Shiv Mangal Rahi" w:date="2020-01-02T14:56:00Z">
              <w:r w:rsidRPr="00B828D1">
                <w:rPr>
                  <w:rFonts w:ascii="Calibri" w:eastAsia="Times New Roman" w:hAnsi="Calibri" w:cs="Calibri"/>
                  <w:color w:val="000000"/>
                  <w:sz w:val="20"/>
                  <w:szCs w:val="20"/>
                  <w:lang w:val="en-US"/>
                </w:rPr>
                <w:t>Input Type</w:t>
              </w:r>
            </w:ins>
          </w:p>
        </w:tc>
        <w:tc>
          <w:tcPr>
            <w:tcW w:w="609" w:type="pct"/>
            <w:tcBorders>
              <w:top w:val="nil"/>
              <w:left w:val="nil"/>
              <w:bottom w:val="single" w:sz="4" w:space="0" w:color="auto"/>
              <w:right w:val="single" w:sz="4" w:space="0" w:color="auto"/>
            </w:tcBorders>
            <w:shd w:val="clear" w:color="auto" w:fill="auto"/>
            <w:vAlign w:val="center"/>
            <w:hideMark/>
          </w:tcPr>
          <w:p w14:paraId="75ACAB37" w14:textId="77777777" w:rsidR="005F03AC" w:rsidRPr="00B828D1" w:rsidRDefault="005F03AC" w:rsidP="00FF0CB1">
            <w:pPr>
              <w:rPr>
                <w:ins w:id="6063" w:author="Shiv Mangal Rahi" w:date="2020-01-02T14:56:00Z"/>
                <w:rFonts w:ascii="Calibri" w:eastAsia="Times New Roman" w:hAnsi="Calibri" w:cs="Calibri"/>
                <w:color w:val="000000"/>
                <w:sz w:val="20"/>
                <w:szCs w:val="20"/>
                <w:lang w:val="en-US"/>
              </w:rPr>
            </w:pPr>
            <w:ins w:id="6064" w:author="Shiv Mangal Rahi" w:date="2020-01-02T14:56:00Z">
              <w:r w:rsidRPr="00B828D1">
                <w:rPr>
                  <w:rFonts w:ascii="Calibri" w:eastAsia="Times New Roman" w:hAnsi="Calibri" w:cs="Calibri"/>
                  <w:color w:val="000000"/>
                  <w:sz w:val="20"/>
                  <w:szCs w:val="20"/>
                  <w:lang w:val="en-US"/>
                </w:rPr>
                <w:t>Simple Text</w:t>
              </w:r>
            </w:ins>
          </w:p>
        </w:tc>
        <w:tc>
          <w:tcPr>
            <w:tcW w:w="609" w:type="pct"/>
            <w:tcBorders>
              <w:top w:val="nil"/>
              <w:left w:val="nil"/>
              <w:bottom w:val="single" w:sz="4" w:space="0" w:color="auto"/>
              <w:right w:val="single" w:sz="4" w:space="0" w:color="auto"/>
            </w:tcBorders>
            <w:shd w:val="clear" w:color="auto" w:fill="auto"/>
            <w:vAlign w:val="center"/>
            <w:hideMark/>
          </w:tcPr>
          <w:p w14:paraId="7C314C05" w14:textId="77777777" w:rsidR="005F03AC" w:rsidRPr="00B828D1" w:rsidRDefault="005F03AC" w:rsidP="00FF0CB1">
            <w:pPr>
              <w:rPr>
                <w:ins w:id="6065" w:author="Shiv Mangal Rahi" w:date="2020-01-02T14:56:00Z"/>
                <w:rFonts w:ascii="Calibri" w:eastAsia="Times New Roman" w:hAnsi="Calibri" w:cs="Calibri"/>
                <w:color w:val="000000"/>
                <w:sz w:val="20"/>
                <w:szCs w:val="20"/>
                <w:lang w:val="en-US"/>
              </w:rPr>
            </w:pPr>
            <w:ins w:id="6066" w:author="Shiv Mangal Rahi" w:date="2020-01-02T14:56:00Z">
              <w:r w:rsidRPr="00B828D1">
                <w:rPr>
                  <w:rFonts w:ascii="Calibri" w:eastAsia="Times New Roman" w:hAnsi="Calibri" w:cs="Calibri"/>
                  <w:color w:val="000000"/>
                  <w:sz w:val="20"/>
                  <w:szCs w:val="20"/>
                  <w:lang w:val="en-US"/>
                </w:rPr>
                <w:t>List</w:t>
              </w:r>
            </w:ins>
          </w:p>
        </w:tc>
        <w:tc>
          <w:tcPr>
            <w:tcW w:w="609" w:type="pct"/>
            <w:tcBorders>
              <w:top w:val="nil"/>
              <w:left w:val="nil"/>
              <w:bottom w:val="single" w:sz="4" w:space="0" w:color="auto"/>
              <w:right w:val="single" w:sz="4" w:space="0" w:color="auto"/>
            </w:tcBorders>
            <w:shd w:val="clear" w:color="auto" w:fill="auto"/>
            <w:vAlign w:val="center"/>
            <w:hideMark/>
          </w:tcPr>
          <w:p w14:paraId="0A3E6384" w14:textId="77777777" w:rsidR="005F03AC" w:rsidRPr="00B828D1" w:rsidRDefault="005F03AC" w:rsidP="00FF0CB1">
            <w:pPr>
              <w:rPr>
                <w:ins w:id="6067" w:author="Shiv Mangal Rahi" w:date="2020-01-02T14:56:00Z"/>
                <w:rFonts w:ascii="Calibri" w:eastAsia="Times New Roman" w:hAnsi="Calibri" w:cs="Calibri"/>
                <w:color w:val="000000"/>
                <w:sz w:val="20"/>
                <w:szCs w:val="20"/>
                <w:lang w:val="en-US"/>
              </w:rPr>
            </w:pPr>
            <w:ins w:id="6068" w:author="Shiv Mangal Rahi" w:date="2020-01-02T14:56:00Z">
              <w:r w:rsidRPr="00B828D1">
                <w:rPr>
                  <w:rFonts w:ascii="Calibri" w:eastAsia="Times New Roman" w:hAnsi="Calibri" w:cs="Calibri"/>
                  <w:color w:val="000000"/>
                  <w:sz w:val="20"/>
                  <w:szCs w:val="20"/>
                  <w:lang w:val="en-US"/>
                </w:rPr>
                <w:t>Simple Text</w:t>
              </w:r>
            </w:ins>
          </w:p>
        </w:tc>
        <w:tc>
          <w:tcPr>
            <w:tcW w:w="609" w:type="pct"/>
            <w:tcBorders>
              <w:top w:val="nil"/>
              <w:left w:val="nil"/>
              <w:bottom w:val="single" w:sz="4" w:space="0" w:color="auto"/>
              <w:right w:val="single" w:sz="4" w:space="0" w:color="auto"/>
            </w:tcBorders>
            <w:shd w:val="clear" w:color="auto" w:fill="auto"/>
            <w:vAlign w:val="center"/>
            <w:hideMark/>
          </w:tcPr>
          <w:p w14:paraId="167C70A2" w14:textId="77777777" w:rsidR="005F03AC" w:rsidRPr="00B828D1" w:rsidRDefault="005F03AC" w:rsidP="00FF0CB1">
            <w:pPr>
              <w:rPr>
                <w:ins w:id="6069" w:author="Shiv Mangal Rahi" w:date="2020-01-02T14:56:00Z"/>
                <w:rFonts w:ascii="Calibri" w:eastAsia="Times New Roman" w:hAnsi="Calibri" w:cs="Calibri"/>
                <w:color w:val="000000"/>
                <w:sz w:val="20"/>
                <w:szCs w:val="20"/>
                <w:lang w:val="en-US"/>
              </w:rPr>
            </w:pPr>
            <w:ins w:id="6070" w:author="Shiv Mangal Rahi" w:date="2020-01-02T14:56:00Z">
              <w:r w:rsidRPr="00B828D1">
                <w:rPr>
                  <w:rFonts w:ascii="Calibri" w:eastAsia="Times New Roman" w:hAnsi="Calibri" w:cs="Calibri"/>
                  <w:color w:val="000000"/>
                  <w:sz w:val="20"/>
                  <w:szCs w:val="20"/>
                  <w:lang w:val="en-US"/>
                </w:rPr>
                <w:t>List</w:t>
              </w:r>
            </w:ins>
          </w:p>
        </w:tc>
        <w:tc>
          <w:tcPr>
            <w:tcW w:w="561" w:type="pct"/>
            <w:tcBorders>
              <w:top w:val="nil"/>
              <w:left w:val="nil"/>
              <w:bottom w:val="single" w:sz="4" w:space="0" w:color="auto"/>
              <w:right w:val="single" w:sz="4" w:space="0" w:color="auto"/>
            </w:tcBorders>
            <w:shd w:val="clear" w:color="auto" w:fill="auto"/>
            <w:vAlign w:val="center"/>
            <w:hideMark/>
          </w:tcPr>
          <w:p w14:paraId="3EF9BABD" w14:textId="77777777" w:rsidR="005F03AC" w:rsidRPr="00B828D1" w:rsidRDefault="005F03AC" w:rsidP="00FF0CB1">
            <w:pPr>
              <w:rPr>
                <w:ins w:id="6071" w:author="Shiv Mangal Rahi" w:date="2020-01-02T14:56:00Z"/>
                <w:rFonts w:ascii="Calibri" w:eastAsia="Times New Roman" w:hAnsi="Calibri" w:cs="Calibri"/>
                <w:color w:val="000000"/>
                <w:sz w:val="20"/>
                <w:szCs w:val="20"/>
                <w:lang w:val="en-US"/>
              </w:rPr>
            </w:pPr>
            <w:ins w:id="6072" w:author="Shiv Mangal Rahi" w:date="2020-01-02T14:56:00Z">
              <w:r w:rsidRPr="00B828D1">
                <w:rPr>
                  <w:rFonts w:ascii="Calibri" w:eastAsia="Times New Roman" w:hAnsi="Calibri" w:cs="Calibri"/>
                  <w:color w:val="000000"/>
                  <w:sz w:val="20"/>
                  <w:szCs w:val="20"/>
                  <w:lang w:val="en-US"/>
                </w:rPr>
                <w:t>Html/Richtext</w:t>
              </w:r>
            </w:ins>
          </w:p>
        </w:tc>
        <w:tc>
          <w:tcPr>
            <w:tcW w:w="657" w:type="pct"/>
            <w:tcBorders>
              <w:top w:val="nil"/>
              <w:left w:val="nil"/>
              <w:bottom w:val="single" w:sz="4" w:space="0" w:color="auto"/>
              <w:right w:val="single" w:sz="4" w:space="0" w:color="auto"/>
            </w:tcBorders>
            <w:shd w:val="clear" w:color="auto" w:fill="auto"/>
            <w:vAlign w:val="center"/>
            <w:hideMark/>
          </w:tcPr>
          <w:p w14:paraId="0D7DADDE" w14:textId="77777777" w:rsidR="005F03AC" w:rsidRPr="00B828D1" w:rsidRDefault="005F03AC" w:rsidP="00FF0CB1">
            <w:pPr>
              <w:rPr>
                <w:ins w:id="6073" w:author="Shiv Mangal Rahi" w:date="2020-01-02T14:56:00Z"/>
                <w:rFonts w:ascii="Calibri" w:eastAsia="Times New Roman" w:hAnsi="Calibri" w:cs="Calibri"/>
                <w:color w:val="000000"/>
                <w:sz w:val="20"/>
                <w:szCs w:val="20"/>
                <w:lang w:val="en-US"/>
              </w:rPr>
            </w:pPr>
            <w:ins w:id="6074" w:author="Shiv Mangal Rahi" w:date="2020-01-02T14:56:00Z">
              <w:r w:rsidRPr="00B828D1">
                <w:rPr>
                  <w:rFonts w:ascii="Calibri" w:eastAsia="Times New Roman" w:hAnsi="Calibri" w:cs="Calibri"/>
                  <w:color w:val="000000"/>
                  <w:sz w:val="20"/>
                  <w:szCs w:val="20"/>
                  <w:lang w:val="en-US"/>
                </w:rPr>
                <w:t>Simple Text</w:t>
              </w:r>
            </w:ins>
          </w:p>
        </w:tc>
        <w:tc>
          <w:tcPr>
            <w:tcW w:w="609" w:type="pct"/>
            <w:tcBorders>
              <w:top w:val="nil"/>
              <w:left w:val="nil"/>
              <w:bottom w:val="single" w:sz="4" w:space="0" w:color="auto"/>
              <w:right w:val="single" w:sz="4" w:space="0" w:color="auto"/>
            </w:tcBorders>
            <w:shd w:val="clear" w:color="auto" w:fill="auto"/>
            <w:vAlign w:val="center"/>
            <w:hideMark/>
          </w:tcPr>
          <w:p w14:paraId="2983E2E2" w14:textId="77777777" w:rsidR="005F03AC" w:rsidRPr="00B828D1" w:rsidRDefault="005F03AC" w:rsidP="00FF0CB1">
            <w:pPr>
              <w:rPr>
                <w:ins w:id="6075" w:author="Shiv Mangal Rahi" w:date="2020-01-02T14:56:00Z"/>
                <w:rFonts w:ascii="Calibri" w:eastAsia="Times New Roman" w:hAnsi="Calibri" w:cs="Calibri"/>
                <w:color w:val="000000"/>
                <w:sz w:val="20"/>
                <w:szCs w:val="20"/>
                <w:lang w:val="en-US"/>
              </w:rPr>
            </w:pPr>
            <w:ins w:id="6076" w:author="Shiv Mangal Rahi" w:date="2020-01-02T14:56:00Z">
              <w:r w:rsidRPr="00B828D1">
                <w:rPr>
                  <w:rFonts w:ascii="Calibri" w:eastAsia="Times New Roman" w:hAnsi="Calibri" w:cs="Calibri"/>
                  <w:color w:val="000000"/>
                  <w:sz w:val="20"/>
                  <w:szCs w:val="20"/>
                  <w:lang w:val="en-US"/>
                </w:rPr>
                <w:t>TRUE/FALSE</w:t>
              </w:r>
            </w:ins>
          </w:p>
        </w:tc>
      </w:tr>
      <w:tr w:rsidR="005F03AC" w:rsidRPr="00B828D1" w14:paraId="53D39792" w14:textId="77777777" w:rsidTr="00FF0CB1">
        <w:trPr>
          <w:trHeight w:val="20"/>
          <w:ins w:id="6077"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7DC86715" w14:textId="77777777" w:rsidR="005F03AC" w:rsidRPr="00B828D1" w:rsidRDefault="005F03AC" w:rsidP="00FF0CB1">
            <w:pPr>
              <w:rPr>
                <w:ins w:id="6078" w:author="Shiv Mangal Rahi" w:date="2020-01-02T14:56:00Z"/>
                <w:rFonts w:ascii="Calibri" w:eastAsia="Times New Roman" w:hAnsi="Calibri" w:cs="Calibri"/>
                <w:color w:val="000000"/>
                <w:sz w:val="20"/>
                <w:szCs w:val="20"/>
                <w:lang w:val="en-US"/>
              </w:rPr>
            </w:pPr>
            <w:ins w:id="6079" w:author="Shiv Mangal Rahi" w:date="2020-01-02T14:56:00Z">
              <w:r w:rsidRPr="00B828D1">
                <w:rPr>
                  <w:rFonts w:ascii="Calibri" w:eastAsia="Times New Roman" w:hAnsi="Calibri" w:cs="Calibri"/>
                  <w:color w:val="000000"/>
                  <w:sz w:val="20"/>
                  <w:szCs w:val="20"/>
                  <w:lang w:val="en-US"/>
                </w:rPr>
                <w:t>Category</w:t>
              </w:r>
            </w:ins>
          </w:p>
        </w:tc>
        <w:tc>
          <w:tcPr>
            <w:tcW w:w="609" w:type="pct"/>
            <w:tcBorders>
              <w:top w:val="nil"/>
              <w:left w:val="nil"/>
              <w:bottom w:val="single" w:sz="4" w:space="0" w:color="auto"/>
              <w:right w:val="single" w:sz="4" w:space="0" w:color="auto"/>
            </w:tcBorders>
            <w:shd w:val="clear" w:color="auto" w:fill="auto"/>
            <w:vAlign w:val="center"/>
            <w:hideMark/>
          </w:tcPr>
          <w:p w14:paraId="0C279149" w14:textId="77777777" w:rsidR="005F03AC" w:rsidRPr="00B828D1" w:rsidRDefault="005F03AC" w:rsidP="00FF0CB1">
            <w:pPr>
              <w:rPr>
                <w:ins w:id="6080" w:author="Shiv Mangal Rahi" w:date="2020-01-02T14:56:00Z"/>
                <w:rFonts w:ascii="Calibri" w:eastAsia="Times New Roman" w:hAnsi="Calibri" w:cs="Calibri"/>
                <w:color w:val="000000"/>
                <w:sz w:val="20"/>
                <w:szCs w:val="20"/>
                <w:lang w:val="en-US"/>
              </w:rPr>
            </w:pPr>
            <w:ins w:id="6081"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64FD4C59" w14:textId="77777777" w:rsidR="005F03AC" w:rsidRPr="00B828D1" w:rsidRDefault="005F03AC" w:rsidP="00FF0CB1">
            <w:pPr>
              <w:rPr>
                <w:ins w:id="6082" w:author="Shiv Mangal Rahi" w:date="2020-01-02T14:56:00Z"/>
                <w:rFonts w:ascii="Calibri" w:eastAsia="Times New Roman" w:hAnsi="Calibri" w:cs="Calibri"/>
                <w:color w:val="000000"/>
                <w:sz w:val="20"/>
                <w:szCs w:val="20"/>
                <w:lang w:val="en-US"/>
              </w:rPr>
            </w:pPr>
            <w:ins w:id="6083"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6466E053" w14:textId="77777777" w:rsidR="005F03AC" w:rsidRPr="00B828D1" w:rsidRDefault="005F03AC" w:rsidP="00FF0CB1">
            <w:pPr>
              <w:rPr>
                <w:ins w:id="6084" w:author="Shiv Mangal Rahi" w:date="2020-01-02T14:56:00Z"/>
                <w:rFonts w:ascii="Calibri" w:eastAsia="Times New Roman" w:hAnsi="Calibri" w:cs="Calibri"/>
                <w:color w:val="000000"/>
                <w:sz w:val="20"/>
                <w:szCs w:val="20"/>
                <w:lang w:val="en-US"/>
              </w:rPr>
            </w:pPr>
            <w:ins w:id="6085"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59B8C2DE" w14:textId="77777777" w:rsidR="005F03AC" w:rsidRPr="00B828D1" w:rsidRDefault="005F03AC" w:rsidP="00FF0CB1">
            <w:pPr>
              <w:rPr>
                <w:ins w:id="6086" w:author="Shiv Mangal Rahi" w:date="2020-01-02T14:56:00Z"/>
                <w:rFonts w:ascii="Calibri" w:eastAsia="Times New Roman" w:hAnsi="Calibri" w:cs="Calibri"/>
                <w:color w:val="000000"/>
                <w:sz w:val="20"/>
                <w:szCs w:val="20"/>
                <w:lang w:val="en-US"/>
              </w:rPr>
            </w:pPr>
            <w:ins w:id="6087"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20189C03" w14:textId="77777777" w:rsidR="005F03AC" w:rsidRPr="00B828D1" w:rsidRDefault="005F03AC" w:rsidP="00FF0CB1">
            <w:pPr>
              <w:rPr>
                <w:ins w:id="6088" w:author="Shiv Mangal Rahi" w:date="2020-01-02T14:56:00Z"/>
                <w:rFonts w:ascii="Calibri" w:eastAsia="Times New Roman" w:hAnsi="Calibri" w:cs="Calibri"/>
                <w:color w:val="000000"/>
                <w:sz w:val="20"/>
                <w:szCs w:val="20"/>
                <w:lang w:val="en-US"/>
              </w:rPr>
            </w:pPr>
            <w:ins w:id="6089"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6B25DF00" w14:textId="77777777" w:rsidR="005F03AC" w:rsidRPr="00B828D1" w:rsidRDefault="005F03AC" w:rsidP="00FF0CB1">
            <w:pPr>
              <w:rPr>
                <w:ins w:id="6090" w:author="Shiv Mangal Rahi" w:date="2020-01-02T14:56:00Z"/>
                <w:rFonts w:ascii="Calibri" w:eastAsia="Times New Roman" w:hAnsi="Calibri" w:cs="Calibri"/>
                <w:color w:val="000000"/>
                <w:sz w:val="20"/>
                <w:szCs w:val="20"/>
                <w:lang w:val="en-US"/>
              </w:rPr>
            </w:pPr>
            <w:ins w:id="6091"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6E900E2" w14:textId="77777777" w:rsidR="005F03AC" w:rsidRPr="00B828D1" w:rsidRDefault="005F03AC" w:rsidP="00FF0CB1">
            <w:pPr>
              <w:rPr>
                <w:ins w:id="6092" w:author="Shiv Mangal Rahi" w:date="2020-01-02T14:56:00Z"/>
                <w:rFonts w:ascii="Calibri" w:eastAsia="Times New Roman" w:hAnsi="Calibri" w:cs="Calibri"/>
                <w:color w:val="000000"/>
                <w:sz w:val="20"/>
                <w:szCs w:val="20"/>
                <w:lang w:val="en-US"/>
              </w:rPr>
            </w:pPr>
            <w:ins w:id="6093" w:author="Shiv Mangal Rahi" w:date="2020-01-02T14:56:00Z">
              <w:r w:rsidRPr="00B828D1">
                <w:rPr>
                  <w:rFonts w:ascii="Calibri" w:eastAsia="Times New Roman" w:hAnsi="Calibri" w:cs="Calibri"/>
                  <w:color w:val="000000"/>
                  <w:sz w:val="20"/>
                  <w:szCs w:val="20"/>
                  <w:lang w:val="en-US"/>
                </w:rPr>
                <w:t>N/A</w:t>
              </w:r>
            </w:ins>
          </w:p>
        </w:tc>
      </w:tr>
      <w:tr w:rsidR="005F03AC" w:rsidRPr="00B828D1" w14:paraId="2B89C410" w14:textId="77777777" w:rsidTr="00FF0CB1">
        <w:trPr>
          <w:trHeight w:val="20"/>
          <w:ins w:id="6094"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776AA217" w14:textId="77777777" w:rsidR="005F03AC" w:rsidRPr="00B828D1" w:rsidRDefault="005F03AC" w:rsidP="00FF0CB1">
            <w:pPr>
              <w:rPr>
                <w:ins w:id="6095" w:author="Shiv Mangal Rahi" w:date="2020-01-02T14:56:00Z"/>
                <w:rFonts w:ascii="Calibri" w:eastAsia="Times New Roman" w:hAnsi="Calibri" w:cs="Calibri"/>
                <w:color w:val="000000"/>
                <w:sz w:val="20"/>
                <w:szCs w:val="20"/>
                <w:lang w:val="en-US"/>
              </w:rPr>
            </w:pPr>
            <w:ins w:id="6096" w:author="Shiv Mangal Rahi" w:date="2020-01-02T14:56:00Z">
              <w:r w:rsidRPr="00B828D1">
                <w:rPr>
                  <w:rFonts w:ascii="Calibri" w:eastAsia="Times New Roman" w:hAnsi="Calibri" w:cs="Calibri"/>
                  <w:color w:val="000000"/>
                  <w:sz w:val="20"/>
                  <w:szCs w:val="20"/>
                  <w:lang w:val="en-US"/>
                </w:rPr>
                <w:t>Minimum Value</w:t>
              </w:r>
            </w:ins>
          </w:p>
        </w:tc>
        <w:tc>
          <w:tcPr>
            <w:tcW w:w="609" w:type="pct"/>
            <w:tcBorders>
              <w:top w:val="nil"/>
              <w:left w:val="nil"/>
              <w:bottom w:val="single" w:sz="4" w:space="0" w:color="auto"/>
              <w:right w:val="single" w:sz="4" w:space="0" w:color="auto"/>
            </w:tcBorders>
            <w:shd w:val="clear" w:color="auto" w:fill="auto"/>
            <w:vAlign w:val="center"/>
            <w:hideMark/>
          </w:tcPr>
          <w:p w14:paraId="50D93554" w14:textId="77777777" w:rsidR="005F03AC" w:rsidRPr="00B828D1" w:rsidRDefault="005F03AC" w:rsidP="00FF0CB1">
            <w:pPr>
              <w:rPr>
                <w:ins w:id="6097" w:author="Shiv Mangal Rahi" w:date="2020-01-02T14:56:00Z"/>
                <w:rFonts w:ascii="Calibri" w:eastAsia="Times New Roman" w:hAnsi="Calibri" w:cs="Calibri"/>
                <w:color w:val="000000"/>
                <w:sz w:val="20"/>
                <w:szCs w:val="20"/>
                <w:lang w:val="en-US"/>
              </w:rPr>
            </w:pPr>
            <w:ins w:id="6098"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37DFC3CA" w14:textId="77777777" w:rsidR="005F03AC" w:rsidRPr="00B828D1" w:rsidRDefault="005F03AC" w:rsidP="00FF0CB1">
            <w:pPr>
              <w:rPr>
                <w:ins w:id="6099" w:author="Shiv Mangal Rahi" w:date="2020-01-02T14:56:00Z"/>
                <w:rFonts w:ascii="Calibri" w:eastAsia="Times New Roman" w:hAnsi="Calibri" w:cs="Calibri"/>
                <w:color w:val="000000"/>
                <w:sz w:val="20"/>
                <w:szCs w:val="20"/>
                <w:lang w:val="en-US"/>
              </w:rPr>
            </w:pPr>
            <w:ins w:id="6100"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1E66E1EB" w14:textId="77777777" w:rsidR="005F03AC" w:rsidRPr="00B828D1" w:rsidRDefault="005F03AC" w:rsidP="00FF0CB1">
            <w:pPr>
              <w:rPr>
                <w:ins w:id="6101" w:author="Shiv Mangal Rahi" w:date="2020-01-02T14:56:00Z"/>
                <w:rFonts w:ascii="Calibri" w:eastAsia="Times New Roman" w:hAnsi="Calibri" w:cs="Calibri"/>
                <w:color w:val="000000"/>
                <w:sz w:val="20"/>
                <w:szCs w:val="20"/>
                <w:lang w:val="en-US"/>
              </w:rPr>
            </w:pPr>
            <w:ins w:id="6102"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6BF5BD6C" w14:textId="77777777" w:rsidR="005F03AC" w:rsidRPr="00B828D1" w:rsidRDefault="005F03AC" w:rsidP="00FF0CB1">
            <w:pPr>
              <w:rPr>
                <w:ins w:id="6103" w:author="Shiv Mangal Rahi" w:date="2020-01-02T14:56:00Z"/>
                <w:rFonts w:ascii="Calibri" w:eastAsia="Times New Roman" w:hAnsi="Calibri" w:cs="Calibri"/>
                <w:color w:val="000000"/>
                <w:sz w:val="20"/>
                <w:szCs w:val="20"/>
                <w:lang w:val="en-US"/>
              </w:rPr>
            </w:pPr>
            <w:ins w:id="6104"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4D70DC42" w14:textId="77777777" w:rsidR="005F03AC" w:rsidRPr="00B828D1" w:rsidRDefault="005F03AC" w:rsidP="00FF0CB1">
            <w:pPr>
              <w:rPr>
                <w:ins w:id="6105" w:author="Shiv Mangal Rahi" w:date="2020-01-02T14:56:00Z"/>
                <w:rFonts w:ascii="Calibri" w:eastAsia="Times New Roman" w:hAnsi="Calibri" w:cs="Calibri"/>
                <w:color w:val="000000"/>
                <w:sz w:val="20"/>
                <w:szCs w:val="20"/>
                <w:lang w:val="en-US"/>
              </w:rPr>
            </w:pPr>
            <w:ins w:id="6106"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7DBEABE9" w14:textId="77777777" w:rsidR="005F03AC" w:rsidRPr="00B828D1" w:rsidRDefault="005F03AC" w:rsidP="00FF0CB1">
            <w:pPr>
              <w:rPr>
                <w:ins w:id="6107" w:author="Shiv Mangal Rahi" w:date="2020-01-02T14:56:00Z"/>
                <w:rFonts w:ascii="Calibri" w:eastAsia="Times New Roman" w:hAnsi="Calibri" w:cs="Calibri"/>
                <w:color w:val="000000"/>
                <w:sz w:val="20"/>
                <w:szCs w:val="20"/>
                <w:lang w:val="en-US"/>
              </w:rPr>
            </w:pPr>
            <w:ins w:id="6108"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16D604FB" w14:textId="77777777" w:rsidR="005F03AC" w:rsidRPr="00B828D1" w:rsidRDefault="005F03AC" w:rsidP="00FF0CB1">
            <w:pPr>
              <w:rPr>
                <w:ins w:id="6109" w:author="Shiv Mangal Rahi" w:date="2020-01-02T14:56:00Z"/>
                <w:rFonts w:ascii="Calibri" w:eastAsia="Times New Roman" w:hAnsi="Calibri" w:cs="Calibri"/>
                <w:color w:val="000000"/>
                <w:sz w:val="20"/>
                <w:szCs w:val="20"/>
                <w:lang w:val="en-US"/>
              </w:rPr>
            </w:pPr>
            <w:ins w:id="6110" w:author="Shiv Mangal Rahi" w:date="2020-01-02T14:56:00Z">
              <w:r w:rsidRPr="00B828D1">
                <w:rPr>
                  <w:rFonts w:ascii="Calibri" w:eastAsia="Times New Roman" w:hAnsi="Calibri" w:cs="Calibri"/>
                  <w:color w:val="000000"/>
                  <w:sz w:val="20"/>
                  <w:szCs w:val="20"/>
                  <w:lang w:val="en-US"/>
                </w:rPr>
                <w:t>N/A</w:t>
              </w:r>
            </w:ins>
          </w:p>
        </w:tc>
      </w:tr>
      <w:tr w:rsidR="005F03AC" w:rsidRPr="00B828D1" w14:paraId="314C4F78" w14:textId="77777777" w:rsidTr="00FF0CB1">
        <w:trPr>
          <w:trHeight w:val="20"/>
          <w:ins w:id="6111"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5F335A19" w14:textId="77777777" w:rsidR="005F03AC" w:rsidRPr="00B828D1" w:rsidRDefault="005F03AC" w:rsidP="00FF0CB1">
            <w:pPr>
              <w:rPr>
                <w:ins w:id="6112" w:author="Shiv Mangal Rahi" w:date="2020-01-02T14:56:00Z"/>
                <w:rFonts w:ascii="Calibri" w:eastAsia="Times New Roman" w:hAnsi="Calibri" w:cs="Calibri"/>
                <w:color w:val="000000"/>
                <w:sz w:val="20"/>
                <w:szCs w:val="20"/>
                <w:lang w:val="en-US"/>
              </w:rPr>
            </w:pPr>
            <w:ins w:id="6113" w:author="Shiv Mangal Rahi" w:date="2020-01-02T14:56:00Z">
              <w:r w:rsidRPr="00B828D1">
                <w:rPr>
                  <w:rFonts w:ascii="Calibri" w:eastAsia="Times New Roman" w:hAnsi="Calibri" w:cs="Calibri"/>
                  <w:color w:val="000000"/>
                  <w:sz w:val="20"/>
                  <w:szCs w:val="20"/>
                  <w:lang w:val="en-US"/>
                </w:rPr>
                <w:t>Maximum Value</w:t>
              </w:r>
            </w:ins>
          </w:p>
        </w:tc>
        <w:tc>
          <w:tcPr>
            <w:tcW w:w="609" w:type="pct"/>
            <w:tcBorders>
              <w:top w:val="nil"/>
              <w:left w:val="nil"/>
              <w:bottom w:val="single" w:sz="4" w:space="0" w:color="auto"/>
              <w:right w:val="single" w:sz="4" w:space="0" w:color="auto"/>
            </w:tcBorders>
            <w:shd w:val="clear" w:color="auto" w:fill="auto"/>
            <w:vAlign w:val="center"/>
            <w:hideMark/>
          </w:tcPr>
          <w:p w14:paraId="50146B70" w14:textId="77777777" w:rsidR="005F03AC" w:rsidRPr="00B828D1" w:rsidRDefault="005F03AC" w:rsidP="00FF0CB1">
            <w:pPr>
              <w:rPr>
                <w:ins w:id="6114" w:author="Shiv Mangal Rahi" w:date="2020-01-02T14:56:00Z"/>
                <w:rFonts w:ascii="Calibri" w:eastAsia="Times New Roman" w:hAnsi="Calibri" w:cs="Calibri"/>
                <w:color w:val="000000"/>
                <w:sz w:val="20"/>
                <w:szCs w:val="20"/>
                <w:lang w:val="en-US"/>
              </w:rPr>
            </w:pPr>
            <w:ins w:id="6115"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3A6A9948" w14:textId="77777777" w:rsidR="005F03AC" w:rsidRPr="00B828D1" w:rsidRDefault="005F03AC" w:rsidP="00FF0CB1">
            <w:pPr>
              <w:rPr>
                <w:ins w:id="6116" w:author="Shiv Mangal Rahi" w:date="2020-01-02T14:56:00Z"/>
                <w:rFonts w:ascii="Calibri" w:eastAsia="Times New Roman" w:hAnsi="Calibri" w:cs="Calibri"/>
                <w:color w:val="000000"/>
                <w:sz w:val="20"/>
                <w:szCs w:val="20"/>
                <w:lang w:val="en-US"/>
              </w:rPr>
            </w:pPr>
            <w:ins w:id="6117"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68720B8" w14:textId="77777777" w:rsidR="005F03AC" w:rsidRPr="00B828D1" w:rsidRDefault="005F03AC" w:rsidP="00FF0CB1">
            <w:pPr>
              <w:rPr>
                <w:ins w:id="6118" w:author="Shiv Mangal Rahi" w:date="2020-01-02T14:56:00Z"/>
                <w:rFonts w:ascii="Calibri" w:eastAsia="Times New Roman" w:hAnsi="Calibri" w:cs="Calibri"/>
                <w:color w:val="000000"/>
                <w:sz w:val="20"/>
                <w:szCs w:val="20"/>
                <w:lang w:val="en-US"/>
              </w:rPr>
            </w:pPr>
            <w:ins w:id="6119"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8FF0A36" w14:textId="77777777" w:rsidR="005F03AC" w:rsidRPr="00B828D1" w:rsidRDefault="005F03AC" w:rsidP="00FF0CB1">
            <w:pPr>
              <w:rPr>
                <w:ins w:id="6120" w:author="Shiv Mangal Rahi" w:date="2020-01-02T14:56:00Z"/>
                <w:rFonts w:ascii="Calibri" w:eastAsia="Times New Roman" w:hAnsi="Calibri" w:cs="Calibri"/>
                <w:color w:val="000000"/>
                <w:sz w:val="20"/>
                <w:szCs w:val="20"/>
                <w:lang w:val="en-US"/>
              </w:rPr>
            </w:pPr>
            <w:ins w:id="6121"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5B378B83" w14:textId="77777777" w:rsidR="005F03AC" w:rsidRPr="00B828D1" w:rsidRDefault="005F03AC" w:rsidP="00FF0CB1">
            <w:pPr>
              <w:rPr>
                <w:ins w:id="6122" w:author="Shiv Mangal Rahi" w:date="2020-01-02T14:56:00Z"/>
                <w:rFonts w:ascii="Calibri" w:eastAsia="Times New Roman" w:hAnsi="Calibri" w:cs="Calibri"/>
                <w:color w:val="000000"/>
                <w:sz w:val="20"/>
                <w:szCs w:val="20"/>
                <w:lang w:val="en-US"/>
              </w:rPr>
            </w:pPr>
            <w:ins w:id="6123"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7CF00EE2" w14:textId="77777777" w:rsidR="005F03AC" w:rsidRPr="00B828D1" w:rsidRDefault="005F03AC" w:rsidP="00FF0CB1">
            <w:pPr>
              <w:rPr>
                <w:ins w:id="6124" w:author="Shiv Mangal Rahi" w:date="2020-01-02T14:56:00Z"/>
                <w:rFonts w:ascii="Calibri" w:eastAsia="Times New Roman" w:hAnsi="Calibri" w:cs="Calibri"/>
                <w:color w:val="000000"/>
                <w:sz w:val="20"/>
                <w:szCs w:val="20"/>
                <w:lang w:val="en-US"/>
              </w:rPr>
            </w:pPr>
            <w:ins w:id="6125"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077DC54" w14:textId="77777777" w:rsidR="005F03AC" w:rsidRPr="00B828D1" w:rsidRDefault="005F03AC" w:rsidP="00FF0CB1">
            <w:pPr>
              <w:rPr>
                <w:ins w:id="6126" w:author="Shiv Mangal Rahi" w:date="2020-01-02T14:56:00Z"/>
                <w:rFonts w:ascii="Calibri" w:eastAsia="Times New Roman" w:hAnsi="Calibri" w:cs="Calibri"/>
                <w:color w:val="000000"/>
                <w:sz w:val="20"/>
                <w:szCs w:val="20"/>
                <w:lang w:val="en-US"/>
              </w:rPr>
            </w:pPr>
            <w:ins w:id="6127" w:author="Shiv Mangal Rahi" w:date="2020-01-02T14:56:00Z">
              <w:r w:rsidRPr="00B828D1">
                <w:rPr>
                  <w:rFonts w:ascii="Calibri" w:eastAsia="Times New Roman" w:hAnsi="Calibri" w:cs="Calibri"/>
                  <w:color w:val="000000"/>
                  <w:sz w:val="20"/>
                  <w:szCs w:val="20"/>
                  <w:lang w:val="en-US"/>
                </w:rPr>
                <w:t>N/A</w:t>
              </w:r>
            </w:ins>
          </w:p>
        </w:tc>
      </w:tr>
      <w:tr w:rsidR="005F03AC" w:rsidRPr="00B828D1" w14:paraId="719B599E" w14:textId="77777777" w:rsidTr="00FF0CB1">
        <w:trPr>
          <w:trHeight w:val="20"/>
          <w:ins w:id="6128"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579176F9" w14:textId="77777777" w:rsidR="005F03AC" w:rsidRPr="00B828D1" w:rsidRDefault="005F03AC" w:rsidP="00FF0CB1">
            <w:pPr>
              <w:rPr>
                <w:ins w:id="6129" w:author="Shiv Mangal Rahi" w:date="2020-01-02T14:56:00Z"/>
                <w:rFonts w:ascii="Calibri" w:eastAsia="Times New Roman" w:hAnsi="Calibri" w:cs="Calibri"/>
                <w:color w:val="000000"/>
                <w:sz w:val="20"/>
                <w:szCs w:val="20"/>
                <w:lang w:val="en-US"/>
              </w:rPr>
            </w:pPr>
            <w:ins w:id="6130" w:author="Shiv Mangal Rahi" w:date="2020-01-02T14:56:00Z">
              <w:r w:rsidRPr="00B828D1">
                <w:rPr>
                  <w:rFonts w:ascii="Calibri" w:eastAsia="Times New Roman" w:hAnsi="Calibri" w:cs="Calibri"/>
                  <w:color w:val="000000"/>
                  <w:sz w:val="20"/>
                  <w:szCs w:val="20"/>
                  <w:lang w:val="en-US"/>
                </w:rPr>
                <w:t>Type of List</w:t>
              </w:r>
            </w:ins>
          </w:p>
        </w:tc>
        <w:tc>
          <w:tcPr>
            <w:tcW w:w="609" w:type="pct"/>
            <w:tcBorders>
              <w:top w:val="nil"/>
              <w:left w:val="nil"/>
              <w:bottom w:val="single" w:sz="4" w:space="0" w:color="auto"/>
              <w:right w:val="single" w:sz="4" w:space="0" w:color="auto"/>
            </w:tcBorders>
            <w:shd w:val="clear" w:color="auto" w:fill="auto"/>
            <w:vAlign w:val="center"/>
            <w:hideMark/>
          </w:tcPr>
          <w:p w14:paraId="028E1A22" w14:textId="77777777" w:rsidR="005F03AC" w:rsidRPr="00B828D1" w:rsidRDefault="005F03AC" w:rsidP="00FF0CB1">
            <w:pPr>
              <w:rPr>
                <w:ins w:id="6131" w:author="Shiv Mangal Rahi" w:date="2020-01-02T14:56:00Z"/>
                <w:rFonts w:ascii="Calibri" w:eastAsia="Times New Roman" w:hAnsi="Calibri" w:cs="Calibri"/>
                <w:color w:val="000000"/>
                <w:sz w:val="20"/>
                <w:szCs w:val="20"/>
                <w:lang w:val="en-US"/>
              </w:rPr>
            </w:pPr>
            <w:ins w:id="6132"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08D3E81" w14:textId="77777777" w:rsidR="005F03AC" w:rsidRPr="00B828D1" w:rsidRDefault="005F03AC" w:rsidP="00FF0CB1">
            <w:pPr>
              <w:rPr>
                <w:ins w:id="6133" w:author="Shiv Mangal Rahi" w:date="2020-01-02T14:56:00Z"/>
                <w:rFonts w:ascii="Calibri" w:eastAsia="Times New Roman" w:hAnsi="Calibri" w:cs="Calibri"/>
                <w:color w:val="000000"/>
                <w:sz w:val="20"/>
                <w:szCs w:val="20"/>
                <w:lang w:val="en-US"/>
              </w:rPr>
            </w:pPr>
            <w:ins w:id="6134" w:author="Shiv Mangal Rahi" w:date="2020-01-02T14:56:00Z">
              <w:r w:rsidRPr="00B828D1">
                <w:rPr>
                  <w:rFonts w:ascii="Calibri" w:eastAsia="Times New Roman" w:hAnsi="Calibri" w:cs="Calibri"/>
                  <w:color w:val="000000"/>
                  <w:sz w:val="20"/>
                  <w:szCs w:val="20"/>
                  <w:lang w:val="en-US"/>
                </w:rPr>
                <w:t>Reference List Item : Rule Dimension</w:t>
              </w:r>
            </w:ins>
          </w:p>
        </w:tc>
        <w:tc>
          <w:tcPr>
            <w:tcW w:w="609" w:type="pct"/>
            <w:tcBorders>
              <w:top w:val="nil"/>
              <w:left w:val="nil"/>
              <w:bottom w:val="single" w:sz="4" w:space="0" w:color="auto"/>
              <w:right w:val="single" w:sz="4" w:space="0" w:color="auto"/>
            </w:tcBorders>
            <w:shd w:val="clear" w:color="auto" w:fill="auto"/>
            <w:vAlign w:val="center"/>
            <w:hideMark/>
          </w:tcPr>
          <w:p w14:paraId="65A39E86" w14:textId="77777777" w:rsidR="005F03AC" w:rsidRPr="00B828D1" w:rsidRDefault="005F03AC" w:rsidP="00FF0CB1">
            <w:pPr>
              <w:rPr>
                <w:ins w:id="6135" w:author="Shiv Mangal Rahi" w:date="2020-01-02T14:56:00Z"/>
                <w:rFonts w:ascii="Calibri" w:eastAsia="Times New Roman" w:hAnsi="Calibri" w:cs="Calibri"/>
                <w:color w:val="000000"/>
                <w:sz w:val="20"/>
                <w:szCs w:val="20"/>
                <w:lang w:val="en-US"/>
              </w:rPr>
            </w:pPr>
            <w:ins w:id="6136"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51056C58" w14:textId="77777777" w:rsidR="005F03AC" w:rsidRPr="00B828D1" w:rsidRDefault="005F03AC" w:rsidP="00FF0CB1">
            <w:pPr>
              <w:rPr>
                <w:ins w:id="6137" w:author="Shiv Mangal Rahi" w:date="2020-01-02T14:56:00Z"/>
                <w:rFonts w:ascii="Calibri" w:eastAsia="Times New Roman" w:hAnsi="Calibri" w:cs="Calibri"/>
                <w:color w:val="000000"/>
                <w:sz w:val="20"/>
                <w:szCs w:val="20"/>
                <w:lang w:val="en-US"/>
              </w:rPr>
            </w:pPr>
            <w:ins w:id="6138" w:author="Shiv Mangal Rahi" w:date="2020-01-02T14:56:00Z">
              <w:r w:rsidRPr="00B828D1">
                <w:rPr>
                  <w:rFonts w:ascii="Calibri" w:eastAsia="Times New Roman" w:hAnsi="Calibri" w:cs="Calibri"/>
                  <w:color w:val="000000"/>
                  <w:sz w:val="20"/>
                  <w:szCs w:val="20"/>
                  <w:lang w:val="en-US"/>
                </w:rPr>
                <w:t>Reference List Item : Rule Status</w:t>
              </w:r>
            </w:ins>
          </w:p>
        </w:tc>
        <w:tc>
          <w:tcPr>
            <w:tcW w:w="561" w:type="pct"/>
            <w:tcBorders>
              <w:top w:val="nil"/>
              <w:left w:val="nil"/>
              <w:bottom w:val="single" w:sz="4" w:space="0" w:color="auto"/>
              <w:right w:val="single" w:sz="4" w:space="0" w:color="auto"/>
            </w:tcBorders>
            <w:shd w:val="clear" w:color="auto" w:fill="auto"/>
            <w:vAlign w:val="center"/>
            <w:hideMark/>
          </w:tcPr>
          <w:p w14:paraId="581A5ADD" w14:textId="77777777" w:rsidR="005F03AC" w:rsidRPr="00B828D1" w:rsidRDefault="005F03AC" w:rsidP="00FF0CB1">
            <w:pPr>
              <w:rPr>
                <w:ins w:id="6139" w:author="Shiv Mangal Rahi" w:date="2020-01-02T14:56:00Z"/>
                <w:rFonts w:ascii="Calibri" w:eastAsia="Times New Roman" w:hAnsi="Calibri" w:cs="Calibri"/>
                <w:color w:val="000000"/>
                <w:sz w:val="20"/>
                <w:szCs w:val="20"/>
                <w:lang w:val="en-US"/>
              </w:rPr>
            </w:pPr>
            <w:ins w:id="6140"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061CA389" w14:textId="77777777" w:rsidR="005F03AC" w:rsidRPr="00B828D1" w:rsidRDefault="005F03AC" w:rsidP="00FF0CB1">
            <w:pPr>
              <w:rPr>
                <w:ins w:id="6141" w:author="Shiv Mangal Rahi" w:date="2020-01-02T14:56:00Z"/>
                <w:rFonts w:ascii="Calibri" w:eastAsia="Times New Roman" w:hAnsi="Calibri" w:cs="Calibri"/>
                <w:color w:val="000000"/>
                <w:sz w:val="20"/>
                <w:szCs w:val="20"/>
                <w:lang w:val="en-US"/>
              </w:rPr>
            </w:pPr>
            <w:ins w:id="6142"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13BA6AAE" w14:textId="77777777" w:rsidR="005F03AC" w:rsidRPr="00B828D1" w:rsidRDefault="005F03AC" w:rsidP="00FF0CB1">
            <w:pPr>
              <w:rPr>
                <w:ins w:id="6143" w:author="Shiv Mangal Rahi" w:date="2020-01-02T14:56:00Z"/>
                <w:rFonts w:ascii="Calibri" w:eastAsia="Times New Roman" w:hAnsi="Calibri" w:cs="Calibri"/>
                <w:color w:val="000000"/>
                <w:sz w:val="20"/>
                <w:szCs w:val="20"/>
                <w:lang w:val="en-US"/>
              </w:rPr>
            </w:pPr>
            <w:ins w:id="6144" w:author="Shiv Mangal Rahi" w:date="2020-01-02T14:56:00Z">
              <w:r w:rsidRPr="00B828D1">
                <w:rPr>
                  <w:rFonts w:ascii="Calibri" w:eastAsia="Times New Roman" w:hAnsi="Calibri" w:cs="Calibri"/>
                  <w:color w:val="000000"/>
                  <w:sz w:val="20"/>
                  <w:szCs w:val="20"/>
                  <w:lang w:val="en-US"/>
                </w:rPr>
                <w:t>N/A</w:t>
              </w:r>
            </w:ins>
          </w:p>
        </w:tc>
      </w:tr>
      <w:tr w:rsidR="005F03AC" w:rsidRPr="00B828D1" w14:paraId="5E0A44F2" w14:textId="77777777" w:rsidTr="00FF0CB1">
        <w:trPr>
          <w:trHeight w:val="20"/>
          <w:ins w:id="6145"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6FC9FC61" w14:textId="77777777" w:rsidR="005F03AC" w:rsidRPr="00B828D1" w:rsidRDefault="005F03AC" w:rsidP="00FF0CB1">
            <w:pPr>
              <w:rPr>
                <w:ins w:id="6146" w:author="Shiv Mangal Rahi" w:date="2020-01-02T14:56:00Z"/>
                <w:rFonts w:ascii="Calibri" w:eastAsia="Times New Roman" w:hAnsi="Calibri" w:cs="Calibri"/>
                <w:color w:val="000000"/>
                <w:sz w:val="20"/>
                <w:szCs w:val="20"/>
                <w:lang w:val="en-US"/>
              </w:rPr>
            </w:pPr>
            <w:ins w:id="6147" w:author="Shiv Mangal Rahi" w:date="2020-01-02T14:56:00Z">
              <w:r w:rsidRPr="00B828D1">
                <w:rPr>
                  <w:rFonts w:ascii="Calibri" w:eastAsia="Times New Roman" w:hAnsi="Calibri" w:cs="Calibri"/>
                  <w:color w:val="000000"/>
                  <w:sz w:val="20"/>
                  <w:szCs w:val="20"/>
                  <w:lang w:val="en-US"/>
                </w:rPr>
                <w:t>List Display Format</w:t>
              </w:r>
            </w:ins>
          </w:p>
        </w:tc>
        <w:tc>
          <w:tcPr>
            <w:tcW w:w="609" w:type="pct"/>
            <w:tcBorders>
              <w:top w:val="nil"/>
              <w:left w:val="nil"/>
              <w:bottom w:val="single" w:sz="4" w:space="0" w:color="auto"/>
              <w:right w:val="single" w:sz="4" w:space="0" w:color="auto"/>
            </w:tcBorders>
            <w:shd w:val="clear" w:color="auto" w:fill="auto"/>
            <w:vAlign w:val="center"/>
            <w:hideMark/>
          </w:tcPr>
          <w:p w14:paraId="32E40A5A" w14:textId="77777777" w:rsidR="005F03AC" w:rsidRPr="00B828D1" w:rsidRDefault="005F03AC" w:rsidP="00FF0CB1">
            <w:pPr>
              <w:rPr>
                <w:ins w:id="6148" w:author="Shiv Mangal Rahi" w:date="2020-01-02T14:56:00Z"/>
                <w:rFonts w:ascii="Calibri" w:eastAsia="Times New Roman" w:hAnsi="Calibri" w:cs="Calibri"/>
                <w:color w:val="000000"/>
                <w:sz w:val="20"/>
                <w:szCs w:val="20"/>
                <w:lang w:val="en-US"/>
              </w:rPr>
            </w:pPr>
            <w:ins w:id="6149"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716DF4EF" w14:textId="77777777" w:rsidR="005F03AC" w:rsidRPr="00B828D1" w:rsidRDefault="005F03AC" w:rsidP="00FF0CB1">
            <w:pPr>
              <w:rPr>
                <w:ins w:id="6150" w:author="Shiv Mangal Rahi" w:date="2020-01-02T14:56:00Z"/>
                <w:rFonts w:ascii="Calibri" w:eastAsia="Times New Roman" w:hAnsi="Calibri" w:cs="Calibri"/>
                <w:color w:val="000000"/>
                <w:sz w:val="20"/>
                <w:szCs w:val="20"/>
                <w:lang w:val="en-US"/>
              </w:rPr>
            </w:pPr>
            <w:ins w:id="6151" w:author="Shiv Mangal Rahi" w:date="2020-01-02T14:56:00Z">
              <w:r w:rsidRPr="00B828D1">
                <w:rPr>
                  <w:rFonts w:ascii="Calibri" w:eastAsia="Times New Roman" w:hAnsi="Calibri" w:cs="Calibri"/>
                  <w:color w:val="000000"/>
                  <w:sz w:val="20"/>
                  <w:szCs w:val="20"/>
                  <w:lang w:val="en-US"/>
                </w:rPr>
                <w:t>{Code}</w:t>
              </w:r>
            </w:ins>
          </w:p>
        </w:tc>
        <w:tc>
          <w:tcPr>
            <w:tcW w:w="609" w:type="pct"/>
            <w:tcBorders>
              <w:top w:val="nil"/>
              <w:left w:val="nil"/>
              <w:bottom w:val="single" w:sz="4" w:space="0" w:color="auto"/>
              <w:right w:val="single" w:sz="4" w:space="0" w:color="auto"/>
            </w:tcBorders>
            <w:shd w:val="clear" w:color="auto" w:fill="auto"/>
            <w:vAlign w:val="center"/>
            <w:hideMark/>
          </w:tcPr>
          <w:p w14:paraId="225A77A7" w14:textId="77777777" w:rsidR="005F03AC" w:rsidRPr="00B828D1" w:rsidRDefault="005F03AC" w:rsidP="00FF0CB1">
            <w:pPr>
              <w:rPr>
                <w:ins w:id="6152" w:author="Shiv Mangal Rahi" w:date="2020-01-02T14:56:00Z"/>
                <w:rFonts w:ascii="Calibri" w:eastAsia="Times New Roman" w:hAnsi="Calibri" w:cs="Calibri"/>
                <w:color w:val="000000"/>
                <w:sz w:val="20"/>
                <w:szCs w:val="20"/>
                <w:lang w:val="en-US"/>
              </w:rPr>
            </w:pPr>
            <w:ins w:id="6153"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03ACFAD8" w14:textId="77777777" w:rsidR="005F03AC" w:rsidRPr="00B828D1" w:rsidRDefault="005F03AC" w:rsidP="00FF0CB1">
            <w:pPr>
              <w:rPr>
                <w:ins w:id="6154" w:author="Shiv Mangal Rahi" w:date="2020-01-02T14:56:00Z"/>
                <w:rFonts w:ascii="Calibri" w:eastAsia="Times New Roman" w:hAnsi="Calibri" w:cs="Calibri"/>
                <w:color w:val="000000"/>
                <w:sz w:val="20"/>
                <w:szCs w:val="20"/>
                <w:lang w:val="en-US"/>
              </w:rPr>
            </w:pPr>
            <w:ins w:id="6155" w:author="Shiv Mangal Rahi" w:date="2020-01-02T14:56:00Z">
              <w:r w:rsidRPr="00B828D1">
                <w:rPr>
                  <w:rFonts w:ascii="Calibri" w:eastAsia="Times New Roman" w:hAnsi="Calibri" w:cs="Calibri"/>
                  <w:color w:val="000000"/>
                  <w:sz w:val="20"/>
                  <w:szCs w:val="20"/>
                  <w:lang w:val="en-US"/>
                </w:rPr>
                <w:t>{Code}</w:t>
              </w:r>
            </w:ins>
          </w:p>
        </w:tc>
        <w:tc>
          <w:tcPr>
            <w:tcW w:w="561" w:type="pct"/>
            <w:tcBorders>
              <w:top w:val="nil"/>
              <w:left w:val="nil"/>
              <w:bottom w:val="single" w:sz="4" w:space="0" w:color="auto"/>
              <w:right w:val="single" w:sz="4" w:space="0" w:color="auto"/>
            </w:tcBorders>
            <w:shd w:val="clear" w:color="auto" w:fill="auto"/>
            <w:vAlign w:val="center"/>
            <w:hideMark/>
          </w:tcPr>
          <w:p w14:paraId="1E1FD449" w14:textId="77777777" w:rsidR="005F03AC" w:rsidRPr="00B828D1" w:rsidRDefault="005F03AC" w:rsidP="00FF0CB1">
            <w:pPr>
              <w:rPr>
                <w:ins w:id="6156" w:author="Shiv Mangal Rahi" w:date="2020-01-02T14:56:00Z"/>
                <w:rFonts w:ascii="Calibri" w:eastAsia="Times New Roman" w:hAnsi="Calibri" w:cs="Calibri"/>
                <w:color w:val="000000"/>
                <w:sz w:val="20"/>
                <w:szCs w:val="20"/>
                <w:lang w:val="en-US"/>
              </w:rPr>
            </w:pPr>
            <w:ins w:id="6157"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461FC79D" w14:textId="77777777" w:rsidR="005F03AC" w:rsidRPr="00B828D1" w:rsidRDefault="005F03AC" w:rsidP="00FF0CB1">
            <w:pPr>
              <w:rPr>
                <w:ins w:id="6158" w:author="Shiv Mangal Rahi" w:date="2020-01-02T14:56:00Z"/>
                <w:rFonts w:ascii="Calibri" w:eastAsia="Times New Roman" w:hAnsi="Calibri" w:cs="Calibri"/>
                <w:color w:val="000000"/>
                <w:sz w:val="20"/>
                <w:szCs w:val="20"/>
                <w:lang w:val="en-US"/>
              </w:rPr>
            </w:pPr>
            <w:ins w:id="6159"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4C39BCBC" w14:textId="77777777" w:rsidR="005F03AC" w:rsidRPr="00B828D1" w:rsidRDefault="005F03AC" w:rsidP="00FF0CB1">
            <w:pPr>
              <w:rPr>
                <w:ins w:id="6160" w:author="Shiv Mangal Rahi" w:date="2020-01-02T14:56:00Z"/>
                <w:rFonts w:ascii="Calibri" w:eastAsia="Times New Roman" w:hAnsi="Calibri" w:cs="Calibri"/>
                <w:color w:val="000000"/>
                <w:sz w:val="20"/>
                <w:szCs w:val="20"/>
                <w:lang w:val="en-US"/>
              </w:rPr>
            </w:pPr>
            <w:ins w:id="6161" w:author="Shiv Mangal Rahi" w:date="2020-01-02T14:56:00Z">
              <w:r w:rsidRPr="00B828D1">
                <w:rPr>
                  <w:rFonts w:ascii="Calibri" w:eastAsia="Times New Roman" w:hAnsi="Calibri" w:cs="Calibri"/>
                  <w:color w:val="000000"/>
                  <w:sz w:val="20"/>
                  <w:szCs w:val="20"/>
                  <w:lang w:val="en-US"/>
                </w:rPr>
                <w:t>N/A</w:t>
              </w:r>
            </w:ins>
          </w:p>
        </w:tc>
      </w:tr>
      <w:tr w:rsidR="005F03AC" w:rsidRPr="00B828D1" w14:paraId="6DD80DFB" w14:textId="77777777" w:rsidTr="00FF0CB1">
        <w:trPr>
          <w:trHeight w:val="20"/>
          <w:ins w:id="6162"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4B03F126" w14:textId="77777777" w:rsidR="005F03AC" w:rsidRPr="00B828D1" w:rsidRDefault="005F03AC" w:rsidP="00FF0CB1">
            <w:pPr>
              <w:rPr>
                <w:ins w:id="6163" w:author="Shiv Mangal Rahi" w:date="2020-01-02T14:56:00Z"/>
                <w:rFonts w:ascii="Calibri" w:eastAsia="Times New Roman" w:hAnsi="Calibri" w:cs="Calibri"/>
                <w:color w:val="000000"/>
                <w:sz w:val="20"/>
                <w:szCs w:val="20"/>
                <w:lang w:val="en-US"/>
              </w:rPr>
            </w:pPr>
            <w:ins w:id="6164" w:author="Shiv Mangal Rahi" w:date="2020-01-02T14:56:00Z">
              <w:r w:rsidRPr="00B828D1">
                <w:rPr>
                  <w:rFonts w:ascii="Calibri" w:eastAsia="Times New Roman" w:hAnsi="Calibri" w:cs="Calibri"/>
                  <w:color w:val="000000"/>
                  <w:sz w:val="20"/>
                  <w:szCs w:val="20"/>
                  <w:lang w:val="en-US"/>
                </w:rPr>
                <w:t>Show In Detail Tile</w:t>
              </w:r>
            </w:ins>
          </w:p>
        </w:tc>
        <w:tc>
          <w:tcPr>
            <w:tcW w:w="609" w:type="pct"/>
            <w:tcBorders>
              <w:top w:val="nil"/>
              <w:left w:val="nil"/>
              <w:bottom w:val="single" w:sz="4" w:space="0" w:color="auto"/>
              <w:right w:val="single" w:sz="4" w:space="0" w:color="auto"/>
            </w:tcBorders>
            <w:shd w:val="clear" w:color="auto" w:fill="auto"/>
            <w:vAlign w:val="center"/>
            <w:hideMark/>
          </w:tcPr>
          <w:p w14:paraId="71471498" w14:textId="77777777" w:rsidR="005F03AC" w:rsidRPr="00B828D1" w:rsidRDefault="005F03AC" w:rsidP="00FF0CB1">
            <w:pPr>
              <w:rPr>
                <w:ins w:id="6165" w:author="Shiv Mangal Rahi" w:date="2020-01-02T14:56:00Z"/>
                <w:rFonts w:ascii="Calibri" w:eastAsia="Times New Roman" w:hAnsi="Calibri" w:cs="Calibri"/>
                <w:color w:val="000000"/>
                <w:sz w:val="20"/>
                <w:szCs w:val="20"/>
                <w:lang w:val="en-US"/>
              </w:rPr>
            </w:pPr>
            <w:ins w:id="6166"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4EEE0A99" w14:textId="77777777" w:rsidR="005F03AC" w:rsidRPr="00B828D1" w:rsidRDefault="005F03AC" w:rsidP="00FF0CB1">
            <w:pPr>
              <w:rPr>
                <w:ins w:id="6167" w:author="Shiv Mangal Rahi" w:date="2020-01-02T14:56:00Z"/>
                <w:rFonts w:ascii="Calibri" w:eastAsia="Times New Roman" w:hAnsi="Calibri" w:cs="Calibri"/>
                <w:color w:val="000000"/>
                <w:sz w:val="20"/>
                <w:szCs w:val="20"/>
                <w:lang w:val="en-US"/>
              </w:rPr>
            </w:pPr>
            <w:ins w:id="6168"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1D196155" w14:textId="77777777" w:rsidR="005F03AC" w:rsidRPr="00B828D1" w:rsidRDefault="005F03AC" w:rsidP="00FF0CB1">
            <w:pPr>
              <w:rPr>
                <w:ins w:id="6169" w:author="Shiv Mangal Rahi" w:date="2020-01-02T14:56:00Z"/>
                <w:rFonts w:ascii="Calibri" w:eastAsia="Times New Roman" w:hAnsi="Calibri" w:cs="Calibri"/>
                <w:color w:val="000000"/>
                <w:sz w:val="20"/>
                <w:szCs w:val="20"/>
                <w:lang w:val="en-US"/>
              </w:rPr>
            </w:pPr>
            <w:ins w:id="6170"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71B7B3DF" w14:textId="77777777" w:rsidR="005F03AC" w:rsidRPr="00B828D1" w:rsidRDefault="005F03AC" w:rsidP="00FF0CB1">
            <w:pPr>
              <w:rPr>
                <w:ins w:id="6171" w:author="Shiv Mangal Rahi" w:date="2020-01-02T14:56:00Z"/>
                <w:rFonts w:ascii="Calibri" w:eastAsia="Times New Roman" w:hAnsi="Calibri" w:cs="Calibri"/>
                <w:color w:val="000000"/>
                <w:sz w:val="20"/>
                <w:szCs w:val="20"/>
                <w:lang w:val="en-US"/>
              </w:rPr>
            </w:pPr>
            <w:ins w:id="6172" w:author="Shiv Mangal Rahi" w:date="2020-01-02T14:56:00Z">
              <w:r w:rsidRPr="00B828D1">
                <w:rPr>
                  <w:rFonts w:ascii="Calibri" w:eastAsia="Times New Roman" w:hAnsi="Calibri" w:cs="Calibri"/>
                  <w:color w:val="000000"/>
                  <w:sz w:val="20"/>
                  <w:szCs w:val="20"/>
                  <w:lang w:val="en-US"/>
                </w:rPr>
                <w:t>TRUE</w:t>
              </w:r>
            </w:ins>
          </w:p>
        </w:tc>
        <w:tc>
          <w:tcPr>
            <w:tcW w:w="561" w:type="pct"/>
            <w:tcBorders>
              <w:top w:val="nil"/>
              <w:left w:val="nil"/>
              <w:bottom w:val="single" w:sz="4" w:space="0" w:color="auto"/>
              <w:right w:val="single" w:sz="4" w:space="0" w:color="auto"/>
            </w:tcBorders>
            <w:shd w:val="clear" w:color="auto" w:fill="auto"/>
            <w:vAlign w:val="center"/>
            <w:hideMark/>
          </w:tcPr>
          <w:p w14:paraId="2F7C627B" w14:textId="77777777" w:rsidR="005F03AC" w:rsidRPr="00B828D1" w:rsidRDefault="005F03AC" w:rsidP="00FF0CB1">
            <w:pPr>
              <w:rPr>
                <w:ins w:id="6173" w:author="Shiv Mangal Rahi" w:date="2020-01-02T14:56:00Z"/>
                <w:rFonts w:ascii="Calibri" w:eastAsia="Times New Roman" w:hAnsi="Calibri" w:cs="Calibri"/>
                <w:color w:val="000000"/>
                <w:sz w:val="20"/>
                <w:szCs w:val="20"/>
                <w:lang w:val="en-US"/>
              </w:rPr>
            </w:pPr>
            <w:ins w:id="6174" w:author="Shiv Mangal Rahi" w:date="2020-01-02T14:56:00Z">
              <w:r w:rsidRPr="00B828D1">
                <w:rPr>
                  <w:rFonts w:ascii="Calibri" w:eastAsia="Times New Roman" w:hAnsi="Calibri" w:cs="Calibri"/>
                  <w:color w:val="000000"/>
                  <w:sz w:val="20"/>
                  <w:szCs w:val="20"/>
                  <w:lang w:val="en-US"/>
                </w:rPr>
                <w:t>TRUE</w:t>
              </w:r>
            </w:ins>
          </w:p>
        </w:tc>
        <w:tc>
          <w:tcPr>
            <w:tcW w:w="657" w:type="pct"/>
            <w:tcBorders>
              <w:top w:val="nil"/>
              <w:left w:val="nil"/>
              <w:bottom w:val="single" w:sz="4" w:space="0" w:color="auto"/>
              <w:right w:val="single" w:sz="4" w:space="0" w:color="auto"/>
            </w:tcBorders>
            <w:shd w:val="clear" w:color="auto" w:fill="auto"/>
            <w:vAlign w:val="center"/>
            <w:hideMark/>
          </w:tcPr>
          <w:p w14:paraId="51DAD4E3" w14:textId="77777777" w:rsidR="005F03AC" w:rsidRPr="00B828D1" w:rsidRDefault="005F03AC" w:rsidP="00FF0CB1">
            <w:pPr>
              <w:rPr>
                <w:ins w:id="6175" w:author="Shiv Mangal Rahi" w:date="2020-01-02T14:56:00Z"/>
                <w:rFonts w:ascii="Calibri" w:eastAsia="Times New Roman" w:hAnsi="Calibri" w:cs="Calibri"/>
                <w:color w:val="000000"/>
                <w:sz w:val="20"/>
                <w:szCs w:val="20"/>
                <w:lang w:val="en-US"/>
              </w:rPr>
            </w:pPr>
            <w:ins w:id="6176"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5325D7E3" w14:textId="77777777" w:rsidR="005F03AC" w:rsidRPr="00B828D1" w:rsidRDefault="005F03AC" w:rsidP="00FF0CB1">
            <w:pPr>
              <w:rPr>
                <w:ins w:id="6177" w:author="Shiv Mangal Rahi" w:date="2020-01-02T14:56:00Z"/>
                <w:rFonts w:ascii="Calibri" w:eastAsia="Times New Roman" w:hAnsi="Calibri" w:cs="Calibri"/>
                <w:color w:val="000000"/>
                <w:sz w:val="20"/>
                <w:szCs w:val="20"/>
                <w:lang w:val="en-US"/>
              </w:rPr>
            </w:pPr>
            <w:ins w:id="6178" w:author="Shiv Mangal Rahi" w:date="2020-01-02T14:56:00Z">
              <w:r w:rsidRPr="00B828D1">
                <w:rPr>
                  <w:rFonts w:ascii="Calibri" w:eastAsia="Times New Roman" w:hAnsi="Calibri" w:cs="Calibri"/>
                  <w:color w:val="000000"/>
                  <w:sz w:val="20"/>
                  <w:szCs w:val="20"/>
                  <w:lang w:val="en-US"/>
                </w:rPr>
                <w:t>TRUE</w:t>
              </w:r>
            </w:ins>
          </w:p>
        </w:tc>
      </w:tr>
      <w:tr w:rsidR="005F03AC" w:rsidRPr="00B828D1" w14:paraId="599E1C86" w14:textId="77777777" w:rsidTr="00FF0CB1">
        <w:trPr>
          <w:trHeight w:val="20"/>
          <w:ins w:id="6179"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149D5351" w14:textId="77777777" w:rsidR="005F03AC" w:rsidRPr="00B828D1" w:rsidRDefault="005F03AC" w:rsidP="00FF0CB1">
            <w:pPr>
              <w:rPr>
                <w:ins w:id="6180" w:author="Shiv Mangal Rahi" w:date="2020-01-02T14:56:00Z"/>
                <w:rFonts w:ascii="Calibri" w:eastAsia="Times New Roman" w:hAnsi="Calibri" w:cs="Calibri"/>
                <w:color w:val="000000"/>
                <w:sz w:val="20"/>
                <w:szCs w:val="20"/>
                <w:lang w:val="en-US"/>
              </w:rPr>
            </w:pPr>
            <w:ins w:id="6181" w:author="Shiv Mangal Rahi" w:date="2020-01-02T14:56:00Z">
              <w:r w:rsidRPr="00B828D1">
                <w:rPr>
                  <w:rFonts w:ascii="Calibri" w:eastAsia="Times New Roman" w:hAnsi="Calibri" w:cs="Calibri"/>
                  <w:color w:val="000000"/>
                  <w:sz w:val="20"/>
                  <w:szCs w:val="20"/>
                  <w:lang w:val="en-US"/>
                </w:rPr>
                <w:lastRenderedPageBreak/>
                <w:t>Is Editable</w:t>
              </w:r>
            </w:ins>
          </w:p>
        </w:tc>
        <w:tc>
          <w:tcPr>
            <w:tcW w:w="609" w:type="pct"/>
            <w:tcBorders>
              <w:top w:val="nil"/>
              <w:left w:val="nil"/>
              <w:bottom w:val="single" w:sz="4" w:space="0" w:color="auto"/>
              <w:right w:val="single" w:sz="4" w:space="0" w:color="auto"/>
            </w:tcBorders>
            <w:shd w:val="clear" w:color="auto" w:fill="auto"/>
            <w:vAlign w:val="center"/>
            <w:hideMark/>
          </w:tcPr>
          <w:p w14:paraId="72920B16" w14:textId="77777777" w:rsidR="005F03AC" w:rsidRPr="00B828D1" w:rsidRDefault="005F03AC" w:rsidP="00FF0CB1">
            <w:pPr>
              <w:rPr>
                <w:ins w:id="6182" w:author="Shiv Mangal Rahi" w:date="2020-01-02T14:56:00Z"/>
                <w:rFonts w:ascii="Calibri" w:eastAsia="Times New Roman" w:hAnsi="Calibri" w:cs="Calibri"/>
                <w:color w:val="000000"/>
                <w:sz w:val="20"/>
                <w:szCs w:val="20"/>
                <w:lang w:val="en-US"/>
              </w:rPr>
            </w:pPr>
            <w:ins w:id="6183"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67C041D4" w14:textId="77777777" w:rsidR="005F03AC" w:rsidRPr="00B828D1" w:rsidRDefault="005F03AC" w:rsidP="00FF0CB1">
            <w:pPr>
              <w:rPr>
                <w:ins w:id="6184" w:author="Shiv Mangal Rahi" w:date="2020-01-02T14:56:00Z"/>
                <w:rFonts w:ascii="Calibri" w:eastAsia="Times New Roman" w:hAnsi="Calibri" w:cs="Calibri"/>
                <w:color w:val="000000"/>
                <w:sz w:val="20"/>
                <w:szCs w:val="20"/>
                <w:lang w:val="en-US"/>
              </w:rPr>
            </w:pPr>
            <w:ins w:id="6185"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55AA3F27" w14:textId="77777777" w:rsidR="005F03AC" w:rsidRPr="00B828D1" w:rsidRDefault="005F03AC" w:rsidP="00FF0CB1">
            <w:pPr>
              <w:rPr>
                <w:ins w:id="6186" w:author="Shiv Mangal Rahi" w:date="2020-01-02T14:56:00Z"/>
                <w:rFonts w:ascii="Calibri" w:eastAsia="Times New Roman" w:hAnsi="Calibri" w:cs="Calibri"/>
                <w:color w:val="000000"/>
                <w:sz w:val="20"/>
                <w:szCs w:val="20"/>
                <w:lang w:val="en-US"/>
              </w:rPr>
            </w:pPr>
            <w:ins w:id="6187"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7F458C89" w14:textId="77777777" w:rsidR="005F03AC" w:rsidRPr="00B828D1" w:rsidRDefault="005F03AC" w:rsidP="00FF0CB1">
            <w:pPr>
              <w:rPr>
                <w:ins w:id="6188" w:author="Shiv Mangal Rahi" w:date="2020-01-02T14:56:00Z"/>
                <w:rFonts w:ascii="Calibri" w:eastAsia="Times New Roman" w:hAnsi="Calibri" w:cs="Calibri"/>
                <w:color w:val="000000"/>
                <w:sz w:val="20"/>
                <w:szCs w:val="20"/>
                <w:lang w:val="en-US"/>
              </w:rPr>
            </w:pPr>
            <w:ins w:id="6189" w:author="Shiv Mangal Rahi" w:date="2020-01-02T14:56:00Z">
              <w:r w:rsidRPr="00B828D1">
                <w:rPr>
                  <w:rFonts w:ascii="Calibri" w:eastAsia="Times New Roman" w:hAnsi="Calibri" w:cs="Calibri"/>
                  <w:color w:val="000000"/>
                  <w:sz w:val="20"/>
                  <w:szCs w:val="20"/>
                  <w:lang w:val="en-US"/>
                </w:rPr>
                <w:t>TRUE</w:t>
              </w:r>
            </w:ins>
          </w:p>
        </w:tc>
        <w:tc>
          <w:tcPr>
            <w:tcW w:w="561" w:type="pct"/>
            <w:tcBorders>
              <w:top w:val="nil"/>
              <w:left w:val="nil"/>
              <w:bottom w:val="single" w:sz="4" w:space="0" w:color="auto"/>
              <w:right w:val="single" w:sz="4" w:space="0" w:color="auto"/>
            </w:tcBorders>
            <w:shd w:val="clear" w:color="auto" w:fill="auto"/>
            <w:vAlign w:val="center"/>
            <w:hideMark/>
          </w:tcPr>
          <w:p w14:paraId="2A2D6E04" w14:textId="77777777" w:rsidR="005F03AC" w:rsidRPr="00B828D1" w:rsidRDefault="005F03AC" w:rsidP="00FF0CB1">
            <w:pPr>
              <w:rPr>
                <w:ins w:id="6190" w:author="Shiv Mangal Rahi" w:date="2020-01-02T14:56:00Z"/>
                <w:rFonts w:ascii="Calibri" w:eastAsia="Times New Roman" w:hAnsi="Calibri" w:cs="Calibri"/>
                <w:color w:val="000000"/>
                <w:sz w:val="20"/>
                <w:szCs w:val="20"/>
                <w:lang w:val="en-US"/>
              </w:rPr>
            </w:pPr>
            <w:ins w:id="6191" w:author="Shiv Mangal Rahi" w:date="2020-01-02T14:56:00Z">
              <w:r w:rsidRPr="00B828D1">
                <w:rPr>
                  <w:rFonts w:ascii="Calibri" w:eastAsia="Times New Roman" w:hAnsi="Calibri" w:cs="Calibri"/>
                  <w:color w:val="000000"/>
                  <w:sz w:val="20"/>
                  <w:szCs w:val="20"/>
                  <w:lang w:val="en-US"/>
                </w:rPr>
                <w:t>FALSE</w:t>
              </w:r>
            </w:ins>
          </w:p>
        </w:tc>
        <w:tc>
          <w:tcPr>
            <w:tcW w:w="657" w:type="pct"/>
            <w:tcBorders>
              <w:top w:val="nil"/>
              <w:left w:val="nil"/>
              <w:bottom w:val="single" w:sz="4" w:space="0" w:color="auto"/>
              <w:right w:val="single" w:sz="4" w:space="0" w:color="auto"/>
            </w:tcBorders>
            <w:shd w:val="clear" w:color="auto" w:fill="auto"/>
            <w:vAlign w:val="center"/>
            <w:hideMark/>
          </w:tcPr>
          <w:p w14:paraId="2BE247E0" w14:textId="77777777" w:rsidR="005F03AC" w:rsidRPr="00B828D1" w:rsidRDefault="005F03AC" w:rsidP="00FF0CB1">
            <w:pPr>
              <w:rPr>
                <w:ins w:id="6192" w:author="Shiv Mangal Rahi" w:date="2020-01-02T14:56:00Z"/>
                <w:rFonts w:ascii="Calibri" w:eastAsia="Times New Roman" w:hAnsi="Calibri" w:cs="Calibri"/>
                <w:color w:val="000000"/>
                <w:sz w:val="20"/>
                <w:szCs w:val="20"/>
                <w:lang w:val="en-US"/>
              </w:rPr>
            </w:pPr>
            <w:ins w:id="6193"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22EC2D99" w14:textId="77777777" w:rsidR="005F03AC" w:rsidRPr="00B828D1" w:rsidRDefault="005F03AC" w:rsidP="00FF0CB1">
            <w:pPr>
              <w:rPr>
                <w:ins w:id="6194" w:author="Shiv Mangal Rahi" w:date="2020-01-02T14:56:00Z"/>
                <w:rFonts w:ascii="Calibri" w:eastAsia="Times New Roman" w:hAnsi="Calibri" w:cs="Calibri"/>
                <w:color w:val="000000"/>
                <w:sz w:val="20"/>
                <w:szCs w:val="20"/>
                <w:lang w:val="en-US"/>
              </w:rPr>
            </w:pPr>
            <w:ins w:id="6195" w:author="Shiv Mangal Rahi" w:date="2020-01-02T14:56:00Z">
              <w:r w:rsidRPr="00B828D1">
                <w:rPr>
                  <w:rFonts w:ascii="Calibri" w:eastAsia="Times New Roman" w:hAnsi="Calibri" w:cs="Calibri"/>
                  <w:color w:val="000000"/>
                  <w:sz w:val="20"/>
                  <w:szCs w:val="20"/>
                  <w:lang w:val="en-US"/>
                </w:rPr>
                <w:t>TRUE</w:t>
              </w:r>
            </w:ins>
          </w:p>
        </w:tc>
      </w:tr>
      <w:tr w:rsidR="005F03AC" w:rsidRPr="00B828D1" w14:paraId="532B6118" w14:textId="77777777" w:rsidTr="00FF0CB1">
        <w:trPr>
          <w:trHeight w:val="20"/>
          <w:ins w:id="6196"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21B927A2" w14:textId="77777777" w:rsidR="005F03AC" w:rsidRPr="00B828D1" w:rsidRDefault="005F03AC" w:rsidP="00FF0CB1">
            <w:pPr>
              <w:rPr>
                <w:ins w:id="6197" w:author="Shiv Mangal Rahi" w:date="2020-01-02T14:56:00Z"/>
                <w:rFonts w:ascii="Calibri" w:eastAsia="Times New Roman" w:hAnsi="Calibri" w:cs="Calibri"/>
                <w:color w:val="000000"/>
                <w:sz w:val="20"/>
                <w:szCs w:val="20"/>
                <w:lang w:val="en-US"/>
              </w:rPr>
            </w:pPr>
            <w:ins w:id="6198" w:author="Shiv Mangal Rahi" w:date="2020-01-02T14:56:00Z">
              <w:r w:rsidRPr="00B828D1">
                <w:rPr>
                  <w:rFonts w:ascii="Calibri" w:eastAsia="Times New Roman" w:hAnsi="Calibri" w:cs="Calibri"/>
                  <w:color w:val="000000"/>
                  <w:sz w:val="20"/>
                  <w:szCs w:val="20"/>
                  <w:lang w:val="en-US"/>
                </w:rPr>
                <w:t>Is Listable</w:t>
              </w:r>
            </w:ins>
          </w:p>
        </w:tc>
        <w:tc>
          <w:tcPr>
            <w:tcW w:w="609" w:type="pct"/>
            <w:tcBorders>
              <w:top w:val="nil"/>
              <w:left w:val="nil"/>
              <w:bottom w:val="single" w:sz="4" w:space="0" w:color="auto"/>
              <w:right w:val="single" w:sz="4" w:space="0" w:color="auto"/>
            </w:tcBorders>
            <w:shd w:val="clear" w:color="auto" w:fill="auto"/>
            <w:vAlign w:val="center"/>
            <w:hideMark/>
          </w:tcPr>
          <w:p w14:paraId="57323B5B" w14:textId="77777777" w:rsidR="005F03AC" w:rsidRPr="00B828D1" w:rsidRDefault="005F03AC" w:rsidP="00FF0CB1">
            <w:pPr>
              <w:rPr>
                <w:ins w:id="6199" w:author="Shiv Mangal Rahi" w:date="2020-01-02T14:56:00Z"/>
                <w:rFonts w:ascii="Calibri" w:eastAsia="Times New Roman" w:hAnsi="Calibri" w:cs="Calibri"/>
                <w:color w:val="000000"/>
                <w:sz w:val="20"/>
                <w:szCs w:val="20"/>
                <w:lang w:val="en-US"/>
              </w:rPr>
            </w:pPr>
            <w:ins w:id="6200"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3D1BF32B" w14:textId="77777777" w:rsidR="005F03AC" w:rsidRPr="00B828D1" w:rsidRDefault="005F03AC" w:rsidP="00FF0CB1">
            <w:pPr>
              <w:rPr>
                <w:ins w:id="6201" w:author="Shiv Mangal Rahi" w:date="2020-01-02T14:56:00Z"/>
                <w:rFonts w:ascii="Calibri" w:eastAsia="Times New Roman" w:hAnsi="Calibri" w:cs="Calibri"/>
                <w:color w:val="000000"/>
                <w:sz w:val="20"/>
                <w:szCs w:val="20"/>
                <w:lang w:val="en-US"/>
              </w:rPr>
            </w:pPr>
            <w:ins w:id="6202"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744C7BAE" w14:textId="77777777" w:rsidR="005F03AC" w:rsidRPr="00B828D1" w:rsidRDefault="005F03AC" w:rsidP="00FF0CB1">
            <w:pPr>
              <w:rPr>
                <w:ins w:id="6203" w:author="Shiv Mangal Rahi" w:date="2020-01-02T14:56:00Z"/>
                <w:rFonts w:ascii="Calibri" w:eastAsia="Times New Roman" w:hAnsi="Calibri" w:cs="Calibri"/>
                <w:color w:val="000000"/>
                <w:sz w:val="20"/>
                <w:szCs w:val="20"/>
                <w:lang w:val="en-US"/>
              </w:rPr>
            </w:pPr>
            <w:ins w:id="6204"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3531B1DB" w14:textId="77777777" w:rsidR="005F03AC" w:rsidRPr="00B828D1" w:rsidRDefault="005F03AC" w:rsidP="00FF0CB1">
            <w:pPr>
              <w:rPr>
                <w:ins w:id="6205" w:author="Shiv Mangal Rahi" w:date="2020-01-02T14:56:00Z"/>
                <w:rFonts w:ascii="Calibri" w:eastAsia="Times New Roman" w:hAnsi="Calibri" w:cs="Calibri"/>
                <w:color w:val="000000"/>
                <w:sz w:val="20"/>
                <w:szCs w:val="20"/>
                <w:lang w:val="en-US"/>
              </w:rPr>
            </w:pPr>
            <w:ins w:id="6206" w:author="Shiv Mangal Rahi" w:date="2020-01-02T14:56:00Z">
              <w:r w:rsidRPr="00B828D1">
                <w:rPr>
                  <w:rFonts w:ascii="Calibri" w:eastAsia="Times New Roman" w:hAnsi="Calibri" w:cs="Calibri"/>
                  <w:color w:val="000000"/>
                  <w:sz w:val="20"/>
                  <w:szCs w:val="20"/>
                  <w:lang w:val="en-US"/>
                </w:rPr>
                <w:t>FALSE</w:t>
              </w:r>
            </w:ins>
          </w:p>
        </w:tc>
        <w:tc>
          <w:tcPr>
            <w:tcW w:w="561" w:type="pct"/>
            <w:tcBorders>
              <w:top w:val="nil"/>
              <w:left w:val="nil"/>
              <w:bottom w:val="single" w:sz="4" w:space="0" w:color="auto"/>
              <w:right w:val="single" w:sz="4" w:space="0" w:color="auto"/>
            </w:tcBorders>
            <w:shd w:val="clear" w:color="auto" w:fill="auto"/>
            <w:vAlign w:val="center"/>
            <w:hideMark/>
          </w:tcPr>
          <w:p w14:paraId="4E80EAE9" w14:textId="77777777" w:rsidR="005F03AC" w:rsidRPr="00B828D1" w:rsidRDefault="005F03AC" w:rsidP="00FF0CB1">
            <w:pPr>
              <w:rPr>
                <w:ins w:id="6207" w:author="Shiv Mangal Rahi" w:date="2020-01-02T14:56:00Z"/>
                <w:rFonts w:ascii="Calibri" w:eastAsia="Times New Roman" w:hAnsi="Calibri" w:cs="Calibri"/>
                <w:color w:val="000000"/>
                <w:sz w:val="20"/>
                <w:szCs w:val="20"/>
                <w:lang w:val="en-US"/>
              </w:rPr>
            </w:pPr>
            <w:ins w:id="6208" w:author="Shiv Mangal Rahi" w:date="2020-01-02T14:56:00Z">
              <w:r w:rsidRPr="00B828D1">
                <w:rPr>
                  <w:rFonts w:ascii="Calibri" w:eastAsia="Times New Roman" w:hAnsi="Calibri" w:cs="Calibri"/>
                  <w:color w:val="000000"/>
                  <w:sz w:val="20"/>
                  <w:szCs w:val="20"/>
                  <w:lang w:val="en-US"/>
                </w:rPr>
                <w:t>FALSE</w:t>
              </w:r>
            </w:ins>
          </w:p>
        </w:tc>
        <w:tc>
          <w:tcPr>
            <w:tcW w:w="657" w:type="pct"/>
            <w:tcBorders>
              <w:top w:val="nil"/>
              <w:left w:val="nil"/>
              <w:bottom w:val="single" w:sz="4" w:space="0" w:color="auto"/>
              <w:right w:val="single" w:sz="4" w:space="0" w:color="auto"/>
            </w:tcBorders>
            <w:shd w:val="clear" w:color="auto" w:fill="auto"/>
            <w:vAlign w:val="center"/>
            <w:hideMark/>
          </w:tcPr>
          <w:p w14:paraId="42C0CA01" w14:textId="77777777" w:rsidR="005F03AC" w:rsidRPr="00B828D1" w:rsidRDefault="005F03AC" w:rsidP="00FF0CB1">
            <w:pPr>
              <w:rPr>
                <w:ins w:id="6209" w:author="Shiv Mangal Rahi" w:date="2020-01-02T14:56:00Z"/>
                <w:rFonts w:ascii="Calibri" w:eastAsia="Times New Roman" w:hAnsi="Calibri" w:cs="Calibri"/>
                <w:color w:val="000000"/>
                <w:sz w:val="20"/>
                <w:szCs w:val="20"/>
                <w:lang w:val="en-US"/>
              </w:rPr>
            </w:pPr>
            <w:ins w:id="6210"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79126EA3" w14:textId="77777777" w:rsidR="005F03AC" w:rsidRPr="00B828D1" w:rsidRDefault="005F03AC" w:rsidP="00FF0CB1">
            <w:pPr>
              <w:rPr>
                <w:ins w:id="6211" w:author="Shiv Mangal Rahi" w:date="2020-01-02T14:56:00Z"/>
                <w:rFonts w:ascii="Calibri" w:eastAsia="Times New Roman" w:hAnsi="Calibri" w:cs="Calibri"/>
                <w:color w:val="000000"/>
                <w:sz w:val="20"/>
                <w:szCs w:val="20"/>
                <w:lang w:val="en-US"/>
              </w:rPr>
            </w:pPr>
            <w:ins w:id="6212" w:author="Shiv Mangal Rahi" w:date="2020-01-02T14:56:00Z">
              <w:r w:rsidRPr="00B828D1">
                <w:rPr>
                  <w:rFonts w:ascii="Calibri" w:eastAsia="Times New Roman" w:hAnsi="Calibri" w:cs="Calibri"/>
                  <w:color w:val="000000"/>
                  <w:sz w:val="20"/>
                  <w:szCs w:val="20"/>
                  <w:lang w:val="en-US"/>
                </w:rPr>
                <w:t>TRUE</w:t>
              </w:r>
            </w:ins>
          </w:p>
        </w:tc>
      </w:tr>
      <w:tr w:rsidR="005F03AC" w:rsidRPr="00B828D1" w14:paraId="5E90A52F" w14:textId="77777777" w:rsidTr="00FF0CB1">
        <w:trPr>
          <w:trHeight w:val="20"/>
          <w:ins w:id="6213"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4238B58D" w14:textId="77777777" w:rsidR="005F03AC" w:rsidRPr="00B828D1" w:rsidRDefault="005F03AC" w:rsidP="00FF0CB1">
            <w:pPr>
              <w:rPr>
                <w:ins w:id="6214" w:author="Shiv Mangal Rahi" w:date="2020-01-02T14:56:00Z"/>
                <w:rFonts w:ascii="Calibri" w:eastAsia="Times New Roman" w:hAnsi="Calibri" w:cs="Calibri"/>
                <w:color w:val="000000"/>
                <w:sz w:val="20"/>
                <w:szCs w:val="20"/>
                <w:lang w:val="en-US"/>
              </w:rPr>
            </w:pPr>
            <w:ins w:id="6215" w:author="Shiv Mangal Rahi" w:date="2020-01-02T14:56:00Z">
              <w:r w:rsidRPr="00B828D1">
                <w:rPr>
                  <w:rFonts w:ascii="Calibri" w:eastAsia="Times New Roman" w:hAnsi="Calibri" w:cs="Calibri"/>
                  <w:color w:val="000000"/>
                  <w:sz w:val="20"/>
                  <w:szCs w:val="20"/>
                  <w:lang w:val="en-US"/>
                </w:rPr>
                <w:t>Is Required</w:t>
              </w:r>
            </w:ins>
          </w:p>
        </w:tc>
        <w:tc>
          <w:tcPr>
            <w:tcW w:w="609" w:type="pct"/>
            <w:tcBorders>
              <w:top w:val="nil"/>
              <w:left w:val="nil"/>
              <w:bottom w:val="single" w:sz="4" w:space="0" w:color="auto"/>
              <w:right w:val="single" w:sz="4" w:space="0" w:color="auto"/>
            </w:tcBorders>
            <w:shd w:val="clear" w:color="auto" w:fill="auto"/>
            <w:vAlign w:val="center"/>
            <w:hideMark/>
          </w:tcPr>
          <w:p w14:paraId="1499C847" w14:textId="77777777" w:rsidR="005F03AC" w:rsidRPr="00B828D1" w:rsidRDefault="005F03AC" w:rsidP="00FF0CB1">
            <w:pPr>
              <w:rPr>
                <w:ins w:id="6216" w:author="Shiv Mangal Rahi" w:date="2020-01-02T14:56:00Z"/>
                <w:rFonts w:ascii="Calibri" w:eastAsia="Times New Roman" w:hAnsi="Calibri" w:cs="Calibri"/>
                <w:color w:val="000000"/>
                <w:sz w:val="20"/>
                <w:szCs w:val="20"/>
                <w:lang w:val="en-US"/>
              </w:rPr>
            </w:pPr>
            <w:ins w:id="6217"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6AA50E67" w14:textId="77777777" w:rsidR="005F03AC" w:rsidRPr="00B828D1" w:rsidRDefault="005F03AC" w:rsidP="00FF0CB1">
            <w:pPr>
              <w:rPr>
                <w:ins w:id="6218" w:author="Shiv Mangal Rahi" w:date="2020-01-02T14:56:00Z"/>
                <w:rFonts w:ascii="Calibri" w:eastAsia="Times New Roman" w:hAnsi="Calibri" w:cs="Calibri"/>
                <w:color w:val="000000"/>
                <w:sz w:val="20"/>
                <w:szCs w:val="20"/>
                <w:lang w:val="en-US"/>
              </w:rPr>
            </w:pPr>
            <w:ins w:id="6219" w:author="Shiv Mangal Rahi" w:date="2020-01-02T14:56:00Z">
              <w:r>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5926719D" w14:textId="77777777" w:rsidR="005F03AC" w:rsidRPr="00B828D1" w:rsidRDefault="005F03AC" w:rsidP="00FF0CB1">
            <w:pPr>
              <w:rPr>
                <w:ins w:id="6220" w:author="Shiv Mangal Rahi" w:date="2020-01-02T14:56:00Z"/>
                <w:rFonts w:ascii="Calibri" w:eastAsia="Times New Roman" w:hAnsi="Calibri" w:cs="Calibri"/>
                <w:color w:val="000000"/>
                <w:sz w:val="20"/>
                <w:szCs w:val="20"/>
                <w:lang w:val="en-US"/>
              </w:rPr>
            </w:pPr>
            <w:ins w:id="6221" w:author="Shiv Mangal Rahi" w:date="2020-01-02T14:56:00Z">
              <w:r>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32E178F7" w14:textId="77777777" w:rsidR="005F03AC" w:rsidRPr="00B828D1" w:rsidRDefault="005F03AC" w:rsidP="00FF0CB1">
            <w:pPr>
              <w:rPr>
                <w:ins w:id="6222" w:author="Shiv Mangal Rahi" w:date="2020-01-02T14:56:00Z"/>
                <w:rFonts w:ascii="Calibri" w:eastAsia="Times New Roman" w:hAnsi="Calibri" w:cs="Calibri"/>
                <w:color w:val="000000"/>
                <w:sz w:val="20"/>
                <w:szCs w:val="20"/>
                <w:lang w:val="en-US"/>
              </w:rPr>
            </w:pPr>
            <w:ins w:id="6223" w:author="Shiv Mangal Rahi" w:date="2020-01-02T14:56:00Z">
              <w:r w:rsidRPr="00B828D1">
                <w:rPr>
                  <w:rFonts w:ascii="Calibri" w:eastAsia="Times New Roman" w:hAnsi="Calibri" w:cs="Calibri"/>
                  <w:color w:val="000000"/>
                  <w:sz w:val="20"/>
                  <w:szCs w:val="20"/>
                  <w:lang w:val="en-US"/>
                </w:rPr>
                <w:t>TRUE</w:t>
              </w:r>
            </w:ins>
          </w:p>
        </w:tc>
        <w:tc>
          <w:tcPr>
            <w:tcW w:w="561" w:type="pct"/>
            <w:tcBorders>
              <w:top w:val="nil"/>
              <w:left w:val="nil"/>
              <w:bottom w:val="single" w:sz="4" w:space="0" w:color="auto"/>
              <w:right w:val="single" w:sz="4" w:space="0" w:color="auto"/>
            </w:tcBorders>
            <w:shd w:val="clear" w:color="auto" w:fill="auto"/>
            <w:vAlign w:val="center"/>
            <w:hideMark/>
          </w:tcPr>
          <w:p w14:paraId="0EEA68E9" w14:textId="77777777" w:rsidR="005F03AC" w:rsidRPr="00B828D1" w:rsidRDefault="005F03AC" w:rsidP="00FF0CB1">
            <w:pPr>
              <w:rPr>
                <w:ins w:id="6224" w:author="Shiv Mangal Rahi" w:date="2020-01-02T14:56:00Z"/>
                <w:rFonts w:ascii="Calibri" w:eastAsia="Times New Roman" w:hAnsi="Calibri" w:cs="Calibri"/>
                <w:color w:val="000000"/>
                <w:sz w:val="20"/>
                <w:szCs w:val="20"/>
                <w:lang w:val="en-US"/>
              </w:rPr>
            </w:pPr>
            <w:ins w:id="6225" w:author="Shiv Mangal Rahi" w:date="2020-01-02T14:56:00Z">
              <w:r w:rsidRPr="00B828D1">
                <w:rPr>
                  <w:rFonts w:ascii="Calibri" w:eastAsia="Times New Roman" w:hAnsi="Calibri" w:cs="Calibri"/>
                  <w:color w:val="000000"/>
                  <w:sz w:val="20"/>
                  <w:szCs w:val="20"/>
                  <w:lang w:val="en-US"/>
                </w:rPr>
                <w:t>FALSE</w:t>
              </w:r>
            </w:ins>
          </w:p>
        </w:tc>
        <w:tc>
          <w:tcPr>
            <w:tcW w:w="657" w:type="pct"/>
            <w:tcBorders>
              <w:top w:val="nil"/>
              <w:left w:val="nil"/>
              <w:bottom w:val="single" w:sz="4" w:space="0" w:color="auto"/>
              <w:right w:val="single" w:sz="4" w:space="0" w:color="auto"/>
            </w:tcBorders>
            <w:shd w:val="clear" w:color="auto" w:fill="auto"/>
            <w:vAlign w:val="center"/>
            <w:hideMark/>
          </w:tcPr>
          <w:p w14:paraId="51C76991" w14:textId="77777777" w:rsidR="005F03AC" w:rsidRPr="00B828D1" w:rsidRDefault="005F03AC" w:rsidP="00FF0CB1">
            <w:pPr>
              <w:rPr>
                <w:ins w:id="6226" w:author="Shiv Mangal Rahi" w:date="2020-01-02T14:56:00Z"/>
                <w:rFonts w:ascii="Calibri" w:eastAsia="Times New Roman" w:hAnsi="Calibri" w:cs="Calibri"/>
                <w:color w:val="000000"/>
                <w:sz w:val="20"/>
                <w:szCs w:val="20"/>
                <w:lang w:val="en-US"/>
              </w:rPr>
            </w:pPr>
            <w:ins w:id="6227"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6A29BEFB" w14:textId="77777777" w:rsidR="005F03AC" w:rsidRPr="00B828D1" w:rsidRDefault="005F03AC" w:rsidP="00FF0CB1">
            <w:pPr>
              <w:rPr>
                <w:ins w:id="6228" w:author="Shiv Mangal Rahi" w:date="2020-01-02T14:56:00Z"/>
                <w:rFonts w:ascii="Calibri" w:eastAsia="Times New Roman" w:hAnsi="Calibri" w:cs="Calibri"/>
                <w:color w:val="000000"/>
                <w:sz w:val="20"/>
                <w:szCs w:val="20"/>
                <w:lang w:val="en-US"/>
              </w:rPr>
            </w:pPr>
            <w:ins w:id="6229" w:author="Shiv Mangal Rahi" w:date="2020-01-02T14:56:00Z">
              <w:r>
                <w:rPr>
                  <w:rFonts w:ascii="Calibri" w:eastAsia="Times New Roman" w:hAnsi="Calibri" w:cs="Calibri"/>
                  <w:color w:val="000000"/>
                  <w:sz w:val="20"/>
                  <w:szCs w:val="20"/>
                  <w:lang w:val="en-US"/>
                </w:rPr>
                <w:t>FALSE</w:t>
              </w:r>
            </w:ins>
          </w:p>
        </w:tc>
      </w:tr>
      <w:tr w:rsidR="005F03AC" w:rsidRPr="00B828D1" w14:paraId="2DF1CF95" w14:textId="77777777" w:rsidTr="00FF0CB1">
        <w:trPr>
          <w:trHeight w:val="20"/>
          <w:ins w:id="6230"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6E1DDB88" w14:textId="77777777" w:rsidR="005F03AC" w:rsidRPr="00B828D1" w:rsidRDefault="005F03AC" w:rsidP="00FF0CB1">
            <w:pPr>
              <w:rPr>
                <w:ins w:id="6231" w:author="Shiv Mangal Rahi" w:date="2020-01-02T14:56:00Z"/>
                <w:rFonts w:ascii="Calibri" w:eastAsia="Times New Roman" w:hAnsi="Calibri" w:cs="Calibri"/>
                <w:color w:val="000000"/>
                <w:sz w:val="20"/>
                <w:szCs w:val="20"/>
                <w:lang w:val="en-US"/>
              </w:rPr>
            </w:pPr>
            <w:ins w:id="6232" w:author="Shiv Mangal Rahi" w:date="2020-01-02T14:56:00Z">
              <w:r w:rsidRPr="00B828D1">
                <w:rPr>
                  <w:rFonts w:ascii="Calibri" w:eastAsia="Times New Roman" w:hAnsi="Calibri" w:cs="Calibri"/>
                  <w:color w:val="000000"/>
                  <w:sz w:val="20"/>
                  <w:szCs w:val="20"/>
                  <w:lang w:val="en-US"/>
                </w:rPr>
                <w:t>Part of Key</w:t>
              </w:r>
            </w:ins>
          </w:p>
        </w:tc>
        <w:tc>
          <w:tcPr>
            <w:tcW w:w="609" w:type="pct"/>
            <w:tcBorders>
              <w:top w:val="nil"/>
              <w:left w:val="nil"/>
              <w:bottom w:val="single" w:sz="4" w:space="0" w:color="auto"/>
              <w:right w:val="single" w:sz="4" w:space="0" w:color="auto"/>
            </w:tcBorders>
            <w:shd w:val="clear" w:color="auto" w:fill="auto"/>
            <w:vAlign w:val="center"/>
            <w:hideMark/>
          </w:tcPr>
          <w:p w14:paraId="0A7BD9FC" w14:textId="77777777" w:rsidR="005F03AC" w:rsidRPr="00B828D1" w:rsidRDefault="005F03AC" w:rsidP="00FF0CB1">
            <w:pPr>
              <w:rPr>
                <w:ins w:id="6233" w:author="Shiv Mangal Rahi" w:date="2020-01-02T14:56:00Z"/>
                <w:rFonts w:ascii="Calibri" w:eastAsia="Times New Roman" w:hAnsi="Calibri" w:cs="Calibri"/>
                <w:color w:val="000000"/>
                <w:sz w:val="20"/>
                <w:szCs w:val="20"/>
                <w:lang w:val="en-US"/>
              </w:rPr>
            </w:pPr>
            <w:ins w:id="6234"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4C66497A" w14:textId="77777777" w:rsidR="005F03AC" w:rsidRPr="00B828D1" w:rsidRDefault="005F03AC" w:rsidP="00FF0CB1">
            <w:pPr>
              <w:rPr>
                <w:ins w:id="6235" w:author="Shiv Mangal Rahi" w:date="2020-01-02T14:56:00Z"/>
                <w:rFonts w:ascii="Calibri" w:eastAsia="Times New Roman" w:hAnsi="Calibri" w:cs="Calibri"/>
                <w:color w:val="000000"/>
                <w:sz w:val="20"/>
                <w:szCs w:val="20"/>
                <w:lang w:val="en-US"/>
              </w:rPr>
            </w:pPr>
            <w:ins w:id="6236"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0B1D9841" w14:textId="77777777" w:rsidR="005F03AC" w:rsidRPr="00B828D1" w:rsidRDefault="005F03AC" w:rsidP="00FF0CB1">
            <w:pPr>
              <w:rPr>
                <w:ins w:id="6237" w:author="Shiv Mangal Rahi" w:date="2020-01-02T14:56:00Z"/>
                <w:rFonts w:ascii="Calibri" w:eastAsia="Times New Roman" w:hAnsi="Calibri" w:cs="Calibri"/>
                <w:color w:val="000000"/>
                <w:sz w:val="20"/>
                <w:szCs w:val="20"/>
                <w:lang w:val="en-US"/>
              </w:rPr>
            </w:pPr>
            <w:ins w:id="6238"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09669B4E" w14:textId="77777777" w:rsidR="005F03AC" w:rsidRPr="00B828D1" w:rsidRDefault="005F03AC" w:rsidP="00FF0CB1">
            <w:pPr>
              <w:rPr>
                <w:ins w:id="6239" w:author="Shiv Mangal Rahi" w:date="2020-01-02T14:56:00Z"/>
                <w:rFonts w:ascii="Calibri" w:eastAsia="Times New Roman" w:hAnsi="Calibri" w:cs="Calibri"/>
                <w:color w:val="000000"/>
                <w:sz w:val="20"/>
                <w:szCs w:val="20"/>
                <w:lang w:val="en-US"/>
              </w:rPr>
            </w:pPr>
            <w:ins w:id="6240" w:author="Shiv Mangal Rahi" w:date="2020-01-02T14:56:00Z">
              <w:r w:rsidRPr="00B828D1">
                <w:rPr>
                  <w:rFonts w:ascii="Calibri" w:eastAsia="Times New Roman" w:hAnsi="Calibri" w:cs="Calibri"/>
                  <w:color w:val="000000"/>
                  <w:sz w:val="20"/>
                  <w:szCs w:val="20"/>
                  <w:lang w:val="en-US"/>
                </w:rPr>
                <w:t>FALSE</w:t>
              </w:r>
            </w:ins>
          </w:p>
        </w:tc>
        <w:tc>
          <w:tcPr>
            <w:tcW w:w="561" w:type="pct"/>
            <w:tcBorders>
              <w:top w:val="nil"/>
              <w:left w:val="nil"/>
              <w:bottom w:val="single" w:sz="4" w:space="0" w:color="auto"/>
              <w:right w:val="single" w:sz="4" w:space="0" w:color="auto"/>
            </w:tcBorders>
            <w:shd w:val="clear" w:color="auto" w:fill="auto"/>
            <w:vAlign w:val="center"/>
            <w:hideMark/>
          </w:tcPr>
          <w:p w14:paraId="4060C0D3" w14:textId="77777777" w:rsidR="005F03AC" w:rsidRPr="00B828D1" w:rsidRDefault="005F03AC" w:rsidP="00FF0CB1">
            <w:pPr>
              <w:rPr>
                <w:ins w:id="6241" w:author="Shiv Mangal Rahi" w:date="2020-01-02T14:56:00Z"/>
                <w:rFonts w:ascii="Calibri" w:eastAsia="Times New Roman" w:hAnsi="Calibri" w:cs="Calibri"/>
                <w:color w:val="000000"/>
                <w:sz w:val="20"/>
                <w:szCs w:val="20"/>
                <w:lang w:val="en-US"/>
              </w:rPr>
            </w:pPr>
            <w:ins w:id="6242" w:author="Shiv Mangal Rahi" w:date="2020-01-02T14:56:00Z">
              <w:r w:rsidRPr="00B828D1">
                <w:rPr>
                  <w:rFonts w:ascii="Calibri" w:eastAsia="Times New Roman" w:hAnsi="Calibri" w:cs="Calibri"/>
                  <w:color w:val="000000"/>
                  <w:sz w:val="20"/>
                  <w:szCs w:val="20"/>
                  <w:lang w:val="en-US"/>
                </w:rPr>
                <w:t>FALSE</w:t>
              </w:r>
            </w:ins>
          </w:p>
        </w:tc>
        <w:tc>
          <w:tcPr>
            <w:tcW w:w="657" w:type="pct"/>
            <w:tcBorders>
              <w:top w:val="nil"/>
              <w:left w:val="nil"/>
              <w:bottom w:val="single" w:sz="4" w:space="0" w:color="auto"/>
              <w:right w:val="single" w:sz="4" w:space="0" w:color="auto"/>
            </w:tcBorders>
            <w:shd w:val="clear" w:color="auto" w:fill="auto"/>
            <w:vAlign w:val="center"/>
            <w:hideMark/>
          </w:tcPr>
          <w:p w14:paraId="5AD22F0D" w14:textId="77777777" w:rsidR="005F03AC" w:rsidRPr="00B828D1" w:rsidRDefault="005F03AC" w:rsidP="00FF0CB1">
            <w:pPr>
              <w:rPr>
                <w:ins w:id="6243" w:author="Shiv Mangal Rahi" w:date="2020-01-02T14:56:00Z"/>
                <w:rFonts w:ascii="Calibri" w:eastAsia="Times New Roman" w:hAnsi="Calibri" w:cs="Calibri"/>
                <w:color w:val="000000"/>
                <w:sz w:val="20"/>
                <w:szCs w:val="20"/>
                <w:lang w:val="en-US"/>
              </w:rPr>
            </w:pPr>
            <w:ins w:id="6244" w:author="Shiv Mangal Rahi" w:date="2020-01-02T14:56:00Z">
              <w:r w:rsidRPr="00B828D1">
                <w:rPr>
                  <w:rFonts w:ascii="Calibri" w:eastAsia="Times New Roman" w:hAnsi="Calibri" w:cs="Calibri"/>
                  <w:color w:val="000000"/>
                  <w:sz w:val="20"/>
                  <w:szCs w:val="20"/>
                  <w:lang w:val="en-US"/>
                </w:rPr>
                <w:t>TRUE</w:t>
              </w:r>
            </w:ins>
          </w:p>
        </w:tc>
        <w:tc>
          <w:tcPr>
            <w:tcW w:w="609" w:type="pct"/>
            <w:tcBorders>
              <w:top w:val="nil"/>
              <w:left w:val="nil"/>
              <w:bottom w:val="single" w:sz="4" w:space="0" w:color="auto"/>
              <w:right w:val="single" w:sz="4" w:space="0" w:color="auto"/>
            </w:tcBorders>
            <w:shd w:val="clear" w:color="auto" w:fill="auto"/>
            <w:vAlign w:val="center"/>
            <w:hideMark/>
          </w:tcPr>
          <w:p w14:paraId="4C63DBBD" w14:textId="77777777" w:rsidR="005F03AC" w:rsidRPr="00B828D1" w:rsidRDefault="005F03AC" w:rsidP="00FF0CB1">
            <w:pPr>
              <w:rPr>
                <w:ins w:id="6245" w:author="Shiv Mangal Rahi" w:date="2020-01-02T14:56:00Z"/>
                <w:rFonts w:ascii="Calibri" w:eastAsia="Times New Roman" w:hAnsi="Calibri" w:cs="Calibri"/>
                <w:color w:val="000000"/>
                <w:sz w:val="20"/>
                <w:szCs w:val="20"/>
                <w:lang w:val="en-US"/>
              </w:rPr>
            </w:pPr>
            <w:ins w:id="6246" w:author="Shiv Mangal Rahi" w:date="2020-01-02T14:56:00Z">
              <w:r w:rsidRPr="00B828D1">
                <w:rPr>
                  <w:rFonts w:ascii="Calibri" w:eastAsia="Times New Roman" w:hAnsi="Calibri" w:cs="Calibri"/>
                  <w:color w:val="000000"/>
                  <w:sz w:val="20"/>
                  <w:szCs w:val="20"/>
                  <w:lang w:val="en-US"/>
                </w:rPr>
                <w:t>FALSE</w:t>
              </w:r>
            </w:ins>
          </w:p>
        </w:tc>
      </w:tr>
      <w:tr w:rsidR="005F03AC" w:rsidRPr="00B828D1" w14:paraId="5D14F196" w14:textId="77777777" w:rsidTr="00FF0CB1">
        <w:trPr>
          <w:trHeight w:val="20"/>
          <w:ins w:id="6247"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30B54C84" w14:textId="77777777" w:rsidR="005F03AC" w:rsidRPr="00B828D1" w:rsidRDefault="005F03AC" w:rsidP="00FF0CB1">
            <w:pPr>
              <w:rPr>
                <w:ins w:id="6248" w:author="Shiv Mangal Rahi" w:date="2020-01-02T14:56:00Z"/>
                <w:rFonts w:ascii="Calibri" w:eastAsia="Times New Roman" w:hAnsi="Calibri" w:cs="Calibri"/>
                <w:color w:val="000000"/>
                <w:sz w:val="20"/>
                <w:szCs w:val="20"/>
                <w:lang w:val="en-US"/>
              </w:rPr>
            </w:pPr>
            <w:ins w:id="6249" w:author="Shiv Mangal Rahi" w:date="2020-01-02T14:56:00Z">
              <w:r w:rsidRPr="00B828D1">
                <w:rPr>
                  <w:rFonts w:ascii="Calibri" w:eastAsia="Times New Roman" w:hAnsi="Calibri" w:cs="Calibri"/>
                  <w:color w:val="000000"/>
                  <w:sz w:val="20"/>
                  <w:szCs w:val="20"/>
                  <w:lang w:val="en-US"/>
                </w:rPr>
                <w:t>Show As Top Level Filter</w:t>
              </w:r>
            </w:ins>
          </w:p>
        </w:tc>
        <w:tc>
          <w:tcPr>
            <w:tcW w:w="609" w:type="pct"/>
            <w:tcBorders>
              <w:top w:val="nil"/>
              <w:left w:val="nil"/>
              <w:bottom w:val="single" w:sz="4" w:space="0" w:color="auto"/>
              <w:right w:val="single" w:sz="4" w:space="0" w:color="auto"/>
            </w:tcBorders>
            <w:shd w:val="clear" w:color="auto" w:fill="auto"/>
            <w:vAlign w:val="center"/>
            <w:hideMark/>
          </w:tcPr>
          <w:p w14:paraId="36451F13" w14:textId="77777777" w:rsidR="005F03AC" w:rsidRPr="00B828D1" w:rsidRDefault="005F03AC" w:rsidP="00FF0CB1">
            <w:pPr>
              <w:rPr>
                <w:ins w:id="6250" w:author="Shiv Mangal Rahi" w:date="2020-01-02T14:56:00Z"/>
                <w:rFonts w:ascii="Calibri" w:eastAsia="Times New Roman" w:hAnsi="Calibri" w:cs="Calibri"/>
                <w:color w:val="000000"/>
                <w:sz w:val="20"/>
                <w:szCs w:val="20"/>
                <w:lang w:val="en-US"/>
              </w:rPr>
            </w:pPr>
            <w:ins w:id="6251"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14C5DB72" w14:textId="77777777" w:rsidR="005F03AC" w:rsidRPr="00B828D1" w:rsidRDefault="005F03AC" w:rsidP="00FF0CB1">
            <w:pPr>
              <w:rPr>
                <w:ins w:id="6252" w:author="Shiv Mangal Rahi" w:date="2020-01-02T14:56:00Z"/>
                <w:rFonts w:ascii="Calibri" w:eastAsia="Times New Roman" w:hAnsi="Calibri" w:cs="Calibri"/>
                <w:color w:val="000000"/>
                <w:sz w:val="20"/>
                <w:szCs w:val="20"/>
                <w:lang w:val="en-US"/>
              </w:rPr>
            </w:pPr>
            <w:ins w:id="6253"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05805918" w14:textId="77777777" w:rsidR="005F03AC" w:rsidRPr="00B828D1" w:rsidRDefault="005F03AC" w:rsidP="00FF0CB1">
            <w:pPr>
              <w:rPr>
                <w:ins w:id="6254" w:author="Shiv Mangal Rahi" w:date="2020-01-02T14:56:00Z"/>
                <w:rFonts w:ascii="Calibri" w:eastAsia="Times New Roman" w:hAnsi="Calibri" w:cs="Calibri"/>
                <w:color w:val="000000"/>
                <w:sz w:val="20"/>
                <w:szCs w:val="20"/>
                <w:lang w:val="en-US"/>
              </w:rPr>
            </w:pPr>
            <w:ins w:id="6255"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7E6956F" w14:textId="77777777" w:rsidR="005F03AC" w:rsidRPr="00B828D1" w:rsidRDefault="005F03AC" w:rsidP="00FF0CB1">
            <w:pPr>
              <w:rPr>
                <w:ins w:id="6256" w:author="Shiv Mangal Rahi" w:date="2020-01-02T14:56:00Z"/>
                <w:rFonts w:ascii="Calibri" w:eastAsia="Times New Roman" w:hAnsi="Calibri" w:cs="Calibri"/>
                <w:color w:val="000000"/>
                <w:sz w:val="20"/>
                <w:szCs w:val="20"/>
                <w:lang w:val="en-US"/>
              </w:rPr>
            </w:pPr>
            <w:ins w:id="6257"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53FF8124" w14:textId="77777777" w:rsidR="005F03AC" w:rsidRPr="00B828D1" w:rsidRDefault="005F03AC" w:rsidP="00FF0CB1">
            <w:pPr>
              <w:rPr>
                <w:ins w:id="6258" w:author="Shiv Mangal Rahi" w:date="2020-01-02T14:56:00Z"/>
                <w:rFonts w:ascii="Calibri" w:eastAsia="Times New Roman" w:hAnsi="Calibri" w:cs="Calibri"/>
                <w:color w:val="000000"/>
                <w:sz w:val="20"/>
                <w:szCs w:val="20"/>
                <w:lang w:val="en-US"/>
              </w:rPr>
            </w:pPr>
            <w:ins w:id="6259"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0C0A164D" w14:textId="77777777" w:rsidR="005F03AC" w:rsidRPr="00B828D1" w:rsidRDefault="005F03AC" w:rsidP="00FF0CB1">
            <w:pPr>
              <w:rPr>
                <w:ins w:id="6260" w:author="Shiv Mangal Rahi" w:date="2020-01-02T14:56:00Z"/>
                <w:rFonts w:ascii="Calibri" w:eastAsia="Times New Roman" w:hAnsi="Calibri" w:cs="Calibri"/>
                <w:color w:val="000000"/>
                <w:sz w:val="20"/>
                <w:szCs w:val="20"/>
                <w:lang w:val="en-US"/>
              </w:rPr>
            </w:pPr>
            <w:ins w:id="6261"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7A0641BD" w14:textId="77777777" w:rsidR="005F03AC" w:rsidRPr="00B828D1" w:rsidRDefault="005F03AC" w:rsidP="00FF0CB1">
            <w:pPr>
              <w:rPr>
                <w:ins w:id="6262" w:author="Shiv Mangal Rahi" w:date="2020-01-02T14:56:00Z"/>
                <w:rFonts w:ascii="Calibri" w:eastAsia="Times New Roman" w:hAnsi="Calibri" w:cs="Calibri"/>
                <w:color w:val="000000"/>
                <w:sz w:val="20"/>
                <w:szCs w:val="20"/>
                <w:lang w:val="en-US"/>
              </w:rPr>
            </w:pPr>
            <w:ins w:id="6263" w:author="Shiv Mangal Rahi" w:date="2020-01-02T14:56:00Z">
              <w:r w:rsidRPr="00B828D1">
                <w:rPr>
                  <w:rFonts w:ascii="Calibri" w:eastAsia="Times New Roman" w:hAnsi="Calibri" w:cs="Calibri"/>
                  <w:color w:val="000000"/>
                  <w:sz w:val="20"/>
                  <w:szCs w:val="20"/>
                  <w:lang w:val="en-US"/>
                </w:rPr>
                <w:t>NA</w:t>
              </w:r>
            </w:ins>
          </w:p>
        </w:tc>
      </w:tr>
      <w:tr w:rsidR="005F03AC" w:rsidRPr="00B828D1" w14:paraId="627AD61D" w14:textId="77777777" w:rsidTr="00FF0CB1">
        <w:trPr>
          <w:trHeight w:val="20"/>
          <w:ins w:id="6264"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0784E023" w14:textId="77777777" w:rsidR="005F03AC" w:rsidRPr="00B828D1" w:rsidRDefault="005F03AC" w:rsidP="00FF0CB1">
            <w:pPr>
              <w:rPr>
                <w:ins w:id="6265" w:author="Shiv Mangal Rahi" w:date="2020-01-02T14:56:00Z"/>
                <w:rFonts w:ascii="Calibri" w:eastAsia="Times New Roman" w:hAnsi="Calibri" w:cs="Calibri"/>
                <w:color w:val="000000"/>
                <w:sz w:val="20"/>
                <w:szCs w:val="20"/>
                <w:lang w:val="en-US"/>
              </w:rPr>
            </w:pPr>
            <w:ins w:id="6266" w:author="Shiv Mangal Rahi" w:date="2020-01-02T14:56:00Z">
              <w:r w:rsidRPr="00B828D1">
                <w:rPr>
                  <w:rFonts w:ascii="Calibri" w:eastAsia="Times New Roman" w:hAnsi="Calibri" w:cs="Calibri"/>
                  <w:color w:val="000000"/>
                  <w:sz w:val="20"/>
                  <w:szCs w:val="20"/>
                  <w:lang w:val="en-US"/>
                </w:rPr>
                <w:t>Allow Multiple Items</w:t>
              </w:r>
            </w:ins>
          </w:p>
        </w:tc>
        <w:tc>
          <w:tcPr>
            <w:tcW w:w="609" w:type="pct"/>
            <w:tcBorders>
              <w:top w:val="nil"/>
              <w:left w:val="nil"/>
              <w:bottom w:val="single" w:sz="4" w:space="0" w:color="auto"/>
              <w:right w:val="single" w:sz="4" w:space="0" w:color="auto"/>
            </w:tcBorders>
            <w:shd w:val="clear" w:color="auto" w:fill="auto"/>
            <w:vAlign w:val="center"/>
            <w:hideMark/>
          </w:tcPr>
          <w:p w14:paraId="0F974DA0" w14:textId="77777777" w:rsidR="005F03AC" w:rsidRPr="00B828D1" w:rsidRDefault="005F03AC" w:rsidP="00FF0CB1">
            <w:pPr>
              <w:rPr>
                <w:ins w:id="6267" w:author="Shiv Mangal Rahi" w:date="2020-01-02T14:56:00Z"/>
                <w:rFonts w:ascii="Calibri" w:eastAsia="Times New Roman" w:hAnsi="Calibri" w:cs="Calibri"/>
                <w:color w:val="000000"/>
                <w:sz w:val="20"/>
                <w:szCs w:val="20"/>
                <w:lang w:val="en-US"/>
              </w:rPr>
            </w:pPr>
            <w:ins w:id="6268"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3A899B5D" w14:textId="77777777" w:rsidR="005F03AC" w:rsidRPr="00B828D1" w:rsidRDefault="005F03AC" w:rsidP="00FF0CB1">
            <w:pPr>
              <w:rPr>
                <w:ins w:id="6269" w:author="Shiv Mangal Rahi" w:date="2020-01-02T14:56:00Z"/>
                <w:rFonts w:ascii="Calibri" w:eastAsia="Times New Roman" w:hAnsi="Calibri" w:cs="Calibri"/>
                <w:color w:val="000000"/>
                <w:sz w:val="20"/>
                <w:szCs w:val="20"/>
                <w:lang w:val="en-US"/>
              </w:rPr>
            </w:pPr>
            <w:ins w:id="6270"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4C1A0704" w14:textId="77777777" w:rsidR="005F03AC" w:rsidRPr="00B828D1" w:rsidRDefault="005F03AC" w:rsidP="00FF0CB1">
            <w:pPr>
              <w:rPr>
                <w:ins w:id="6271" w:author="Shiv Mangal Rahi" w:date="2020-01-02T14:56:00Z"/>
                <w:rFonts w:ascii="Calibri" w:eastAsia="Times New Roman" w:hAnsi="Calibri" w:cs="Calibri"/>
                <w:color w:val="000000"/>
                <w:sz w:val="20"/>
                <w:szCs w:val="20"/>
                <w:lang w:val="en-US"/>
              </w:rPr>
            </w:pPr>
            <w:ins w:id="6272"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1D8C0231" w14:textId="77777777" w:rsidR="005F03AC" w:rsidRPr="00B828D1" w:rsidRDefault="005F03AC" w:rsidP="00FF0CB1">
            <w:pPr>
              <w:rPr>
                <w:ins w:id="6273" w:author="Shiv Mangal Rahi" w:date="2020-01-02T14:56:00Z"/>
                <w:rFonts w:ascii="Calibri" w:eastAsia="Times New Roman" w:hAnsi="Calibri" w:cs="Calibri"/>
                <w:color w:val="000000"/>
                <w:sz w:val="20"/>
                <w:szCs w:val="20"/>
                <w:lang w:val="en-US"/>
              </w:rPr>
            </w:pPr>
            <w:ins w:id="6274" w:author="Shiv Mangal Rahi" w:date="2020-01-02T14:56:00Z">
              <w:r w:rsidRPr="00B828D1">
                <w:rPr>
                  <w:rFonts w:ascii="Calibri" w:eastAsia="Times New Roman" w:hAnsi="Calibri" w:cs="Calibri"/>
                  <w:color w:val="000000"/>
                  <w:sz w:val="20"/>
                  <w:szCs w:val="20"/>
                  <w:lang w:val="en-US"/>
                </w:rPr>
                <w:t>FALSE</w:t>
              </w:r>
            </w:ins>
          </w:p>
        </w:tc>
        <w:tc>
          <w:tcPr>
            <w:tcW w:w="561" w:type="pct"/>
            <w:tcBorders>
              <w:top w:val="nil"/>
              <w:left w:val="nil"/>
              <w:bottom w:val="single" w:sz="4" w:space="0" w:color="auto"/>
              <w:right w:val="single" w:sz="4" w:space="0" w:color="auto"/>
            </w:tcBorders>
            <w:shd w:val="clear" w:color="auto" w:fill="auto"/>
            <w:vAlign w:val="center"/>
            <w:hideMark/>
          </w:tcPr>
          <w:p w14:paraId="1F3CCE32" w14:textId="77777777" w:rsidR="005F03AC" w:rsidRPr="00B828D1" w:rsidRDefault="005F03AC" w:rsidP="00FF0CB1">
            <w:pPr>
              <w:rPr>
                <w:ins w:id="6275" w:author="Shiv Mangal Rahi" w:date="2020-01-02T14:56:00Z"/>
                <w:rFonts w:ascii="Calibri" w:eastAsia="Times New Roman" w:hAnsi="Calibri" w:cs="Calibri"/>
                <w:color w:val="000000"/>
                <w:sz w:val="20"/>
                <w:szCs w:val="20"/>
                <w:lang w:val="en-US"/>
              </w:rPr>
            </w:pPr>
            <w:ins w:id="6276"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7ABF1712" w14:textId="77777777" w:rsidR="005F03AC" w:rsidRPr="00B828D1" w:rsidRDefault="005F03AC" w:rsidP="00FF0CB1">
            <w:pPr>
              <w:rPr>
                <w:ins w:id="6277" w:author="Shiv Mangal Rahi" w:date="2020-01-02T14:56:00Z"/>
                <w:rFonts w:ascii="Calibri" w:eastAsia="Times New Roman" w:hAnsi="Calibri" w:cs="Calibri"/>
                <w:color w:val="000000"/>
                <w:sz w:val="20"/>
                <w:szCs w:val="20"/>
                <w:lang w:val="en-US"/>
              </w:rPr>
            </w:pPr>
            <w:ins w:id="6278"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0FE5159D" w14:textId="77777777" w:rsidR="005F03AC" w:rsidRPr="00B828D1" w:rsidRDefault="005F03AC" w:rsidP="00FF0CB1">
            <w:pPr>
              <w:rPr>
                <w:ins w:id="6279" w:author="Shiv Mangal Rahi" w:date="2020-01-02T14:56:00Z"/>
                <w:rFonts w:ascii="Calibri" w:eastAsia="Times New Roman" w:hAnsi="Calibri" w:cs="Calibri"/>
                <w:color w:val="000000"/>
                <w:sz w:val="20"/>
                <w:szCs w:val="20"/>
                <w:lang w:val="en-US"/>
              </w:rPr>
            </w:pPr>
            <w:ins w:id="6280" w:author="Shiv Mangal Rahi" w:date="2020-01-02T14:56:00Z">
              <w:r w:rsidRPr="00B828D1">
                <w:rPr>
                  <w:rFonts w:ascii="Calibri" w:eastAsia="Times New Roman" w:hAnsi="Calibri" w:cs="Calibri"/>
                  <w:color w:val="000000"/>
                  <w:sz w:val="20"/>
                  <w:szCs w:val="20"/>
                  <w:lang w:val="en-US"/>
                </w:rPr>
                <w:t>NA</w:t>
              </w:r>
            </w:ins>
          </w:p>
        </w:tc>
      </w:tr>
      <w:tr w:rsidR="005F03AC" w:rsidRPr="00B828D1" w14:paraId="5C80C97C" w14:textId="77777777" w:rsidTr="00FF0CB1">
        <w:trPr>
          <w:trHeight w:val="20"/>
          <w:ins w:id="6281"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1D750B93" w14:textId="77777777" w:rsidR="005F03AC" w:rsidRPr="00B828D1" w:rsidRDefault="005F03AC" w:rsidP="00FF0CB1">
            <w:pPr>
              <w:rPr>
                <w:ins w:id="6282" w:author="Shiv Mangal Rahi" w:date="2020-01-02T14:56:00Z"/>
                <w:rFonts w:ascii="Calibri" w:eastAsia="Times New Roman" w:hAnsi="Calibri" w:cs="Calibri"/>
                <w:color w:val="000000"/>
                <w:sz w:val="20"/>
                <w:szCs w:val="20"/>
                <w:lang w:val="en-US"/>
              </w:rPr>
            </w:pPr>
            <w:ins w:id="6283" w:author="Shiv Mangal Rahi" w:date="2020-01-02T14:56:00Z">
              <w:r w:rsidRPr="00B828D1">
                <w:rPr>
                  <w:rFonts w:ascii="Calibri" w:eastAsia="Times New Roman" w:hAnsi="Calibri" w:cs="Calibri"/>
                  <w:color w:val="000000"/>
                  <w:sz w:val="20"/>
                  <w:szCs w:val="20"/>
                  <w:lang w:val="en-US"/>
                </w:rPr>
                <w:t>Show if Empty</w:t>
              </w:r>
            </w:ins>
          </w:p>
        </w:tc>
        <w:tc>
          <w:tcPr>
            <w:tcW w:w="609" w:type="pct"/>
            <w:tcBorders>
              <w:top w:val="nil"/>
              <w:left w:val="nil"/>
              <w:bottom w:val="single" w:sz="4" w:space="0" w:color="auto"/>
              <w:right w:val="single" w:sz="4" w:space="0" w:color="auto"/>
            </w:tcBorders>
            <w:shd w:val="clear" w:color="auto" w:fill="auto"/>
            <w:vAlign w:val="center"/>
            <w:hideMark/>
          </w:tcPr>
          <w:p w14:paraId="2E49D59A" w14:textId="77777777" w:rsidR="005F03AC" w:rsidRPr="00B828D1" w:rsidRDefault="005F03AC" w:rsidP="00FF0CB1">
            <w:pPr>
              <w:rPr>
                <w:ins w:id="6284" w:author="Shiv Mangal Rahi" w:date="2020-01-02T14:56:00Z"/>
                <w:rFonts w:ascii="Calibri" w:eastAsia="Times New Roman" w:hAnsi="Calibri" w:cs="Calibri"/>
                <w:color w:val="000000"/>
                <w:sz w:val="20"/>
                <w:szCs w:val="20"/>
                <w:lang w:val="en-US"/>
              </w:rPr>
            </w:pPr>
            <w:ins w:id="6285"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61944E8F" w14:textId="77777777" w:rsidR="005F03AC" w:rsidRPr="00B828D1" w:rsidRDefault="005F03AC" w:rsidP="00FF0CB1">
            <w:pPr>
              <w:rPr>
                <w:ins w:id="6286" w:author="Shiv Mangal Rahi" w:date="2020-01-02T14:56:00Z"/>
                <w:rFonts w:ascii="Calibri" w:eastAsia="Times New Roman" w:hAnsi="Calibri" w:cs="Calibri"/>
                <w:color w:val="000000"/>
                <w:sz w:val="20"/>
                <w:szCs w:val="20"/>
                <w:lang w:val="en-US"/>
              </w:rPr>
            </w:pPr>
            <w:ins w:id="6287"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1196A715" w14:textId="77777777" w:rsidR="005F03AC" w:rsidRPr="00B828D1" w:rsidRDefault="005F03AC" w:rsidP="00FF0CB1">
            <w:pPr>
              <w:rPr>
                <w:ins w:id="6288" w:author="Shiv Mangal Rahi" w:date="2020-01-02T14:56:00Z"/>
                <w:rFonts w:ascii="Calibri" w:eastAsia="Times New Roman" w:hAnsi="Calibri" w:cs="Calibri"/>
                <w:color w:val="000000"/>
                <w:sz w:val="20"/>
                <w:szCs w:val="20"/>
                <w:lang w:val="en-US"/>
              </w:rPr>
            </w:pPr>
            <w:ins w:id="6289"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5B949004" w14:textId="77777777" w:rsidR="005F03AC" w:rsidRPr="00B828D1" w:rsidRDefault="005F03AC" w:rsidP="00FF0CB1">
            <w:pPr>
              <w:rPr>
                <w:ins w:id="6290" w:author="Shiv Mangal Rahi" w:date="2020-01-02T14:56:00Z"/>
                <w:rFonts w:ascii="Calibri" w:eastAsia="Times New Roman" w:hAnsi="Calibri" w:cs="Calibri"/>
                <w:color w:val="000000"/>
                <w:sz w:val="20"/>
                <w:szCs w:val="20"/>
                <w:lang w:val="en-US"/>
              </w:rPr>
            </w:pPr>
            <w:ins w:id="6291" w:author="Shiv Mangal Rahi" w:date="2020-01-02T14:56:00Z">
              <w:r w:rsidRPr="00B828D1">
                <w:rPr>
                  <w:rFonts w:ascii="Calibri" w:eastAsia="Times New Roman" w:hAnsi="Calibri" w:cs="Calibri"/>
                  <w:color w:val="000000"/>
                  <w:sz w:val="20"/>
                  <w:szCs w:val="20"/>
                  <w:lang w:val="en-US"/>
                </w:rPr>
                <w:t>FALSE</w:t>
              </w:r>
            </w:ins>
          </w:p>
        </w:tc>
        <w:tc>
          <w:tcPr>
            <w:tcW w:w="561" w:type="pct"/>
            <w:tcBorders>
              <w:top w:val="nil"/>
              <w:left w:val="nil"/>
              <w:bottom w:val="single" w:sz="4" w:space="0" w:color="auto"/>
              <w:right w:val="single" w:sz="4" w:space="0" w:color="auto"/>
            </w:tcBorders>
            <w:shd w:val="clear" w:color="auto" w:fill="auto"/>
            <w:vAlign w:val="center"/>
            <w:hideMark/>
          </w:tcPr>
          <w:p w14:paraId="6D65DCEA" w14:textId="77777777" w:rsidR="005F03AC" w:rsidRPr="00B828D1" w:rsidRDefault="005F03AC" w:rsidP="00FF0CB1">
            <w:pPr>
              <w:rPr>
                <w:ins w:id="6292" w:author="Shiv Mangal Rahi" w:date="2020-01-02T14:56:00Z"/>
                <w:rFonts w:ascii="Calibri" w:eastAsia="Times New Roman" w:hAnsi="Calibri" w:cs="Calibri"/>
                <w:color w:val="000000"/>
                <w:sz w:val="20"/>
                <w:szCs w:val="20"/>
                <w:lang w:val="en-US"/>
              </w:rPr>
            </w:pPr>
            <w:ins w:id="6293" w:author="Shiv Mangal Rahi" w:date="2020-01-02T14:56:00Z">
              <w:r w:rsidRPr="00B828D1">
                <w:rPr>
                  <w:rFonts w:ascii="Calibri" w:eastAsia="Times New Roman" w:hAnsi="Calibri" w:cs="Calibri"/>
                  <w:color w:val="000000"/>
                  <w:sz w:val="20"/>
                  <w:szCs w:val="20"/>
                  <w:lang w:val="en-US"/>
                </w:rPr>
                <w:t>FALSE</w:t>
              </w:r>
            </w:ins>
          </w:p>
        </w:tc>
        <w:tc>
          <w:tcPr>
            <w:tcW w:w="657" w:type="pct"/>
            <w:tcBorders>
              <w:top w:val="nil"/>
              <w:left w:val="nil"/>
              <w:bottom w:val="single" w:sz="4" w:space="0" w:color="auto"/>
              <w:right w:val="single" w:sz="4" w:space="0" w:color="auto"/>
            </w:tcBorders>
            <w:shd w:val="clear" w:color="auto" w:fill="auto"/>
            <w:vAlign w:val="center"/>
            <w:hideMark/>
          </w:tcPr>
          <w:p w14:paraId="77D8F9AF" w14:textId="77777777" w:rsidR="005F03AC" w:rsidRPr="00B828D1" w:rsidRDefault="005F03AC" w:rsidP="00FF0CB1">
            <w:pPr>
              <w:rPr>
                <w:ins w:id="6294" w:author="Shiv Mangal Rahi" w:date="2020-01-02T14:56:00Z"/>
                <w:rFonts w:ascii="Calibri" w:eastAsia="Times New Roman" w:hAnsi="Calibri" w:cs="Calibri"/>
                <w:color w:val="000000"/>
                <w:sz w:val="20"/>
                <w:szCs w:val="20"/>
                <w:lang w:val="en-US"/>
              </w:rPr>
            </w:pPr>
            <w:ins w:id="6295" w:author="Shiv Mangal Rahi" w:date="2020-01-02T14:56:00Z">
              <w:r w:rsidRPr="00B828D1">
                <w:rPr>
                  <w:rFonts w:ascii="Calibri" w:eastAsia="Times New Roman" w:hAnsi="Calibri" w:cs="Calibri"/>
                  <w:color w:val="000000"/>
                  <w:sz w:val="20"/>
                  <w:szCs w:val="20"/>
                  <w:lang w:val="en-US"/>
                </w:rPr>
                <w:t>FALSE</w:t>
              </w:r>
            </w:ins>
          </w:p>
        </w:tc>
        <w:tc>
          <w:tcPr>
            <w:tcW w:w="609" w:type="pct"/>
            <w:tcBorders>
              <w:top w:val="nil"/>
              <w:left w:val="nil"/>
              <w:bottom w:val="single" w:sz="4" w:space="0" w:color="auto"/>
              <w:right w:val="single" w:sz="4" w:space="0" w:color="auto"/>
            </w:tcBorders>
            <w:shd w:val="clear" w:color="auto" w:fill="auto"/>
            <w:vAlign w:val="center"/>
            <w:hideMark/>
          </w:tcPr>
          <w:p w14:paraId="59EFB85E" w14:textId="77777777" w:rsidR="005F03AC" w:rsidRPr="00B828D1" w:rsidRDefault="005F03AC" w:rsidP="00FF0CB1">
            <w:pPr>
              <w:rPr>
                <w:ins w:id="6296" w:author="Shiv Mangal Rahi" w:date="2020-01-02T14:56:00Z"/>
                <w:rFonts w:ascii="Calibri" w:eastAsia="Times New Roman" w:hAnsi="Calibri" w:cs="Calibri"/>
                <w:color w:val="000000"/>
                <w:sz w:val="20"/>
                <w:szCs w:val="20"/>
                <w:lang w:val="en-US"/>
              </w:rPr>
            </w:pPr>
            <w:ins w:id="6297" w:author="Shiv Mangal Rahi" w:date="2020-01-02T14:56:00Z">
              <w:r w:rsidRPr="00B828D1">
                <w:rPr>
                  <w:rFonts w:ascii="Calibri" w:eastAsia="Times New Roman" w:hAnsi="Calibri" w:cs="Calibri"/>
                  <w:color w:val="000000"/>
                  <w:sz w:val="20"/>
                  <w:szCs w:val="20"/>
                  <w:lang w:val="en-US"/>
                </w:rPr>
                <w:t>FALSE</w:t>
              </w:r>
            </w:ins>
          </w:p>
        </w:tc>
      </w:tr>
      <w:tr w:rsidR="005F03AC" w:rsidRPr="00B828D1" w14:paraId="07892CB9" w14:textId="77777777" w:rsidTr="00FF0CB1">
        <w:trPr>
          <w:trHeight w:val="20"/>
          <w:ins w:id="6298"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53BE83FF" w14:textId="77777777" w:rsidR="005F03AC" w:rsidRPr="00B828D1" w:rsidRDefault="005F03AC" w:rsidP="00FF0CB1">
            <w:pPr>
              <w:rPr>
                <w:ins w:id="6299" w:author="Shiv Mangal Rahi" w:date="2020-01-02T14:56:00Z"/>
                <w:rFonts w:ascii="Calibri" w:eastAsia="Times New Roman" w:hAnsi="Calibri" w:cs="Calibri"/>
                <w:color w:val="000000"/>
                <w:sz w:val="20"/>
                <w:szCs w:val="20"/>
                <w:lang w:val="en-US"/>
              </w:rPr>
            </w:pPr>
            <w:ins w:id="6300" w:author="Shiv Mangal Rahi" w:date="2020-01-02T14:56:00Z">
              <w:r w:rsidRPr="00B828D1">
                <w:rPr>
                  <w:rFonts w:ascii="Calibri" w:eastAsia="Times New Roman" w:hAnsi="Calibri" w:cs="Calibri"/>
                  <w:color w:val="000000"/>
                  <w:sz w:val="20"/>
                  <w:szCs w:val="20"/>
                  <w:lang w:val="en-US"/>
                </w:rPr>
                <w:t>Lookup Type</w:t>
              </w:r>
            </w:ins>
          </w:p>
        </w:tc>
        <w:tc>
          <w:tcPr>
            <w:tcW w:w="609" w:type="pct"/>
            <w:tcBorders>
              <w:top w:val="nil"/>
              <w:left w:val="nil"/>
              <w:bottom w:val="single" w:sz="4" w:space="0" w:color="auto"/>
              <w:right w:val="single" w:sz="4" w:space="0" w:color="auto"/>
            </w:tcBorders>
            <w:shd w:val="clear" w:color="auto" w:fill="auto"/>
            <w:vAlign w:val="center"/>
            <w:hideMark/>
          </w:tcPr>
          <w:p w14:paraId="4EDAA155" w14:textId="77777777" w:rsidR="005F03AC" w:rsidRPr="00B828D1" w:rsidRDefault="005F03AC" w:rsidP="00FF0CB1">
            <w:pPr>
              <w:rPr>
                <w:ins w:id="6301" w:author="Shiv Mangal Rahi" w:date="2020-01-02T14:56:00Z"/>
                <w:rFonts w:ascii="Calibri" w:eastAsia="Times New Roman" w:hAnsi="Calibri" w:cs="Calibri"/>
                <w:color w:val="000000"/>
                <w:sz w:val="20"/>
                <w:szCs w:val="20"/>
                <w:lang w:val="en-US"/>
              </w:rPr>
            </w:pPr>
            <w:ins w:id="6302"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346C0F99" w14:textId="77777777" w:rsidR="005F03AC" w:rsidRPr="00B828D1" w:rsidRDefault="005F03AC" w:rsidP="00FF0CB1">
            <w:pPr>
              <w:rPr>
                <w:ins w:id="6303" w:author="Shiv Mangal Rahi" w:date="2020-01-02T14:56:00Z"/>
                <w:rFonts w:ascii="Calibri" w:eastAsia="Times New Roman" w:hAnsi="Calibri" w:cs="Calibri"/>
                <w:color w:val="000000"/>
                <w:sz w:val="20"/>
                <w:szCs w:val="20"/>
                <w:lang w:val="en-US"/>
              </w:rPr>
            </w:pPr>
            <w:ins w:id="6304"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309F32A1" w14:textId="77777777" w:rsidR="005F03AC" w:rsidRPr="00B828D1" w:rsidRDefault="005F03AC" w:rsidP="00FF0CB1">
            <w:pPr>
              <w:rPr>
                <w:ins w:id="6305" w:author="Shiv Mangal Rahi" w:date="2020-01-02T14:56:00Z"/>
                <w:rFonts w:ascii="Calibri" w:eastAsia="Times New Roman" w:hAnsi="Calibri" w:cs="Calibri"/>
                <w:color w:val="000000"/>
                <w:sz w:val="20"/>
                <w:szCs w:val="20"/>
                <w:lang w:val="en-US"/>
              </w:rPr>
            </w:pPr>
            <w:ins w:id="6306"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6666205B" w14:textId="77777777" w:rsidR="005F03AC" w:rsidRPr="00B828D1" w:rsidRDefault="005F03AC" w:rsidP="00FF0CB1">
            <w:pPr>
              <w:rPr>
                <w:ins w:id="6307" w:author="Shiv Mangal Rahi" w:date="2020-01-02T14:56:00Z"/>
                <w:rFonts w:ascii="Calibri" w:eastAsia="Times New Roman" w:hAnsi="Calibri" w:cs="Calibri"/>
                <w:color w:val="000000"/>
                <w:sz w:val="20"/>
                <w:szCs w:val="20"/>
                <w:lang w:val="en-US"/>
              </w:rPr>
            </w:pPr>
            <w:ins w:id="6308"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76F4230A" w14:textId="77777777" w:rsidR="005F03AC" w:rsidRPr="00B828D1" w:rsidRDefault="005F03AC" w:rsidP="00FF0CB1">
            <w:pPr>
              <w:rPr>
                <w:ins w:id="6309" w:author="Shiv Mangal Rahi" w:date="2020-01-02T14:56:00Z"/>
                <w:rFonts w:ascii="Calibri" w:eastAsia="Times New Roman" w:hAnsi="Calibri" w:cs="Calibri"/>
                <w:color w:val="000000"/>
                <w:sz w:val="20"/>
                <w:szCs w:val="20"/>
                <w:lang w:val="en-US"/>
              </w:rPr>
            </w:pPr>
            <w:ins w:id="6310"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0EF12AA0" w14:textId="77777777" w:rsidR="005F03AC" w:rsidRPr="00B828D1" w:rsidRDefault="005F03AC" w:rsidP="00FF0CB1">
            <w:pPr>
              <w:rPr>
                <w:ins w:id="6311" w:author="Shiv Mangal Rahi" w:date="2020-01-02T14:56:00Z"/>
                <w:rFonts w:ascii="Calibri" w:eastAsia="Times New Roman" w:hAnsi="Calibri" w:cs="Calibri"/>
                <w:color w:val="000000"/>
                <w:sz w:val="20"/>
                <w:szCs w:val="20"/>
                <w:lang w:val="en-US"/>
              </w:rPr>
            </w:pPr>
            <w:ins w:id="6312"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54FCF67E" w14:textId="77777777" w:rsidR="005F03AC" w:rsidRPr="00B828D1" w:rsidRDefault="005F03AC" w:rsidP="00FF0CB1">
            <w:pPr>
              <w:rPr>
                <w:ins w:id="6313" w:author="Shiv Mangal Rahi" w:date="2020-01-02T14:56:00Z"/>
                <w:rFonts w:ascii="Calibri" w:eastAsia="Times New Roman" w:hAnsi="Calibri" w:cs="Calibri"/>
                <w:color w:val="000000"/>
                <w:sz w:val="20"/>
                <w:szCs w:val="20"/>
                <w:lang w:val="en-US"/>
              </w:rPr>
            </w:pPr>
            <w:ins w:id="6314" w:author="Shiv Mangal Rahi" w:date="2020-01-02T14:56:00Z">
              <w:r w:rsidRPr="00B828D1">
                <w:rPr>
                  <w:rFonts w:ascii="Calibri" w:eastAsia="Times New Roman" w:hAnsi="Calibri" w:cs="Calibri"/>
                  <w:color w:val="000000"/>
                  <w:sz w:val="20"/>
                  <w:szCs w:val="20"/>
                  <w:lang w:val="en-US"/>
                </w:rPr>
                <w:t>N/A</w:t>
              </w:r>
            </w:ins>
          </w:p>
        </w:tc>
      </w:tr>
      <w:tr w:rsidR="005F03AC" w:rsidRPr="00B828D1" w14:paraId="081AFE7A" w14:textId="77777777" w:rsidTr="00FF0CB1">
        <w:trPr>
          <w:trHeight w:val="20"/>
          <w:ins w:id="6315"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34856CBB" w14:textId="77777777" w:rsidR="005F03AC" w:rsidRPr="00B828D1" w:rsidRDefault="005F03AC" w:rsidP="00FF0CB1">
            <w:pPr>
              <w:rPr>
                <w:ins w:id="6316" w:author="Shiv Mangal Rahi" w:date="2020-01-02T14:56:00Z"/>
                <w:rFonts w:ascii="Calibri" w:eastAsia="Times New Roman" w:hAnsi="Calibri" w:cs="Calibri"/>
                <w:color w:val="000000"/>
                <w:sz w:val="20"/>
                <w:szCs w:val="20"/>
                <w:lang w:val="en-US"/>
              </w:rPr>
            </w:pPr>
            <w:ins w:id="6317" w:author="Shiv Mangal Rahi" w:date="2020-01-02T14:56:00Z">
              <w:r w:rsidRPr="00B828D1">
                <w:rPr>
                  <w:rFonts w:ascii="Calibri" w:eastAsia="Times New Roman" w:hAnsi="Calibri" w:cs="Calibri"/>
                  <w:color w:val="000000"/>
                  <w:sz w:val="20"/>
                  <w:szCs w:val="20"/>
                  <w:lang w:val="en-US"/>
                </w:rPr>
                <w:t>Relationship Type</w:t>
              </w:r>
            </w:ins>
          </w:p>
        </w:tc>
        <w:tc>
          <w:tcPr>
            <w:tcW w:w="609" w:type="pct"/>
            <w:tcBorders>
              <w:top w:val="nil"/>
              <w:left w:val="nil"/>
              <w:bottom w:val="single" w:sz="4" w:space="0" w:color="auto"/>
              <w:right w:val="single" w:sz="4" w:space="0" w:color="auto"/>
            </w:tcBorders>
            <w:shd w:val="clear" w:color="auto" w:fill="auto"/>
            <w:vAlign w:val="center"/>
            <w:hideMark/>
          </w:tcPr>
          <w:p w14:paraId="7DA90C42" w14:textId="77777777" w:rsidR="005F03AC" w:rsidRPr="00B828D1" w:rsidRDefault="005F03AC" w:rsidP="00FF0CB1">
            <w:pPr>
              <w:rPr>
                <w:ins w:id="6318" w:author="Shiv Mangal Rahi" w:date="2020-01-02T14:56:00Z"/>
                <w:rFonts w:ascii="Calibri" w:eastAsia="Times New Roman" w:hAnsi="Calibri" w:cs="Calibri"/>
                <w:color w:val="000000"/>
                <w:sz w:val="20"/>
                <w:szCs w:val="20"/>
                <w:lang w:val="en-US"/>
              </w:rPr>
            </w:pPr>
            <w:ins w:id="6319"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5948475F" w14:textId="77777777" w:rsidR="005F03AC" w:rsidRPr="00B828D1" w:rsidRDefault="005F03AC" w:rsidP="00FF0CB1">
            <w:pPr>
              <w:rPr>
                <w:ins w:id="6320" w:author="Shiv Mangal Rahi" w:date="2020-01-02T14:56:00Z"/>
                <w:rFonts w:ascii="Calibri" w:eastAsia="Times New Roman" w:hAnsi="Calibri" w:cs="Calibri"/>
                <w:color w:val="000000"/>
                <w:sz w:val="20"/>
                <w:szCs w:val="20"/>
                <w:lang w:val="en-US"/>
              </w:rPr>
            </w:pPr>
            <w:ins w:id="6321"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44E6EA0B" w14:textId="77777777" w:rsidR="005F03AC" w:rsidRPr="00B828D1" w:rsidRDefault="005F03AC" w:rsidP="00FF0CB1">
            <w:pPr>
              <w:rPr>
                <w:ins w:id="6322" w:author="Shiv Mangal Rahi" w:date="2020-01-02T14:56:00Z"/>
                <w:rFonts w:ascii="Calibri" w:eastAsia="Times New Roman" w:hAnsi="Calibri" w:cs="Calibri"/>
                <w:color w:val="000000"/>
                <w:sz w:val="20"/>
                <w:szCs w:val="20"/>
                <w:lang w:val="en-US"/>
              </w:rPr>
            </w:pPr>
            <w:ins w:id="6323"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69AD7C5D" w14:textId="77777777" w:rsidR="005F03AC" w:rsidRPr="00B828D1" w:rsidRDefault="005F03AC" w:rsidP="00FF0CB1">
            <w:pPr>
              <w:rPr>
                <w:ins w:id="6324" w:author="Shiv Mangal Rahi" w:date="2020-01-02T14:56:00Z"/>
                <w:rFonts w:ascii="Calibri" w:eastAsia="Times New Roman" w:hAnsi="Calibri" w:cs="Calibri"/>
                <w:color w:val="000000"/>
                <w:sz w:val="20"/>
                <w:szCs w:val="20"/>
                <w:lang w:val="en-US"/>
              </w:rPr>
            </w:pPr>
            <w:ins w:id="6325"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3F88E9DB" w14:textId="77777777" w:rsidR="005F03AC" w:rsidRPr="00B828D1" w:rsidRDefault="005F03AC" w:rsidP="00FF0CB1">
            <w:pPr>
              <w:rPr>
                <w:ins w:id="6326" w:author="Shiv Mangal Rahi" w:date="2020-01-02T14:56:00Z"/>
                <w:rFonts w:ascii="Calibri" w:eastAsia="Times New Roman" w:hAnsi="Calibri" w:cs="Calibri"/>
                <w:color w:val="000000"/>
                <w:sz w:val="20"/>
                <w:szCs w:val="20"/>
                <w:lang w:val="en-US"/>
              </w:rPr>
            </w:pPr>
            <w:ins w:id="6327"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028049E2" w14:textId="77777777" w:rsidR="005F03AC" w:rsidRPr="00B828D1" w:rsidRDefault="005F03AC" w:rsidP="00FF0CB1">
            <w:pPr>
              <w:rPr>
                <w:ins w:id="6328" w:author="Shiv Mangal Rahi" w:date="2020-01-02T14:56:00Z"/>
                <w:rFonts w:ascii="Calibri" w:eastAsia="Times New Roman" w:hAnsi="Calibri" w:cs="Calibri"/>
                <w:color w:val="000000"/>
                <w:sz w:val="20"/>
                <w:szCs w:val="20"/>
                <w:lang w:val="en-US"/>
              </w:rPr>
            </w:pPr>
            <w:ins w:id="6329"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0E9F15FB" w14:textId="77777777" w:rsidR="005F03AC" w:rsidRPr="00B828D1" w:rsidRDefault="005F03AC" w:rsidP="00FF0CB1">
            <w:pPr>
              <w:rPr>
                <w:ins w:id="6330" w:author="Shiv Mangal Rahi" w:date="2020-01-02T14:56:00Z"/>
                <w:rFonts w:ascii="Calibri" w:eastAsia="Times New Roman" w:hAnsi="Calibri" w:cs="Calibri"/>
                <w:color w:val="000000"/>
                <w:sz w:val="20"/>
                <w:szCs w:val="20"/>
                <w:lang w:val="en-US"/>
              </w:rPr>
            </w:pPr>
            <w:ins w:id="6331" w:author="Shiv Mangal Rahi" w:date="2020-01-02T14:56:00Z">
              <w:r w:rsidRPr="00B828D1">
                <w:rPr>
                  <w:rFonts w:ascii="Calibri" w:eastAsia="Times New Roman" w:hAnsi="Calibri" w:cs="Calibri"/>
                  <w:color w:val="000000"/>
                  <w:sz w:val="20"/>
                  <w:szCs w:val="20"/>
                  <w:lang w:val="en-US"/>
                </w:rPr>
                <w:t>N/A</w:t>
              </w:r>
            </w:ins>
          </w:p>
        </w:tc>
      </w:tr>
      <w:tr w:rsidR="005F03AC" w:rsidRPr="00B828D1" w14:paraId="0FFED581" w14:textId="77777777" w:rsidTr="00FF0CB1">
        <w:trPr>
          <w:trHeight w:val="20"/>
          <w:ins w:id="6332" w:author="Shiv Mangal Rahi" w:date="2020-01-02T14:56:00Z"/>
        </w:trPr>
        <w:tc>
          <w:tcPr>
            <w:tcW w:w="736" w:type="pct"/>
            <w:tcBorders>
              <w:top w:val="nil"/>
              <w:left w:val="single" w:sz="4" w:space="0" w:color="auto"/>
              <w:bottom w:val="single" w:sz="4" w:space="0" w:color="auto"/>
              <w:right w:val="single" w:sz="4" w:space="0" w:color="auto"/>
            </w:tcBorders>
            <w:shd w:val="clear" w:color="000000" w:fill="D9D9D9"/>
            <w:vAlign w:val="center"/>
            <w:hideMark/>
          </w:tcPr>
          <w:p w14:paraId="0EA152F5" w14:textId="77777777" w:rsidR="005F03AC" w:rsidRPr="00B828D1" w:rsidRDefault="005F03AC" w:rsidP="00FF0CB1">
            <w:pPr>
              <w:rPr>
                <w:ins w:id="6333" w:author="Shiv Mangal Rahi" w:date="2020-01-02T14:56:00Z"/>
                <w:rFonts w:ascii="Calibri" w:eastAsia="Times New Roman" w:hAnsi="Calibri" w:cs="Calibri"/>
                <w:color w:val="000000"/>
                <w:sz w:val="20"/>
                <w:szCs w:val="20"/>
                <w:lang w:val="en-US"/>
              </w:rPr>
            </w:pPr>
            <w:ins w:id="6334" w:author="Shiv Mangal Rahi" w:date="2020-01-02T14:56:00Z">
              <w:r w:rsidRPr="00B828D1">
                <w:rPr>
                  <w:rFonts w:ascii="Calibri" w:eastAsia="Times New Roman" w:hAnsi="Calibri" w:cs="Calibri"/>
                  <w:color w:val="000000"/>
                  <w:sz w:val="20"/>
                  <w:szCs w:val="20"/>
                  <w:lang w:val="en-US"/>
                </w:rPr>
                <w:t>Table Settings</w:t>
              </w:r>
            </w:ins>
          </w:p>
        </w:tc>
        <w:tc>
          <w:tcPr>
            <w:tcW w:w="609" w:type="pct"/>
            <w:tcBorders>
              <w:top w:val="nil"/>
              <w:left w:val="nil"/>
              <w:bottom w:val="single" w:sz="4" w:space="0" w:color="auto"/>
              <w:right w:val="single" w:sz="4" w:space="0" w:color="auto"/>
            </w:tcBorders>
            <w:shd w:val="clear" w:color="auto" w:fill="auto"/>
            <w:vAlign w:val="center"/>
            <w:hideMark/>
          </w:tcPr>
          <w:p w14:paraId="5DF8432A" w14:textId="77777777" w:rsidR="005F03AC" w:rsidRPr="00B828D1" w:rsidRDefault="005F03AC" w:rsidP="00FF0CB1">
            <w:pPr>
              <w:rPr>
                <w:ins w:id="6335" w:author="Shiv Mangal Rahi" w:date="2020-01-02T14:56:00Z"/>
                <w:rFonts w:ascii="Calibri" w:eastAsia="Times New Roman" w:hAnsi="Calibri" w:cs="Calibri"/>
                <w:color w:val="000000"/>
                <w:sz w:val="20"/>
                <w:szCs w:val="20"/>
                <w:lang w:val="en-US"/>
              </w:rPr>
            </w:pPr>
            <w:ins w:id="6336"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18358B03" w14:textId="77777777" w:rsidR="005F03AC" w:rsidRPr="00B828D1" w:rsidRDefault="005F03AC" w:rsidP="00FF0CB1">
            <w:pPr>
              <w:rPr>
                <w:ins w:id="6337" w:author="Shiv Mangal Rahi" w:date="2020-01-02T14:56:00Z"/>
                <w:rFonts w:ascii="Calibri" w:eastAsia="Times New Roman" w:hAnsi="Calibri" w:cs="Calibri"/>
                <w:color w:val="000000"/>
                <w:sz w:val="20"/>
                <w:szCs w:val="20"/>
                <w:lang w:val="en-US"/>
              </w:rPr>
            </w:pPr>
            <w:ins w:id="6338"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5922A304" w14:textId="77777777" w:rsidR="005F03AC" w:rsidRPr="00B828D1" w:rsidRDefault="005F03AC" w:rsidP="00FF0CB1">
            <w:pPr>
              <w:rPr>
                <w:ins w:id="6339" w:author="Shiv Mangal Rahi" w:date="2020-01-02T14:56:00Z"/>
                <w:rFonts w:ascii="Calibri" w:eastAsia="Times New Roman" w:hAnsi="Calibri" w:cs="Calibri"/>
                <w:color w:val="000000"/>
                <w:sz w:val="20"/>
                <w:szCs w:val="20"/>
                <w:lang w:val="en-US"/>
              </w:rPr>
            </w:pPr>
            <w:ins w:id="6340"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20D4C1BF" w14:textId="77777777" w:rsidR="005F03AC" w:rsidRPr="00B828D1" w:rsidRDefault="005F03AC" w:rsidP="00FF0CB1">
            <w:pPr>
              <w:rPr>
                <w:ins w:id="6341" w:author="Shiv Mangal Rahi" w:date="2020-01-02T14:56:00Z"/>
                <w:rFonts w:ascii="Calibri" w:eastAsia="Times New Roman" w:hAnsi="Calibri" w:cs="Calibri"/>
                <w:color w:val="000000"/>
                <w:sz w:val="20"/>
                <w:szCs w:val="20"/>
                <w:lang w:val="en-US"/>
              </w:rPr>
            </w:pPr>
            <w:ins w:id="6342" w:author="Shiv Mangal Rahi" w:date="2020-01-02T14:56:00Z">
              <w:r w:rsidRPr="00B828D1">
                <w:rPr>
                  <w:rFonts w:ascii="Calibri" w:eastAsia="Times New Roman" w:hAnsi="Calibri" w:cs="Calibri"/>
                  <w:color w:val="000000"/>
                  <w:sz w:val="20"/>
                  <w:szCs w:val="20"/>
                  <w:lang w:val="en-US"/>
                </w:rPr>
                <w:t>N/A</w:t>
              </w:r>
            </w:ins>
          </w:p>
        </w:tc>
        <w:tc>
          <w:tcPr>
            <w:tcW w:w="561" w:type="pct"/>
            <w:tcBorders>
              <w:top w:val="nil"/>
              <w:left w:val="nil"/>
              <w:bottom w:val="single" w:sz="4" w:space="0" w:color="auto"/>
              <w:right w:val="single" w:sz="4" w:space="0" w:color="auto"/>
            </w:tcBorders>
            <w:shd w:val="clear" w:color="auto" w:fill="auto"/>
            <w:vAlign w:val="center"/>
            <w:hideMark/>
          </w:tcPr>
          <w:p w14:paraId="1D198871" w14:textId="77777777" w:rsidR="005F03AC" w:rsidRPr="00B828D1" w:rsidRDefault="005F03AC" w:rsidP="00FF0CB1">
            <w:pPr>
              <w:rPr>
                <w:ins w:id="6343" w:author="Shiv Mangal Rahi" w:date="2020-01-02T14:56:00Z"/>
                <w:rFonts w:ascii="Calibri" w:eastAsia="Times New Roman" w:hAnsi="Calibri" w:cs="Calibri"/>
                <w:color w:val="000000"/>
                <w:sz w:val="20"/>
                <w:szCs w:val="20"/>
                <w:lang w:val="en-US"/>
              </w:rPr>
            </w:pPr>
            <w:ins w:id="6344" w:author="Shiv Mangal Rahi" w:date="2020-01-02T14:56:00Z">
              <w:r w:rsidRPr="00B828D1">
                <w:rPr>
                  <w:rFonts w:ascii="Calibri" w:eastAsia="Times New Roman" w:hAnsi="Calibri" w:cs="Calibri"/>
                  <w:color w:val="000000"/>
                  <w:sz w:val="20"/>
                  <w:szCs w:val="20"/>
                  <w:lang w:val="en-US"/>
                </w:rPr>
                <w:t>N/A</w:t>
              </w:r>
            </w:ins>
          </w:p>
        </w:tc>
        <w:tc>
          <w:tcPr>
            <w:tcW w:w="657" w:type="pct"/>
            <w:tcBorders>
              <w:top w:val="nil"/>
              <w:left w:val="nil"/>
              <w:bottom w:val="single" w:sz="4" w:space="0" w:color="auto"/>
              <w:right w:val="single" w:sz="4" w:space="0" w:color="auto"/>
            </w:tcBorders>
            <w:shd w:val="clear" w:color="auto" w:fill="auto"/>
            <w:vAlign w:val="center"/>
            <w:hideMark/>
          </w:tcPr>
          <w:p w14:paraId="77941889" w14:textId="77777777" w:rsidR="005F03AC" w:rsidRPr="00B828D1" w:rsidRDefault="005F03AC" w:rsidP="00FF0CB1">
            <w:pPr>
              <w:rPr>
                <w:ins w:id="6345" w:author="Shiv Mangal Rahi" w:date="2020-01-02T14:56:00Z"/>
                <w:rFonts w:ascii="Calibri" w:eastAsia="Times New Roman" w:hAnsi="Calibri" w:cs="Calibri"/>
                <w:color w:val="000000"/>
                <w:sz w:val="20"/>
                <w:szCs w:val="20"/>
                <w:lang w:val="en-US"/>
              </w:rPr>
            </w:pPr>
            <w:ins w:id="6346" w:author="Shiv Mangal Rahi" w:date="2020-01-02T14:56:00Z">
              <w:r w:rsidRPr="00B828D1">
                <w:rPr>
                  <w:rFonts w:ascii="Calibri" w:eastAsia="Times New Roman" w:hAnsi="Calibri" w:cs="Calibri"/>
                  <w:color w:val="000000"/>
                  <w:sz w:val="20"/>
                  <w:szCs w:val="20"/>
                  <w:lang w:val="en-US"/>
                </w:rPr>
                <w:t>N/A</w:t>
              </w:r>
            </w:ins>
          </w:p>
        </w:tc>
        <w:tc>
          <w:tcPr>
            <w:tcW w:w="609" w:type="pct"/>
            <w:tcBorders>
              <w:top w:val="nil"/>
              <w:left w:val="nil"/>
              <w:bottom w:val="single" w:sz="4" w:space="0" w:color="auto"/>
              <w:right w:val="single" w:sz="4" w:space="0" w:color="auto"/>
            </w:tcBorders>
            <w:shd w:val="clear" w:color="auto" w:fill="auto"/>
            <w:vAlign w:val="center"/>
            <w:hideMark/>
          </w:tcPr>
          <w:p w14:paraId="077E3689" w14:textId="77777777" w:rsidR="005F03AC" w:rsidRPr="00B828D1" w:rsidRDefault="005F03AC" w:rsidP="00FF0CB1">
            <w:pPr>
              <w:rPr>
                <w:ins w:id="6347" w:author="Shiv Mangal Rahi" w:date="2020-01-02T14:56:00Z"/>
                <w:rFonts w:ascii="Calibri" w:eastAsia="Times New Roman" w:hAnsi="Calibri" w:cs="Calibri"/>
                <w:color w:val="000000"/>
                <w:sz w:val="20"/>
                <w:szCs w:val="20"/>
                <w:lang w:val="en-US"/>
              </w:rPr>
            </w:pPr>
            <w:ins w:id="6348" w:author="Shiv Mangal Rahi" w:date="2020-01-02T14:56:00Z">
              <w:r w:rsidRPr="00B828D1">
                <w:rPr>
                  <w:rFonts w:ascii="Calibri" w:eastAsia="Times New Roman" w:hAnsi="Calibri" w:cs="Calibri"/>
                  <w:color w:val="000000"/>
                  <w:sz w:val="20"/>
                  <w:szCs w:val="20"/>
                  <w:lang w:val="en-US"/>
                </w:rPr>
                <w:t>N/A</w:t>
              </w:r>
            </w:ins>
          </w:p>
        </w:tc>
      </w:tr>
    </w:tbl>
    <w:p w14:paraId="7EB8E082" w14:textId="77777777" w:rsidR="005F03AC" w:rsidRDefault="005F03AC" w:rsidP="00885EE8">
      <w:pPr>
        <w:ind w:left="720"/>
        <w:rPr>
          <w:b/>
          <w:color w:val="00B0F0"/>
        </w:rPr>
      </w:pPr>
    </w:p>
    <w:p w14:paraId="75B6F448" w14:textId="77777777" w:rsidR="00C63572" w:rsidRPr="00C529B0" w:rsidRDefault="00C63572" w:rsidP="00B327BA">
      <w:pPr>
        <w:pStyle w:val="Heading2"/>
        <w:numPr>
          <w:ilvl w:val="1"/>
          <w:numId w:val="11"/>
        </w:numPr>
        <w:rPr>
          <w:color w:val="000000" w:themeColor="text1"/>
          <w:sz w:val="28"/>
          <w:szCs w:val="28"/>
          <w:lang w:val="en-IN" w:eastAsia="en-IN"/>
        </w:rPr>
      </w:pPr>
      <w:bookmarkStart w:id="6349" w:name="_Toc23404951"/>
      <w:r w:rsidRPr="00C529B0">
        <w:rPr>
          <w:color w:val="000000" w:themeColor="text1"/>
          <w:sz w:val="28"/>
          <w:szCs w:val="28"/>
          <w:lang w:val="en-IN" w:eastAsia="en-IN"/>
        </w:rPr>
        <w:t>Sample Data</w:t>
      </w:r>
      <w:bookmarkEnd w:id="6349"/>
    </w:p>
    <w:p w14:paraId="06C659AF" w14:textId="77777777" w:rsidR="00C63572" w:rsidRPr="00C63572" w:rsidRDefault="00C63572" w:rsidP="00885EE8">
      <w:pPr>
        <w:ind w:left="720"/>
        <w:rPr>
          <w:rFonts w:asciiTheme="majorHAnsi" w:hAnsiTheme="majorHAnsi" w:cstheme="majorHAnsi"/>
          <w:b/>
          <w:sz w:val="22"/>
          <w:szCs w:val="22"/>
        </w:rPr>
      </w:pPr>
    </w:p>
    <w:p w14:paraId="026B34DE" w14:textId="77777777" w:rsidR="002D5E14" w:rsidRPr="002D5E14" w:rsidRDefault="002D5E14" w:rsidP="00B327BA">
      <w:pPr>
        <w:pStyle w:val="ListParagraph"/>
        <w:keepNext/>
        <w:keepLines/>
        <w:numPr>
          <w:ilvl w:val="0"/>
          <w:numId w:val="19"/>
        </w:numPr>
        <w:spacing w:before="40"/>
        <w:contextualSpacing w:val="0"/>
        <w:outlineLvl w:val="2"/>
        <w:rPr>
          <w:rFonts w:asciiTheme="majorHAnsi" w:eastAsiaTheme="majorEastAsia" w:hAnsiTheme="majorHAnsi" w:cstheme="majorBidi"/>
          <w:b/>
          <w:vanish/>
          <w:color w:val="243F60" w:themeColor="accent1" w:themeShade="7F"/>
        </w:rPr>
      </w:pPr>
      <w:bookmarkStart w:id="6350" w:name="_Toc18058311"/>
      <w:bookmarkStart w:id="6351" w:name="_Toc19804879"/>
      <w:bookmarkStart w:id="6352" w:name="_Toc21329216"/>
      <w:bookmarkStart w:id="6353" w:name="_Toc21618271"/>
      <w:bookmarkStart w:id="6354" w:name="_Toc23404952"/>
      <w:bookmarkEnd w:id="6350"/>
      <w:bookmarkEnd w:id="6351"/>
      <w:bookmarkEnd w:id="6352"/>
      <w:bookmarkEnd w:id="6353"/>
      <w:bookmarkEnd w:id="6354"/>
    </w:p>
    <w:p w14:paraId="65D7D527" w14:textId="77777777" w:rsidR="002D5E14" w:rsidRPr="002D5E14" w:rsidRDefault="002D5E14" w:rsidP="00B327BA">
      <w:pPr>
        <w:pStyle w:val="ListParagraph"/>
        <w:keepNext/>
        <w:keepLines/>
        <w:numPr>
          <w:ilvl w:val="0"/>
          <w:numId w:val="19"/>
        </w:numPr>
        <w:spacing w:before="40"/>
        <w:contextualSpacing w:val="0"/>
        <w:outlineLvl w:val="2"/>
        <w:rPr>
          <w:rFonts w:asciiTheme="majorHAnsi" w:eastAsiaTheme="majorEastAsia" w:hAnsiTheme="majorHAnsi" w:cstheme="majorBidi"/>
          <w:b/>
          <w:vanish/>
          <w:color w:val="243F60" w:themeColor="accent1" w:themeShade="7F"/>
        </w:rPr>
      </w:pPr>
      <w:bookmarkStart w:id="6355" w:name="_Toc21618272"/>
      <w:bookmarkStart w:id="6356" w:name="_Toc23404953"/>
      <w:bookmarkEnd w:id="6355"/>
      <w:bookmarkEnd w:id="6356"/>
    </w:p>
    <w:p w14:paraId="24193554" w14:textId="77777777" w:rsidR="002D5E14" w:rsidRPr="002D5E14" w:rsidRDefault="002D5E14" w:rsidP="00B327BA">
      <w:pPr>
        <w:pStyle w:val="ListParagraph"/>
        <w:keepNext/>
        <w:keepLines/>
        <w:numPr>
          <w:ilvl w:val="0"/>
          <w:numId w:val="19"/>
        </w:numPr>
        <w:spacing w:before="40"/>
        <w:contextualSpacing w:val="0"/>
        <w:outlineLvl w:val="2"/>
        <w:rPr>
          <w:rFonts w:asciiTheme="majorHAnsi" w:eastAsiaTheme="majorEastAsia" w:hAnsiTheme="majorHAnsi" w:cstheme="majorBidi"/>
          <w:b/>
          <w:vanish/>
          <w:color w:val="243F60" w:themeColor="accent1" w:themeShade="7F"/>
        </w:rPr>
      </w:pPr>
      <w:bookmarkStart w:id="6357" w:name="_Toc21618273"/>
      <w:bookmarkStart w:id="6358" w:name="_Toc23404954"/>
      <w:bookmarkEnd w:id="6357"/>
      <w:bookmarkEnd w:id="6358"/>
    </w:p>
    <w:p w14:paraId="761FA12B"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59" w:name="_Toc21618274"/>
      <w:bookmarkStart w:id="6360" w:name="_Toc23404955"/>
      <w:bookmarkEnd w:id="6359"/>
      <w:bookmarkEnd w:id="6360"/>
    </w:p>
    <w:p w14:paraId="3676DDAA"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61" w:name="_Toc21618275"/>
      <w:bookmarkStart w:id="6362" w:name="_Toc23404956"/>
      <w:bookmarkEnd w:id="6361"/>
      <w:bookmarkEnd w:id="6362"/>
    </w:p>
    <w:p w14:paraId="0922A418"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63" w:name="_Toc21618276"/>
      <w:bookmarkStart w:id="6364" w:name="_Toc23404957"/>
      <w:bookmarkEnd w:id="6363"/>
      <w:bookmarkEnd w:id="6364"/>
    </w:p>
    <w:p w14:paraId="10FDDE53"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65" w:name="_Toc21618277"/>
      <w:bookmarkStart w:id="6366" w:name="_Toc23404958"/>
      <w:bookmarkEnd w:id="6365"/>
      <w:bookmarkEnd w:id="6366"/>
    </w:p>
    <w:p w14:paraId="7646D311"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67" w:name="_Toc21618278"/>
      <w:bookmarkStart w:id="6368" w:name="_Toc23404959"/>
      <w:bookmarkEnd w:id="6367"/>
      <w:bookmarkEnd w:id="6368"/>
    </w:p>
    <w:p w14:paraId="161C26DE"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69" w:name="_Toc21618279"/>
      <w:bookmarkStart w:id="6370" w:name="_Toc23404960"/>
      <w:bookmarkEnd w:id="6369"/>
      <w:bookmarkEnd w:id="6370"/>
    </w:p>
    <w:p w14:paraId="510BD782" w14:textId="77777777" w:rsidR="002D5E14" w:rsidRPr="002D5E14" w:rsidRDefault="002D5E14" w:rsidP="00B327BA">
      <w:pPr>
        <w:pStyle w:val="ListParagraph"/>
        <w:keepNext/>
        <w:keepLines/>
        <w:numPr>
          <w:ilvl w:val="1"/>
          <w:numId w:val="19"/>
        </w:numPr>
        <w:spacing w:before="40"/>
        <w:contextualSpacing w:val="0"/>
        <w:outlineLvl w:val="2"/>
        <w:rPr>
          <w:rFonts w:asciiTheme="majorHAnsi" w:eastAsiaTheme="majorEastAsia" w:hAnsiTheme="majorHAnsi" w:cstheme="majorBidi"/>
          <w:b/>
          <w:vanish/>
          <w:color w:val="243F60" w:themeColor="accent1" w:themeShade="7F"/>
        </w:rPr>
      </w:pPr>
      <w:bookmarkStart w:id="6371" w:name="_Toc21618280"/>
      <w:bookmarkStart w:id="6372" w:name="_Toc23404961"/>
      <w:bookmarkEnd w:id="6371"/>
      <w:bookmarkEnd w:id="6372"/>
    </w:p>
    <w:p w14:paraId="4E576D4B" w14:textId="77777777" w:rsidR="00C63572" w:rsidRPr="007A3CF8" w:rsidRDefault="007570FE" w:rsidP="00B327BA">
      <w:pPr>
        <w:pStyle w:val="Heading3"/>
        <w:numPr>
          <w:ilvl w:val="2"/>
          <w:numId w:val="19"/>
        </w:numPr>
        <w:rPr>
          <w:b/>
        </w:rPr>
      </w:pPr>
      <w:bookmarkStart w:id="6373" w:name="_Toc23404962"/>
      <w:r w:rsidRPr="007A3CF8">
        <w:rPr>
          <w:b/>
        </w:rPr>
        <w:t>IGX</w:t>
      </w:r>
      <w:r w:rsidR="00C63572" w:rsidRPr="007A3CF8">
        <w:rPr>
          <w:b/>
        </w:rPr>
        <w:t xml:space="preserve"> </w:t>
      </w:r>
      <w:r w:rsidR="001B48DE">
        <w:rPr>
          <w:b/>
        </w:rPr>
        <w:t>Data Entity</w:t>
      </w:r>
      <w:bookmarkEnd w:id="6373"/>
    </w:p>
    <w:p w14:paraId="0B08B2A3" w14:textId="77777777" w:rsidR="00C63572" w:rsidRDefault="00C63572" w:rsidP="00C63572">
      <w:pPr>
        <w:ind w:left="720"/>
        <w:rPr>
          <w:rFonts w:asciiTheme="majorHAnsi" w:hAnsiTheme="majorHAnsi" w:cstheme="majorHAnsi"/>
          <w:b/>
          <w:sz w:val="22"/>
          <w:szCs w:val="22"/>
        </w:rPr>
      </w:pPr>
      <w:r>
        <w:rPr>
          <w:noProof/>
          <w:lang w:val="en-US"/>
        </w:rPr>
        <w:drawing>
          <wp:inline distT="0" distB="0" distL="0" distR="0" wp14:anchorId="2D94AF81" wp14:editId="3C1DAE99">
            <wp:extent cx="1377950" cy="63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77950" cy="635000"/>
                    </a:xfrm>
                    <a:prstGeom prst="rect">
                      <a:avLst/>
                    </a:prstGeom>
                  </pic:spPr>
                </pic:pic>
              </a:graphicData>
            </a:graphic>
          </wp:inline>
        </w:drawing>
      </w:r>
    </w:p>
    <w:p w14:paraId="67B9C944" w14:textId="77777777" w:rsidR="00C63572" w:rsidRDefault="00C63572" w:rsidP="00C63572">
      <w:pPr>
        <w:ind w:left="720"/>
        <w:rPr>
          <w:rFonts w:asciiTheme="majorHAnsi" w:hAnsiTheme="majorHAnsi" w:cstheme="majorHAnsi"/>
          <w:b/>
          <w:sz w:val="22"/>
          <w:szCs w:val="22"/>
        </w:rPr>
      </w:pPr>
    </w:p>
    <w:p w14:paraId="5D6B1C6E" w14:textId="77777777" w:rsidR="003E4F86" w:rsidRPr="00853AAF" w:rsidRDefault="00853AAF" w:rsidP="00B327BA">
      <w:pPr>
        <w:pStyle w:val="Heading3"/>
        <w:numPr>
          <w:ilvl w:val="2"/>
          <w:numId w:val="19"/>
        </w:numPr>
        <w:rPr>
          <w:b/>
        </w:rPr>
      </w:pPr>
      <w:bookmarkStart w:id="6374" w:name="_Toc23404963"/>
      <w:r>
        <w:rPr>
          <w:b/>
        </w:rPr>
        <w:t xml:space="preserve">Sample </w:t>
      </w:r>
      <w:r w:rsidR="003E4F86" w:rsidRPr="00853AAF">
        <w:rPr>
          <w:b/>
        </w:rPr>
        <w:t>Rule Implementation</w:t>
      </w:r>
      <w:bookmarkEnd w:id="6374"/>
    </w:p>
    <w:p w14:paraId="712E82EC" w14:textId="77777777" w:rsidR="003E4F86" w:rsidRPr="00BD73C4" w:rsidRDefault="003E4F86" w:rsidP="003E4F86">
      <w:pPr>
        <w:ind w:left="720"/>
        <w:rPr>
          <w:rFonts w:asciiTheme="majorHAnsi" w:hAnsiTheme="majorHAnsi" w:cstheme="majorHAnsi"/>
          <w:b/>
          <w:sz w:val="22"/>
          <w:szCs w:val="22"/>
        </w:rPr>
      </w:pPr>
      <w:r>
        <w:rPr>
          <w:noProof/>
          <w:lang w:val="en-US"/>
        </w:rPr>
        <w:drawing>
          <wp:inline distT="0" distB="0" distL="0" distR="0" wp14:anchorId="59BFE90A" wp14:editId="325C0D16">
            <wp:extent cx="5365750" cy="186118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5750" cy="1861185"/>
                    </a:xfrm>
                    <a:prstGeom prst="rect">
                      <a:avLst/>
                    </a:prstGeom>
                  </pic:spPr>
                </pic:pic>
              </a:graphicData>
            </a:graphic>
          </wp:inline>
        </w:drawing>
      </w:r>
    </w:p>
    <w:p w14:paraId="20618535" w14:textId="77777777" w:rsidR="003E4F86" w:rsidRPr="00C63572" w:rsidRDefault="003E4F86" w:rsidP="00C63572">
      <w:pPr>
        <w:ind w:left="720"/>
        <w:rPr>
          <w:rFonts w:asciiTheme="majorHAnsi" w:hAnsiTheme="majorHAnsi" w:cstheme="majorHAnsi"/>
          <w:b/>
          <w:sz w:val="22"/>
          <w:szCs w:val="22"/>
        </w:rPr>
      </w:pPr>
    </w:p>
    <w:p w14:paraId="58400444" w14:textId="77777777" w:rsidR="00C63572" w:rsidRPr="00853AAF" w:rsidRDefault="007570FE" w:rsidP="00B327BA">
      <w:pPr>
        <w:pStyle w:val="Heading3"/>
        <w:numPr>
          <w:ilvl w:val="2"/>
          <w:numId w:val="19"/>
        </w:numPr>
        <w:rPr>
          <w:b/>
        </w:rPr>
      </w:pPr>
      <w:bookmarkStart w:id="6375" w:name="_Toc23404964"/>
      <w:r w:rsidRPr="00853AAF">
        <w:rPr>
          <w:b/>
        </w:rPr>
        <w:t>IGX</w:t>
      </w:r>
      <w:r w:rsidR="00C63572" w:rsidRPr="00853AAF">
        <w:rPr>
          <w:b/>
        </w:rPr>
        <w:t xml:space="preserve"> Data Element</w:t>
      </w:r>
      <w:bookmarkEnd w:id="6375"/>
    </w:p>
    <w:p w14:paraId="2AF07F85" w14:textId="77777777" w:rsidR="00C63572" w:rsidRDefault="00C63572" w:rsidP="00C63572">
      <w:pPr>
        <w:ind w:left="720"/>
        <w:rPr>
          <w:rFonts w:asciiTheme="majorHAnsi" w:hAnsiTheme="majorHAnsi" w:cstheme="majorHAnsi"/>
          <w:b/>
          <w:sz w:val="22"/>
          <w:szCs w:val="22"/>
        </w:rPr>
      </w:pPr>
      <w:r>
        <w:rPr>
          <w:noProof/>
          <w:lang w:val="en-US"/>
        </w:rPr>
        <w:drawing>
          <wp:inline distT="0" distB="0" distL="0" distR="0" wp14:anchorId="106EC06A" wp14:editId="03D85790">
            <wp:extent cx="1092200" cy="1517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92200" cy="1517650"/>
                    </a:xfrm>
                    <a:prstGeom prst="rect">
                      <a:avLst/>
                    </a:prstGeom>
                  </pic:spPr>
                </pic:pic>
              </a:graphicData>
            </a:graphic>
          </wp:inline>
        </w:drawing>
      </w:r>
    </w:p>
    <w:p w14:paraId="6758CA7C" w14:textId="77777777" w:rsidR="003E4F86" w:rsidRDefault="003E4F86" w:rsidP="00C63572">
      <w:pPr>
        <w:ind w:left="720"/>
        <w:rPr>
          <w:rFonts w:asciiTheme="majorHAnsi" w:hAnsiTheme="majorHAnsi" w:cstheme="majorHAnsi"/>
          <w:b/>
          <w:sz w:val="22"/>
          <w:szCs w:val="22"/>
        </w:rPr>
      </w:pPr>
    </w:p>
    <w:p w14:paraId="545CE797" w14:textId="77777777" w:rsidR="00853AAF" w:rsidRDefault="00853AAF" w:rsidP="00B327BA">
      <w:pPr>
        <w:pStyle w:val="Heading3"/>
        <w:numPr>
          <w:ilvl w:val="2"/>
          <w:numId w:val="19"/>
        </w:numPr>
        <w:rPr>
          <w:b/>
        </w:rPr>
      </w:pPr>
      <w:bookmarkStart w:id="6376" w:name="_Toc23404965"/>
      <w:r>
        <w:rPr>
          <w:b/>
        </w:rPr>
        <w:t>Sample Relationship</w:t>
      </w:r>
      <w:bookmarkEnd w:id="6376"/>
    </w:p>
    <w:p w14:paraId="0B2D5EF4" w14:textId="77777777" w:rsidR="003E4F86" w:rsidRPr="00853AAF" w:rsidRDefault="003E4F86" w:rsidP="00853AAF">
      <w:pPr>
        <w:ind w:left="720"/>
        <w:rPr>
          <w:rFonts w:asciiTheme="majorHAnsi" w:hAnsiTheme="majorHAnsi" w:cstheme="majorHAnsi"/>
          <w:sz w:val="22"/>
          <w:szCs w:val="22"/>
        </w:rPr>
      </w:pPr>
      <w:r w:rsidRPr="00853AAF">
        <w:rPr>
          <w:rFonts w:asciiTheme="majorHAnsi" w:hAnsiTheme="majorHAnsi" w:cstheme="majorHAnsi"/>
          <w:sz w:val="22"/>
          <w:szCs w:val="22"/>
        </w:rPr>
        <w:t>Create the relationship with rule while defining the data element</w:t>
      </w:r>
    </w:p>
    <w:p w14:paraId="66A07AF9" w14:textId="77777777" w:rsidR="00853AAF" w:rsidRPr="00853AAF" w:rsidRDefault="00853AAF" w:rsidP="00853AAF"/>
    <w:p w14:paraId="359A9579" w14:textId="77777777" w:rsidR="003E4F86" w:rsidRDefault="003E4F86" w:rsidP="00C63572">
      <w:pPr>
        <w:ind w:left="720"/>
        <w:rPr>
          <w:rFonts w:asciiTheme="majorHAnsi" w:hAnsiTheme="majorHAnsi" w:cstheme="majorHAnsi"/>
          <w:b/>
          <w:sz w:val="22"/>
          <w:szCs w:val="22"/>
        </w:rPr>
      </w:pPr>
      <w:r>
        <w:rPr>
          <w:noProof/>
          <w:lang w:val="en-US"/>
        </w:rPr>
        <w:drawing>
          <wp:inline distT="0" distB="0" distL="0" distR="0" wp14:anchorId="1DA3D381" wp14:editId="30F5CB70">
            <wp:extent cx="5365750" cy="204533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5750" cy="2045335"/>
                    </a:xfrm>
                    <a:prstGeom prst="rect">
                      <a:avLst/>
                    </a:prstGeom>
                  </pic:spPr>
                </pic:pic>
              </a:graphicData>
            </a:graphic>
          </wp:inline>
        </w:drawing>
      </w:r>
    </w:p>
    <w:p w14:paraId="066515D5" w14:textId="77777777" w:rsidR="003E4F86" w:rsidRDefault="003E4F86" w:rsidP="00C63572">
      <w:pPr>
        <w:ind w:left="720"/>
        <w:rPr>
          <w:rFonts w:asciiTheme="majorHAnsi" w:hAnsiTheme="majorHAnsi" w:cstheme="majorHAnsi"/>
          <w:b/>
          <w:sz w:val="22"/>
          <w:szCs w:val="22"/>
        </w:rPr>
      </w:pPr>
    </w:p>
    <w:p w14:paraId="6F033BCE" w14:textId="77777777" w:rsidR="005F3169" w:rsidRDefault="005F3169" w:rsidP="00C63572">
      <w:pPr>
        <w:ind w:left="720"/>
        <w:rPr>
          <w:rFonts w:asciiTheme="majorHAnsi" w:hAnsiTheme="majorHAnsi" w:cstheme="majorHAnsi"/>
          <w:sz w:val="22"/>
          <w:szCs w:val="22"/>
        </w:rPr>
      </w:pPr>
    </w:p>
    <w:p w14:paraId="6A1A4D36" w14:textId="77777777" w:rsidR="00C63572" w:rsidRPr="005F3169" w:rsidRDefault="005F3169" w:rsidP="00C63572">
      <w:pPr>
        <w:ind w:left="720"/>
        <w:rPr>
          <w:rFonts w:asciiTheme="majorHAnsi" w:hAnsiTheme="majorHAnsi" w:cstheme="majorHAnsi"/>
          <w:sz w:val="22"/>
          <w:szCs w:val="22"/>
        </w:rPr>
      </w:pPr>
      <w:r w:rsidRPr="005F3169">
        <w:rPr>
          <w:rFonts w:asciiTheme="majorHAnsi" w:hAnsiTheme="majorHAnsi" w:cstheme="majorHAnsi"/>
          <w:sz w:val="22"/>
          <w:szCs w:val="22"/>
        </w:rPr>
        <w:t>Refer to below link for configuration and sample data</w:t>
      </w:r>
    </w:p>
    <w:p w14:paraId="0E1108BB" w14:textId="77777777" w:rsidR="005F3169" w:rsidRPr="005F3169" w:rsidRDefault="00FA4A4E" w:rsidP="00C63572">
      <w:pPr>
        <w:ind w:left="720"/>
        <w:rPr>
          <w:rFonts w:asciiTheme="majorHAnsi" w:hAnsiTheme="majorHAnsi" w:cstheme="majorHAnsi"/>
          <w:sz w:val="22"/>
          <w:szCs w:val="22"/>
        </w:rPr>
      </w:pPr>
      <w:hyperlink r:id="rId78" w:history="1">
        <w:r w:rsidR="005F3169" w:rsidRPr="005F3169">
          <w:rPr>
            <w:rStyle w:val="Hyperlink"/>
            <w:rFonts w:asciiTheme="majorHAnsi" w:hAnsiTheme="majorHAnsi" w:cstheme="majorHAnsi"/>
            <w:sz w:val="22"/>
            <w:szCs w:val="22"/>
          </w:rPr>
          <w:t>https://dqsandbox-igx.dev.data3sixty.com/home</w:t>
        </w:r>
      </w:hyperlink>
    </w:p>
    <w:p w14:paraId="3E88A7EE" w14:textId="77777777" w:rsidR="005F3169" w:rsidRPr="00C63572" w:rsidRDefault="005F3169" w:rsidP="00C63572">
      <w:pPr>
        <w:ind w:left="720"/>
        <w:rPr>
          <w:rFonts w:asciiTheme="majorHAnsi" w:hAnsiTheme="majorHAnsi" w:cstheme="majorHAnsi"/>
          <w:b/>
          <w:sz w:val="22"/>
          <w:szCs w:val="22"/>
        </w:rPr>
      </w:pPr>
    </w:p>
    <w:p w14:paraId="3B6C8D27" w14:textId="62E7569D" w:rsidR="00EF2840" w:rsidRDefault="00EF2840" w:rsidP="00B327BA">
      <w:pPr>
        <w:pStyle w:val="Heading3"/>
        <w:numPr>
          <w:ilvl w:val="2"/>
          <w:numId w:val="19"/>
        </w:numPr>
        <w:rPr>
          <w:b/>
        </w:rPr>
      </w:pPr>
      <w:bookmarkStart w:id="6377" w:name="_Toc23404966"/>
      <w:r>
        <w:rPr>
          <w:b/>
        </w:rPr>
        <w:t>PROCESS_LIST</w:t>
      </w:r>
      <w:bookmarkEnd w:id="6377"/>
    </w:p>
    <w:p w14:paraId="37C0DD0D" w14:textId="77777777" w:rsidR="00EF2840" w:rsidRDefault="00EF2840" w:rsidP="00EF2840">
      <w:pPr>
        <w:ind w:left="720"/>
        <w:rPr>
          <w:rFonts w:asciiTheme="majorHAnsi" w:hAnsiTheme="majorHAnsi" w:cstheme="majorHAnsi"/>
          <w:sz w:val="22"/>
          <w:szCs w:val="22"/>
        </w:rPr>
      </w:pPr>
    </w:p>
    <w:p w14:paraId="4E6FD3C7" w14:textId="31ACA3C2" w:rsidR="00EF2840" w:rsidRPr="00853AAF" w:rsidRDefault="00EF2840" w:rsidP="00EF2840">
      <w:pPr>
        <w:ind w:left="720"/>
        <w:rPr>
          <w:rFonts w:asciiTheme="majorHAnsi" w:hAnsiTheme="majorHAnsi" w:cstheme="majorHAnsi"/>
          <w:sz w:val="22"/>
          <w:szCs w:val="22"/>
        </w:rPr>
      </w:pPr>
      <w:r>
        <w:rPr>
          <w:rFonts w:asciiTheme="majorHAnsi" w:hAnsiTheme="majorHAnsi" w:cstheme="majorHAnsi"/>
          <w:sz w:val="22"/>
          <w:szCs w:val="22"/>
        </w:rPr>
        <w:t>Below the sample configuration to be made in process list data store. This configuration is required for Execution Gateway component called as first analysis from the grant process model i.e. igx_pm_evaluate_data_quality</w:t>
      </w:r>
    </w:p>
    <w:p w14:paraId="331C657E" w14:textId="77777777" w:rsidR="00EF2840" w:rsidRPr="00853AAF" w:rsidRDefault="00EF2840" w:rsidP="00EF2840"/>
    <w:p w14:paraId="7943FF3E" w14:textId="77777777" w:rsidR="00EF2840" w:rsidRDefault="00EF2840" w:rsidP="004409E0">
      <w:pPr>
        <w:rPr>
          <w:rFonts w:asciiTheme="majorHAnsi" w:hAnsiTheme="majorHAnsi" w:cstheme="majorHAnsi"/>
          <w:b/>
          <w:sz w:val="22"/>
          <w:szCs w:val="22"/>
        </w:rPr>
      </w:pPr>
    </w:p>
    <w:p w14:paraId="1B9F1F91" w14:textId="4C1799C6" w:rsidR="009315AC" w:rsidRPr="004409E0" w:rsidRDefault="00EF2840" w:rsidP="004409E0">
      <w:pPr>
        <w:rPr>
          <w:rFonts w:asciiTheme="majorHAnsi" w:hAnsiTheme="majorHAnsi" w:cstheme="majorHAnsi"/>
          <w:b/>
          <w:sz w:val="22"/>
          <w:szCs w:val="22"/>
        </w:rPr>
      </w:pPr>
      <w:r w:rsidRPr="00EF2840">
        <w:rPr>
          <w:rFonts w:asciiTheme="majorHAnsi" w:hAnsiTheme="majorHAnsi" w:cstheme="majorHAnsi"/>
          <w:b/>
          <w:noProof/>
          <w:sz w:val="22"/>
          <w:szCs w:val="22"/>
          <w:lang w:val="en-US"/>
        </w:rPr>
        <w:drawing>
          <wp:inline distT="0" distB="0" distL="0" distR="0" wp14:anchorId="40732F60" wp14:editId="5FF9C701">
            <wp:extent cx="5365750" cy="2482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65750" cy="248285"/>
                    </a:xfrm>
                    <a:prstGeom prst="rect">
                      <a:avLst/>
                    </a:prstGeom>
                  </pic:spPr>
                </pic:pic>
              </a:graphicData>
            </a:graphic>
          </wp:inline>
        </w:drawing>
      </w:r>
      <w:r w:rsidR="009315AC" w:rsidRPr="004409E0">
        <w:rPr>
          <w:rFonts w:asciiTheme="majorHAnsi" w:hAnsiTheme="majorHAnsi" w:cstheme="majorHAnsi"/>
          <w:b/>
          <w:sz w:val="22"/>
          <w:szCs w:val="22"/>
        </w:rPr>
        <w:br w:type="page"/>
      </w:r>
    </w:p>
    <w:p w14:paraId="428AC9CE" w14:textId="77777777" w:rsidR="000A396C" w:rsidRPr="006A43AB" w:rsidRDefault="00D74A55" w:rsidP="00B327BA">
      <w:pPr>
        <w:pStyle w:val="Heading1"/>
        <w:numPr>
          <w:ilvl w:val="0"/>
          <w:numId w:val="19"/>
        </w:numPr>
        <w:rPr>
          <w:b/>
          <w:color w:val="00B0F0"/>
        </w:rPr>
      </w:pPr>
      <w:bookmarkStart w:id="6378" w:name="_Toc23404967"/>
      <w:r w:rsidRPr="006A43AB">
        <w:rPr>
          <w:b/>
          <w:color w:val="00B0F0"/>
        </w:rPr>
        <w:lastRenderedPageBreak/>
        <w:t>Common Design Elements</w:t>
      </w:r>
      <w:bookmarkEnd w:id="6378"/>
      <w:r w:rsidR="000A396C" w:rsidRPr="006A43AB">
        <w:rPr>
          <w:b/>
          <w:color w:val="00B0F0"/>
        </w:rPr>
        <w:t xml:space="preserve"> </w:t>
      </w:r>
      <w:r w:rsidR="000A396C" w:rsidRPr="006A43AB">
        <w:rPr>
          <w:b/>
          <w:color w:val="00B0F0"/>
        </w:rPr>
        <w:tab/>
        <w:t xml:space="preserve"> </w:t>
      </w:r>
    </w:p>
    <w:p w14:paraId="616CAC4A" w14:textId="77777777" w:rsidR="0046631D" w:rsidRDefault="0046631D">
      <w:pPr>
        <w:rPr>
          <w:rFonts w:ascii="Filson Pro Bold" w:hAnsi="Filson Pro Bold"/>
          <w:lang w:val="en-IN" w:eastAsia="en-IN"/>
        </w:rPr>
      </w:pPr>
    </w:p>
    <w:p w14:paraId="211A8586" w14:textId="77777777" w:rsidR="00CC0104" w:rsidRPr="00B34D98" w:rsidRDefault="008A5D3D">
      <w:pPr>
        <w:rPr>
          <w:rFonts w:asciiTheme="majorHAnsi" w:hAnsiTheme="majorHAnsi" w:cstheme="majorHAnsi"/>
          <w:lang w:val="en-IN" w:eastAsia="en-IN"/>
        </w:rPr>
      </w:pPr>
      <w:r w:rsidRPr="00B34D98">
        <w:rPr>
          <w:rFonts w:asciiTheme="majorHAnsi" w:hAnsiTheme="majorHAnsi" w:cstheme="majorHAnsi"/>
          <w:lang w:val="en-IN" w:eastAsia="en-IN"/>
        </w:rPr>
        <w:t xml:space="preserve">PM Execution check </w:t>
      </w:r>
      <w:r w:rsidRPr="00B34D98">
        <w:rPr>
          <w:rFonts w:asciiTheme="majorHAnsi" w:hAnsiTheme="majorHAnsi" w:cstheme="majorHAnsi"/>
        </w:rPr>
        <w:t xml:space="preserve">will be plugged in </w:t>
      </w:r>
      <w:r w:rsidR="00CB6BDD" w:rsidRPr="00B34D98">
        <w:rPr>
          <w:rFonts w:asciiTheme="majorHAnsi" w:hAnsiTheme="majorHAnsi" w:cstheme="majorHAnsi"/>
        </w:rPr>
        <w:t>module</w:t>
      </w:r>
      <w:r w:rsidRPr="00B34D98">
        <w:rPr>
          <w:rFonts w:asciiTheme="majorHAnsi" w:hAnsiTheme="majorHAnsi" w:cstheme="majorHAnsi"/>
        </w:rPr>
        <w:t xml:space="preserve"> process models as depicted below in orange. “Mark Process as Over” is to mark the process as over at the end of process model</w:t>
      </w:r>
      <w:r w:rsidRPr="00B34D98">
        <w:rPr>
          <w:rFonts w:asciiTheme="majorHAnsi" w:hAnsiTheme="majorHAnsi" w:cstheme="majorHAnsi"/>
          <w:lang w:val="en-IN" w:eastAsia="en-IN"/>
        </w:rPr>
        <w:t xml:space="preserve"> </w:t>
      </w:r>
    </w:p>
    <w:p w14:paraId="11813C13" w14:textId="77777777" w:rsidR="00743D8F" w:rsidRDefault="00743D8F">
      <w:pPr>
        <w:rPr>
          <w:rFonts w:ascii="Filson Pro Bold" w:hAnsi="Filson Pro Bold"/>
          <w:lang w:val="en-IN" w:eastAsia="en-IN"/>
        </w:rPr>
      </w:pPr>
    </w:p>
    <w:p w14:paraId="25EA68F0" w14:textId="77777777" w:rsidR="008A5D3D" w:rsidRDefault="008A5D3D">
      <w:pPr>
        <w:rPr>
          <w:rFonts w:ascii="Filson Pro Bold" w:hAnsi="Filson Pro Bold"/>
          <w:lang w:val="en-IN" w:eastAsia="en-IN"/>
        </w:rPr>
      </w:pPr>
      <w:r>
        <w:rPr>
          <w:noProof/>
          <w:lang w:val="en-US"/>
        </w:rPr>
        <w:drawing>
          <wp:inline distT="0" distB="0" distL="0" distR="0" wp14:anchorId="608A5DC7" wp14:editId="373C902F">
            <wp:extent cx="5365750" cy="122105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65750" cy="1221056"/>
                    </a:xfrm>
                    <a:prstGeom prst="rect">
                      <a:avLst/>
                    </a:prstGeom>
                  </pic:spPr>
                </pic:pic>
              </a:graphicData>
            </a:graphic>
          </wp:inline>
        </w:drawing>
      </w:r>
    </w:p>
    <w:p w14:paraId="2CC89655" w14:textId="77777777" w:rsidR="008A5D3D" w:rsidRDefault="00CA43CB">
      <w:pPr>
        <w:rPr>
          <w:rFonts w:ascii="Filson Pro Bold" w:hAnsi="Filson Pro Bold"/>
          <w:lang w:val="en-IN" w:eastAsia="en-IN"/>
        </w:rPr>
      </w:pPr>
      <w:r>
        <w:rPr>
          <w:rFonts w:ascii="Filson Pro Bold" w:hAnsi="Filson Pro Bold"/>
          <w:lang w:val="en-IN" w:eastAsia="en-IN"/>
        </w:rPr>
        <w:t>&gt;</w:t>
      </w:r>
    </w:p>
    <w:p w14:paraId="263BF7DF" w14:textId="77777777" w:rsidR="00743D8F" w:rsidRDefault="00743D8F">
      <w:pPr>
        <w:rPr>
          <w:rFonts w:ascii="Filson Pro Bold" w:hAnsi="Filson Pro Bold"/>
          <w:lang w:val="en-IN" w:eastAsia="en-IN"/>
        </w:rPr>
      </w:pPr>
    </w:p>
    <w:p w14:paraId="65A0FA4E" w14:textId="77777777" w:rsidR="00743D8F" w:rsidRDefault="00743D8F">
      <w:pPr>
        <w:rPr>
          <w:rFonts w:ascii="Filson Pro Bold" w:hAnsi="Filson Pro Bold"/>
          <w:lang w:val="en-IN" w:eastAsia="en-IN"/>
        </w:rPr>
      </w:pPr>
      <w:r>
        <w:rPr>
          <w:rFonts w:ascii="Filson Pro Bold" w:hAnsi="Filson Pro Bold"/>
          <w:lang w:val="en-IN" w:eastAsia="en-IN"/>
        </w:rPr>
        <w:t>&lt;</w:t>
      </w:r>
      <w:r w:rsidR="00C63D50">
        <w:rPr>
          <w:rFonts w:ascii="Filson Pro Bold" w:hAnsi="Filson Pro Bold"/>
          <w:lang w:val="en-IN" w:eastAsia="en-IN"/>
        </w:rPr>
        <w:t xml:space="preserve">e.g. </w:t>
      </w:r>
      <w:r>
        <w:rPr>
          <w:rFonts w:ascii="Filson Pro Bold" w:hAnsi="Filson Pro Bold"/>
          <w:lang w:val="en-IN" w:eastAsia="en-IN"/>
        </w:rPr>
        <w:t xml:space="preserve">Detail about </w:t>
      </w:r>
      <w:r w:rsidRPr="00CC0104">
        <w:rPr>
          <w:rFonts w:ascii="Filson Pro Bold" w:hAnsi="Filson Pro Bold"/>
          <w:lang w:val="en-IN" w:eastAsia="en-IN"/>
        </w:rPr>
        <w:t>triggering of the next process model in the chain</w:t>
      </w:r>
      <w:r>
        <w:rPr>
          <w:rFonts w:ascii="Filson Pro Bold" w:hAnsi="Filson Pro Bold"/>
          <w:lang w:val="en-IN" w:eastAsia="en-IN"/>
        </w:rPr>
        <w:t xml:space="preserve"> i.e. listing the target process model that will be triggered from source process model.</w:t>
      </w:r>
    </w:p>
    <w:p w14:paraId="6BAF696F" w14:textId="77777777" w:rsidR="00743D8F" w:rsidRDefault="00743D8F">
      <w:pPr>
        <w:rPr>
          <w:rFonts w:ascii="Filson Pro Bold" w:hAnsi="Filson Pro Bold"/>
          <w:lang w:val="en-IN" w:eastAsia="en-IN"/>
        </w:rPr>
      </w:pPr>
    </w:p>
    <w:tbl>
      <w:tblPr>
        <w:tblpPr w:leftFromText="180" w:rightFromText="180" w:vertAnchor="text"/>
        <w:tblW w:w="0" w:type="auto"/>
        <w:tblCellMar>
          <w:left w:w="0" w:type="dxa"/>
          <w:right w:w="0" w:type="dxa"/>
        </w:tblCellMar>
        <w:tblLook w:val="04A0" w:firstRow="1" w:lastRow="0" w:firstColumn="1" w:lastColumn="0" w:noHBand="0" w:noVBand="1"/>
      </w:tblPr>
      <w:tblGrid>
        <w:gridCol w:w="676"/>
        <w:gridCol w:w="2454"/>
        <w:gridCol w:w="2428"/>
        <w:gridCol w:w="2313"/>
      </w:tblGrid>
      <w:tr w:rsidR="00743D8F" w14:paraId="7BFBE94E" w14:textId="77777777" w:rsidTr="00743D8F">
        <w:trPr>
          <w:trHeight w:val="403"/>
        </w:trPr>
        <w:tc>
          <w:tcPr>
            <w:tcW w:w="0" w:type="auto"/>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36CC521" w14:textId="77777777" w:rsidR="00743D8F" w:rsidRDefault="00743D8F">
            <w:pPr>
              <w:rPr>
                <w:rFonts w:ascii="Calibri" w:eastAsiaTheme="minorHAnsi" w:hAnsi="Calibri" w:cs="Calibri"/>
                <w:color w:val="000000"/>
                <w:sz w:val="22"/>
                <w:szCs w:val="22"/>
              </w:rPr>
            </w:pPr>
            <w:r>
              <w:rPr>
                <w:color w:val="000000"/>
              </w:rPr>
              <w:t>SNo.</w:t>
            </w:r>
          </w:p>
        </w:tc>
        <w:tc>
          <w:tcPr>
            <w:tcW w:w="0" w:type="auto"/>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3ED35BEE" w14:textId="77777777" w:rsidR="00743D8F" w:rsidRDefault="00743D8F">
            <w:pPr>
              <w:rPr>
                <w:rFonts w:ascii="Calibri" w:eastAsiaTheme="minorHAnsi" w:hAnsi="Calibri" w:cs="Calibri"/>
                <w:color w:val="000000"/>
                <w:sz w:val="22"/>
                <w:szCs w:val="22"/>
              </w:rPr>
            </w:pPr>
            <w:r>
              <w:rPr>
                <w:color w:val="000000"/>
              </w:rPr>
              <w:t>Source Process Model</w:t>
            </w:r>
          </w:p>
        </w:tc>
        <w:tc>
          <w:tcPr>
            <w:tcW w:w="0" w:type="auto"/>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4D7A843D" w14:textId="77777777" w:rsidR="00743D8F" w:rsidRDefault="00743D8F">
            <w:pPr>
              <w:rPr>
                <w:rFonts w:ascii="Calibri" w:eastAsiaTheme="minorHAnsi" w:hAnsi="Calibri" w:cs="Calibri"/>
                <w:color w:val="000000"/>
                <w:sz w:val="22"/>
                <w:szCs w:val="22"/>
              </w:rPr>
            </w:pPr>
            <w:r>
              <w:rPr>
                <w:color w:val="000000"/>
              </w:rPr>
              <w:t>Target Process Model</w:t>
            </w:r>
          </w:p>
        </w:tc>
        <w:tc>
          <w:tcPr>
            <w:tcW w:w="2313"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702FFCA3" w14:textId="77777777" w:rsidR="00743D8F" w:rsidRDefault="00743D8F">
            <w:pPr>
              <w:rPr>
                <w:rFonts w:ascii="Calibri" w:eastAsiaTheme="minorHAnsi" w:hAnsi="Calibri" w:cs="Calibri"/>
                <w:color w:val="000000"/>
                <w:sz w:val="22"/>
                <w:szCs w:val="22"/>
              </w:rPr>
            </w:pPr>
            <w:r>
              <w:rPr>
                <w:color w:val="000000"/>
              </w:rPr>
              <w:t>Remarks</w:t>
            </w:r>
          </w:p>
        </w:tc>
      </w:tr>
      <w:tr w:rsidR="00743D8F" w14:paraId="17F09075" w14:textId="77777777" w:rsidTr="00743D8F">
        <w:trPr>
          <w:trHeight w:val="40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0A324B5A" w14:textId="77777777" w:rsidR="00743D8F" w:rsidRDefault="00743D8F">
            <w:pPr>
              <w:jc w:val="right"/>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46817278" w14:textId="77777777" w:rsidR="00743D8F" w:rsidRDefault="00743D8F">
            <w:pPr>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6F1136F7" w14:textId="77777777" w:rsidR="00743D8F" w:rsidRDefault="00743D8F">
            <w:pPr>
              <w:rPr>
                <w:rFonts w:ascii="Calibri" w:eastAsiaTheme="minorHAnsi" w:hAnsi="Calibri" w:cs="Calibri"/>
                <w:color w:val="000000"/>
                <w:sz w:val="22"/>
                <w:szCs w:val="22"/>
              </w:rPr>
            </w:pPr>
          </w:p>
        </w:tc>
        <w:tc>
          <w:tcPr>
            <w:tcW w:w="2313"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0276859D" w14:textId="77777777" w:rsidR="00743D8F" w:rsidRDefault="00743D8F">
            <w:pPr>
              <w:rPr>
                <w:rFonts w:ascii="Calibri" w:eastAsiaTheme="minorHAnsi" w:hAnsi="Calibri" w:cs="Calibri"/>
                <w:color w:val="000000"/>
                <w:sz w:val="22"/>
                <w:szCs w:val="22"/>
              </w:rPr>
            </w:pPr>
          </w:p>
        </w:tc>
      </w:tr>
      <w:tr w:rsidR="00743D8F" w14:paraId="65DF37A7" w14:textId="77777777" w:rsidTr="00743D8F">
        <w:trPr>
          <w:trHeight w:val="40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02E2A9BC" w14:textId="77777777" w:rsidR="00743D8F" w:rsidRDefault="00743D8F">
            <w:pPr>
              <w:jc w:val="right"/>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4C963184" w14:textId="77777777" w:rsidR="00743D8F" w:rsidRDefault="00743D8F">
            <w:pPr>
              <w:rPr>
                <w:rFonts w:ascii="Calibri" w:eastAsiaTheme="minorHAnsi" w:hAnsi="Calibri" w:cs="Calibri"/>
                <w:color w:val="000000"/>
                <w:sz w:val="22"/>
                <w:szCs w:val="22"/>
              </w:rPr>
            </w:pP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14:paraId="38F672D7" w14:textId="77777777" w:rsidR="00743D8F" w:rsidRDefault="00743D8F">
            <w:pPr>
              <w:rPr>
                <w:rFonts w:ascii="Calibri" w:eastAsiaTheme="minorHAnsi" w:hAnsi="Calibri" w:cs="Calibri"/>
                <w:color w:val="000000"/>
                <w:sz w:val="22"/>
                <w:szCs w:val="22"/>
              </w:rPr>
            </w:pPr>
          </w:p>
        </w:tc>
        <w:tc>
          <w:tcPr>
            <w:tcW w:w="2313" w:type="dxa"/>
            <w:tcBorders>
              <w:top w:val="nil"/>
              <w:left w:val="nil"/>
              <w:bottom w:val="single" w:sz="8" w:space="0" w:color="auto"/>
              <w:right w:val="single" w:sz="8" w:space="0" w:color="auto"/>
            </w:tcBorders>
            <w:noWrap/>
            <w:tcMar>
              <w:top w:w="0" w:type="dxa"/>
              <w:left w:w="108" w:type="dxa"/>
              <w:bottom w:w="0" w:type="dxa"/>
              <w:right w:w="108" w:type="dxa"/>
            </w:tcMar>
            <w:vAlign w:val="bottom"/>
          </w:tcPr>
          <w:p w14:paraId="61A08370" w14:textId="77777777" w:rsidR="00743D8F" w:rsidRDefault="00743D8F">
            <w:pPr>
              <w:rPr>
                <w:rFonts w:ascii="Calibri" w:eastAsiaTheme="minorHAnsi" w:hAnsi="Calibri" w:cs="Calibri"/>
                <w:color w:val="000000"/>
                <w:sz w:val="22"/>
                <w:szCs w:val="22"/>
              </w:rPr>
            </w:pPr>
          </w:p>
        </w:tc>
      </w:tr>
    </w:tbl>
    <w:p w14:paraId="3F66E4F3" w14:textId="77777777" w:rsidR="00743D8F" w:rsidRDefault="00743D8F">
      <w:pPr>
        <w:rPr>
          <w:rFonts w:ascii="Filson Pro Bold" w:hAnsi="Filson Pro Bold"/>
          <w:lang w:val="en-IN" w:eastAsia="en-IN"/>
        </w:rPr>
      </w:pPr>
      <w:r>
        <w:rPr>
          <w:rFonts w:ascii="Filson Pro Bold" w:hAnsi="Filson Pro Bold"/>
          <w:lang w:val="en-IN" w:eastAsia="en-IN"/>
        </w:rPr>
        <w:t xml:space="preserve"> </w:t>
      </w:r>
    </w:p>
    <w:p w14:paraId="696A0B9A" w14:textId="77777777" w:rsidR="00743D8F" w:rsidRDefault="00743D8F">
      <w:pPr>
        <w:rPr>
          <w:rFonts w:ascii="Filson Pro Bold" w:hAnsi="Filson Pro Bold"/>
          <w:lang w:val="en-IN" w:eastAsia="en-IN"/>
        </w:rPr>
      </w:pPr>
    </w:p>
    <w:p w14:paraId="244BFE2B" w14:textId="77777777" w:rsidR="00743D8F" w:rsidRDefault="00743D8F">
      <w:pPr>
        <w:rPr>
          <w:rFonts w:ascii="Filson Pro Bold" w:hAnsi="Filson Pro Bold"/>
          <w:lang w:val="en-IN" w:eastAsia="en-IN"/>
        </w:rPr>
      </w:pPr>
    </w:p>
    <w:p w14:paraId="12628EB1" w14:textId="77777777" w:rsidR="00743D8F" w:rsidRDefault="00743D8F">
      <w:pPr>
        <w:rPr>
          <w:rFonts w:ascii="Filson Pro Bold" w:hAnsi="Filson Pro Bold"/>
          <w:lang w:val="en-IN" w:eastAsia="en-IN"/>
        </w:rPr>
      </w:pPr>
    </w:p>
    <w:p w14:paraId="6A08D252" w14:textId="77777777" w:rsidR="00743D8F" w:rsidRDefault="00743D8F">
      <w:pPr>
        <w:rPr>
          <w:rFonts w:ascii="Filson Pro Bold" w:hAnsi="Filson Pro Bold"/>
          <w:lang w:val="en-IN" w:eastAsia="en-IN"/>
        </w:rPr>
      </w:pPr>
    </w:p>
    <w:p w14:paraId="6F799291" w14:textId="77777777" w:rsidR="00743D8F" w:rsidRDefault="00743D8F">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25F8AB68" w14:textId="77777777" w:rsidR="00743D8F" w:rsidRPr="00F96023" w:rsidRDefault="00743D8F" w:rsidP="00B327BA">
      <w:pPr>
        <w:pStyle w:val="Heading1"/>
        <w:numPr>
          <w:ilvl w:val="0"/>
          <w:numId w:val="19"/>
        </w:numPr>
        <w:rPr>
          <w:b/>
          <w:color w:val="00B0F0"/>
        </w:rPr>
      </w:pPr>
      <w:bookmarkStart w:id="6379" w:name="_Toc23404968"/>
      <w:r w:rsidRPr="00F96023">
        <w:rPr>
          <w:b/>
          <w:color w:val="00B0F0"/>
        </w:rPr>
        <w:lastRenderedPageBreak/>
        <w:t>Security</w:t>
      </w:r>
      <w:bookmarkEnd w:id="6379"/>
    </w:p>
    <w:p w14:paraId="4FD46975" w14:textId="77777777" w:rsidR="00743D8F" w:rsidRPr="00A71FA0" w:rsidRDefault="00743D8F" w:rsidP="00743D8F">
      <w:pPr>
        <w:rPr>
          <w:lang w:val="en-IN" w:eastAsia="en-IN"/>
        </w:rPr>
      </w:pPr>
      <w:r>
        <w:rPr>
          <w:lang w:val="en-IN" w:eastAsia="en-IN"/>
        </w:rPr>
        <w:t>&lt;</w:t>
      </w:r>
      <w:r w:rsidR="00A03755">
        <w:rPr>
          <w:lang w:val="en-IN" w:eastAsia="en-IN"/>
        </w:rPr>
        <w:t>D</w:t>
      </w:r>
      <w:r w:rsidR="00A03755" w:rsidRPr="00743D8F">
        <w:rPr>
          <w:lang w:val="en-IN" w:eastAsia="en-IN"/>
        </w:rPr>
        <w:t>ocument</w:t>
      </w:r>
      <w:r w:rsidR="00A03755">
        <w:rPr>
          <w:lang w:val="en-IN" w:eastAsia="en-IN"/>
        </w:rPr>
        <w:t xml:space="preserve"> </w:t>
      </w:r>
      <w:r w:rsidRPr="00743D8F">
        <w:rPr>
          <w:lang w:val="en-IN" w:eastAsia="en-IN"/>
        </w:rPr>
        <w:t>the permissions for the users and groups on various stages</w:t>
      </w:r>
      <w:r>
        <w:rPr>
          <w:lang w:val="en-IN" w:eastAsia="en-IN"/>
        </w:rPr>
        <w:t xml:space="preserve">. </w:t>
      </w:r>
      <w:r w:rsidRPr="00743D8F">
        <w:rPr>
          <w:lang w:val="en-IN" w:eastAsia="en-IN"/>
        </w:rPr>
        <w:t xml:space="preserve">The implementation of security should explain which users, group were mapped to what. Also </w:t>
      </w:r>
      <w:r w:rsidR="00A03755">
        <w:rPr>
          <w:lang w:val="en-IN" w:eastAsia="en-IN"/>
        </w:rPr>
        <w:t xml:space="preserve">include </w:t>
      </w:r>
      <w:r w:rsidRPr="00743D8F">
        <w:rPr>
          <w:lang w:val="en-IN" w:eastAsia="en-IN"/>
        </w:rPr>
        <w:t xml:space="preserve">what </w:t>
      </w:r>
      <w:r w:rsidR="00A03755">
        <w:rPr>
          <w:lang w:val="en-IN" w:eastAsia="en-IN"/>
        </w:rPr>
        <w:t>all permissions need</w:t>
      </w:r>
      <w:r w:rsidRPr="00743D8F">
        <w:rPr>
          <w:lang w:val="en-IN" w:eastAsia="en-IN"/>
        </w:rPr>
        <w:t xml:space="preserve"> to be provided at every level.</w:t>
      </w:r>
      <w:r w:rsidR="00123A2B">
        <w:rPr>
          <w:lang w:val="en-IN" w:eastAsia="en-IN"/>
        </w:rPr>
        <w:t xml:space="preserve"> </w:t>
      </w:r>
      <w:r>
        <w:rPr>
          <w:lang w:val="en-IN" w:eastAsia="en-IN"/>
        </w:rPr>
        <w:t>&gt;</w:t>
      </w:r>
      <w:r w:rsidRPr="00C05197">
        <w:rPr>
          <w:lang w:val="en-IN" w:eastAsia="en-IN"/>
        </w:rPr>
        <w:t xml:space="preserve"> </w:t>
      </w:r>
      <w:r w:rsidRPr="004C2C7B">
        <w:rPr>
          <w:rFonts w:ascii="Avenir LT Pro 45 Book" w:eastAsia="Verdana" w:hAnsi="Avenir LT Pro 45 Book" w:cs="Verdana"/>
          <w:color w:val="000000"/>
          <w:sz w:val="22"/>
          <w:szCs w:val="22"/>
          <w:lang w:val="en-IN" w:eastAsia="en-IN"/>
        </w:rPr>
        <w:tab/>
        <w:t xml:space="preserve"> </w:t>
      </w:r>
    </w:p>
    <w:p w14:paraId="22DE7B95" w14:textId="77777777" w:rsidR="00743D8F" w:rsidRDefault="00743D8F">
      <w:pPr>
        <w:rPr>
          <w:rFonts w:ascii="Filson Pro Bold" w:hAnsi="Filson Pro Bold"/>
          <w:lang w:val="en-IN" w:eastAsia="en-IN"/>
        </w:rPr>
      </w:pPr>
    </w:p>
    <w:tbl>
      <w:tblPr>
        <w:tblW w:w="9668" w:type="dxa"/>
        <w:tblLook w:val="04A0" w:firstRow="1" w:lastRow="0" w:firstColumn="1" w:lastColumn="0" w:noHBand="0" w:noVBand="1"/>
      </w:tblPr>
      <w:tblGrid>
        <w:gridCol w:w="1548"/>
        <w:gridCol w:w="3870"/>
        <w:gridCol w:w="4250"/>
      </w:tblGrid>
      <w:tr w:rsidR="00622D4B" w:rsidRPr="00924E4F" w14:paraId="66D1209B" w14:textId="77777777" w:rsidTr="00622D4B">
        <w:trPr>
          <w:trHeight w:val="342"/>
        </w:trPr>
        <w:tc>
          <w:tcPr>
            <w:tcW w:w="15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37C0F2" w14:textId="77777777" w:rsidR="00622D4B" w:rsidRPr="00924E4F" w:rsidRDefault="00622D4B" w:rsidP="00637FAC">
            <w:pPr>
              <w:rPr>
                <w:rFonts w:ascii="Verdana" w:hAnsi="Verdana"/>
                <w:b/>
                <w:bCs/>
                <w:color w:val="000000"/>
                <w:sz w:val="18"/>
                <w:szCs w:val="18"/>
              </w:rPr>
            </w:pPr>
            <w:r>
              <w:rPr>
                <w:rFonts w:ascii="Verdana" w:hAnsi="Verdana"/>
                <w:b/>
                <w:bCs/>
                <w:color w:val="000000"/>
                <w:sz w:val="18"/>
                <w:szCs w:val="18"/>
              </w:rPr>
              <w:t>Super Group</w:t>
            </w:r>
          </w:p>
        </w:tc>
        <w:tc>
          <w:tcPr>
            <w:tcW w:w="3870" w:type="dxa"/>
            <w:tcBorders>
              <w:top w:val="single" w:sz="4" w:space="0" w:color="auto"/>
              <w:left w:val="nil"/>
              <w:bottom w:val="single" w:sz="4" w:space="0" w:color="auto"/>
              <w:right w:val="single" w:sz="4" w:space="0" w:color="auto"/>
            </w:tcBorders>
            <w:shd w:val="clear" w:color="auto" w:fill="auto"/>
            <w:noWrap/>
            <w:vAlign w:val="bottom"/>
            <w:hideMark/>
          </w:tcPr>
          <w:p w14:paraId="11F1D823" w14:textId="77777777" w:rsidR="00622D4B" w:rsidRPr="00924E4F" w:rsidRDefault="00622D4B" w:rsidP="00637FAC">
            <w:pPr>
              <w:rPr>
                <w:rFonts w:ascii="Verdana" w:hAnsi="Verdana"/>
                <w:b/>
                <w:bCs/>
                <w:color w:val="000000"/>
                <w:sz w:val="18"/>
                <w:szCs w:val="18"/>
              </w:rPr>
            </w:pPr>
            <w:r>
              <w:rPr>
                <w:rFonts w:ascii="Verdana" w:hAnsi="Verdana"/>
                <w:b/>
                <w:bCs/>
                <w:color w:val="000000"/>
                <w:sz w:val="18"/>
                <w:szCs w:val="18"/>
              </w:rPr>
              <w:t>Path/Stage</w:t>
            </w:r>
          </w:p>
        </w:tc>
        <w:tc>
          <w:tcPr>
            <w:tcW w:w="4250" w:type="dxa"/>
            <w:tcBorders>
              <w:top w:val="single" w:sz="4" w:space="0" w:color="auto"/>
              <w:left w:val="nil"/>
              <w:bottom w:val="single" w:sz="4" w:space="0" w:color="auto"/>
              <w:right w:val="single" w:sz="4" w:space="0" w:color="auto"/>
            </w:tcBorders>
            <w:shd w:val="clear" w:color="auto" w:fill="auto"/>
            <w:noWrap/>
            <w:vAlign w:val="bottom"/>
            <w:hideMark/>
          </w:tcPr>
          <w:p w14:paraId="05FD707D" w14:textId="77777777" w:rsidR="00622D4B" w:rsidRPr="00924E4F" w:rsidRDefault="00622D4B" w:rsidP="00637FAC">
            <w:pPr>
              <w:rPr>
                <w:rFonts w:ascii="Verdana" w:hAnsi="Verdana"/>
                <w:b/>
                <w:bCs/>
                <w:color w:val="000000"/>
                <w:sz w:val="18"/>
                <w:szCs w:val="18"/>
              </w:rPr>
            </w:pPr>
            <w:r>
              <w:rPr>
                <w:rFonts w:ascii="Verdana" w:hAnsi="Verdana"/>
                <w:b/>
                <w:bCs/>
                <w:color w:val="000000"/>
                <w:sz w:val="18"/>
                <w:szCs w:val="18"/>
              </w:rPr>
              <w:t>Permissions</w:t>
            </w:r>
          </w:p>
        </w:tc>
      </w:tr>
      <w:tr w:rsidR="00622D4B" w:rsidRPr="00E2718C" w14:paraId="62CF3482" w14:textId="77777777" w:rsidTr="00622D4B">
        <w:trPr>
          <w:trHeight w:val="350"/>
        </w:trPr>
        <w:tc>
          <w:tcPr>
            <w:tcW w:w="1548" w:type="dxa"/>
            <w:vMerge w:val="restart"/>
            <w:tcBorders>
              <w:top w:val="single" w:sz="4" w:space="0" w:color="auto"/>
              <w:left w:val="single" w:sz="4" w:space="0" w:color="auto"/>
              <w:right w:val="single" w:sz="4" w:space="0" w:color="auto"/>
            </w:tcBorders>
            <w:shd w:val="clear" w:color="auto" w:fill="auto"/>
            <w:noWrap/>
            <w:vAlign w:val="bottom"/>
          </w:tcPr>
          <w:p w14:paraId="7FDCD929" w14:textId="77777777" w:rsidR="00622D4B" w:rsidRPr="00E2718C" w:rsidRDefault="00622D4B" w:rsidP="00637FAC">
            <w:pPr>
              <w:jc w:val="right"/>
              <w:rPr>
                <w:rFonts w:ascii="Verdana" w:hAnsi="Verdana"/>
                <w:color w:val="000000"/>
                <w:sz w:val="18"/>
                <w:szCs w:val="18"/>
              </w:rPr>
            </w:pPr>
          </w:p>
        </w:tc>
        <w:tc>
          <w:tcPr>
            <w:tcW w:w="3870" w:type="dxa"/>
            <w:tcBorders>
              <w:top w:val="single" w:sz="4" w:space="0" w:color="auto"/>
              <w:left w:val="nil"/>
              <w:bottom w:val="single" w:sz="4" w:space="0" w:color="auto"/>
              <w:right w:val="single" w:sz="4" w:space="0" w:color="auto"/>
            </w:tcBorders>
            <w:shd w:val="clear" w:color="auto" w:fill="auto"/>
            <w:noWrap/>
            <w:vAlign w:val="bottom"/>
          </w:tcPr>
          <w:p w14:paraId="5683E797" w14:textId="77777777" w:rsidR="00622D4B" w:rsidRPr="00D94654" w:rsidRDefault="00622D4B" w:rsidP="00637FAC">
            <w:pPr>
              <w:rPr>
                <w:rFonts w:ascii="Verdana" w:hAnsi="Verdana" w:cs="Arial"/>
                <w:color w:val="000000"/>
                <w:sz w:val="18"/>
                <w:szCs w:val="18"/>
              </w:rPr>
            </w:pPr>
          </w:p>
        </w:tc>
        <w:tc>
          <w:tcPr>
            <w:tcW w:w="4250" w:type="dxa"/>
            <w:tcBorders>
              <w:top w:val="single" w:sz="4" w:space="0" w:color="auto"/>
              <w:left w:val="nil"/>
              <w:bottom w:val="single" w:sz="4" w:space="0" w:color="auto"/>
              <w:right w:val="single" w:sz="4" w:space="0" w:color="auto"/>
            </w:tcBorders>
            <w:shd w:val="clear" w:color="auto" w:fill="auto"/>
            <w:noWrap/>
            <w:vAlign w:val="bottom"/>
          </w:tcPr>
          <w:p w14:paraId="1D5862B3" w14:textId="77777777" w:rsidR="00622D4B" w:rsidRPr="00D94654" w:rsidRDefault="00622D4B" w:rsidP="00637FAC">
            <w:pPr>
              <w:rPr>
                <w:rFonts w:ascii="Verdana" w:hAnsi="Verdana"/>
                <w:color w:val="000000"/>
                <w:sz w:val="18"/>
                <w:szCs w:val="18"/>
              </w:rPr>
            </w:pPr>
          </w:p>
        </w:tc>
      </w:tr>
      <w:tr w:rsidR="00622D4B" w:rsidRPr="00E2718C" w14:paraId="73E25E89" w14:textId="77777777" w:rsidTr="00622D4B">
        <w:trPr>
          <w:trHeight w:val="350"/>
        </w:trPr>
        <w:tc>
          <w:tcPr>
            <w:tcW w:w="1548" w:type="dxa"/>
            <w:vMerge/>
            <w:tcBorders>
              <w:left w:val="single" w:sz="4" w:space="0" w:color="auto"/>
              <w:bottom w:val="single" w:sz="4" w:space="0" w:color="auto"/>
              <w:right w:val="single" w:sz="4" w:space="0" w:color="auto"/>
            </w:tcBorders>
            <w:shd w:val="clear" w:color="auto" w:fill="auto"/>
            <w:noWrap/>
            <w:vAlign w:val="bottom"/>
          </w:tcPr>
          <w:p w14:paraId="421E4401" w14:textId="77777777" w:rsidR="00622D4B" w:rsidRPr="00E2718C" w:rsidRDefault="00622D4B" w:rsidP="00637FAC">
            <w:pPr>
              <w:jc w:val="right"/>
              <w:rPr>
                <w:rFonts w:ascii="Verdana" w:hAnsi="Verdana"/>
                <w:color w:val="000000"/>
                <w:sz w:val="18"/>
                <w:szCs w:val="18"/>
              </w:rPr>
            </w:pPr>
          </w:p>
        </w:tc>
        <w:tc>
          <w:tcPr>
            <w:tcW w:w="3870" w:type="dxa"/>
            <w:tcBorders>
              <w:top w:val="single" w:sz="4" w:space="0" w:color="auto"/>
              <w:left w:val="nil"/>
              <w:bottom w:val="single" w:sz="4" w:space="0" w:color="auto"/>
              <w:right w:val="single" w:sz="4" w:space="0" w:color="auto"/>
            </w:tcBorders>
            <w:shd w:val="clear" w:color="auto" w:fill="auto"/>
            <w:noWrap/>
            <w:vAlign w:val="bottom"/>
          </w:tcPr>
          <w:p w14:paraId="1E23BFF8" w14:textId="77777777" w:rsidR="00622D4B" w:rsidRPr="00D94654" w:rsidRDefault="00622D4B" w:rsidP="00637FAC">
            <w:pPr>
              <w:rPr>
                <w:rFonts w:ascii="Verdana" w:hAnsi="Verdana" w:cs="Arial"/>
                <w:color w:val="000000"/>
                <w:sz w:val="18"/>
                <w:szCs w:val="18"/>
              </w:rPr>
            </w:pPr>
          </w:p>
        </w:tc>
        <w:tc>
          <w:tcPr>
            <w:tcW w:w="4250" w:type="dxa"/>
            <w:tcBorders>
              <w:top w:val="single" w:sz="4" w:space="0" w:color="auto"/>
              <w:left w:val="nil"/>
              <w:bottom w:val="single" w:sz="4" w:space="0" w:color="auto"/>
              <w:right w:val="single" w:sz="4" w:space="0" w:color="auto"/>
            </w:tcBorders>
            <w:shd w:val="clear" w:color="auto" w:fill="auto"/>
            <w:noWrap/>
            <w:vAlign w:val="bottom"/>
          </w:tcPr>
          <w:p w14:paraId="5C884C42" w14:textId="77777777" w:rsidR="00622D4B" w:rsidRPr="00D94654" w:rsidRDefault="00622D4B" w:rsidP="00637FAC">
            <w:pPr>
              <w:rPr>
                <w:rFonts w:ascii="Verdana" w:hAnsi="Verdana"/>
                <w:color w:val="000000"/>
                <w:sz w:val="18"/>
                <w:szCs w:val="18"/>
              </w:rPr>
            </w:pPr>
          </w:p>
        </w:tc>
      </w:tr>
    </w:tbl>
    <w:p w14:paraId="4E519073" w14:textId="77777777" w:rsidR="00622D4B" w:rsidRDefault="00622D4B">
      <w:pPr>
        <w:rPr>
          <w:rFonts w:ascii="Filson Pro Bold" w:hAnsi="Filson Pro Bold"/>
          <w:lang w:val="en-IN" w:eastAsia="en-IN"/>
        </w:rPr>
      </w:pPr>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5060"/>
      </w:tblGrid>
      <w:tr w:rsidR="007D1192" w:rsidRPr="00924E4F" w14:paraId="18BE2378" w14:textId="77777777" w:rsidTr="007D1192">
        <w:trPr>
          <w:trHeight w:val="342"/>
        </w:trPr>
        <w:tc>
          <w:tcPr>
            <w:tcW w:w="4608" w:type="dxa"/>
            <w:shd w:val="clear" w:color="auto" w:fill="auto"/>
            <w:noWrap/>
            <w:vAlign w:val="bottom"/>
            <w:hideMark/>
          </w:tcPr>
          <w:p w14:paraId="2A1F6E29" w14:textId="77777777" w:rsidR="007D1192" w:rsidRPr="00924E4F" w:rsidRDefault="007D1192" w:rsidP="00637FAC">
            <w:pPr>
              <w:rPr>
                <w:rFonts w:ascii="Verdana" w:hAnsi="Verdana"/>
                <w:b/>
                <w:bCs/>
                <w:color w:val="000000"/>
                <w:sz w:val="18"/>
                <w:szCs w:val="18"/>
              </w:rPr>
            </w:pPr>
            <w:r>
              <w:rPr>
                <w:rFonts w:ascii="Verdana" w:hAnsi="Verdana"/>
                <w:b/>
                <w:bCs/>
                <w:color w:val="000000"/>
                <w:sz w:val="18"/>
                <w:szCs w:val="18"/>
              </w:rPr>
              <w:t>Super Group</w:t>
            </w:r>
          </w:p>
        </w:tc>
        <w:tc>
          <w:tcPr>
            <w:tcW w:w="5060" w:type="dxa"/>
            <w:shd w:val="clear" w:color="auto" w:fill="auto"/>
            <w:noWrap/>
            <w:vAlign w:val="bottom"/>
            <w:hideMark/>
          </w:tcPr>
          <w:p w14:paraId="12D1E155" w14:textId="77777777" w:rsidR="007D1192" w:rsidRPr="00924E4F" w:rsidRDefault="007D1192" w:rsidP="00637FAC">
            <w:pPr>
              <w:rPr>
                <w:rFonts w:ascii="Verdana" w:hAnsi="Verdana"/>
                <w:b/>
                <w:bCs/>
                <w:color w:val="000000"/>
                <w:sz w:val="18"/>
                <w:szCs w:val="18"/>
              </w:rPr>
            </w:pPr>
            <w:r>
              <w:rPr>
                <w:rFonts w:ascii="Verdana" w:hAnsi="Verdana"/>
                <w:b/>
                <w:bCs/>
                <w:color w:val="000000"/>
                <w:sz w:val="18"/>
                <w:szCs w:val="18"/>
              </w:rPr>
              <w:t>Group</w:t>
            </w:r>
          </w:p>
        </w:tc>
      </w:tr>
      <w:tr w:rsidR="00123A2B" w:rsidRPr="00D94654" w14:paraId="57FADB9C" w14:textId="77777777" w:rsidTr="007D1192">
        <w:trPr>
          <w:trHeight w:val="350"/>
        </w:trPr>
        <w:tc>
          <w:tcPr>
            <w:tcW w:w="4608" w:type="dxa"/>
            <w:vMerge w:val="restart"/>
            <w:shd w:val="clear" w:color="auto" w:fill="auto"/>
            <w:noWrap/>
            <w:vAlign w:val="bottom"/>
          </w:tcPr>
          <w:p w14:paraId="51635ECD" w14:textId="77777777" w:rsidR="00123A2B" w:rsidRPr="00D94654" w:rsidRDefault="00123A2B" w:rsidP="00637FAC">
            <w:pPr>
              <w:rPr>
                <w:rFonts w:ascii="Verdana" w:hAnsi="Verdana" w:cs="Arial"/>
                <w:color w:val="000000"/>
                <w:sz w:val="18"/>
                <w:szCs w:val="18"/>
              </w:rPr>
            </w:pPr>
          </w:p>
        </w:tc>
        <w:tc>
          <w:tcPr>
            <w:tcW w:w="5060" w:type="dxa"/>
            <w:shd w:val="clear" w:color="auto" w:fill="auto"/>
            <w:noWrap/>
            <w:vAlign w:val="bottom"/>
          </w:tcPr>
          <w:p w14:paraId="6C38BEC1" w14:textId="77777777" w:rsidR="00123A2B" w:rsidRPr="00D94654" w:rsidRDefault="00123A2B" w:rsidP="00637FAC">
            <w:pPr>
              <w:rPr>
                <w:rFonts w:ascii="Verdana" w:hAnsi="Verdana"/>
                <w:color w:val="000000"/>
                <w:sz w:val="18"/>
                <w:szCs w:val="18"/>
              </w:rPr>
            </w:pPr>
          </w:p>
        </w:tc>
      </w:tr>
      <w:tr w:rsidR="00123A2B" w:rsidRPr="00D94654" w14:paraId="38D351BF" w14:textId="77777777" w:rsidTr="007D1192">
        <w:trPr>
          <w:trHeight w:val="350"/>
        </w:trPr>
        <w:tc>
          <w:tcPr>
            <w:tcW w:w="4608" w:type="dxa"/>
            <w:vMerge/>
            <w:shd w:val="clear" w:color="auto" w:fill="auto"/>
            <w:noWrap/>
            <w:vAlign w:val="bottom"/>
          </w:tcPr>
          <w:p w14:paraId="4DC7E648" w14:textId="77777777" w:rsidR="00123A2B" w:rsidRPr="00D94654" w:rsidRDefault="00123A2B" w:rsidP="00637FAC">
            <w:pPr>
              <w:rPr>
                <w:rFonts w:ascii="Verdana" w:hAnsi="Verdana" w:cs="Arial"/>
                <w:color w:val="000000"/>
                <w:sz w:val="18"/>
                <w:szCs w:val="18"/>
              </w:rPr>
            </w:pPr>
          </w:p>
        </w:tc>
        <w:tc>
          <w:tcPr>
            <w:tcW w:w="5060" w:type="dxa"/>
            <w:shd w:val="clear" w:color="auto" w:fill="auto"/>
            <w:noWrap/>
            <w:vAlign w:val="bottom"/>
          </w:tcPr>
          <w:p w14:paraId="08DA469B" w14:textId="77777777" w:rsidR="00123A2B" w:rsidRPr="00D94654" w:rsidRDefault="00123A2B" w:rsidP="00637FAC">
            <w:pPr>
              <w:rPr>
                <w:rFonts w:ascii="Verdana" w:hAnsi="Verdana"/>
                <w:color w:val="000000"/>
                <w:sz w:val="18"/>
                <w:szCs w:val="18"/>
              </w:rPr>
            </w:pPr>
          </w:p>
        </w:tc>
      </w:tr>
    </w:tbl>
    <w:p w14:paraId="1DF3D106" w14:textId="77777777" w:rsidR="007A316F" w:rsidRDefault="007A316F">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2DA69558" w14:textId="77777777" w:rsidR="00D74A55" w:rsidRPr="00F96023" w:rsidRDefault="00D74A55" w:rsidP="00B327BA">
      <w:pPr>
        <w:pStyle w:val="Heading1"/>
        <w:numPr>
          <w:ilvl w:val="0"/>
          <w:numId w:val="19"/>
        </w:numPr>
        <w:rPr>
          <w:b/>
          <w:color w:val="00B0F0"/>
        </w:rPr>
      </w:pPr>
      <w:bookmarkStart w:id="6380" w:name="_Toc23404969"/>
      <w:r w:rsidRPr="00F96023">
        <w:rPr>
          <w:b/>
          <w:color w:val="00B0F0"/>
        </w:rPr>
        <w:lastRenderedPageBreak/>
        <w:t>Assumptions</w:t>
      </w:r>
      <w:bookmarkEnd w:id="6380"/>
      <w:r w:rsidRPr="00F96023">
        <w:rPr>
          <w:b/>
          <w:color w:val="00B0F0"/>
        </w:rPr>
        <w:t xml:space="preserve"> </w:t>
      </w:r>
    </w:p>
    <w:p w14:paraId="6ABC135A" w14:textId="77777777" w:rsidR="00BA7294" w:rsidRDefault="00BA7294">
      <w:pPr>
        <w:rPr>
          <w:rFonts w:ascii="Filson Pro Bold" w:eastAsiaTheme="majorEastAsia" w:hAnsi="Filson Pro Bold" w:cstheme="majorBidi"/>
          <w:color w:val="365F91" w:themeColor="accent1" w:themeShade="BF"/>
          <w:sz w:val="32"/>
          <w:szCs w:val="32"/>
          <w:lang w:val="en-IN" w:eastAsia="en-IN"/>
        </w:rPr>
      </w:pPr>
      <w:r>
        <w:rPr>
          <w:rFonts w:ascii="Filson Pro Bold" w:hAnsi="Filson Pro Bold"/>
          <w:lang w:val="en-IN" w:eastAsia="en-IN"/>
        </w:rPr>
        <w:br w:type="page"/>
      </w:r>
    </w:p>
    <w:p w14:paraId="4C3F615A" w14:textId="77777777" w:rsidR="00BA7294" w:rsidRPr="00A71FA0" w:rsidRDefault="00BA7294" w:rsidP="00B327BA">
      <w:pPr>
        <w:pStyle w:val="Heading1"/>
        <w:numPr>
          <w:ilvl w:val="0"/>
          <w:numId w:val="19"/>
        </w:numPr>
        <w:rPr>
          <w:rFonts w:ascii="Filson Pro Bold" w:hAnsi="Filson Pro Bold"/>
          <w:lang w:val="en-IN" w:eastAsia="en-IN"/>
        </w:rPr>
      </w:pPr>
      <w:bookmarkStart w:id="6381" w:name="_Toc23404970"/>
      <w:r w:rsidRPr="00F96023">
        <w:rPr>
          <w:b/>
          <w:color w:val="00B0F0"/>
        </w:rPr>
        <w:lastRenderedPageBreak/>
        <w:t>Appendix</w:t>
      </w:r>
      <w:bookmarkEnd w:id="6381"/>
      <w:r w:rsidRPr="00F96023">
        <w:rPr>
          <w:b/>
          <w:color w:val="00B0F0"/>
        </w:rPr>
        <w:t xml:space="preserve"> </w:t>
      </w:r>
      <w:r w:rsidRPr="004C2C7B">
        <w:rPr>
          <w:rFonts w:ascii="Avenir LT Pro 45 Book" w:eastAsia="Verdana" w:hAnsi="Avenir LT Pro 45 Book" w:cs="Verdana"/>
          <w:color w:val="000000"/>
          <w:sz w:val="22"/>
          <w:szCs w:val="22"/>
          <w:lang w:val="en-IN" w:eastAsia="en-IN"/>
        </w:rPr>
        <w:tab/>
        <w:t xml:space="preserve"> </w:t>
      </w:r>
    </w:p>
    <w:p w14:paraId="368684A0" w14:textId="77777777" w:rsidR="00792034" w:rsidRPr="00436146" w:rsidRDefault="009315AC" w:rsidP="00B327BA">
      <w:pPr>
        <w:pStyle w:val="Heading2"/>
        <w:numPr>
          <w:ilvl w:val="1"/>
          <w:numId w:val="19"/>
        </w:numPr>
        <w:rPr>
          <w:color w:val="000000" w:themeColor="text1"/>
          <w:sz w:val="28"/>
          <w:szCs w:val="28"/>
          <w:lang w:val="en-IN" w:eastAsia="en-IN"/>
        </w:rPr>
      </w:pPr>
      <w:bookmarkStart w:id="6382" w:name="_Toc23404971"/>
      <w:r>
        <w:rPr>
          <w:color w:val="000000" w:themeColor="text1"/>
          <w:sz w:val="28"/>
          <w:szCs w:val="28"/>
          <w:lang w:val="en-IN" w:eastAsia="en-IN"/>
        </w:rPr>
        <w:t>Recommended Configuration file</w:t>
      </w:r>
      <w:bookmarkEnd w:id="6382"/>
    </w:p>
    <w:p w14:paraId="619ABA2D" w14:textId="77777777" w:rsidR="00161CAB" w:rsidRDefault="00161CAB" w:rsidP="00BA7294">
      <w:pPr>
        <w:rPr>
          <w:lang w:val="en-IN" w:eastAsia="en-IN"/>
        </w:rPr>
      </w:pPr>
    </w:p>
    <w:p w14:paraId="07E53834" w14:textId="77777777" w:rsidR="009315AC" w:rsidRDefault="009315AC" w:rsidP="009315AC">
      <w:pPr>
        <w:ind w:left="1440"/>
        <w:rPr>
          <w:lang w:val="en-IN" w:eastAsia="en-IN"/>
        </w:rPr>
      </w:pPr>
      <w:r w:rsidRPr="00B34D98">
        <w:rPr>
          <w:color w:val="E36C0A" w:themeColor="accent6" w:themeShade="BF"/>
          <w:lang w:val="en-IN" w:eastAsia="en-IN"/>
        </w:rPr>
        <w:t>&lt;Embed PG_PURGER_CONFIG csv file here&gt;</w:t>
      </w:r>
    </w:p>
    <w:p w14:paraId="7FA9CCEC" w14:textId="77777777" w:rsidR="009315AC" w:rsidRDefault="009315AC" w:rsidP="00BA7294">
      <w:pPr>
        <w:rPr>
          <w:lang w:val="en-IN" w:eastAsia="en-IN"/>
        </w:rPr>
      </w:pPr>
    </w:p>
    <w:sectPr w:rsidR="009315AC" w:rsidSect="00D9244F">
      <w:headerReference w:type="default" r:id="rId81"/>
      <w:footerReference w:type="default" r:id="rId82"/>
      <w:footerReference w:type="first" r:id="rId83"/>
      <w:pgSz w:w="11906" w:h="16838" w:code="9"/>
      <w:pgMar w:top="1440" w:right="1656" w:bottom="630" w:left="1800" w:header="0" w:footer="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2620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013423" w14:textId="77777777" w:rsidR="00FA4A4E" w:rsidRDefault="00FA4A4E" w:rsidP="00B07F38">
      <w:r>
        <w:separator/>
      </w:r>
    </w:p>
  </w:endnote>
  <w:endnote w:type="continuationSeparator" w:id="0">
    <w:p w14:paraId="21888CA3" w14:textId="77777777" w:rsidR="00FA4A4E" w:rsidRDefault="00FA4A4E" w:rsidP="00B07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 w:name="MinionPro-Regular">
    <w:panose1 w:val="00000000000000000000"/>
    <w:charset w:val="4D"/>
    <w:family w:val="auto"/>
    <w:notTrueType/>
    <w:pitch w:val="default"/>
    <w:sig w:usb0="00000003" w:usb1="00000000" w:usb2="00000000" w:usb3="00000000" w:csb0="00000001" w:csb1="00000000"/>
  </w:font>
  <w:font w:name="Roboto">
    <w:altName w:val="Times New Roman"/>
    <w:panose1 w:val="00000000000000000000"/>
    <w:charset w:val="00"/>
    <w:family w:val="auto"/>
    <w:pitch w:val="variable"/>
    <w:sig w:usb0="E0000AFF" w:usb1="5000217F" w:usb2="00000021" w:usb3="00000000" w:csb0="0000019F" w:csb1="00000000"/>
  </w:font>
  <w:font w:name="Avenir LT Std 45 Book">
    <w:altName w:val="Arial"/>
    <w:charset w:val="00"/>
    <w:family w:val="auto"/>
    <w:pitch w:val="variable"/>
    <w:sig w:usb0="800000AF" w:usb1="5000204A" w:usb2="00000000" w:usb3="00000000" w:csb0="0000009B" w:csb1="00000000"/>
  </w:font>
  <w:font w:name="Arial Bold">
    <w:panose1 w:val="020B0704020202020204"/>
    <w:charset w:val="00"/>
    <w:family w:val="roman"/>
    <w:notTrueType/>
    <w:pitch w:val="default"/>
  </w:font>
  <w:font w:name="Avenir Book">
    <w:altName w:val="Tw Cen MT"/>
    <w:charset w:val="00"/>
    <w:family w:val="auto"/>
    <w:pitch w:val="variable"/>
    <w:sig w:usb0="800000AF" w:usb1="5000204A" w:usb2="00000000" w:usb3="00000000" w:csb0="0000009B" w:csb1="00000000"/>
  </w:font>
  <w:font w:name="Filson Pro Bold">
    <w:altName w:val="Times New Roman"/>
    <w:panose1 w:val="00000000000000000000"/>
    <w:charset w:val="00"/>
    <w:family w:val="modern"/>
    <w:notTrueType/>
    <w:pitch w:val="variable"/>
    <w:sig w:usb0="00000001" w:usb1="5000206B" w:usb2="00000000" w:usb3="00000000" w:csb0="00000093" w:csb1="00000000"/>
  </w:font>
  <w:font w:name="Avenir LT Pro 45 Book">
    <w:altName w:val="Century Gothic"/>
    <w:panose1 w:val="00000000000000000000"/>
    <w:charset w:val="00"/>
    <w:family w:val="swiss"/>
    <w:notTrueType/>
    <w:pitch w:val="variable"/>
    <w:sig w:usb0="00000001" w:usb1="5000204A" w:usb2="00000000" w:usb3="00000000" w:csb0="00000093"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5132772"/>
      <w:docPartObj>
        <w:docPartGallery w:val="Page Numbers (Bottom of Page)"/>
        <w:docPartUnique/>
      </w:docPartObj>
    </w:sdtPr>
    <w:sdtEndPr>
      <w:rPr>
        <w:noProof/>
        <w:sz w:val="20"/>
        <w:szCs w:val="20"/>
      </w:rPr>
    </w:sdtEndPr>
    <w:sdtContent>
      <w:p w14:paraId="1C5E06BC" w14:textId="65D6F0B6" w:rsidR="002849C9" w:rsidRPr="00240BC0" w:rsidRDefault="002849C9">
        <w:pPr>
          <w:pStyle w:val="Footer"/>
          <w:jc w:val="right"/>
          <w:rPr>
            <w:sz w:val="20"/>
            <w:szCs w:val="20"/>
          </w:rPr>
        </w:pPr>
        <w:r w:rsidRPr="00240BC0">
          <w:rPr>
            <w:sz w:val="20"/>
            <w:szCs w:val="20"/>
          </w:rPr>
          <w:fldChar w:fldCharType="begin"/>
        </w:r>
        <w:r w:rsidRPr="00240BC0">
          <w:rPr>
            <w:sz w:val="20"/>
            <w:szCs w:val="20"/>
          </w:rPr>
          <w:instrText xml:space="preserve"> PAGE   \* MERGEFORMAT </w:instrText>
        </w:r>
        <w:r w:rsidRPr="00240BC0">
          <w:rPr>
            <w:sz w:val="20"/>
            <w:szCs w:val="20"/>
          </w:rPr>
          <w:fldChar w:fldCharType="separate"/>
        </w:r>
        <w:r w:rsidR="003776E3">
          <w:rPr>
            <w:noProof/>
            <w:sz w:val="20"/>
            <w:szCs w:val="20"/>
          </w:rPr>
          <w:t>81</w:t>
        </w:r>
        <w:r w:rsidRPr="00240BC0">
          <w:rPr>
            <w:noProof/>
            <w:sz w:val="20"/>
            <w:szCs w:val="20"/>
          </w:rPr>
          <w:fldChar w:fldCharType="end"/>
        </w:r>
      </w:p>
    </w:sdtContent>
  </w:sdt>
  <w:p w14:paraId="5E3509F3" w14:textId="77777777" w:rsidR="002849C9" w:rsidRPr="00D9244F" w:rsidRDefault="002849C9" w:rsidP="006F7BC8">
    <w:pPr>
      <w:pStyle w:val="Header"/>
      <w:rPr>
        <w:rFonts w:ascii="Arial" w:hAnsi="Arial" w:cs="Arial"/>
        <w:sz w:val="16"/>
        <w:szCs w:val="16"/>
      </w:rPr>
    </w:pPr>
  </w:p>
  <w:p w14:paraId="33CB9D33" w14:textId="77777777" w:rsidR="002849C9" w:rsidRPr="00D9244F" w:rsidRDefault="002849C9" w:rsidP="00240BC0">
    <w:pPr>
      <w:pStyle w:val="Header"/>
      <w:rPr>
        <w:rFonts w:ascii="Arial" w:hAnsi="Arial" w:cs="Arial"/>
        <w:sz w:val="16"/>
        <w:szCs w:val="16"/>
      </w:rPr>
    </w:pPr>
    <w:r>
      <w:rPr>
        <w:rFonts w:ascii="Arial" w:hAnsi="Arial" w:cs="Arial"/>
        <w:sz w:val="16"/>
        <w:szCs w:val="16"/>
      </w:rPr>
      <w:t>Copyright © 2019</w:t>
    </w:r>
    <w:r w:rsidRPr="00D9244F">
      <w:rPr>
        <w:rFonts w:ascii="Arial" w:hAnsi="Arial" w:cs="Arial"/>
        <w:sz w:val="16"/>
        <w:szCs w:val="16"/>
      </w:rPr>
      <w:t xml:space="preserve"> Infogix, Inc. All rights reserved.  </w:t>
    </w:r>
  </w:p>
  <w:p w14:paraId="255A72EA" w14:textId="77777777" w:rsidR="002849C9" w:rsidRDefault="002849C9" w:rsidP="00240BC0">
    <w:pPr>
      <w:pStyle w:val="Footer"/>
      <w:tabs>
        <w:tab w:val="left" w:pos="735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44F87" w14:textId="77777777" w:rsidR="002849C9" w:rsidRDefault="002849C9" w:rsidP="009F6AB8">
    <w:pPr>
      <w:pStyle w:val="Footer"/>
      <w:tabs>
        <w:tab w:val="left" w:pos="10440"/>
      </w:tabs>
      <w:ind w:left="-1800" w:firstLine="90"/>
    </w:pPr>
    <w:r>
      <w:t xml:space="preserve">                                                                                                                 </w:t>
    </w:r>
    <w:r>
      <w:rPr>
        <w:noProof/>
        <w:lang w:val="en-US"/>
      </w:rPr>
      <w:drawing>
        <wp:inline distT="0" distB="0" distL="0" distR="0" wp14:anchorId="0B6BE21D" wp14:editId="44CE27BC">
          <wp:extent cx="7772400" cy="1813560"/>
          <wp:effectExtent l="0" t="0" r="0" b="0"/>
          <wp:docPr id="3" name="Picture 5" descr="Macintosh HD:Users:alyssachurches:Desktop:cover foo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yssachurches:Desktop:cover footer-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4821" cy="1814125"/>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3C6563" w14:textId="77777777" w:rsidR="00FA4A4E" w:rsidRDefault="00FA4A4E" w:rsidP="00B07F38">
      <w:r>
        <w:separator/>
      </w:r>
    </w:p>
  </w:footnote>
  <w:footnote w:type="continuationSeparator" w:id="0">
    <w:p w14:paraId="4E190F03" w14:textId="77777777" w:rsidR="00FA4A4E" w:rsidRDefault="00FA4A4E" w:rsidP="00B07F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FFF48C" w14:textId="77777777" w:rsidR="002849C9" w:rsidRPr="00B07F38" w:rsidRDefault="002849C9" w:rsidP="00B07F38">
    <w:pPr>
      <w:pStyle w:val="Header"/>
      <w:tabs>
        <w:tab w:val="clear" w:pos="8640"/>
        <w:tab w:val="left" w:pos="10440"/>
      </w:tabs>
      <w:ind w:left="-1800"/>
    </w:pPr>
    <w:r>
      <w:rPr>
        <w:rFonts w:hint="eastAsia"/>
        <w:noProof/>
        <w:lang w:val="en-US"/>
      </w:rPr>
      <w:drawing>
        <wp:inline distT="0" distB="0" distL="0" distR="0" wp14:anchorId="186AF593" wp14:editId="5A5BB642">
          <wp:extent cx="7772400" cy="1839408"/>
          <wp:effectExtent l="0" t="0" r="0" b="0"/>
          <wp:docPr id="2" name="Picture 2" descr="Macintosh HD:Users:alyssachurches:Desktop:release notes head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alyssachurches:Desktop:release notes header-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83940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B59B4"/>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04BA14C0"/>
    <w:multiLevelType w:val="hybridMultilevel"/>
    <w:tmpl w:val="F88E26F6"/>
    <w:lvl w:ilvl="0" w:tplc="0598FF92">
      <w:start w:val="1"/>
      <w:numFmt w:val="decimal"/>
      <w:lvlText w:val="%1."/>
      <w:lvlJc w:val="left"/>
      <w:pPr>
        <w:ind w:left="360" w:hanging="360"/>
      </w:pPr>
      <w:rPr>
        <w:rFonts w:hint="default"/>
      </w:rPr>
    </w:lvl>
    <w:lvl w:ilvl="1" w:tplc="F0EC35D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FB3821"/>
    <w:multiLevelType w:val="hybridMultilevel"/>
    <w:tmpl w:val="FFDC39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EFF6FB7"/>
    <w:multiLevelType w:val="hybridMultilevel"/>
    <w:tmpl w:val="A33EF530"/>
    <w:lvl w:ilvl="0" w:tplc="9D80A3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FF1BF6"/>
    <w:multiLevelType w:val="hybridMultilevel"/>
    <w:tmpl w:val="DAE669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5F51409"/>
    <w:multiLevelType w:val="hybridMultilevel"/>
    <w:tmpl w:val="B0E6178C"/>
    <w:lvl w:ilvl="0" w:tplc="D870E3C8">
      <w:start w:val="1"/>
      <w:numFmt w:val="decimal"/>
      <w:pStyle w:val="Heading1"/>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79A1EFB"/>
    <w:multiLevelType w:val="hybridMultilevel"/>
    <w:tmpl w:val="828A73C0"/>
    <w:lvl w:ilvl="0" w:tplc="0409001B">
      <w:start w:val="1"/>
      <w:numFmt w:val="lowerRoman"/>
      <w:lvlText w:val="%1."/>
      <w:lvlJc w:val="righ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nsid w:val="17BB1D7E"/>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nsid w:val="19D700D7"/>
    <w:multiLevelType w:val="hybridMultilevel"/>
    <w:tmpl w:val="F88E26F6"/>
    <w:lvl w:ilvl="0" w:tplc="0598FF92">
      <w:start w:val="1"/>
      <w:numFmt w:val="decimal"/>
      <w:lvlText w:val="%1."/>
      <w:lvlJc w:val="left"/>
      <w:pPr>
        <w:ind w:left="360" w:hanging="360"/>
      </w:pPr>
      <w:rPr>
        <w:rFonts w:hint="default"/>
      </w:rPr>
    </w:lvl>
    <w:lvl w:ilvl="1" w:tplc="F0EC35D6">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A96CE8"/>
    <w:multiLevelType w:val="hybridMultilevel"/>
    <w:tmpl w:val="84C62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D7713BA"/>
    <w:multiLevelType w:val="hybridMultilevel"/>
    <w:tmpl w:val="3E46829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6D5FC2"/>
    <w:multiLevelType w:val="hybridMultilevel"/>
    <w:tmpl w:val="C44086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4168AC"/>
    <w:multiLevelType w:val="hybridMultilevel"/>
    <w:tmpl w:val="BA5A85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9515DC"/>
    <w:multiLevelType w:val="hybridMultilevel"/>
    <w:tmpl w:val="975087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4A46695"/>
    <w:multiLevelType w:val="hybridMultilevel"/>
    <w:tmpl w:val="50FEA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5D757F1"/>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nsid w:val="26CA456E"/>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nsid w:val="28CA1561"/>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nsid w:val="2A15110C"/>
    <w:multiLevelType w:val="hybridMultilevel"/>
    <w:tmpl w:val="4B7AED4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B97701E"/>
    <w:multiLevelType w:val="hybridMultilevel"/>
    <w:tmpl w:val="0208676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B6294A"/>
    <w:multiLevelType w:val="hybridMultilevel"/>
    <w:tmpl w:val="8D4CF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7059DB"/>
    <w:multiLevelType w:val="hybridMultilevel"/>
    <w:tmpl w:val="0208676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CE3347"/>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nsid w:val="34B30116"/>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nsid w:val="37E50E74"/>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nsid w:val="38B366F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D7A20C4"/>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3EBF64E8"/>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400F50D4"/>
    <w:multiLevelType w:val="hybridMultilevel"/>
    <w:tmpl w:val="59CC73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03A294B"/>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nsid w:val="413548FB"/>
    <w:multiLevelType w:val="hybridMultilevel"/>
    <w:tmpl w:val="9C423DF8"/>
    <w:lvl w:ilvl="0" w:tplc="9FF6108E">
      <w:start w:val="1"/>
      <w:numFmt w:val="bullet"/>
      <w:pStyle w:val="Bullet"/>
      <w:lvlText w:val=""/>
      <w:lvlJc w:val="left"/>
      <w:pPr>
        <w:tabs>
          <w:tab w:val="num" w:pos="1296"/>
        </w:tabs>
        <w:ind w:left="1296" w:hanging="360"/>
      </w:pPr>
      <w:rPr>
        <w:rFonts w:ascii="Symbol" w:hAnsi="Symbol" w:hint="default"/>
      </w:rPr>
    </w:lvl>
    <w:lvl w:ilvl="1" w:tplc="04090003">
      <w:start w:val="1"/>
      <w:numFmt w:val="bullet"/>
      <w:lvlText w:val="o"/>
      <w:lvlJc w:val="left"/>
      <w:pPr>
        <w:tabs>
          <w:tab w:val="num" w:pos="2016"/>
        </w:tabs>
        <w:ind w:left="2016" w:hanging="360"/>
      </w:pPr>
      <w:rPr>
        <w:rFonts w:ascii="Courier New" w:hAnsi="Courier New" w:hint="default"/>
      </w:rPr>
    </w:lvl>
    <w:lvl w:ilvl="2" w:tplc="04090005">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31">
    <w:nsid w:val="434C6E38"/>
    <w:multiLevelType w:val="hybridMultilevel"/>
    <w:tmpl w:val="59CC73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437A622B"/>
    <w:multiLevelType w:val="hybridMultilevel"/>
    <w:tmpl w:val="CC80C9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6381749"/>
    <w:multiLevelType w:val="hybridMultilevel"/>
    <w:tmpl w:val="FC028A50"/>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65C03E3"/>
    <w:multiLevelType w:val="hybridMultilevel"/>
    <w:tmpl w:val="A33EF530"/>
    <w:lvl w:ilvl="0" w:tplc="9D80A38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453694"/>
    <w:multiLevelType w:val="hybridMultilevel"/>
    <w:tmpl w:val="019041B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907859"/>
    <w:multiLevelType w:val="hybridMultilevel"/>
    <w:tmpl w:val="F7DC5930"/>
    <w:lvl w:ilvl="0" w:tplc="0409000F">
      <w:start w:val="1"/>
      <w:numFmt w:val="bullet"/>
      <w:pStyle w:val="Bullet2"/>
      <w:lvlText w:val=""/>
      <w:lvlJc w:val="left"/>
      <w:pPr>
        <w:ind w:left="1800" w:hanging="360"/>
      </w:pPr>
      <w:rPr>
        <w:rFonts w:ascii="Wingdings" w:hAnsi="Wingdings" w:hint="default"/>
      </w:rPr>
    </w:lvl>
    <w:lvl w:ilvl="1" w:tplc="04090019">
      <w:numFmt w:val="bullet"/>
      <w:lvlText w:val="-"/>
      <w:lvlJc w:val="left"/>
      <w:pPr>
        <w:ind w:left="2520" w:hanging="360"/>
      </w:pPr>
      <w:rPr>
        <w:rFonts w:ascii="Arial" w:eastAsia="Times New Roman" w:hAnsi="Arial" w:cs="Cambria" w:hint="default"/>
      </w:rPr>
    </w:lvl>
    <w:lvl w:ilvl="2" w:tplc="0409001B">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19">
      <w:start w:val="1"/>
      <w:numFmt w:val="bullet"/>
      <w:lvlText w:val="o"/>
      <w:lvlJc w:val="left"/>
      <w:pPr>
        <w:ind w:left="4680" w:hanging="360"/>
      </w:pPr>
      <w:rPr>
        <w:rFonts w:ascii="Courier New" w:hAnsi="Courier New" w:cs="Cambria" w:hint="default"/>
      </w:rPr>
    </w:lvl>
    <w:lvl w:ilvl="5" w:tplc="0409001B" w:tentative="1">
      <w:start w:val="1"/>
      <w:numFmt w:val="bullet"/>
      <w:lvlText w:val=""/>
      <w:lvlJc w:val="left"/>
      <w:pPr>
        <w:ind w:left="5400" w:hanging="360"/>
      </w:pPr>
      <w:rPr>
        <w:rFonts w:ascii="Wingdings" w:hAnsi="Wingdings" w:hint="default"/>
      </w:rPr>
    </w:lvl>
    <w:lvl w:ilvl="6" w:tplc="0409000F" w:tentative="1">
      <w:start w:val="1"/>
      <w:numFmt w:val="bullet"/>
      <w:lvlText w:val=""/>
      <w:lvlJc w:val="left"/>
      <w:pPr>
        <w:ind w:left="6120" w:hanging="360"/>
      </w:pPr>
      <w:rPr>
        <w:rFonts w:ascii="Symbol" w:hAnsi="Symbol" w:hint="default"/>
      </w:rPr>
    </w:lvl>
    <w:lvl w:ilvl="7" w:tplc="04090019" w:tentative="1">
      <w:start w:val="1"/>
      <w:numFmt w:val="bullet"/>
      <w:lvlText w:val="o"/>
      <w:lvlJc w:val="left"/>
      <w:pPr>
        <w:ind w:left="6840" w:hanging="360"/>
      </w:pPr>
      <w:rPr>
        <w:rFonts w:ascii="Courier New" w:hAnsi="Courier New" w:cs="Cambria" w:hint="default"/>
      </w:rPr>
    </w:lvl>
    <w:lvl w:ilvl="8" w:tplc="0409001B" w:tentative="1">
      <w:start w:val="1"/>
      <w:numFmt w:val="bullet"/>
      <w:lvlText w:val=""/>
      <w:lvlJc w:val="left"/>
      <w:pPr>
        <w:ind w:left="7560" w:hanging="360"/>
      </w:pPr>
      <w:rPr>
        <w:rFonts w:ascii="Wingdings" w:hAnsi="Wingdings" w:hint="default"/>
      </w:rPr>
    </w:lvl>
  </w:abstractNum>
  <w:abstractNum w:abstractNumId="37">
    <w:nsid w:val="4E392028"/>
    <w:multiLevelType w:val="hybridMultilevel"/>
    <w:tmpl w:val="C8D2ABA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37698C"/>
    <w:multiLevelType w:val="hybridMultilevel"/>
    <w:tmpl w:val="9EEC45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2BA6117"/>
    <w:multiLevelType w:val="hybridMultilevel"/>
    <w:tmpl w:val="B94ADDBE"/>
    <w:lvl w:ilvl="0" w:tplc="04090015">
      <w:start w:val="1"/>
      <w:numFmt w:val="upp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96D630B"/>
    <w:multiLevelType w:val="hybridMultilevel"/>
    <w:tmpl w:val="C44086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AAA6355"/>
    <w:multiLevelType w:val="hybridMultilevel"/>
    <w:tmpl w:val="02086768"/>
    <w:lvl w:ilvl="0" w:tplc="3B4AE9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AE676EA"/>
    <w:multiLevelType w:val="hybridMultilevel"/>
    <w:tmpl w:val="8B1A0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B94F11"/>
    <w:multiLevelType w:val="hybridMultilevel"/>
    <w:tmpl w:val="2446D4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63521EDC"/>
    <w:multiLevelType w:val="hybridMultilevel"/>
    <w:tmpl w:val="0562FBC6"/>
    <w:lvl w:ilvl="0" w:tplc="66D8EC3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59C5AA3"/>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nsid w:val="66A628B6"/>
    <w:multiLevelType w:val="hybridMultilevel"/>
    <w:tmpl w:val="1CE25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D1E6570"/>
    <w:multiLevelType w:val="hybridMultilevel"/>
    <w:tmpl w:val="EFC883A2"/>
    <w:lvl w:ilvl="0" w:tplc="41CC906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CA1AE0"/>
    <w:multiLevelType w:val="hybridMultilevel"/>
    <w:tmpl w:val="6CE2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DD67B60"/>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nsid w:val="6DE364CC"/>
    <w:multiLevelType w:val="hybridMultilevel"/>
    <w:tmpl w:val="B9F6B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E587995"/>
    <w:multiLevelType w:val="hybridMultilevel"/>
    <w:tmpl w:val="F6EA2E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F44B41"/>
    <w:multiLevelType w:val="multilevel"/>
    <w:tmpl w:val="326CCCC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3">
    <w:nsid w:val="6F765C7D"/>
    <w:multiLevelType w:val="multilevel"/>
    <w:tmpl w:val="7C74F1B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b/>
        <w:bCs w:val="0"/>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4">
    <w:nsid w:val="76724C98"/>
    <w:multiLevelType w:val="hybridMultilevel"/>
    <w:tmpl w:val="504C0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82B4C1F"/>
    <w:multiLevelType w:val="hybridMultilevel"/>
    <w:tmpl w:val="1DA6D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6"/>
  </w:num>
  <w:num w:numId="3">
    <w:abstractNumId w:val="24"/>
  </w:num>
  <w:num w:numId="4">
    <w:abstractNumId w:val="5"/>
  </w:num>
  <w:num w:numId="5">
    <w:abstractNumId w:val="18"/>
  </w:num>
  <w:num w:numId="6">
    <w:abstractNumId w:val="16"/>
  </w:num>
  <w:num w:numId="7">
    <w:abstractNumId w:val="31"/>
  </w:num>
  <w:num w:numId="8">
    <w:abstractNumId w:val="28"/>
  </w:num>
  <w:num w:numId="9">
    <w:abstractNumId w:val="33"/>
  </w:num>
  <w:num w:numId="10">
    <w:abstractNumId w:val="7"/>
  </w:num>
  <w:num w:numId="11">
    <w:abstractNumId w:val="45"/>
  </w:num>
  <w:num w:numId="12">
    <w:abstractNumId w:val="0"/>
  </w:num>
  <w:num w:numId="13">
    <w:abstractNumId w:val="47"/>
  </w:num>
  <w:num w:numId="14">
    <w:abstractNumId w:val="15"/>
  </w:num>
  <w:num w:numId="15">
    <w:abstractNumId w:val="51"/>
  </w:num>
  <w:num w:numId="16">
    <w:abstractNumId w:val="1"/>
  </w:num>
  <w:num w:numId="17">
    <w:abstractNumId w:val="34"/>
  </w:num>
  <w:num w:numId="18">
    <w:abstractNumId w:val="44"/>
  </w:num>
  <w:num w:numId="19">
    <w:abstractNumId w:val="22"/>
  </w:num>
  <w:num w:numId="20">
    <w:abstractNumId w:val="29"/>
  </w:num>
  <w:num w:numId="21">
    <w:abstractNumId w:val="23"/>
  </w:num>
  <w:num w:numId="22">
    <w:abstractNumId w:val="49"/>
  </w:num>
  <w:num w:numId="23">
    <w:abstractNumId w:val="52"/>
  </w:num>
  <w:num w:numId="24">
    <w:abstractNumId w:val="41"/>
  </w:num>
  <w:num w:numId="25">
    <w:abstractNumId w:val="21"/>
  </w:num>
  <w:num w:numId="26">
    <w:abstractNumId w:val="42"/>
  </w:num>
  <w:num w:numId="27">
    <w:abstractNumId w:val="55"/>
  </w:num>
  <w:num w:numId="28">
    <w:abstractNumId w:val="27"/>
  </w:num>
  <w:num w:numId="29">
    <w:abstractNumId w:val="17"/>
  </w:num>
  <w:num w:numId="30">
    <w:abstractNumId w:val="46"/>
  </w:num>
  <w:num w:numId="31">
    <w:abstractNumId w:val="9"/>
  </w:num>
  <w:num w:numId="32">
    <w:abstractNumId w:val="4"/>
  </w:num>
  <w:num w:numId="33">
    <w:abstractNumId w:val="8"/>
  </w:num>
  <w:num w:numId="34">
    <w:abstractNumId w:val="3"/>
  </w:num>
  <w:num w:numId="35">
    <w:abstractNumId w:val="50"/>
  </w:num>
  <w:num w:numId="36">
    <w:abstractNumId w:val="26"/>
  </w:num>
  <w:num w:numId="37">
    <w:abstractNumId w:val="19"/>
  </w:num>
  <w:num w:numId="38">
    <w:abstractNumId w:val="12"/>
  </w:num>
  <w:num w:numId="39">
    <w:abstractNumId w:val="14"/>
  </w:num>
  <w:num w:numId="40">
    <w:abstractNumId w:val="39"/>
  </w:num>
  <w:num w:numId="41">
    <w:abstractNumId w:val="43"/>
  </w:num>
  <w:num w:numId="42">
    <w:abstractNumId w:val="48"/>
  </w:num>
  <w:num w:numId="43">
    <w:abstractNumId w:val="38"/>
  </w:num>
  <w:num w:numId="44">
    <w:abstractNumId w:val="54"/>
  </w:num>
  <w:num w:numId="45">
    <w:abstractNumId w:val="10"/>
  </w:num>
  <w:num w:numId="46">
    <w:abstractNumId w:val="32"/>
  </w:num>
  <w:num w:numId="47">
    <w:abstractNumId w:val="13"/>
  </w:num>
  <w:num w:numId="48">
    <w:abstractNumId w:val="2"/>
  </w:num>
  <w:num w:numId="49">
    <w:abstractNumId w:val="6"/>
  </w:num>
  <w:num w:numId="50">
    <w:abstractNumId w:val="37"/>
  </w:num>
  <w:num w:numId="51">
    <w:abstractNumId w:val="40"/>
  </w:num>
  <w:num w:numId="52">
    <w:abstractNumId w:val="20"/>
  </w:num>
  <w:num w:numId="53">
    <w:abstractNumId w:val="35"/>
  </w:num>
  <w:num w:numId="54">
    <w:abstractNumId w:val="25"/>
  </w:num>
  <w:num w:numId="55">
    <w:abstractNumId w:val="11"/>
  </w:num>
  <w:num w:numId="56">
    <w:abstractNumId w:val="5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ay Gera">
    <w15:presenceInfo w15:providerId="None" w15:userId="Ajay Gera"/>
  </w15:person>
  <w15:person w15:author="Rajiv Bansal">
    <w15:presenceInfo w15:providerId="None" w15:userId="Rajiv Bans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F38"/>
    <w:rsid w:val="000027F5"/>
    <w:rsid w:val="0000495A"/>
    <w:rsid w:val="000054A5"/>
    <w:rsid w:val="0000668F"/>
    <w:rsid w:val="000078E7"/>
    <w:rsid w:val="000115FB"/>
    <w:rsid w:val="0001270C"/>
    <w:rsid w:val="00014617"/>
    <w:rsid w:val="00015F92"/>
    <w:rsid w:val="00017D99"/>
    <w:rsid w:val="00020200"/>
    <w:rsid w:val="00020986"/>
    <w:rsid w:val="00021A1C"/>
    <w:rsid w:val="00021BA4"/>
    <w:rsid w:val="00022475"/>
    <w:rsid w:val="00022B2D"/>
    <w:rsid w:val="00024979"/>
    <w:rsid w:val="00026210"/>
    <w:rsid w:val="00026BBB"/>
    <w:rsid w:val="00026FC7"/>
    <w:rsid w:val="000308F1"/>
    <w:rsid w:val="000336F5"/>
    <w:rsid w:val="00034744"/>
    <w:rsid w:val="00035E45"/>
    <w:rsid w:val="00036080"/>
    <w:rsid w:val="0003717C"/>
    <w:rsid w:val="00044101"/>
    <w:rsid w:val="0004542E"/>
    <w:rsid w:val="0005078E"/>
    <w:rsid w:val="000540E9"/>
    <w:rsid w:val="00056C91"/>
    <w:rsid w:val="00064CE4"/>
    <w:rsid w:val="00066991"/>
    <w:rsid w:val="00066C0B"/>
    <w:rsid w:val="00070547"/>
    <w:rsid w:val="00073415"/>
    <w:rsid w:val="000745B1"/>
    <w:rsid w:val="000827E7"/>
    <w:rsid w:val="000849B3"/>
    <w:rsid w:val="0008597F"/>
    <w:rsid w:val="00086AF5"/>
    <w:rsid w:val="00091DDF"/>
    <w:rsid w:val="000948FE"/>
    <w:rsid w:val="00095186"/>
    <w:rsid w:val="00097341"/>
    <w:rsid w:val="00097D2D"/>
    <w:rsid w:val="000A396C"/>
    <w:rsid w:val="000A5371"/>
    <w:rsid w:val="000A7D23"/>
    <w:rsid w:val="000B095B"/>
    <w:rsid w:val="000B0A4A"/>
    <w:rsid w:val="000B2326"/>
    <w:rsid w:val="000B3E6D"/>
    <w:rsid w:val="000B6CD2"/>
    <w:rsid w:val="000B7F10"/>
    <w:rsid w:val="000C3EDA"/>
    <w:rsid w:val="000C41FC"/>
    <w:rsid w:val="000C5984"/>
    <w:rsid w:val="000C7556"/>
    <w:rsid w:val="000C7EF2"/>
    <w:rsid w:val="000D4DE2"/>
    <w:rsid w:val="000D5443"/>
    <w:rsid w:val="000D5A14"/>
    <w:rsid w:val="000D5C9F"/>
    <w:rsid w:val="000D6D78"/>
    <w:rsid w:val="000D71FE"/>
    <w:rsid w:val="000E000E"/>
    <w:rsid w:val="000E0228"/>
    <w:rsid w:val="000E09DF"/>
    <w:rsid w:val="000E10C2"/>
    <w:rsid w:val="000E3602"/>
    <w:rsid w:val="000E4DAF"/>
    <w:rsid w:val="000E56C7"/>
    <w:rsid w:val="000E5F7D"/>
    <w:rsid w:val="000F041D"/>
    <w:rsid w:val="000F0AE5"/>
    <w:rsid w:val="000F574D"/>
    <w:rsid w:val="000F7922"/>
    <w:rsid w:val="00101421"/>
    <w:rsid w:val="001032D7"/>
    <w:rsid w:val="00104D83"/>
    <w:rsid w:val="00105E55"/>
    <w:rsid w:val="001074AC"/>
    <w:rsid w:val="001076D4"/>
    <w:rsid w:val="00112521"/>
    <w:rsid w:val="00114F43"/>
    <w:rsid w:val="00117931"/>
    <w:rsid w:val="00121121"/>
    <w:rsid w:val="00121EF3"/>
    <w:rsid w:val="00122CCD"/>
    <w:rsid w:val="00122F30"/>
    <w:rsid w:val="00123A2B"/>
    <w:rsid w:val="001242ED"/>
    <w:rsid w:val="0012448F"/>
    <w:rsid w:val="00124BD9"/>
    <w:rsid w:val="00125C61"/>
    <w:rsid w:val="00127E98"/>
    <w:rsid w:val="00130E2F"/>
    <w:rsid w:val="00130ED5"/>
    <w:rsid w:val="00132894"/>
    <w:rsid w:val="00135FA6"/>
    <w:rsid w:val="001379FA"/>
    <w:rsid w:val="00140905"/>
    <w:rsid w:val="001410AD"/>
    <w:rsid w:val="00143E2E"/>
    <w:rsid w:val="001449F4"/>
    <w:rsid w:val="00144D84"/>
    <w:rsid w:val="001474B6"/>
    <w:rsid w:val="00150BD2"/>
    <w:rsid w:val="00153E3A"/>
    <w:rsid w:val="00154E11"/>
    <w:rsid w:val="00154F45"/>
    <w:rsid w:val="00155002"/>
    <w:rsid w:val="00157987"/>
    <w:rsid w:val="001616A3"/>
    <w:rsid w:val="00161CAB"/>
    <w:rsid w:val="00162BED"/>
    <w:rsid w:val="001631E7"/>
    <w:rsid w:val="0016423F"/>
    <w:rsid w:val="00164706"/>
    <w:rsid w:val="00165848"/>
    <w:rsid w:val="00167B8F"/>
    <w:rsid w:val="00171262"/>
    <w:rsid w:val="0017130E"/>
    <w:rsid w:val="00171DB2"/>
    <w:rsid w:val="001755EE"/>
    <w:rsid w:val="00177909"/>
    <w:rsid w:val="00177D8C"/>
    <w:rsid w:val="00180E82"/>
    <w:rsid w:val="00182A6F"/>
    <w:rsid w:val="001836CA"/>
    <w:rsid w:val="00183E6A"/>
    <w:rsid w:val="00183EBC"/>
    <w:rsid w:val="00186A7A"/>
    <w:rsid w:val="00187545"/>
    <w:rsid w:val="00193322"/>
    <w:rsid w:val="00193700"/>
    <w:rsid w:val="0019568C"/>
    <w:rsid w:val="00197533"/>
    <w:rsid w:val="00197932"/>
    <w:rsid w:val="001A17E2"/>
    <w:rsid w:val="001A1928"/>
    <w:rsid w:val="001A297E"/>
    <w:rsid w:val="001A358F"/>
    <w:rsid w:val="001A5E6E"/>
    <w:rsid w:val="001A6158"/>
    <w:rsid w:val="001B1FF6"/>
    <w:rsid w:val="001B289E"/>
    <w:rsid w:val="001B48DE"/>
    <w:rsid w:val="001C2627"/>
    <w:rsid w:val="001C2DD6"/>
    <w:rsid w:val="001D0877"/>
    <w:rsid w:val="001D17FA"/>
    <w:rsid w:val="001D3F5E"/>
    <w:rsid w:val="001D5FC2"/>
    <w:rsid w:val="001D6A45"/>
    <w:rsid w:val="001D777F"/>
    <w:rsid w:val="001D7908"/>
    <w:rsid w:val="001E0393"/>
    <w:rsid w:val="001E2233"/>
    <w:rsid w:val="001E4A16"/>
    <w:rsid w:val="001E4C95"/>
    <w:rsid w:val="001E4DAE"/>
    <w:rsid w:val="001E7504"/>
    <w:rsid w:val="001E75AE"/>
    <w:rsid w:val="001E78B9"/>
    <w:rsid w:val="001F3549"/>
    <w:rsid w:val="001F3CB7"/>
    <w:rsid w:val="001F62EF"/>
    <w:rsid w:val="001F74D3"/>
    <w:rsid w:val="001F7EA6"/>
    <w:rsid w:val="00200518"/>
    <w:rsid w:val="002008AA"/>
    <w:rsid w:val="002017C9"/>
    <w:rsid w:val="002019E1"/>
    <w:rsid w:val="0020354F"/>
    <w:rsid w:val="00207B3E"/>
    <w:rsid w:val="0021062C"/>
    <w:rsid w:val="002110D0"/>
    <w:rsid w:val="00211137"/>
    <w:rsid w:val="002124AF"/>
    <w:rsid w:val="002130E4"/>
    <w:rsid w:val="0021729D"/>
    <w:rsid w:val="00217CE5"/>
    <w:rsid w:val="00223785"/>
    <w:rsid w:val="00224B33"/>
    <w:rsid w:val="00225391"/>
    <w:rsid w:val="002256C5"/>
    <w:rsid w:val="00232AAF"/>
    <w:rsid w:val="00233834"/>
    <w:rsid w:val="00233927"/>
    <w:rsid w:val="00233BA6"/>
    <w:rsid w:val="002404BB"/>
    <w:rsid w:val="00240BC0"/>
    <w:rsid w:val="00241003"/>
    <w:rsid w:val="00242587"/>
    <w:rsid w:val="00242768"/>
    <w:rsid w:val="0024324F"/>
    <w:rsid w:val="00243CEF"/>
    <w:rsid w:val="002448DF"/>
    <w:rsid w:val="00244974"/>
    <w:rsid w:val="00244FB6"/>
    <w:rsid w:val="002475B2"/>
    <w:rsid w:val="002512F5"/>
    <w:rsid w:val="00251D7E"/>
    <w:rsid w:val="00251DF2"/>
    <w:rsid w:val="00252493"/>
    <w:rsid w:val="00252AD8"/>
    <w:rsid w:val="002532A8"/>
    <w:rsid w:val="002540AA"/>
    <w:rsid w:val="00260763"/>
    <w:rsid w:val="002607AF"/>
    <w:rsid w:val="00260A94"/>
    <w:rsid w:val="002622A9"/>
    <w:rsid w:val="00265E86"/>
    <w:rsid w:val="00266E74"/>
    <w:rsid w:val="00267171"/>
    <w:rsid w:val="00267C88"/>
    <w:rsid w:val="002703D0"/>
    <w:rsid w:val="00271A9C"/>
    <w:rsid w:val="002723FB"/>
    <w:rsid w:val="00274AB6"/>
    <w:rsid w:val="0027639B"/>
    <w:rsid w:val="00277CFE"/>
    <w:rsid w:val="002811D1"/>
    <w:rsid w:val="00282AB9"/>
    <w:rsid w:val="002849C9"/>
    <w:rsid w:val="00284FD1"/>
    <w:rsid w:val="00285E4A"/>
    <w:rsid w:val="002940B3"/>
    <w:rsid w:val="00294197"/>
    <w:rsid w:val="00296A6B"/>
    <w:rsid w:val="002A0955"/>
    <w:rsid w:val="002A1D35"/>
    <w:rsid w:val="002A3376"/>
    <w:rsid w:val="002A3925"/>
    <w:rsid w:val="002A53BA"/>
    <w:rsid w:val="002A5A67"/>
    <w:rsid w:val="002A6556"/>
    <w:rsid w:val="002A7E4A"/>
    <w:rsid w:val="002B1918"/>
    <w:rsid w:val="002B316E"/>
    <w:rsid w:val="002B5A84"/>
    <w:rsid w:val="002B7B10"/>
    <w:rsid w:val="002C37D8"/>
    <w:rsid w:val="002C5194"/>
    <w:rsid w:val="002C5EF9"/>
    <w:rsid w:val="002D37FA"/>
    <w:rsid w:val="002D3ACB"/>
    <w:rsid w:val="002D5063"/>
    <w:rsid w:val="002D52BF"/>
    <w:rsid w:val="002D5E14"/>
    <w:rsid w:val="002E1B2D"/>
    <w:rsid w:val="002E29D1"/>
    <w:rsid w:val="002E2B99"/>
    <w:rsid w:val="002E3CCC"/>
    <w:rsid w:val="002E5F8C"/>
    <w:rsid w:val="002E78FB"/>
    <w:rsid w:val="002F11C5"/>
    <w:rsid w:val="002F4D8E"/>
    <w:rsid w:val="002F556F"/>
    <w:rsid w:val="002F56F4"/>
    <w:rsid w:val="002F630E"/>
    <w:rsid w:val="002F6771"/>
    <w:rsid w:val="002F6A6C"/>
    <w:rsid w:val="002F7FDF"/>
    <w:rsid w:val="00300245"/>
    <w:rsid w:val="00301181"/>
    <w:rsid w:val="00301450"/>
    <w:rsid w:val="003030D6"/>
    <w:rsid w:val="00303CA5"/>
    <w:rsid w:val="0030500A"/>
    <w:rsid w:val="00307652"/>
    <w:rsid w:val="00311679"/>
    <w:rsid w:val="003145FD"/>
    <w:rsid w:val="00314EA8"/>
    <w:rsid w:val="00315E94"/>
    <w:rsid w:val="00315F16"/>
    <w:rsid w:val="00320D4F"/>
    <w:rsid w:val="003228EF"/>
    <w:rsid w:val="00323BB7"/>
    <w:rsid w:val="0032442B"/>
    <w:rsid w:val="00325AAA"/>
    <w:rsid w:val="003271A3"/>
    <w:rsid w:val="00330D3B"/>
    <w:rsid w:val="0033288E"/>
    <w:rsid w:val="00335416"/>
    <w:rsid w:val="00335429"/>
    <w:rsid w:val="0033679A"/>
    <w:rsid w:val="00342489"/>
    <w:rsid w:val="00344367"/>
    <w:rsid w:val="003447A5"/>
    <w:rsid w:val="00344D70"/>
    <w:rsid w:val="00345207"/>
    <w:rsid w:val="00345AAA"/>
    <w:rsid w:val="00346432"/>
    <w:rsid w:val="00347318"/>
    <w:rsid w:val="00347BAC"/>
    <w:rsid w:val="00350323"/>
    <w:rsid w:val="00352275"/>
    <w:rsid w:val="003533B7"/>
    <w:rsid w:val="0035472D"/>
    <w:rsid w:val="0036104C"/>
    <w:rsid w:val="003611AA"/>
    <w:rsid w:val="00361AA4"/>
    <w:rsid w:val="00363587"/>
    <w:rsid w:val="0036359F"/>
    <w:rsid w:val="00366273"/>
    <w:rsid w:val="003663DB"/>
    <w:rsid w:val="00366F95"/>
    <w:rsid w:val="00371288"/>
    <w:rsid w:val="003732D6"/>
    <w:rsid w:val="00374136"/>
    <w:rsid w:val="003776E3"/>
    <w:rsid w:val="00380DA8"/>
    <w:rsid w:val="003822DF"/>
    <w:rsid w:val="00382DAD"/>
    <w:rsid w:val="00383C23"/>
    <w:rsid w:val="00385E73"/>
    <w:rsid w:val="00387A31"/>
    <w:rsid w:val="00390512"/>
    <w:rsid w:val="0039212B"/>
    <w:rsid w:val="003957B8"/>
    <w:rsid w:val="003974BC"/>
    <w:rsid w:val="003A226E"/>
    <w:rsid w:val="003A2DCB"/>
    <w:rsid w:val="003A2F6A"/>
    <w:rsid w:val="003A459B"/>
    <w:rsid w:val="003A6760"/>
    <w:rsid w:val="003B1334"/>
    <w:rsid w:val="003B2372"/>
    <w:rsid w:val="003B253C"/>
    <w:rsid w:val="003B2BA7"/>
    <w:rsid w:val="003B3711"/>
    <w:rsid w:val="003B38E0"/>
    <w:rsid w:val="003B3B4A"/>
    <w:rsid w:val="003B46A2"/>
    <w:rsid w:val="003B4A01"/>
    <w:rsid w:val="003C0C20"/>
    <w:rsid w:val="003C309E"/>
    <w:rsid w:val="003C38CA"/>
    <w:rsid w:val="003C413E"/>
    <w:rsid w:val="003C4C21"/>
    <w:rsid w:val="003C54B9"/>
    <w:rsid w:val="003C6981"/>
    <w:rsid w:val="003C6B8B"/>
    <w:rsid w:val="003C7938"/>
    <w:rsid w:val="003D066A"/>
    <w:rsid w:val="003D14E3"/>
    <w:rsid w:val="003D3C33"/>
    <w:rsid w:val="003D593F"/>
    <w:rsid w:val="003E02A5"/>
    <w:rsid w:val="003E3EE1"/>
    <w:rsid w:val="003E4F86"/>
    <w:rsid w:val="003E7584"/>
    <w:rsid w:val="003E7CC0"/>
    <w:rsid w:val="003F16D5"/>
    <w:rsid w:val="003F2A8E"/>
    <w:rsid w:val="003F3833"/>
    <w:rsid w:val="003F53C9"/>
    <w:rsid w:val="003F6E7A"/>
    <w:rsid w:val="003F786C"/>
    <w:rsid w:val="0040175E"/>
    <w:rsid w:val="00401A31"/>
    <w:rsid w:val="00402004"/>
    <w:rsid w:val="00403A55"/>
    <w:rsid w:val="00404EFC"/>
    <w:rsid w:val="00405C05"/>
    <w:rsid w:val="00406776"/>
    <w:rsid w:val="00410613"/>
    <w:rsid w:val="00411E68"/>
    <w:rsid w:val="00412AFB"/>
    <w:rsid w:val="004153C2"/>
    <w:rsid w:val="00420B71"/>
    <w:rsid w:val="00421D9C"/>
    <w:rsid w:val="004227DC"/>
    <w:rsid w:val="00422DC0"/>
    <w:rsid w:val="00423174"/>
    <w:rsid w:val="00423A11"/>
    <w:rsid w:val="00423B21"/>
    <w:rsid w:val="004240DC"/>
    <w:rsid w:val="00424912"/>
    <w:rsid w:val="00424A3C"/>
    <w:rsid w:val="00426C79"/>
    <w:rsid w:val="004308F2"/>
    <w:rsid w:val="00432CCC"/>
    <w:rsid w:val="00433C3B"/>
    <w:rsid w:val="004343A5"/>
    <w:rsid w:val="00435DAA"/>
    <w:rsid w:val="00436146"/>
    <w:rsid w:val="00436465"/>
    <w:rsid w:val="004409E0"/>
    <w:rsid w:val="00442930"/>
    <w:rsid w:val="004438A7"/>
    <w:rsid w:val="00443D65"/>
    <w:rsid w:val="00444289"/>
    <w:rsid w:val="00444B0B"/>
    <w:rsid w:val="00444DE0"/>
    <w:rsid w:val="00450BCA"/>
    <w:rsid w:val="004519EE"/>
    <w:rsid w:val="00451E88"/>
    <w:rsid w:val="0045382D"/>
    <w:rsid w:val="0045471E"/>
    <w:rsid w:val="0045669E"/>
    <w:rsid w:val="00461806"/>
    <w:rsid w:val="00463A96"/>
    <w:rsid w:val="00465155"/>
    <w:rsid w:val="0046631D"/>
    <w:rsid w:val="00466618"/>
    <w:rsid w:val="0046772F"/>
    <w:rsid w:val="00473E7A"/>
    <w:rsid w:val="004764AB"/>
    <w:rsid w:val="00480E99"/>
    <w:rsid w:val="00483B3E"/>
    <w:rsid w:val="00485363"/>
    <w:rsid w:val="0048796C"/>
    <w:rsid w:val="00492208"/>
    <w:rsid w:val="004944E8"/>
    <w:rsid w:val="00494593"/>
    <w:rsid w:val="00495F2B"/>
    <w:rsid w:val="00497182"/>
    <w:rsid w:val="0049788A"/>
    <w:rsid w:val="004A1C07"/>
    <w:rsid w:val="004A1F2A"/>
    <w:rsid w:val="004A41C8"/>
    <w:rsid w:val="004A479A"/>
    <w:rsid w:val="004A51A9"/>
    <w:rsid w:val="004A5582"/>
    <w:rsid w:val="004A6FB3"/>
    <w:rsid w:val="004A704F"/>
    <w:rsid w:val="004A73AD"/>
    <w:rsid w:val="004A79C2"/>
    <w:rsid w:val="004B2548"/>
    <w:rsid w:val="004B28AD"/>
    <w:rsid w:val="004B52AD"/>
    <w:rsid w:val="004B5891"/>
    <w:rsid w:val="004B643A"/>
    <w:rsid w:val="004B7265"/>
    <w:rsid w:val="004C1858"/>
    <w:rsid w:val="004C189F"/>
    <w:rsid w:val="004C2C7B"/>
    <w:rsid w:val="004C302F"/>
    <w:rsid w:val="004C4070"/>
    <w:rsid w:val="004C4961"/>
    <w:rsid w:val="004C4A35"/>
    <w:rsid w:val="004C4DFE"/>
    <w:rsid w:val="004C7C1F"/>
    <w:rsid w:val="004D06CE"/>
    <w:rsid w:val="004D1180"/>
    <w:rsid w:val="004D17A6"/>
    <w:rsid w:val="004D3E73"/>
    <w:rsid w:val="004D7D77"/>
    <w:rsid w:val="004D7D9A"/>
    <w:rsid w:val="004E031B"/>
    <w:rsid w:val="004E0DC5"/>
    <w:rsid w:val="004E2B2E"/>
    <w:rsid w:val="004E2D23"/>
    <w:rsid w:val="004E497B"/>
    <w:rsid w:val="004F0D68"/>
    <w:rsid w:val="004F172B"/>
    <w:rsid w:val="004F300E"/>
    <w:rsid w:val="004F5165"/>
    <w:rsid w:val="004F78CA"/>
    <w:rsid w:val="00502DEC"/>
    <w:rsid w:val="00503BCB"/>
    <w:rsid w:val="00505339"/>
    <w:rsid w:val="0050602B"/>
    <w:rsid w:val="0050730B"/>
    <w:rsid w:val="00507D84"/>
    <w:rsid w:val="0051069D"/>
    <w:rsid w:val="0051226B"/>
    <w:rsid w:val="00513B5A"/>
    <w:rsid w:val="00514951"/>
    <w:rsid w:val="00515740"/>
    <w:rsid w:val="005201D8"/>
    <w:rsid w:val="00521CEE"/>
    <w:rsid w:val="00523A84"/>
    <w:rsid w:val="00531122"/>
    <w:rsid w:val="0053453C"/>
    <w:rsid w:val="005349F6"/>
    <w:rsid w:val="00535CB1"/>
    <w:rsid w:val="00536164"/>
    <w:rsid w:val="00537B9A"/>
    <w:rsid w:val="005402C5"/>
    <w:rsid w:val="005420B6"/>
    <w:rsid w:val="00545204"/>
    <w:rsid w:val="00545D22"/>
    <w:rsid w:val="00547EAF"/>
    <w:rsid w:val="0055350A"/>
    <w:rsid w:val="0055554B"/>
    <w:rsid w:val="0055585C"/>
    <w:rsid w:val="00555A38"/>
    <w:rsid w:val="005571F3"/>
    <w:rsid w:val="005576D3"/>
    <w:rsid w:val="0056219D"/>
    <w:rsid w:val="00562DA3"/>
    <w:rsid w:val="005643B6"/>
    <w:rsid w:val="0056499C"/>
    <w:rsid w:val="00564E7E"/>
    <w:rsid w:val="005654C6"/>
    <w:rsid w:val="00566380"/>
    <w:rsid w:val="00566EEF"/>
    <w:rsid w:val="00567D3F"/>
    <w:rsid w:val="00571AA1"/>
    <w:rsid w:val="005730A2"/>
    <w:rsid w:val="00574F0D"/>
    <w:rsid w:val="005766F6"/>
    <w:rsid w:val="0058395D"/>
    <w:rsid w:val="0059079B"/>
    <w:rsid w:val="005915F7"/>
    <w:rsid w:val="005926C3"/>
    <w:rsid w:val="0059282F"/>
    <w:rsid w:val="00593000"/>
    <w:rsid w:val="00596CAC"/>
    <w:rsid w:val="00597E27"/>
    <w:rsid w:val="005A1064"/>
    <w:rsid w:val="005A2A25"/>
    <w:rsid w:val="005A6177"/>
    <w:rsid w:val="005A68A2"/>
    <w:rsid w:val="005A73D9"/>
    <w:rsid w:val="005B1DDD"/>
    <w:rsid w:val="005B3AF9"/>
    <w:rsid w:val="005B6A2C"/>
    <w:rsid w:val="005B6B44"/>
    <w:rsid w:val="005C0481"/>
    <w:rsid w:val="005C04BC"/>
    <w:rsid w:val="005C0A62"/>
    <w:rsid w:val="005C26A2"/>
    <w:rsid w:val="005C3FC9"/>
    <w:rsid w:val="005C540A"/>
    <w:rsid w:val="005C742C"/>
    <w:rsid w:val="005D0BE7"/>
    <w:rsid w:val="005D3608"/>
    <w:rsid w:val="005D63A6"/>
    <w:rsid w:val="005D6577"/>
    <w:rsid w:val="005E456A"/>
    <w:rsid w:val="005E5DE6"/>
    <w:rsid w:val="005E6553"/>
    <w:rsid w:val="005E7AEF"/>
    <w:rsid w:val="005F03AC"/>
    <w:rsid w:val="005F0D32"/>
    <w:rsid w:val="005F10DD"/>
    <w:rsid w:val="005F24D1"/>
    <w:rsid w:val="005F2C23"/>
    <w:rsid w:val="005F3169"/>
    <w:rsid w:val="005F349D"/>
    <w:rsid w:val="005F4601"/>
    <w:rsid w:val="005F560D"/>
    <w:rsid w:val="006004C8"/>
    <w:rsid w:val="006006AF"/>
    <w:rsid w:val="00600D5F"/>
    <w:rsid w:val="00601996"/>
    <w:rsid w:val="00601FF5"/>
    <w:rsid w:val="00602455"/>
    <w:rsid w:val="006027FB"/>
    <w:rsid w:val="00602825"/>
    <w:rsid w:val="0060520E"/>
    <w:rsid w:val="00605B05"/>
    <w:rsid w:val="00605CB7"/>
    <w:rsid w:val="006068B0"/>
    <w:rsid w:val="0060765A"/>
    <w:rsid w:val="00607710"/>
    <w:rsid w:val="0061408C"/>
    <w:rsid w:val="00614286"/>
    <w:rsid w:val="00614B95"/>
    <w:rsid w:val="0061571C"/>
    <w:rsid w:val="00615CA1"/>
    <w:rsid w:val="00617274"/>
    <w:rsid w:val="006174E8"/>
    <w:rsid w:val="00622D4B"/>
    <w:rsid w:val="00622F3E"/>
    <w:rsid w:val="006238DF"/>
    <w:rsid w:val="0062478A"/>
    <w:rsid w:val="0062503E"/>
    <w:rsid w:val="006250CB"/>
    <w:rsid w:val="006270E4"/>
    <w:rsid w:val="00630C18"/>
    <w:rsid w:val="00633F66"/>
    <w:rsid w:val="00634E6C"/>
    <w:rsid w:val="006351E6"/>
    <w:rsid w:val="00637623"/>
    <w:rsid w:val="00637FAC"/>
    <w:rsid w:val="00641CC4"/>
    <w:rsid w:val="0064248D"/>
    <w:rsid w:val="00642C7E"/>
    <w:rsid w:val="00643EB6"/>
    <w:rsid w:val="0064445C"/>
    <w:rsid w:val="006461D2"/>
    <w:rsid w:val="006468E9"/>
    <w:rsid w:val="006515B2"/>
    <w:rsid w:val="006529F0"/>
    <w:rsid w:val="006544B9"/>
    <w:rsid w:val="00660149"/>
    <w:rsid w:val="006605DA"/>
    <w:rsid w:val="0066220A"/>
    <w:rsid w:val="006628F7"/>
    <w:rsid w:val="00663599"/>
    <w:rsid w:val="006660A3"/>
    <w:rsid w:val="00670D72"/>
    <w:rsid w:val="00670D8F"/>
    <w:rsid w:val="006737F5"/>
    <w:rsid w:val="006769F9"/>
    <w:rsid w:val="00680116"/>
    <w:rsid w:val="00680B01"/>
    <w:rsid w:val="00685F47"/>
    <w:rsid w:val="00692785"/>
    <w:rsid w:val="00692804"/>
    <w:rsid w:val="00693410"/>
    <w:rsid w:val="00693742"/>
    <w:rsid w:val="00695E8A"/>
    <w:rsid w:val="00697464"/>
    <w:rsid w:val="00697D22"/>
    <w:rsid w:val="006A2340"/>
    <w:rsid w:val="006A31B4"/>
    <w:rsid w:val="006A43AB"/>
    <w:rsid w:val="006A4901"/>
    <w:rsid w:val="006A57F7"/>
    <w:rsid w:val="006A62DD"/>
    <w:rsid w:val="006B044D"/>
    <w:rsid w:val="006B146B"/>
    <w:rsid w:val="006B3B5F"/>
    <w:rsid w:val="006B546B"/>
    <w:rsid w:val="006B65BA"/>
    <w:rsid w:val="006C2527"/>
    <w:rsid w:val="006C45B0"/>
    <w:rsid w:val="006C4A7C"/>
    <w:rsid w:val="006C4C0E"/>
    <w:rsid w:val="006C5211"/>
    <w:rsid w:val="006C5530"/>
    <w:rsid w:val="006C727D"/>
    <w:rsid w:val="006C729E"/>
    <w:rsid w:val="006C76A0"/>
    <w:rsid w:val="006D2820"/>
    <w:rsid w:val="006D2A65"/>
    <w:rsid w:val="006D367A"/>
    <w:rsid w:val="006D6D09"/>
    <w:rsid w:val="006D6F3E"/>
    <w:rsid w:val="006D7B37"/>
    <w:rsid w:val="006E0F23"/>
    <w:rsid w:val="006E1C8B"/>
    <w:rsid w:val="006E4360"/>
    <w:rsid w:val="006E4D8D"/>
    <w:rsid w:val="006E50FE"/>
    <w:rsid w:val="006E60A1"/>
    <w:rsid w:val="006F046F"/>
    <w:rsid w:val="006F1048"/>
    <w:rsid w:val="006F7BC8"/>
    <w:rsid w:val="007018A4"/>
    <w:rsid w:val="00702867"/>
    <w:rsid w:val="0070465F"/>
    <w:rsid w:val="00706B21"/>
    <w:rsid w:val="00707BB7"/>
    <w:rsid w:val="0071070D"/>
    <w:rsid w:val="00713801"/>
    <w:rsid w:val="00713FC7"/>
    <w:rsid w:val="00714F8A"/>
    <w:rsid w:val="007215F1"/>
    <w:rsid w:val="007241B7"/>
    <w:rsid w:val="00724B48"/>
    <w:rsid w:val="00724DE7"/>
    <w:rsid w:val="00724EBB"/>
    <w:rsid w:val="007256EC"/>
    <w:rsid w:val="007266E5"/>
    <w:rsid w:val="00726828"/>
    <w:rsid w:val="007274B4"/>
    <w:rsid w:val="00727F02"/>
    <w:rsid w:val="007303FB"/>
    <w:rsid w:val="00731457"/>
    <w:rsid w:val="007324E1"/>
    <w:rsid w:val="00734802"/>
    <w:rsid w:val="007401E6"/>
    <w:rsid w:val="00741AD4"/>
    <w:rsid w:val="00743D8F"/>
    <w:rsid w:val="007446C4"/>
    <w:rsid w:val="00744C83"/>
    <w:rsid w:val="00744E58"/>
    <w:rsid w:val="0074544C"/>
    <w:rsid w:val="00746E09"/>
    <w:rsid w:val="00747ED0"/>
    <w:rsid w:val="00750B80"/>
    <w:rsid w:val="0075149B"/>
    <w:rsid w:val="00751999"/>
    <w:rsid w:val="00754100"/>
    <w:rsid w:val="007546A5"/>
    <w:rsid w:val="007570FE"/>
    <w:rsid w:val="0075797C"/>
    <w:rsid w:val="00757EF0"/>
    <w:rsid w:val="007607B1"/>
    <w:rsid w:val="00762D75"/>
    <w:rsid w:val="00765181"/>
    <w:rsid w:val="00767B2A"/>
    <w:rsid w:val="00770572"/>
    <w:rsid w:val="00771AFB"/>
    <w:rsid w:val="00771D29"/>
    <w:rsid w:val="007735A4"/>
    <w:rsid w:val="007744FB"/>
    <w:rsid w:val="00776208"/>
    <w:rsid w:val="007766F2"/>
    <w:rsid w:val="007769B6"/>
    <w:rsid w:val="0077792B"/>
    <w:rsid w:val="00777B08"/>
    <w:rsid w:val="00781CC0"/>
    <w:rsid w:val="007821AF"/>
    <w:rsid w:val="00786AAD"/>
    <w:rsid w:val="00790006"/>
    <w:rsid w:val="00790019"/>
    <w:rsid w:val="00792034"/>
    <w:rsid w:val="00792046"/>
    <w:rsid w:val="007927DD"/>
    <w:rsid w:val="007928D8"/>
    <w:rsid w:val="00794738"/>
    <w:rsid w:val="00796D70"/>
    <w:rsid w:val="00797466"/>
    <w:rsid w:val="007975A7"/>
    <w:rsid w:val="007A0AE2"/>
    <w:rsid w:val="007A0C4C"/>
    <w:rsid w:val="007A0D09"/>
    <w:rsid w:val="007A252E"/>
    <w:rsid w:val="007A316F"/>
    <w:rsid w:val="007A353A"/>
    <w:rsid w:val="007A3CF8"/>
    <w:rsid w:val="007A5533"/>
    <w:rsid w:val="007B0EF4"/>
    <w:rsid w:val="007B12A4"/>
    <w:rsid w:val="007B1668"/>
    <w:rsid w:val="007B5190"/>
    <w:rsid w:val="007B72B2"/>
    <w:rsid w:val="007C21DE"/>
    <w:rsid w:val="007C5B07"/>
    <w:rsid w:val="007C6EB7"/>
    <w:rsid w:val="007C7788"/>
    <w:rsid w:val="007D1192"/>
    <w:rsid w:val="007D14BC"/>
    <w:rsid w:val="007D3AD6"/>
    <w:rsid w:val="007D46DB"/>
    <w:rsid w:val="007D60E8"/>
    <w:rsid w:val="007D6BFD"/>
    <w:rsid w:val="007D7901"/>
    <w:rsid w:val="007E0203"/>
    <w:rsid w:val="007E2A18"/>
    <w:rsid w:val="007E3255"/>
    <w:rsid w:val="007E4A06"/>
    <w:rsid w:val="007E6A2C"/>
    <w:rsid w:val="007F0030"/>
    <w:rsid w:val="007F02D9"/>
    <w:rsid w:val="007F1220"/>
    <w:rsid w:val="007F17B4"/>
    <w:rsid w:val="007F2449"/>
    <w:rsid w:val="007F2519"/>
    <w:rsid w:val="007F29E3"/>
    <w:rsid w:val="007F2F5D"/>
    <w:rsid w:val="007F44B6"/>
    <w:rsid w:val="007F46ED"/>
    <w:rsid w:val="007F48F8"/>
    <w:rsid w:val="007F4C80"/>
    <w:rsid w:val="007F5532"/>
    <w:rsid w:val="00802977"/>
    <w:rsid w:val="00805183"/>
    <w:rsid w:val="00805973"/>
    <w:rsid w:val="008072C4"/>
    <w:rsid w:val="00815FFB"/>
    <w:rsid w:val="0081663D"/>
    <w:rsid w:val="0082082B"/>
    <w:rsid w:val="008211C2"/>
    <w:rsid w:val="008249A9"/>
    <w:rsid w:val="00830763"/>
    <w:rsid w:val="00830CB1"/>
    <w:rsid w:val="0083276E"/>
    <w:rsid w:val="00832F98"/>
    <w:rsid w:val="00834EA3"/>
    <w:rsid w:val="00835078"/>
    <w:rsid w:val="008371C5"/>
    <w:rsid w:val="00840C94"/>
    <w:rsid w:val="008411F4"/>
    <w:rsid w:val="0084194C"/>
    <w:rsid w:val="00843221"/>
    <w:rsid w:val="00844375"/>
    <w:rsid w:val="008459ED"/>
    <w:rsid w:val="00845E59"/>
    <w:rsid w:val="0085163C"/>
    <w:rsid w:val="00853114"/>
    <w:rsid w:val="00853AAF"/>
    <w:rsid w:val="00855FCF"/>
    <w:rsid w:val="00860510"/>
    <w:rsid w:val="008615CC"/>
    <w:rsid w:val="008636EA"/>
    <w:rsid w:val="00864BDC"/>
    <w:rsid w:val="00865050"/>
    <w:rsid w:val="008714B7"/>
    <w:rsid w:val="0087225E"/>
    <w:rsid w:val="00874A58"/>
    <w:rsid w:val="00875675"/>
    <w:rsid w:val="008769A8"/>
    <w:rsid w:val="00877997"/>
    <w:rsid w:val="00877EF7"/>
    <w:rsid w:val="008804CC"/>
    <w:rsid w:val="00880E6E"/>
    <w:rsid w:val="00883102"/>
    <w:rsid w:val="008837E9"/>
    <w:rsid w:val="00885EE8"/>
    <w:rsid w:val="008908D2"/>
    <w:rsid w:val="00897C86"/>
    <w:rsid w:val="00897FE7"/>
    <w:rsid w:val="008A0BA8"/>
    <w:rsid w:val="008A21A8"/>
    <w:rsid w:val="008A2C3F"/>
    <w:rsid w:val="008A398E"/>
    <w:rsid w:val="008A5D3D"/>
    <w:rsid w:val="008A76ED"/>
    <w:rsid w:val="008A7CF9"/>
    <w:rsid w:val="008B0276"/>
    <w:rsid w:val="008B6697"/>
    <w:rsid w:val="008B7DBB"/>
    <w:rsid w:val="008C11AB"/>
    <w:rsid w:val="008C2381"/>
    <w:rsid w:val="008C35A1"/>
    <w:rsid w:val="008C401D"/>
    <w:rsid w:val="008C4429"/>
    <w:rsid w:val="008C79CF"/>
    <w:rsid w:val="008D0F62"/>
    <w:rsid w:val="008D1790"/>
    <w:rsid w:val="008D2191"/>
    <w:rsid w:val="008D2C4F"/>
    <w:rsid w:val="008D3CF8"/>
    <w:rsid w:val="008D4263"/>
    <w:rsid w:val="008D6104"/>
    <w:rsid w:val="008D65C0"/>
    <w:rsid w:val="008D7873"/>
    <w:rsid w:val="008D7A05"/>
    <w:rsid w:val="008E24F0"/>
    <w:rsid w:val="008E32F1"/>
    <w:rsid w:val="008E3C07"/>
    <w:rsid w:val="008E3C8B"/>
    <w:rsid w:val="008E5437"/>
    <w:rsid w:val="008F0622"/>
    <w:rsid w:val="008F0644"/>
    <w:rsid w:val="008F0E6A"/>
    <w:rsid w:val="008F0F59"/>
    <w:rsid w:val="008F1663"/>
    <w:rsid w:val="008F20B2"/>
    <w:rsid w:val="008F265A"/>
    <w:rsid w:val="008F280A"/>
    <w:rsid w:val="008F2B2B"/>
    <w:rsid w:val="008F63DE"/>
    <w:rsid w:val="00903CDB"/>
    <w:rsid w:val="009054B7"/>
    <w:rsid w:val="009055C7"/>
    <w:rsid w:val="0090778D"/>
    <w:rsid w:val="00910C6E"/>
    <w:rsid w:val="009129B9"/>
    <w:rsid w:val="0091587A"/>
    <w:rsid w:val="00915BC7"/>
    <w:rsid w:val="00920946"/>
    <w:rsid w:val="009261D9"/>
    <w:rsid w:val="0092712D"/>
    <w:rsid w:val="009315AC"/>
    <w:rsid w:val="0093283B"/>
    <w:rsid w:val="009329E7"/>
    <w:rsid w:val="00932EC0"/>
    <w:rsid w:val="009337E6"/>
    <w:rsid w:val="00937C3C"/>
    <w:rsid w:val="00940649"/>
    <w:rsid w:val="00941D30"/>
    <w:rsid w:val="00945CBA"/>
    <w:rsid w:val="009505B7"/>
    <w:rsid w:val="00955045"/>
    <w:rsid w:val="00956B5C"/>
    <w:rsid w:val="00956FD0"/>
    <w:rsid w:val="00961770"/>
    <w:rsid w:val="00962607"/>
    <w:rsid w:val="009650C0"/>
    <w:rsid w:val="009656D2"/>
    <w:rsid w:val="00966B8C"/>
    <w:rsid w:val="0097185A"/>
    <w:rsid w:val="00971AD6"/>
    <w:rsid w:val="009740C3"/>
    <w:rsid w:val="0097574E"/>
    <w:rsid w:val="009779A4"/>
    <w:rsid w:val="0098300C"/>
    <w:rsid w:val="00984617"/>
    <w:rsid w:val="00987B3A"/>
    <w:rsid w:val="00987D65"/>
    <w:rsid w:val="00987F5E"/>
    <w:rsid w:val="00993140"/>
    <w:rsid w:val="00995356"/>
    <w:rsid w:val="009963A0"/>
    <w:rsid w:val="0099657C"/>
    <w:rsid w:val="00997AE0"/>
    <w:rsid w:val="009A0259"/>
    <w:rsid w:val="009A047D"/>
    <w:rsid w:val="009A242E"/>
    <w:rsid w:val="009A4630"/>
    <w:rsid w:val="009A4BE5"/>
    <w:rsid w:val="009A785B"/>
    <w:rsid w:val="009B12C4"/>
    <w:rsid w:val="009B1308"/>
    <w:rsid w:val="009B4DD5"/>
    <w:rsid w:val="009B51A0"/>
    <w:rsid w:val="009B6D29"/>
    <w:rsid w:val="009B7577"/>
    <w:rsid w:val="009C10D3"/>
    <w:rsid w:val="009C1FD4"/>
    <w:rsid w:val="009C2557"/>
    <w:rsid w:val="009C322C"/>
    <w:rsid w:val="009C63FC"/>
    <w:rsid w:val="009C6D2B"/>
    <w:rsid w:val="009C79BE"/>
    <w:rsid w:val="009D2AAE"/>
    <w:rsid w:val="009D4694"/>
    <w:rsid w:val="009D5935"/>
    <w:rsid w:val="009D60F9"/>
    <w:rsid w:val="009E19AB"/>
    <w:rsid w:val="009E1F42"/>
    <w:rsid w:val="009E7190"/>
    <w:rsid w:val="009E71D1"/>
    <w:rsid w:val="009E78DF"/>
    <w:rsid w:val="009E79F3"/>
    <w:rsid w:val="009F04C9"/>
    <w:rsid w:val="009F3125"/>
    <w:rsid w:val="009F4B8F"/>
    <w:rsid w:val="009F572E"/>
    <w:rsid w:val="009F6AB8"/>
    <w:rsid w:val="00A03755"/>
    <w:rsid w:val="00A11608"/>
    <w:rsid w:val="00A12C47"/>
    <w:rsid w:val="00A14056"/>
    <w:rsid w:val="00A144EA"/>
    <w:rsid w:val="00A14891"/>
    <w:rsid w:val="00A14943"/>
    <w:rsid w:val="00A14B1A"/>
    <w:rsid w:val="00A14BA7"/>
    <w:rsid w:val="00A17ED9"/>
    <w:rsid w:val="00A209B9"/>
    <w:rsid w:val="00A215BD"/>
    <w:rsid w:val="00A22E7B"/>
    <w:rsid w:val="00A23345"/>
    <w:rsid w:val="00A26CBC"/>
    <w:rsid w:val="00A26F0E"/>
    <w:rsid w:val="00A27C61"/>
    <w:rsid w:val="00A3044E"/>
    <w:rsid w:val="00A31134"/>
    <w:rsid w:val="00A31A3F"/>
    <w:rsid w:val="00A3290D"/>
    <w:rsid w:val="00A33109"/>
    <w:rsid w:val="00A3339D"/>
    <w:rsid w:val="00A33CDD"/>
    <w:rsid w:val="00A36470"/>
    <w:rsid w:val="00A406B5"/>
    <w:rsid w:val="00A411D3"/>
    <w:rsid w:val="00A4169C"/>
    <w:rsid w:val="00A41BD1"/>
    <w:rsid w:val="00A45177"/>
    <w:rsid w:val="00A451DF"/>
    <w:rsid w:val="00A45541"/>
    <w:rsid w:val="00A5005C"/>
    <w:rsid w:val="00A51B99"/>
    <w:rsid w:val="00A529F7"/>
    <w:rsid w:val="00A53DAB"/>
    <w:rsid w:val="00A546B4"/>
    <w:rsid w:val="00A54DB6"/>
    <w:rsid w:val="00A55832"/>
    <w:rsid w:val="00A56F2C"/>
    <w:rsid w:val="00A62DBA"/>
    <w:rsid w:val="00A641A5"/>
    <w:rsid w:val="00A652DA"/>
    <w:rsid w:val="00A71FA0"/>
    <w:rsid w:val="00A721B7"/>
    <w:rsid w:val="00A72F98"/>
    <w:rsid w:val="00A738E8"/>
    <w:rsid w:val="00A74E17"/>
    <w:rsid w:val="00A77999"/>
    <w:rsid w:val="00A77BAD"/>
    <w:rsid w:val="00A841AE"/>
    <w:rsid w:val="00A8431C"/>
    <w:rsid w:val="00A9077E"/>
    <w:rsid w:val="00A93099"/>
    <w:rsid w:val="00A95512"/>
    <w:rsid w:val="00A95582"/>
    <w:rsid w:val="00A96AD5"/>
    <w:rsid w:val="00A97F17"/>
    <w:rsid w:val="00AA0027"/>
    <w:rsid w:val="00AA0446"/>
    <w:rsid w:val="00AA1102"/>
    <w:rsid w:val="00AA22E1"/>
    <w:rsid w:val="00AA4CE7"/>
    <w:rsid w:val="00AA6BE9"/>
    <w:rsid w:val="00AA6F08"/>
    <w:rsid w:val="00AA788A"/>
    <w:rsid w:val="00AA78E3"/>
    <w:rsid w:val="00AB0A23"/>
    <w:rsid w:val="00AB27A8"/>
    <w:rsid w:val="00AB69A2"/>
    <w:rsid w:val="00AB7397"/>
    <w:rsid w:val="00AC3C54"/>
    <w:rsid w:val="00AC3ED5"/>
    <w:rsid w:val="00AC445C"/>
    <w:rsid w:val="00AC5FB7"/>
    <w:rsid w:val="00AC77D6"/>
    <w:rsid w:val="00AD0743"/>
    <w:rsid w:val="00AD26D3"/>
    <w:rsid w:val="00AD33CB"/>
    <w:rsid w:val="00AD3AC4"/>
    <w:rsid w:val="00AD4059"/>
    <w:rsid w:val="00AD53E6"/>
    <w:rsid w:val="00AE1214"/>
    <w:rsid w:val="00AE132B"/>
    <w:rsid w:val="00AE298F"/>
    <w:rsid w:val="00AE30D2"/>
    <w:rsid w:val="00AE405B"/>
    <w:rsid w:val="00AE4D7D"/>
    <w:rsid w:val="00AE4EC8"/>
    <w:rsid w:val="00AE6FF9"/>
    <w:rsid w:val="00AF1063"/>
    <w:rsid w:val="00AF29FD"/>
    <w:rsid w:val="00AF5082"/>
    <w:rsid w:val="00AF695C"/>
    <w:rsid w:val="00B00C90"/>
    <w:rsid w:val="00B04029"/>
    <w:rsid w:val="00B06817"/>
    <w:rsid w:val="00B07F38"/>
    <w:rsid w:val="00B11484"/>
    <w:rsid w:val="00B120EB"/>
    <w:rsid w:val="00B12801"/>
    <w:rsid w:val="00B14A6B"/>
    <w:rsid w:val="00B1650D"/>
    <w:rsid w:val="00B21E5E"/>
    <w:rsid w:val="00B24AD9"/>
    <w:rsid w:val="00B2593E"/>
    <w:rsid w:val="00B30E26"/>
    <w:rsid w:val="00B3116F"/>
    <w:rsid w:val="00B322C2"/>
    <w:rsid w:val="00B32335"/>
    <w:rsid w:val="00B327BA"/>
    <w:rsid w:val="00B32CE6"/>
    <w:rsid w:val="00B340F3"/>
    <w:rsid w:val="00B3464A"/>
    <w:rsid w:val="00B34D98"/>
    <w:rsid w:val="00B35B90"/>
    <w:rsid w:val="00B4209B"/>
    <w:rsid w:val="00B458F8"/>
    <w:rsid w:val="00B4655B"/>
    <w:rsid w:val="00B474EA"/>
    <w:rsid w:val="00B51420"/>
    <w:rsid w:val="00B53703"/>
    <w:rsid w:val="00B54145"/>
    <w:rsid w:val="00B55614"/>
    <w:rsid w:val="00B57C0A"/>
    <w:rsid w:val="00B6136C"/>
    <w:rsid w:val="00B61CC0"/>
    <w:rsid w:val="00B639E9"/>
    <w:rsid w:val="00B652ED"/>
    <w:rsid w:val="00B67BAE"/>
    <w:rsid w:val="00B7040D"/>
    <w:rsid w:val="00B7063F"/>
    <w:rsid w:val="00B70934"/>
    <w:rsid w:val="00B709C6"/>
    <w:rsid w:val="00B71736"/>
    <w:rsid w:val="00B72439"/>
    <w:rsid w:val="00B73866"/>
    <w:rsid w:val="00B76176"/>
    <w:rsid w:val="00B7685F"/>
    <w:rsid w:val="00B76D6B"/>
    <w:rsid w:val="00B77333"/>
    <w:rsid w:val="00B80A46"/>
    <w:rsid w:val="00B81696"/>
    <w:rsid w:val="00B83F27"/>
    <w:rsid w:val="00B845B9"/>
    <w:rsid w:val="00B84811"/>
    <w:rsid w:val="00B87862"/>
    <w:rsid w:val="00B87C87"/>
    <w:rsid w:val="00B913BF"/>
    <w:rsid w:val="00B91FB6"/>
    <w:rsid w:val="00B9330E"/>
    <w:rsid w:val="00B9369A"/>
    <w:rsid w:val="00B939EB"/>
    <w:rsid w:val="00B94E90"/>
    <w:rsid w:val="00B954FD"/>
    <w:rsid w:val="00B96531"/>
    <w:rsid w:val="00B96670"/>
    <w:rsid w:val="00B97113"/>
    <w:rsid w:val="00BA0878"/>
    <w:rsid w:val="00BA13AA"/>
    <w:rsid w:val="00BA1423"/>
    <w:rsid w:val="00BA1EBF"/>
    <w:rsid w:val="00BA2444"/>
    <w:rsid w:val="00BA3D52"/>
    <w:rsid w:val="00BA6239"/>
    <w:rsid w:val="00BA7294"/>
    <w:rsid w:val="00BA73AF"/>
    <w:rsid w:val="00BA746D"/>
    <w:rsid w:val="00BB2E0C"/>
    <w:rsid w:val="00BB403E"/>
    <w:rsid w:val="00BB44D2"/>
    <w:rsid w:val="00BB547D"/>
    <w:rsid w:val="00BB7A4D"/>
    <w:rsid w:val="00BC1319"/>
    <w:rsid w:val="00BC3F0F"/>
    <w:rsid w:val="00BC5417"/>
    <w:rsid w:val="00BC6570"/>
    <w:rsid w:val="00BC7999"/>
    <w:rsid w:val="00BD0193"/>
    <w:rsid w:val="00BD1080"/>
    <w:rsid w:val="00BD146A"/>
    <w:rsid w:val="00BD174F"/>
    <w:rsid w:val="00BD3465"/>
    <w:rsid w:val="00BD35DE"/>
    <w:rsid w:val="00BD73C4"/>
    <w:rsid w:val="00BD7836"/>
    <w:rsid w:val="00BE055D"/>
    <w:rsid w:val="00BE0753"/>
    <w:rsid w:val="00BE125E"/>
    <w:rsid w:val="00BE172A"/>
    <w:rsid w:val="00BE3A34"/>
    <w:rsid w:val="00BE4E26"/>
    <w:rsid w:val="00BE772B"/>
    <w:rsid w:val="00BF1452"/>
    <w:rsid w:val="00C02FF4"/>
    <w:rsid w:val="00C03214"/>
    <w:rsid w:val="00C03EDD"/>
    <w:rsid w:val="00C05197"/>
    <w:rsid w:val="00C07724"/>
    <w:rsid w:val="00C10253"/>
    <w:rsid w:val="00C104C3"/>
    <w:rsid w:val="00C123C8"/>
    <w:rsid w:val="00C12E59"/>
    <w:rsid w:val="00C14529"/>
    <w:rsid w:val="00C14F10"/>
    <w:rsid w:val="00C15C36"/>
    <w:rsid w:val="00C2141F"/>
    <w:rsid w:val="00C22848"/>
    <w:rsid w:val="00C22C3E"/>
    <w:rsid w:val="00C22E8C"/>
    <w:rsid w:val="00C2334A"/>
    <w:rsid w:val="00C2343C"/>
    <w:rsid w:val="00C301E9"/>
    <w:rsid w:val="00C30545"/>
    <w:rsid w:val="00C3220B"/>
    <w:rsid w:val="00C33DEA"/>
    <w:rsid w:val="00C35A64"/>
    <w:rsid w:val="00C35F5E"/>
    <w:rsid w:val="00C36758"/>
    <w:rsid w:val="00C376AF"/>
    <w:rsid w:val="00C40B59"/>
    <w:rsid w:val="00C418D5"/>
    <w:rsid w:val="00C436F5"/>
    <w:rsid w:val="00C44D0A"/>
    <w:rsid w:val="00C451BC"/>
    <w:rsid w:val="00C46512"/>
    <w:rsid w:val="00C470BF"/>
    <w:rsid w:val="00C529B0"/>
    <w:rsid w:val="00C52EE4"/>
    <w:rsid w:val="00C538CB"/>
    <w:rsid w:val="00C54474"/>
    <w:rsid w:val="00C56780"/>
    <w:rsid w:val="00C626BD"/>
    <w:rsid w:val="00C62AB1"/>
    <w:rsid w:val="00C63572"/>
    <w:rsid w:val="00C63D50"/>
    <w:rsid w:val="00C64841"/>
    <w:rsid w:val="00C658A1"/>
    <w:rsid w:val="00C71577"/>
    <w:rsid w:val="00C719B5"/>
    <w:rsid w:val="00C76B2C"/>
    <w:rsid w:val="00C8321E"/>
    <w:rsid w:val="00C8506F"/>
    <w:rsid w:val="00C874B3"/>
    <w:rsid w:val="00C87DD4"/>
    <w:rsid w:val="00C87F51"/>
    <w:rsid w:val="00C900C4"/>
    <w:rsid w:val="00C90393"/>
    <w:rsid w:val="00C903FD"/>
    <w:rsid w:val="00C91E3F"/>
    <w:rsid w:val="00C94405"/>
    <w:rsid w:val="00C96943"/>
    <w:rsid w:val="00C96A6C"/>
    <w:rsid w:val="00CA1EFB"/>
    <w:rsid w:val="00CA2F34"/>
    <w:rsid w:val="00CA43CB"/>
    <w:rsid w:val="00CA4B5F"/>
    <w:rsid w:val="00CB01A1"/>
    <w:rsid w:val="00CB0FD8"/>
    <w:rsid w:val="00CB444E"/>
    <w:rsid w:val="00CB4B88"/>
    <w:rsid w:val="00CB5274"/>
    <w:rsid w:val="00CB63F8"/>
    <w:rsid w:val="00CB64BD"/>
    <w:rsid w:val="00CB6BDD"/>
    <w:rsid w:val="00CB7E8E"/>
    <w:rsid w:val="00CC0104"/>
    <w:rsid w:val="00CC1EA2"/>
    <w:rsid w:val="00CC2EC8"/>
    <w:rsid w:val="00CC38A7"/>
    <w:rsid w:val="00CC4BC5"/>
    <w:rsid w:val="00CC5018"/>
    <w:rsid w:val="00CC6067"/>
    <w:rsid w:val="00CC7158"/>
    <w:rsid w:val="00CD2B8D"/>
    <w:rsid w:val="00CD2E52"/>
    <w:rsid w:val="00CD7914"/>
    <w:rsid w:val="00CE13C5"/>
    <w:rsid w:val="00CE3721"/>
    <w:rsid w:val="00CE585C"/>
    <w:rsid w:val="00CE5EED"/>
    <w:rsid w:val="00CE6BC5"/>
    <w:rsid w:val="00CE7137"/>
    <w:rsid w:val="00CE7722"/>
    <w:rsid w:val="00CF00AC"/>
    <w:rsid w:val="00CF055A"/>
    <w:rsid w:val="00CF151E"/>
    <w:rsid w:val="00CF4C1D"/>
    <w:rsid w:val="00D002C9"/>
    <w:rsid w:val="00D00E55"/>
    <w:rsid w:val="00D01077"/>
    <w:rsid w:val="00D03F07"/>
    <w:rsid w:val="00D050D5"/>
    <w:rsid w:val="00D05550"/>
    <w:rsid w:val="00D05EFF"/>
    <w:rsid w:val="00D06F36"/>
    <w:rsid w:val="00D11173"/>
    <w:rsid w:val="00D13200"/>
    <w:rsid w:val="00D14FE1"/>
    <w:rsid w:val="00D1653E"/>
    <w:rsid w:val="00D20A25"/>
    <w:rsid w:val="00D2261F"/>
    <w:rsid w:val="00D26901"/>
    <w:rsid w:val="00D27DC7"/>
    <w:rsid w:val="00D27F34"/>
    <w:rsid w:val="00D302DD"/>
    <w:rsid w:val="00D30764"/>
    <w:rsid w:val="00D31789"/>
    <w:rsid w:val="00D32892"/>
    <w:rsid w:val="00D33071"/>
    <w:rsid w:val="00D34C85"/>
    <w:rsid w:val="00D41667"/>
    <w:rsid w:val="00D41900"/>
    <w:rsid w:val="00D43C51"/>
    <w:rsid w:val="00D45D15"/>
    <w:rsid w:val="00D46C12"/>
    <w:rsid w:val="00D5130A"/>
    <w:rsid w:val="00D535BF"/>
    <w:rsid w:val="00D55D57"/>
    <w:rsid w:val="00D566D6"/>
    <w:rsid w:val="00D5749E"/>
    <w:rsid w:val="00D57734"/>
    <w:rsid w:val="00D57A78"/>
    <w:rsid w:val="00D605AF"/>
    <w:rsid w:val="00D61624"/>
    <w:rsid w:val="00D61EE4"/>
    <w:rsid w:val="00D63EBF"/>
    <w:rsid w:val="00D70257"/>
    <w:rsid w:val="00D7104B"/>
    <w:rsid w:val="00D74A55"/>
    <w:rsid w:val="00D77617"/>
    <w:rsid w:val="00D813A6"/>
    <w:rsid w:val="00D81FC2"/>
    <w:rsid w:val="00D82838"/>
    <w:rsid w:val="00D844D4"/>
    <w:rsid w:val="00D84856"/>
    <w:rsid w:val="00D848BF"/>
    <w:rsid w:val="00D86391"/>
    <w:rsid w:val="00D875E4"/>
    <w:rsid w:val="00D9095F"/>
    <w:rsid w:val="00D9244F"/>
    <w:rsid w:val="00D93F47"/>
    <w:rsid w:val="00D95857"/>
    <w:rsid w:val="00D96123"/>
    <w:rsid w:val="00D97C19"/>
    <w:rsid w:val="00DA12CF"/>
    <w:rsid w:val="00DA1DB7"/>
    <w:rsid w:val="00DA24EF"/>
    <w:rsid w:val="00DA264D"/>
    <w:rsid w:val="00DA3BB0"/>
    <w:rsid w:val="00DA5AC7"/>
    <w:rsid w:val="00DA637B"/>
    <w:rsid w:val="00DB197A"/>
    <w:rsid w:val="00DB2260"/>
    <w:rsid w:val="00DB2E3E"/>
    <w:rsid w:val="00DB3D26"/>
    <w:rsid w:val="00DB5157"/>
    <w:rsid w:val="00DB56AE"/>
    <w:rsid w:val="00DB5E8D"/>
    <w:rsid w:val="00DC0CFB"/>
    <w:rsid w:val="00DC1E57"/>
    <w:rsid w:val="00DC305C"/>
    <w:rsid w:val="00DC3FEF"/>
    <w:rsid w:val="00DD4373"/>
    <w:rsid w:val="00DD5350"/>
    <w:rsid w:val="00DD5AE4"/>
    <w:rsid w:val="00DE074C"/>
    <w:rsid w:val="00DE15F2"/>
    <w:rsid w:val="00DE418E"/>
    <w:rsid w:val="00DE48E7"/>
    <w:rsid w:val="00DE5A4B"/>
    <w:rsid w:val="00DE712B"/>
    <w:rsid w:val="00DF129E"/>
    <w:rsid w:val="00DF13DD"/>
    <w:rsid w:val="00DF5776"/>
    <w:rsid w:val="00DF5FB6"/>
    <w:rsid w:val="00DF6876"/>
    <w:rsid w:val="00E0426B"/>
    <w:rsid w:val="00E0426F"/>
    <w:rsid w:val="00E047B3"/>
    <w:rsid w:val="00E1089A"/>
    <w:rsid w:val="00E12997"/>
    <w:rsid w:val="00E14183"/>
    <w:rsid w:val="00E16125"/>
    <w:rsid w:val="00E161C1"/>
    <w:rsid w:val="00E17BEB"/>
    <w:rsid w:val="00E17F1E"/>
    <w:rsid w:val="00E21497"/>
    <w:rsid w:val="00E2189C"/>
    <w:rsid w:val="00E230CD"/>
    <w:rsid w:val="00E25A44"/>
    <w:rsid w:val="00E26643"/>
    <w:rsid w:val="00E2764D"/>
    <w:rsid w:val="00E27668"/>
    <w:rsid w:val="00E323C0"/>
    <w:rsid w:val="00E32748"/>
    <w:rsid w:val="00E32A63"/>
    <w:rsid w:val="00E341C9"/>
    <w:rsid w:val="00E35455"/>
    <w:rsid w:val="00E3550A"/>
    <w:rsid w:val="00E3691A"/>
    <w:rsid w:val="00E36F80"/>
    <w:rsid w:val="00E37E87"/>
    <w:rsid w:val="00E415D6"/>
    <w:rsid w:val="00E47A46"/>
    <w:rsid w:val="00E508AD"/>
    <w:rsid w:val="00E556B2"/>
    <w:rsid w:val="00E575C7"/>
    <w:rsid w:val="00E576E3"/>
    <w:rsid w:val="00E57F07"/>
    <w:rsid w:val="00E63F81"/>
    <w:rsid w:val="00E66C3D"/>
    <w:rsid w:val="00E707B6"/>
    <w:rsid w:val="00E7368E"/>
    <w:rsid w:val="00E736DE"/>
    <w:rsid w:val="00E739DF"/>
    <w:rsid w:val="00E74AFC"/>
    <w:rsid w:val="00E76153"/>
    <w:rsid w:val="00E770EE"/>
    <w:rsid w:val="00E77ADC"/>
    <w:rsid w:val="00E816B9"/>
    <w:rsid w:val="00E82D45"/>
    <w:rsid w:val="00E83F5F"/>
    <w:rsid w:val="00E8566B"/>
    <w:rsid w:val="00E871F8"/>
    <w:rsid w:val="00E9016D"/>
    <w:rsid w:val="00E91558"/>
    <w:rsid w:val="00E91DE8"/>
    <w:rsid w:val="00E92B77"/>
    <w:rsid w:val="00E92F35"/>
    <w:rsid w:val="00E94426"/>
    <w:rsid w:val="00EA328C"/>
    <w:rsid w:val="00EA3AC8"/>
    <w:rsid w:val="00EA619B"/>
    <w:rsid w:val="00EB018A"/>
    <w:rsid w:val="00EB0E19"/>
    <w:rsid w:val="00EB175D"/>
    <w:rsid w:val="00EB21C6"/>
    <w:rsid w:val="00EB282A"/>
    <w:rsid w:val="00EB2A6B"/>
    <w:rsid w:val="00EB3194"/>
    <w:rsid w:val="00EB5817"/>
    <w:rsid w:val="00EB5CBE"/>
    <w:rsid w:val="00EB7C52"/>
    <w:rsid w:val="00EC2A43"/>
    <w:rsid w:val="00EC33AB"/>
    <w:rsid w:val="00EC5994"/>
    <w:rsid w:val="00ED0277"/>
    <w:rsid w:val="00ED50CF"/>
    <w:rsid w:val="00ED5499"/>
    <w:rsid w:val="00ED6077"/>
    <w:rsid w:val="00EE4B12"/>
    <w:rsid w:val="00EE6FCD"/>
    <w:rsid w:val="00EE7435"/>
    <w:rsid w:val="00EE7FF7"/>
    <w:rsid w:val="00EF09CC"/>
    <w:rsid w:val="00EF1A58"/>
    <w:rsid w:val="00EF247B"/>
    <w:rsid w:val="00EF2840"/>
    <w:rsid w:val="00EF44BB"/>
    <w:rsid w:val="00EF5366"/>
    <w:rsid w:val="00EF67A2"/>
    <w:rsid w:val="00EF6902"/>
    <w:rsid w:val="00EF6D2C"/>
    <w:rsid w:val="00EF7A55"/>
    <w:rsid w:val="00F00D2E"/>
    <w:rsid w:val="00F02679"/>
    <w:rsid w:val="00F02888"/>
    <w:rsid w:val="00F030EB"/>
    <w:rsid w:val="00F0682C"/>
    <w:rsid w:val="00F120B7"/>
    <w:rsid w:val="00F1233C"/>
    <w:rsid w:val="00F1257F"/>
    <w:rsid w:val="00F13C98"/>
    <w:rsid w:val="00F15CC4"/>
    <w:rsid w:val="00F20EBF"/>
    <w:rsid w:val="00F224E4"/>
    <w:rsid w:val="00F2285F"/>
    <w:rsid w:val="00F22921"/>
    <w:rsid w:val="00F24010"/>
    <w:rsid w:val="00F24127"/>
    <w:rsid w:val="00F24AC6"/>
    <w:rsid w:val="00F25CEA"/>
    <w:rsid w:val="00F269CD"/>
    <w:rsid w:val="00F26A98"/>
    <w:rsid w:val="00F2770C"/>
    <w:rsid w:val="00F33902"/>
    <w:rsid w:val="00F339A1"/>
    <w:rsid w:val="00F34DB0"/>
    <w:rsid w:val="00F35411"/>
    <w:rsid w:val="00F36B71"/>
    <w:rsid w:val="00F37B7D"/>
    <w:rsid w:val="00F4024F"/>
    <w:rsid w:val="00F4231E"/>
    <w:rsid w:val="00F43B62"/>
    <w:rsid w:val="00F459F1"/>
    <w:rsid w:val="00F46A6A"/>
    <w:rsid w:val="00F477AF"/>
    <w:rsid w:val="00F47D9A"/>
    <w:rsid w:val="00F50A52"/>
    <w:rsid w:val="00F5343D"/>
    <w:rsid w:val="00F53B0D"/>
    <w:rsid w:val="00F541F0"/>
    <w:rsid w:val="00F56557"/>
    <w:rsid w:val="00F5717C"/>
    <w:rsid w:val="00F57531"/>
    <w:rsid w:val="00F57A60"/>
    <w:rsid w:val="00F603DC"/>
    <w:rsid w:val="00F61E48"/>
    <w:rsid w:val="00F62A01"/>
    <w:rsid w:val="00F632E6"/>
    <w:rsid w:val="00F64EFD"/>
    <w:rsid w:val="00F658D0"/>
    <w:rsid w:val="00F66CEF"/>
    <w:rsid w:val="00F701F6"/>
    <w:rsid w:val="00F7096B"/>
    <w:rsid w:val="00F71BC3"/>
    <w:rsid w:val="00F7553A"/>
    <w:rsid w:val="00F774A5"/>
    <w:rsid w:val="00F819DA"/>
    <w:rsid w:val="00F832FE"/>
    <w:rsid w:val="00F85433"/>
    <w:rsid w:val="00F85FBD"/>
    <w:rsid w:val="00F8681B"/>
    <w:rsid w:val="00F91991"/>
    <w:rsid w:val="00F95EFB"/>
    <w:rsid w:val="00F96023"/>
    <w:rsid w:val="00F9646E"/>
    <w:rsid w:val="00F97D20"/>
    <w:rsid w:val="00FA0760"/>
    <w:rsid w:val="00FA13CF"/>
    <w:rsid w:val="00FA1C20"/>
    <w:rsid w:val="00FA3568"/>
    <w:rsid w:val="00FA4A4E"/>
    <w:rsid w:val="00FA4C12"/>
    <w:rsid w:val="00FA5BB8"/>
    <w:rsid w:val="00FA7FEE"/>
    <w:rsid w:val="00FB01AD"/>
    <w:rsid w:val="00FB0489"/>
    <w:rsid w:val="00FB1B6B"/>
    <w:rsid w:val="00FB2E0F"/>
    <w:rsid w:val="00FB2E86"/>
    <w:rsid w:val="00FB2FAB"/>
    <w:rsid w:val="00FB4546"/>
    <w:rsid w:val="00FB4853"/>
    <w:rsid w:val="00FB566C"/>
    <w:rsid w:val="00FB57C1"/>
    <w:rsid w:val="00FB60FF"/>
    <w:rsid w:val="00FB72CB"/>
    <w:rsid w:val="00FB7CF3"/>
    <w:rsid w:val="00FC0893"/>
    <w:rsid w:val="00FC0C1A"/>
    <w:rsid w:val="00FC21A8"/>
    <w:rsid w:val="00FC2233"/>
    <w:rsid w:val="00FC366D"/>
    <w:rsid w:val="00FC7138"/>
    <w:rsid w:val="00FD077A"/>
    <w:rsid w:val="00FD0A55"/>
    <w:rsid w:val="00FD2163"/>
    <w:rsid w:val="00FD2DE8"/>
    <w:rsid w:val="00FD4752"/>
    <w:rsid w:val="00FD4A2A"/>
    <w:rsid w:val="00FD71E2"/>
    <w:rsid w:val="00FD734B"/>
    <w:rsid w:val="00FD77AF"/>
    <w:rsid w:val="00FE0679"/>
    <w:rsid w:val="00FE209A"/>
    <w:rsid w:val="00FE249B"/>
    <w:rsid w:val="00FE27B6"/>
    <w:rsid w:val="00FE3F09"/>
    <w:rsid w:val="00FF198B"/>
    <w:rsid w:val="00FF1B81"/>
    <w:rsid w:val="00FF2051"/>
    <w:rsid w:val="00FF56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511F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66B8C"/>
    <w:pPr>
      <w:keepNext/>
      <w:keepLines/>
      <w:numPr>
        <w:numId w:val="4"/>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14B95"/>
    <w:pPr>
      <w:keepNext/>
      <w:keepLines/>
      <w:suppressAutoHyphens/>
      <w:autoSpaceDE w:val="0"/>
      <w:autoSpaceDN w:val="0"/>
      <w:adjustRightInd w:val="0"/>
      <w:spacing w:before="200" w:line="288" w:lineRule="auto"/>
      <w:textAlignment w:val="center"/>
      <w:outlineLvl w:val="1"/>
    </w:pPr>
    <w:rPr>
      <w:rFonts w:asciiTheme="majorHAnsi" w:eastAsiaTheme="majorEastAsia" w:hAnsiTheme="majorHAnsi" w:cstheme="majorBidi"/>
      <w:b/>
      <w:bCs/>
      <w:color w:val="9BBB59" w:themeColor="accent3"/>
      <w:sz w:val="32"/>
      <w:szCs w:val="26"/>
    </w:rPr>
  </w:style>
  <w:style w:type="paragraph" w:styleId="Heading3">
    <w:name w:val="heading 3"/>
    <w:basedOn w:val="Normal"/>
    <w:next w:val="Normal"/>
    <w:link w:val="Heading3Char"/>
    <w:uiPriority w:val="9"/>
    <w:unhideWhenUsed/>
    <w:qFormat/>
    <w:rsid w:val="005E6553"/>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14B95"/>
    <w:pPr>
      <w:keepNext/>
      <w:keepLines/>
      <w:suppressAutoHyphens/>
      <w:autoSpaceDE w:val="0"/>
      <w:autoSpaceDN w:val="0"/>
      <w:adjustRightInd w:val="0"/>
      <w:spacing w:before="200" w:line="288" w:lineRule="auto"/>
      <w:textAlignment w:val="center"/>
      <w:outlineLvl w:val="3"/>
    </w:pPr>
    <w:rPr>
      <w:rFonts w:asciiTheme="majorHAnsi" w:eastAsiaTheme="majorEastAsia" w:hAnsiTheme="majorHAnsi" w:cstheme="majorBidi"/>
      <w:b/>
      <w:bCs/>
      <w:i/>
      <w:iCs/>
      <w:color w:val="4F81BD" w:themeColor="accent1"/>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7F38"/>
    <w:pPr>
      <w:tabs>
        <w:tab w:val="center" w:pos="4320"/>
        <w:tab w:val="right" w:pos="8640"/>
      </w:tabs>
    </w:pPr>
  </w:style>
  <w:style w:type="character" w:customStyle="1" w:styleId="HeaderChar">
    <w:name w:val="Header Char"/>
    <w:basedOn w:val="DefaultParagraphFont"/>
    <w:link w:val="Header"/>
    <w:uiPriority w:val="99"/>
    <w:rsid w:val="00B07F38"/>
  </w:style>
  <w:style w:type="paragraph" w:styleId="Footer">
    <w:name w:val="footer"/>
    <w:basedOn w:val="Normal"/>
    <w:link w:val="FooterChar"/>
    <w:uiPriority w:val="99"/>
    <w:unhideWhenUsed/>
    <w:rsid w:val="00B07F38"/>
    <w:pPr>
      <w:tabs>
        <w:tab w:val="center" w:pos="4320"/>
        <w:tab w:val="right" w:pos="8640"/>
      </w:tabs>
    </w:pPr>
  </w:style>
  <w:style w:type="character" w:customStyle="1" w:styleId="FooterChar">
    <w:name w:val="Footer Char"/>
    <w:basedOn w:val="DefaultParagraphFont"/>
    <w:link w:val="Footer"/>
    <w:uiPriority w:val="99"/>
    <w:rsid w:val="00B07F38"/>
  </w:style>
  <w:style w:type="paragraph" w:styleId="BalloonText">
    <w:name w:val="Balloon Text"/>
    <w:basedOn w:val="Normal"/>
    <w:link w:val="BalloonTextChar"/>
    <w:uiPriority w:val="99"/>
    <w:semiHidden/>
    <w:unhideWhenUsed/>
    <w:rsid w:val="00B07F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7F38"/>
    <w:rPr>
      <w:rFonts w:ascii="Lucida Grande" w:hAnsi="Lucida Grande" w:cs="Lucida Grande"/>
      <w:sz w:val="18"/>
      <w:szCs w:val="18"/>
    </w:rPr>
  </w:style>
  <w:style w:type="character" w:styleId="PageNumber">
    <w:name w:val="page number"/>
    <w:basedOn w:val="DefaultParagraphFont"/>
    <w:uiPriority w:val="99"/>
    <w:semiHidden/>
    <w:unhideWhenUsed/>
    <w:rsid w:val="00385E73"/>
  </w:style>
  <w:style w:type="paragraph" w:styleId="ListParagraph">
    <w:name w:val="List Paragraph"/>
    <w:basedOn w:val="Normal"/>
    <w:link w:val="ListParagraphChar"/>
    <w:uiPriority w:val="34"/>
    <w:qFormat/>
    <w:rsid w:val="00385E73"/>
    <w:pPr>
      <w:ind w:left="720"/>
      <w:contextualSpacing/>
    </w:pPr>
  </w:style>
  <w:style w:type="paragraph" w:customStyle="1" w:styleId="BasicParagraph">
    <w:name w:val="[Basic Paragraph]"/>
    <w:basedOn w:val="Normal"/>
    <w:uiPriority w:val="99"/>
    <w:rsid w:val="00A22E7B"/>
    <w:pPr>
      <w:widowControl w:val="0"/>
      <w:autoSpaceDE w:val="0"/>
      <w:autoSpaceDN w:val="0"/>
      <w:adjustRightInd w:val="0"/>
      <w:spacing w:line="288" w:lineRule="auto"/>
      <w:textAlignment w:val="center"/>
    </w:pPr>
    <w:rPr>
      <w:rFonts w:ascii="MinionPro-Regular" w:hAnsi="MinionPro-Regular" w:cs="MinionPro-Regular"/>
      <w:color w:val="000000"/>
    </w:rPr>
  </w:style>
  <w:style w:type="character" w:styleId="Hyperlink">
    <w:name w:val="Hyperlink"/>
    <w:basedOn w:val="DefaultParagraphFont"/>
    <w:uiPriority w:val="99"/>
    <w:unhideWhenUsed/>
    <w:rsid w:val="00A22E7B"/>
    <w:rPr>
      <w:color w:val="0000FF" w:themeColor="hyperlink"/>
      <w:u w:val="single"/>
    </w:rPr>
  </w:style>
  <w:style w:type="character" w:styleId="CommentReference">
    <w:name w:val="annotation reference"/>
    <w:basedOn w:val="DefaultParagraphFont"/>
    <w:uiPriority w:val="99"/>
    <w:unhideWhenUsed/>
    <w:rsid w:val="008A2C3F"/>
    <w:rPr>
      <w:sz w:val="16"/>
      <w:szCs w:val="16"/>
    </w:rPr>
  </w:style>
  <w:style w:type="paragraph" w:styleId="CommentText">
    <w:name w:val="annotation text"/>
    <w:basedOn w:val="Normal"/>
    <w:link w:val="CommentTextChar"/>
    <w:uiPriority w:val="99"/>
    <w:unhideWhenUsed/>
    <w:rsid w:val="008A2C3F"/>
    <w:pPr>
      <w:suppressAutoHyphens/>
      <w:autoSpaceDE w:val="0"/>
      <w:autoSpaceDN w:val="0"/>
      <w:adjustRightInd w:val="0"/>
      <w:spacing w:after="60"/>
      <w:textAlignment w:val="center"/>
    </w:pPr>
    <w:rPr>
      <w:rFonts w:ascii="Roboto" w:eastAsia="Calibri" w:hAnsi="Roboto" w:cs="Avenir LT Std 45 Book"/>
      <w:color w:val="000000"/>
      <w:sz w:val="20"/>
      <w:szCs w:val="20"/>
    </w:rPr>
  </w:style>
  <w:style w:type="character" w:customStyle="1" w:styleId="CommentTextChar">
    <w:name w:val="Comment Text Char"/>
    <w:basedOn w:val="DefaultParagraphFont"/>
    <w:link w:val="CommentText"/>
    <w:uiPriority w:val="99"/>
    <w:rsid w:val="008A2C3F"/>
    <w:rPr>
      <w:rFonts w:ascii="Roboto" w:eastAsia="Calibri" w:hAnsi="Roboto" w:cs="Avenir LT Std 45 Book"/>
      <w:color w:val="000000"/>
      <w:sz w:val="20"/>
      <w:szCs w:val="20"/>
      <w:lang w:val="en-GB"/>
    </w:rPr>
  </w:style>
  <w:style w:type="paragraph" w:customStyle="1" w:styleId="Default">
    <w:name w:val="Default"/>
    <w:rsid w:val="008A2C3F"/>
    <w:pPr>
      <w:autoSpaceDE w:val="0"/>
      <w:autoSpaceDN w:val="0"/>
      <w:adjustRightInd w:val="0"/>
    </w:pPr>
    <w:rPr>
      <w:rFonts w:ascii="Arial" w:eastAsia="Calibri" w:hAnsi="Arial" w:cs="Arial"/>
      <w:color w:val="000000"/>
    </w:rPr>
  </w:style>
  <w:style w:type="character" w:customStyle="1" w:styleId="Heading2Char">
    <w:name w:val="Heading 2 Char"/>
    <w:basedOn w:val="DefaultParagraphFont"/>
    <w:link w:val="Heading2"/>
    <w:rsid w:val="00614B95"/>
    <w:rPr>
      <w:rFonts w:asciiTheme="majorHAnsi" w:eastAsiaTheme="majorEastAsia" w:hAnsiTheme="majorHAnsi" w:cstheme="majorBidi"/>
      <w:b/>
      <w:bCs/>
      <w:color w:val="9BBB59" w:themeColor="accent3"/>
      <w:sz w:val="32"/>
      <w:szCs w:val="26"/>
      <w:lang w:val="en-GB"/>
    </w:rPr>
  </w:style>
  <w:style w:type="character" w:customStyle="1" w:styleId="Heading4Char">
    <w:name w:val="Heading 4 Char"/>
    <w:basedOn w:val="DefaultParagraphFont"/>
    <w:link w:val="Heading4"/>
    <w:rsid w:val="00614B95"/>
    <w:rPr>
      <w:rFonts w:asciiTheme="majorHAnsi" w:eastAsiaTheme="majorEastAsia" w:hAnsiTheme="majorHAnsi" w:cstheme="majorBidi"/>
      <w:b/>
      <w:bCs/>
      <w:i/>
      <w:iCs/>
      <w:color w:val="4F81BD" w:themeColor="accent1"/>
      <w:sz w:val="22"/>
      <w:szCs w:val="20"/>
      <w:lang w:val="en-GB"/>
    </w:rPr>
  </w:style>
  <w:style w:type="table" w:styleId="TableGrid">
    <w:name w:val="Table Grid"/>
    <w:basedOn w:val="TableNormal"/>
    <w:uiPriority w:val="39"/>
    <w:rsid w:val="00614B95"/>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614B95"/>
    <w:rPr>
      <w:lang w:val="en-GB"/>
    </w:rPr>
  </w:style>
  <w:style w:type="paragraph" w:styleId="NormalWeb">
    <w:name w:val="Normal (Web)"/>
    <w:basedOn w:val="Normal"/>
    <w:uiPriority w:val="99"/>
    <w:semiHidden/>
    <w:unhideWhenUsed/>
    <w:rsid w:val="00614B95"/>
    <w:pPr>
      <w:spacing w:after="165"/>
    </w:pPr>
    <w:rPr>
      <w:rFonts w:ascii="Times New Roman" w:eastAsia="Times New Roman" w:hAnsi="Times New Roman" w:cs="Times New Roman"/>
    </w:rPr>
  </w:style>
  <w:style w:type="character" w:customStyle="1" w:styleId="Heading3Char">
    <w:name w:val="Heading 3 Char"/>
    <w:basedOn w:val="DefaultParagraphFont"/>
    <w:link w:val="Heading3"/>
    <w:rsid w:val="005E6553"/>
    <w:rPr>
      <w:rFonts w:asciiTheme="majorHAnsi" w:eastAsiaTheme="majorEastAsia" w:hAnsiTheme="majorHAnsi" w:cstheme="majorBidi"/>
      <w:color w:val="243F60" w:themeColor="accent1" w:themeShade="7F"/>
      <w:lang w:val="en-GB"/>
    </w:rPr>
  </w:style>
  <w:style w:type="character" w:customStyle="1" w:styleId="Heading1Char">
    <w:name w:val="Heading 1 Char"/>
    <w:basedOn w:val="DefaultParagraphFont"/>
    <w:link w:val="Heading1"/>
    <w:uiPriority w:val="9"/>
    <w:rsid w:val="00966B8C"/>
    <w:rPr>
      <w:rFonts w:asciiTheme="majorHAnsi" w:eastAsiaTheme="majorEastAsia" w:hAnsiTheme="majorHAnsi" w:cstheme="majorBidi"/>
      <w:color w:val="365F91" w:themeColor="accent1" w:themeShade="BF"/>
      <w:sz w:val="32"/>
      <w:szCs w:val="32"/>
      <w:lang w:val="en-GB"/>
    </w:rPr>
  </w:style>
  <w:style w:type="paragraph" w:styleId="TOC1">
    <w:name w:val="toc 1"/>
    <w:basedOn w:val="Normal"/>
    <w:next w:val="Normal"/>
    <w:autoRedefine/>
    <w:uiPriority w:val="39"/>
    <w:unhideWhenUsed/>
    <w:rsid w:val="00371288"/>
    <w:pPr>
      <w:spacing w:after="100"/>
    </w:pPr>
  </w:style>
  <w:style w:type="paragraph" w:styleId="TOC2">
    <w:name w:val="toc 2"/>
    <w:basedOn w:val="Normal"/>
    <w:next w:val="Normal"/>
    <w:autoRedefine/>
    <w:uiPriority w:val="39"/>
    <w:unhideWhenUsed/>
    <w:rsid w:val="00371288"/>
    <w:pPr>
      <w:spacing w:after="100"/>
      <w:ind w:left="240"/>
    </w:pPr>
  </w:style>
  <w:style w:type="paragraph" w:styleId="TOC3">
    <w:name w:val="toc 3"/>
    <w:basedOn w:val="Normal"/>
    <w:next w:val="Normal"/>
    <w:autoRedefine/>
    <w:uiPriority w:val="39"/>
    <w:unhideWhenUsed/>
    <w:rsid w:val="00371288"/>
    <w:pPr>
      <w:spacing w:after="100"/>
      <w:ind w:left="480"/>
    </w:pPr>
  </w:style>
  <w:style w:type="paragraph" w:styleId="CommentSubject">
    <w:name w:val="annotation subject"/>
    <w:basedOn w:val="CommentText"/>
    <w:next w:val="CommentText"/>
    <w:link w:val="CommentSubjectChar"/>
    <w:uiPriority w:val="99"/>
    <w:semiHidden/>
    <w:unhideWhenUsed/>
    <w:rsid w:val="00E36F80"/>
    <w:pPr>
      <w:suppressAutoHyphens w:val="0"/>
      <w:autoSpaceDE/>
      <w:autoSpaceDN/>
      <w:adjustRightInd/>
      <w:spacing w:after="0"/>
      <w:textAlignment w:val="auto"/>
    </w:pPr>
    <w:rPr>
      <w:rFonts w:asciiTheme="minorHAnsi" w:eastAsiaTheme="minorEastAsia" w:hAnsiTheme="minorHAnsi" w:cstheme="minorBidi"/>
      <w:b/>
      <w:bCs/>
      <w:color w:val="auto"/>
    </w:rPr>
  </w:style>
  <w:style w:type="character" w:customStyle="1" w:styleId="CommentSubjectChar">
    <w:name w:val="Comment Subject Char"/>
    <w:basedOn w:val="CommentTextChar"/>
    <w:link w:val="CommentSubject"/>
    <w:uiPriority w:val="99"/>
    <w:semiHidden/>
    <w:rsid w:val="00E36F80"/>
    <w:rPr>
      <w:rFonts w:ascii="Roboto" w:eastAsia="Calibri" w:hAnsi="Roboto" w:cs="Avenir LT Std 45 Book"/>
      <w:b/>
      <w:bCs/>
      <w:color w:val="000000"/>
      <w:sz w:val="20"/>
      <w:szCs w:val="20"/>
      <w:lang w:val="en-GB"/>
    </w:rPr>
  </w:style>
  <w:style w:type="paragraph" w:styleId="Revision">
    <w:name w:val="Revision"/>
    <w:hidden/>
    <w:uiPriority w:val="99"/>
    <w:semiHidden/>
    <w:rsid w:val="00E36F80"/>
    <w:rPr>
      <w:lang w:val="en-GB"/>
    </w:rPr>
  </w:style>
  <w:style w:type="character" w:styleId="FollowedHyperlink">
    <w:name w:val="FollowedHyperlink"/>
    <w:basedOn w:val="DefaultParagraphFont"/>
    <w:uiPriority w:val="99"/>
    <w:semiHidden/>
    <w:unhideWhenUsed/>
    <w:rsid w:val="00D20A25"/>
    <w:rPr>
      <w:color w:val="800080" w:themeColor="followedHyperlink"/>
      <w:u w:val="single"/>
    </w:rPr>
  </w:style>
  <w:style w:type="numbering" w:customStyle="1" w:styleId="NoList1">
    <w:name w:val="No List1"/>
    <w:next w:val="NoList"/>
    <w:uiPriority w:val="99"/>
    <w:semiHidden/>
    <w:unhideWhenUsed/>
    <w:rsid w:val="0061571C"/>
  </w:style>
  <w:style w:type="paragraph" w:customStyle="1" w:styleId="footnotedescription">
    <w:name w:val="footnote description"/>
    <w:next w:val="Normal"/>
    <w:link w:val="footnotedescriptionChar"/>
    <w:hidden/>
    <w:rsid w:val="0061571C"/>
    <w:pPr>
      <w:spacing w:line="259" w:lineRule="auto"/>
      <w:ind w:left="406"/>
    </w:pPr>
    <w:rPr>
      <w:rFonts w:ascii="Times New Roman" w:eastAsia="Times New Roman" w:hAnsi="Times New Roman" w:cs="Times New Roman"/>
      <w:color w:val="000000"/>
      <w:sz w:val="16"/>
      <w:szCs w:val="22"/>
      <w:lang w:val="en-IN" w:eastAsia="en-IN"/>
    </w:rPr>
  </w:style>
  <w:style w:type="character" w:customStyle="1" w:styleId="footnotedescriptionChar">
    <w:name w:val="footnote description Char"/>
    <w:link w:val="footnotedescription"/>
    <w:rsid w:val="0061571C"/>
    <w:rPr>
      <w:rFonts w:ascii="Times New Roman" w:eastAsia="Times New Roman" w:hAnsi="Times New Roman" w:cs="Times New Roman"/>
      <w:color w:val="000000"/>
      <w:sz w:val="16"/>
      <w:szCs w:val="22"/>
      <w:lang w:val="en-IN" w:eastAsia="en-IN"/>
    </w:rPr>
  </w:style>
  <w:style w:type="character" w:customStyle="1" w:styleId="footnotemark">
    <w:name w:val="footnote mark"/>
    <w:hidden/>
    <w:rsid w:val="0061571C"/>
    <w:rPr>
      <w:rFonts w:ascii="Times New Roman" w:eastAsia="Times New Roman" w:hAnsi="Times New Roman" w:cs="Times New Roman"/>
      <w:color w:val="000000"/>
      <w:sz w:val="16"/>
      <w:vertAlign w:val="superscript"/>
    </w:rPr>
  </w:style>
  <w:style w:type="table" w:customStyle="1" w:styleId="TableGrid0">
    <w:name w:val="TableGrid"/>
    <w:rsid w:val="0061571C"/>
    <w:rPr>
      <w:sz w:val="22"/>
      <w:szCs w:val="22"/>
      <w:lang w:val="en-IN" w:eastAsia="en-IN"/>
    </w:rPr>
    <w:tblPr>
      <w:tblCellMar>
        <w:top w:w="0" w:type="dxa"/>
        <w:left w:w="0" w:type="dxa"/>
        <w:bottom w:w="0" w:type="dxa"/>
        <w:right w:w="0" w:type="dxa"/>
      </w:tblCellMar>
    </w:tblPr>
  </w:style>
  <w:style w:type="paragraph" w:customStyle="1" w:styleId="Bullet">
    <w:name w:val="Bullet"/>
    <w:basedOn w:val="Normal"/>
    <w:link w:val="BulletChar"/>
    <w:rsid w:val="0061571C"/>
    <w:pPr>
      <w:numPr>
        <w:numId w:val="1"/>
      </w:numPr>
      <w:spacing w:before="60" w:after="60"/>
      <w:jc w:val="both"/>
    </w:pPr>
    <w:rPr>
      <w:rFonts w:ascii="Arial" w:eastAsia="Times New Roman" w:hAnsi="Arial" w:cs="Times New Roman"/>
      <w:lang w:val="en-US"/>
    </w:rPr>
  </w:style>
  <w:style w:type="paragraph" w:customStyle="1" w:styleId="Bullet2">
    <w:name w:val="Bullet 2"/>
    <w:basedOn w:val="Normal"/>
    <w:link w:val="Bullet2Char"/>
    <w:rsid w:val="0061571C"/>
    <w:pPr>
      <w:numPr>
        <w:numId w:val="2"/>
      </w:numPr>
      <w:spacing w:before="60" w:after="60"/>
      <w:jc w:val="both"/>
    </w:pPr>
    <w:rPr>
      <w:rFonts w:ascii="Arial" w:eastAsia="Times New Roman" w:hAnsi="Arial" w:cs="Times New Roman"/>
      <w:lang w:val="en-US"/>
    </w:rPr>
  </w:style>
  <w:style w:type="character" w:customStyle="1" w:styleId="BulletChar">
    <w:name w:val="Bullet Char"/>
    <w:link w:val="Bullet"/>
    <w:locked/>
    <w:rsid w:val="0061571C"/>
    <w:rPr>
      <w:rFonts w:ascii="Arial" w:eastAsia="Times New Roman" w:hAnsi="Arial" w:cs="Times New Roman"/>
    </w:rPr>
  </w:style>
  <w:style w:type="character" w:customStyle="1" w:styleId="Bullet2Char">
    <w:name w:val="Bullet 2 Char"/>
    <w:link w:val="Bullet2"/>
    <w:locked/>
    <w:rsid w:val="0061571C"/>
    <w:rPr>
      <w:rFonts w:ascii="Arial" w:eastAsia="Times New Roman" w:hAnsi="Arial" w:cs="Times New Roman"/>
    </w:rPr>
  </w:style>
  <w:style w:type="paragraph" w:customStyle="1" w:styleId="Tabletext">
    <w:name w:val="Tabletext"/>
    <w:basedOn w:val="Normal"/>
    <w:autoRedefine/>
    <w:qFormat/>
    <w:rsid w:val="005A1064"/>
    <w:pPr>
      <w:spacing w:before="40" w:after="40"/>
    </w:pPr>
    <w:rPr>
      <w:rFonts w:ascii="Arial" w:eastAsia="Times New Roman" w:hAnsi="Arial" w:cs="Times New Roman"/>
      <w:sz w:val="18"/>
      <w:szCs w:val="20"/>
      <w:lang w:val="en-US"/>
    </w:rPr>
  </w:style>
  <w:style w:type="paragraph" w:customStyle="1" w:styleId="Tablehead1">
    <w:name w:val="Tablehead1"/>
    <w:basedOn w:val="Normal"/>
    <w:qFormat/>
    <w:rsid w:val="005A1064"/>
    <w:pPr>
      <w:keepNext/>
      <w:spacing w:before="60" w:after="60"/>
      <w:jc w:val="center"/>
    </w:pPr>
    <w:rPr>
      <w:rFonts w:ascii="Arial Bold" w:eastAsia="Times New Roman" w:hAnsi="Arial Bold" w:cs="Times New Roman"/>
      <w:b/>
      <w:bCs/>
      <w:color w:val="FFFFFF"/>
      <w:sz w:val="18"/>
      <w:szCs w:val="20"/>
      <w:lang w:val="en-US"/>
    </w:rPr>
  </w:style>
  <w:style w:type="table" w:customStyle="1" w:styleId="TableGrid1">
    <w:name w:val="Table Grid1"/>
    <w:basedOn w:val="TableNormal"/>
    <w:next w:val="TableGrid"/>
    <w:uiPriority w:val="59"/>
    <w:rsid w:val="00E3691A"/>
    <w:pPr>
      <w:spacing w:before="60" w:after="60"/>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C79CF"/>
    <w:pPr>
      <w:spacing w:after="100" w:line="259" w:lineRule="auto"/>
      <w:ind w:left="660"/>
    </w:pPr>
    <w:rPr>
      <w:sz w:val="22"/>
      <w:szCs w:val="22"/>
      <w:lang w:val="en-US"/>
    </w:rPr>
  </w:style>
  <w:style w:type="paragraph" w:styleId="TOC5">
    <w:name w:val="toc 5"/>
    <w:basedOn w:val="Normal"/>
    <w:next w:val="Normal"/>
    <w:autoRedefine/>
    <w:uiPriority w:val="39"/>
    <w:unhideWhenUsed/>
    <w:rsid w:val="008C79CF"/>
    <w:pPr>
      <w:spacing w:after="100" w:line="259" w:lineRule="auto"/>
      <w:ind w:left="880"/>
    </w:pPr>
    <w:rPr>
      <w:sz w:val="22"/>
      <w:szCs w:val="22"/>
      <w:lang w:val="en-US"/>
    </w:rPr>
  </w:style>
  <w:style w:type="paragraph" w:styleId="TOC6">
    <w:name w:val="toc 6"/>
    <w:basedOn w:val="Normal"/>
    <w:next w:val="Normal"/>
    <w:autoRedefine/>
    <w:uiPriority w:val="39"/>
    <w:unhideWhenUsed/>
    <w:rsid w:val="008C79CF"/>
    <w:pPr>
      <w:spacing w:after="100" w:line="259" w:lineRule="auto"/>
      <w:ind w:left="1100"/>
    </w:pPr>
    <w:rPr>
      <w:sz w:val="22"/>
      <w:szCs w:val="22"/>
      <w:lang w:val="en-US"/>
    </w:rPr>
  </w:style>
  <w:style w:type="paragraph" w:styleId="TOC7">
    <w:name w:val="toc 7"/>
    <w:basedOn w:val="Normal"/>
    <w:next w:val="Normal"/>
    <w:autoRedefine/>
    <w:uiPriority w:val="39"/>
    <w:unhideWhenUsed/>
    <w:rsid w:val="008C79CF"/>
    <w:pPr>
      <w:spacing w:after="100" w:line="259" w:lineRule="auto"/>
      <w:ind w:left="1320"/>
    </w:pPr>
    <w:rPr>
      <w:sz w:val="22"/>
      <w:szCs w:val="22"/>
      <w:lang w:val="en-US"/>
    </w:rPr>
  </w:style>
  <w:style w:type="paragraph" w:styleId="TOC8">
    <w:name w:val="toc 8"/>
    <w:basedOn w:val="Normal"/>
    <w:next w:val="Normal"/>
    <w:autoRedefine/>
    <w:uiPriority w:val="39"/>
    <w:unhideWhenUsed/>
    <w:rsid w:val="008C79CF"/>
    <w:pPr>
      <w:spacing w:after="100" w:line="259" w:lineRule="auto"/>
      <w:ind w:left="1540"/>
    </w:pPr>
    <w:rPr>
      <w:sz w:val="22"/>
      <w:szCs w:val="22"/>
      <w:lang w:val="en-US"/>
    </w:rPr>
  </w:style>
  <w:style w:type="paragraph" w:styleId="TOC9">
    <w:name w:val="toc 9"/>
    <w:basedOn w:val="Normal"/>
    <w:next w:val="Normal"/>
    <w:autoRedefine/>
    <w:uiPriority w:val="39"/>
    <w:unhideWhenUsed/>
    <w:rsid w:val="008C79CF"/>
    <w:pPr>
      <w:spacing w:after="100" w:line="259" w:lineRule="auto"/>
      <w:ind w:left="1760"/>
    </w:pPr>
    <w:rPr>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66B8C"/>
    <w:pPr>
      <w:keepNext/>
      <w:keepLines/>
      <w:numPr>
        <w:numId w:val="4"/>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14B95"/>
    <w:pPr>
      <w:keepNext/>
      <w:keepLines/>
      <w:suppressAutoHyphens/>
      <w:autoSpaceDE w:val="0"/>
      <w:autoSpaceDN w:val="0"/>
      <w:adjustRightInd w:val="0"/>
      <w:spacing w:before="200" w:line="288" w:lineRule="auto"/>
      <w:textAlignment w:val="center"/>
      <w:outlineLvl w:val="1"/>
    </w:pPr>
    <w:rPr>
      <w:rFonts w:asciiTheme="majorHAnsi" w:eastAsiaTheme="majorEastAsia" w:hAnsiTheme="majorHAnsi" w:cstheme="majorBidi"/>
      <w:b/>
      <w:bCs/>
      <w:color w:val="9BBB59" w:themeColor="accent3"/>
      <w:sz w:val="32"/>
      <w:szCs w:val="26"/>
    </w:rPr>
  </w:style>
  <w:style w:type="paragraph" w:styleId="Heading3">
    <w:name w:val="heading 3"/>
    <w:basedOn w:val="Normal"/>
    <w:next w:val="Normal"/>
    <w:link w:val="Heading3Char"/>
    <w:uiPriority w:val="9"/>
    <w:unhideWhenUsed/>
    <w:qFormat/>
    <w:rsid w:val="005E6553"/>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14B95"/>
    <w:pPr>
      <w:keepNext/>
      <w:keepLines/>
      <w:suppressAutoHyphens/>
      <w:autoSpaceDE w:val="0"/>
      <w:autoSpaceDN w:val="0"/>
      <w:adjustRightInd w:val="0"/>
      <w:spacing w:before="200" w:line="288" w:lineRule="auto"/>
      <w:textAlignment w:val="center"/>
      <w:outlineLvl w:val="3"/>
    </w:pPr>
    <w:rPr>
      <w:rFonts w:asciiTheme="majorHAnsi" w:eastAsiaTheme="majorEastAsia" w:hAnsiTheme="majorHAnsi" w:cstheme="majorBidi"/>
      <w:b/>
      <w:bCs/>
      <w:i/>
      <w:iCs/>
      <w:color w:val="4F81BD" w:themeColor="accent1"/>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7F38"/>
    <w:pPr>
      <w:tabs>
        <w:tab w:val="center" w:pos="4320"/>
        <w:tab w:val="right" w:pos="8640"/>
      </w:tabs>
    </w:pPr>
  </w:style>
  <w:style w:type="character" w:customStyle="1" w:styleId="HeaderChar">
    <w:name w:val="Header Char"/>
    <w:basedOn w:val="DefaultParagraphFont"/>
    <w:link w:val="Header"/>
    <w:uiPriority w:val="99"/>
    <w:rsid w:val="00B07F38"/>
  </w:style>
  <w:style w:type="paragraph" w:styleId="Footer">
    <w:name w:val="footer"/>
    <w:basedOn w:val="Normal"/>
    <w:link w:val="FooterChar"/>
    <w:uiPriority w:val="99"/>
    <w:unhideWhenUsed/>
    <w:rsid w:val="00B07F38"/>
    <w:pPr>
      <w:tabs>
        <w:tab w:val="center" w:pos="4320"/>
        <w:tab w:val="right" w:pos="8640"/>
      </w:tabs>
    </w:pPr>
  </w:style>
  <w:style w:type="character" w:customStyle="1" w:styleId="FooterChar">
    <w:name w:val="Footer Char"/>
    <w:basedOn w:val="DefaultParagraphFont"/>
    <w:link w:val="Footer"/>
    <w:uiPriority w:val="99"/>
    <w:rsid w:val="00B07F38"/>
  </w:style>
  <w:style w:type="paragraph" w:styleId="BalloonText">
    <w:name w:val="Balloon Text"/>
    <w:basedOn w:val="Normal"/>
    <w:link w:val="BalloonTextChar"/>
    <w:uiPriority w:val="99"/>
    <w:semiHidden/>
    <w:unhideWhenUsed/>
    <w:rsid w:val="00B07F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7F38"/>
    <w:rPr>
      <w:rFonts w:ascii="Lucida Grande" w:hAnsi="Lucida Grande" w:cs="Lucida Grande"/>
      <w:sz w:val="18"/>
      <w:szCs w:val="18"/>
    </w:rPr>
  </w:style>
  <w:style w:type="character" w:styleId="PageNumber">
    <w:name w:val="page number"/>
    <w:basedOn w:val="DefaultParagraphFont"/>
    <w:uiPriority w:val="99"/>
    <w:semiHidden/>
    <w:unhideWhenUsed/>
    <w:rsid w:val="00385E73"/>
  </w:style>
  <w:style w:type="paragraph" w:styleId="ListParagraph">
    <w:name w:val="List Paragraph"/>
    <w:basedOn w:val="Normal"/>
    <w:link w:val="ListParagraphChar"/>
    <w:uiPriority w:val="34"/>
    <w:qFormat/>
    <w:rsid w:val="00385E73"/>
    <w:pPr>
      <w:ind w:left="720"/>
      <w:contextualSpacing/>
    </w:pPr>
  </w:style>
  <w:style w:type="paragraph" w:customStyle="1" w:styleId="BasicParagraph">
    <w:name w:val="[Basic Paragraph]"/>
    <w:basedOn w:val="Normal"/>
    <w:uiPriority w:val="99"/>
    <w:rsid w:val="00A22E7B"/>
    <w:pPr>
      <w:widowControl w:val="0"/>
      <w:autoSpaceDE w:val="0"/>
      <w:autoSpaceDN w:val="0"/>
      <w:adjustRightInd w:val="0"/>
      <w:spacing w:line="288" w:lineRule="auto"/>
      <w:textAlignment w:val="center"/>
    </w:pPr>
    <w:rPr>
      <w:rFonts w:ascii="MinionPro-Regular" w:hAnsi="MinionPro-Regular" w:cs="MinionPro-Regular"/>
      <w:color w:val="000000"/>
    </w:rPr>
  </w:style>
  <w:style w:type="character" w:styleId="Hyperlink">
    <w:name w:val="Hyperlink"/>
    <w:basedOn w:val="DefaultParagraphFont"/>
    <w:uiPriority w:val="99"/>
    <w:unhideWhenUsed/>
    <w:rsid w:val="00A22E7B"/>
    <w:rPr>
      <w:color w:val="0000FF" w:themeColor="hyperlink"/>
      <w:u w:val="single"/>
    </w:rPr>
  </w:style>
  <w:style w:type="character" w:styleId="CommentReference">
    <w:name w:val="annotation reference"/>
    <w:basedOn w:val="DefaultParagraphFont"/>
    <w:uiPriority w:val="99"/>
    <w:unhideWhenUsed/>
    <w:rsid w:val="008A2C3F"/>
    <w:rPr>
      <w:sz w:val="16"/>
      <w:szCs w:val="16"/>
    </w:rPr>
  </w:style>
  <w:style w:type="paragraph" w:styleId="CommentText">
    <w:name w:val="annotation text"/>
    <w:basedOn w:val="Normal"/>
    <w:link w:val="CommentTextChar"/>
    <w:uiPriority w:val="99"/>
    <w:unhideWhenUsed/>
    <w:rsid w:val="008A2C3F"/>
    <w:pPr>
      <w:suppressAutoHyphens/>
      <w:autoSpaceDE w:val="0"/>
      <w:autoSpaceDN w:val="0"/>
      <w:adjustRightInd w:val="0"/>
      <w:spacing w:after="60"/>
      <w:textAlignment w:val="center"/>
    </w:pPr>
    <w:rPr>
      <w:rFonts w:ascii="Roboto" w:eastAsia="Calibri" w:hAnsi="Roboto" w:cs="Avenir LT Std 45 Book"/>
      <w:color w:val="000000"/>
      <w:sz w:val="20"/>
      <w:szCs w:val="20"/>
    </w:rPr>
  </w:style>
  <w:style w:type="character" w:customStyle="1" w:styleId="CommentTextChar">
    <w:name w:val="Comment Text Char"/>
    <w:basedOn w:val="DefaultParagraphFont"/>
    <w:link w:val="CommentText"/>
    <w:uiPriority w:val="99"/>
    <w:rsid w:val="008A2C3F"/>
    <w:rPr>
      <w:rFonts w:ascii="Roboto" w:eastAsia="Calibri" w:hAnsi="Roboto" w:cs="Avenir LT Std 45 Book"/>
      <w:color w:val="000000"/>
      <w:sz w:val="20"/>
      <w:szCs w:val="20"/>
      <w:lang w:val="en-GB"/>
    </w:rPr>
  </w:style>
  <w:style w:type="paragraph" w:customStyle="1" w:styleId="Default">
    <w:name w:val="Default"/>
    <w:rsid w:val="008A2C3F"/>
    <w:pPr>
      <w:autoSpaceDE w:val="0"/>
      <w:autoSpaceDN w:val="0"/>
      <w:adjustRightInd w:val="0"/>
    </w:pPr>
    <w:rPr>
      <w:rFonts w:ascii="Arial" w:eastAsia="Calibri" w:hAnsi="Arial" w:cs="Arial"/>
      <w:color w:val="000000"/>
    </w:rPr>
  </w:style>
  <w:style w:type="character" w:customStyle="1" w:styleId="Heading2Char">
    <w:name w:val="Heading 2 Char"/>
    <w:basedOn w:val="DefaultParagraphFont"/>
    <w:link w:val="Heading2"/>
    <w:rsid w:val="00614B95"/>
    <w:rPr>
      <w:rFonts w:asciiTheme="majorHAnsi" w:eastAsiaTheme="majorEastAsia" w:hAnsiTheme="majorHAnsi" w:cstheme="majorBidi"/>
      <w:b/>
      <w:bCs/>
      <w:color w:val="9BBB59" w:themeColor="accent3"/>
      <w:sz w:val="32"/>
      <w:szCs w:val="26"/>
      <w:lang w:val="en-GB"/>
    </w:rPr>
  </w:style>
  <w:style w:type="character" w:customStyle="1" w:styleId="Heading4Char">
    <w:name w:val="Heading 4 Char"/>
    <w:basedOn w:val="DefaultParagraphFont"/>
    <w:link w:val="Heading4"/>
    <w:rsid w:val="00614B95"/>
    <w:rPr>
      <w:rFonts w:asciiTheme="majorHAnsi" w:eastAsiaTheme="majorEastAsia" w:hAnsiTheme="majorHAnsi" w:cstheme="majorBidi"/>
      <w:b/>
      <w:bCs/>
      <w:i/>
      <w:iCs/>
      <w:color w:val="4F81BD" w:themeColor="accent1"/>
      <w:sz w:val="22"/>
      <w:szCs w:val="20"/>
      <w:lang w:val="en-GB"/>
    </w:rPr>
  </w:style>
  <w:style w:type="table" w:styleId="TableGrid">
    <w:name w:val="Table Grid"/>
    <w:basedOn w:val="TableNormal"/>
    <w:uiPriority w:val="39"/>
    <w:rsid w:val="00614B95"/>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614B95"/>
    <w:rPr>
      <w:lang w:val="en-GB"/>
    </w:rPr>
  </w:style>
  <w:style w:type="paragraph" w:styleId="NormalWeb">
    <w:name w:val="Normal (Web)"/>
    <w:basedOn w:val="Normal"/>
    <w:uiPriority w:val="99"/>
    <w:semiHidden/>
    <w:unhideWhenUsed/>
    <w:rsid w:val="00614B95"/>
    <w:pPr>
      <w:spacing w:after="165"/>
    </w:pPr>
    <w:rPr>
      <w:rFonts w:ascii="Times New Roman" w:eastAsia="Times New Roman" w:hAnsi="Times New Roman" w:cs="Times New Roman"/>
    </w:rPr>
  </w:style>
  <w:style w:type="character" w:customStyle="1" w:styleId="Heading3Char">
    <w:name w:val="Heading 3 Char"/>
    <w:basedOn w:val="DefaultParagraphFont"/>
    <w:link w:val="Heading3"/>
    <w:rsid w:val="005E6553"/>
    <w:rPr>
      <w:rFonts w:asciiTheme="majorHAnsi" w:eastAsiaTheme="majorEastAsia" w:hAnsiTheme="majorHAnsi" w:cstheme="majorBidi"/>
      <w:color w:val="243F60" w:themeColor="accent1" w:themeShade="7F"/>
      <w:lang w:val="en-GB"/>
    </w:rPr>
  </w:style>
  <w:style w:type="character" w:customStyle="1" w:styleId="Heading1Char">
    <w:name w:val="Heading 1 Char"/>
    <w:basedOn w:val="DefaultParagraphFont"/>
    <w:link w:val="Heading1"/>
    <w:uiPriority w:val="9"/>
    <w:rsid w:val="00966B8C"/>
    <w:rPr>
      <w:rFonts w:asciiTheme="majorHAnsi" w:eastAsiaTheme="majorEastAsia" w:hAnsiTheme="majorHAnsi" w:cstheme="majorBidi"/>
      <w:color w:val="365F91" w:themeColor="accent1" w:themeShade="BF"/>
      <w:sz w:val="32"/>
      <w:szCs w:val="32"/>
      <w:lang w:val="en-GB"/>
    </w:rPr>
  </w:style>
  <w:style w:type="paragraph" w:styleId="TOC1">
    <w:name w:val="toc 1"/>
    <w:basedOn w:val="Normal"/>
    <w:next w:val="Normal"/>
    <w:autoRedefine/>
    <w:uiPriority w:val="39"/>
    <w:unhideWhenUsed/>
    <w:rsid w:val="00371288"/>
    <w:pPr>
      <w:spacing w:after="100"/>
    </w:pPr>
  </w:style>
  <w:style w:type="paragraph" w:styleId="TOC2">
    <w:name w:val="toc 2"/>
    <w:basedOn w:val="Normal"/>
    <w:next w:val="Normal"/>
    <w:autoRedefine/>
    <w:uiPriority w:val="39"/>
    <w:unhideWhenUsed/>
    <w:rsid w:val="00371288"/>
    <w:pPr>
      <w:spacing w:after="100"/>
      <w:ind w:left="240"/>
    </w:pPr>
  </w:style>
  <w:style w:type="paragraph" w:styleId="TOC3">
    <w:name w:val="toc 3"/>
    <w:basedOn w:val="Normal"/>
    <w:next w:val="Normal"/>
    <w:autoRedefine/>
    <w:uiPriority w:val="39"/>
    <w:unhideWhenUsed/>
    <w:rsid w:val="00371288"/>
    <w:pPr>
      <w:spacing w:after="100"/>
      <w:ind w:left="480"/>
    </w:pPr>
  </w:style>
  <w:style w:type="paragraph" w:styleId="CommentSubject">
    <w:name w:val="annotation subject"/>
    <w:basedOn w:val="CommentText"/>
    <w:next w:val="CommentText"/>
    <w:link w:val="CommentSubjectChar"/>
    <w:uiPriority w:val="99"/>
    <w:semiHidden/>
    <w:unhideWhenUsed/>
    <w:rsid w:val="00E36F80"/>
    <w:pPr>
      <w:suppressAutoHyphens w:val="0"/>
      <w:autoSpaceDE/>
      <w:autoSpaceDN/>
      <w:adjustRightInd/>
      <w:spacing w:after="0"/>
      <w:textAlignment w:val="auto"/>
    </w:pPr>
    <w:rPr>
      <w:rFonts w:asciiTheme="minorHAnsi" w:eastAsiaTheme="minorEastAsia" w:hAnsiTheme="minorHAnsi" w:cstheme="minorBidi"/>
      <w:b/>
      <w:bCs/>
      <w:color w:val="auto"/>
    </w:rPr>
  </w:style>
  <w:style w:type="character" w:customStyle="1" w:styleId="CommentSubjectChar">
    <w:name w:val="Comment Subject Char"/>
    <w:basedOn w:val="CommentTextChar"/>
    <w:link w:val="CommentSubject"/>
    <w:uiPriority w:val="99"/>
    <w:semiHidden/>
    <w:rsid w:val="00E36F80"/>
    <w:rPr>
      <w:rFonts w:ascii="Roboto" w:eastAsia="Calibri" w:hAnsi="Roboto" w:cs="Avenir LT Std 45 Book"/>
      <w:b/>
      <w:bCs/>
      <w:color w:val="000000"/>
      <w:sz w:val="20"/>
      <w:szCs w:val="20"/>
      <w:lang w:val="en-GB"/>
    </w:rPr>
  </w:style>
  <w:style w:type="paragraph" w:styleId="Revision">
    <w:name w:val="Revision"/>
    <w:hidden/>
    <w:uiPriority w:val="99"/>
    <w:semiHidden/>
    <w:rsid w:val="00E36F80"/>
    <w:rPr>
      <w:lang w:val="en-GB"/>
    </w:rPr>
  </w:style>
  <w:style w:type="character" w:styleId="FollowedHyperlink">
    <w:name w:val="FollowedHyperlink"/>
    <w:basedOn w:val="DefaultParagraphFont"/>
    <w:uiPriority w:val="99"/>
    <w:semiHidden/>
    <w:unhideWhenUsed/>
    <w:rsid w:val="00D20A25"/>
    <w:rPr>
      <w:color w:val="800080" w:themeColor="followedHyperlink"/>
      <w:u w:val="single"/>
    </w:rPr>
  </w:style>
  <w:style w:type="numbering" w:customStyle="1" w:styleId="NoList1">
    <w:name w:val="No List1"/>
    <w:next w:val="NoList"/>
    <w:uiPriority w:val="99"/>
    <w:semiHidden/>
    <w:unhideWhenUsed/>
    <w:rsid w:val="0061571C"/>
  </w:style>
  <w:style w:type="paragraph" w:customStyle="1" w:styleId="footnotedescription">
    <w:name w:val="footnote description"/>
    <w:next w:val="Normal"/>
    <w:link w:val="footnotedescriptionChar"/>
    <w:hidden/>
    <w:rsid w:val="0061571C"/>
    <w:pPr>
      <w:spacing w:line="259" w:lineRule="auto"/>
      <w:ind w:left="406"/>
    </w:pPr>
    <w:rPr>
      <w:rFonts w:ascii="Times New Roman" w:eastAsia="Times New Roman" w:hAnsi="Times New Roman" w:cs="Times New Roman"/>
      <w:color w:val="000000"/>
      <w:sz w:val="16"/>
      <w:szCs w:val="22"/>
      <w:lang w:val="en-IN" w:eastAsia="en-IN"/>
    </w:rPr>
  </w:style>
  <w:style w:type="character" w:customStyle="1" w:styleId="footnotedescriptionChar">
    <w:name w:val="footnote description Char"/>
    <w:link w:val="footnotedescription"/>
    <w:rsid w:val="0061571C"/>
    <w:rPr>
      <w:rFonts w:ascii="Times New Roman" w:eastAsia="Times New Roman" w:hAnsi="Times New Roman" w:cs="Times New Roman"/>
      <w:color w:val="000000"/>
      <w:sz w:val="16"/>
      <w:szCs w:val="22"/>
      <w:lang w:val="en-IN" w:eastAsia="en-IN"/>
    </w:rPr>
  </w:style>
  <w:style w:type="character" w:customStyle="1" w:styleId="footnotemark">
    <w:name w:val="footnote mark"/>
    <w:hidden/>
    <w:rsid w:val="0061571C"/>
    <w:rPr>
      <w:rFonts w:ascii="Times New Roman" w:eastAsia="Times New Roman" w:hAnsi="Times New Roman" w:cs="Times New Roman"/>
      <w:color w:val="000000"/>
      <w:sz w:val="16"/>
      <w:vertAlign w:val="superscript"/>
    </w:rPr>
  </w:style>
  <w:style w:type="table" w:customStyle="1" w:styleId="TableGrid0">
    <w:name w:val="TableGrid"/>
    <w:rsid w:val="0061571C"/>
    <w:rPr>
      <w:sz w:val="22"/>
      <w:szCs w:val="22"/>
      <w:lang w:val="en-IN" w:eastAsia="en-IN"/>
    </w:rPr>
    <w:tblPr>
      <w:tblCellMar>
        <w:top w:w="0" w:type="dxa"/>
        <w:left w:w="0" w:type="dxa"/>
        <w:bottom w:w="0" w:type="dxa"/>
        <w:right w:w="0" w:type="dxa"/>
      </w:tblCellMar>
    </w:tblPr>
  </w:style>
  <w:style w:type="paragraph" w:customStyle="1" w:styleId="Bullet">
    <w:name w:val="Bullet"/>
    <w:basedOn w:val="Normal"/>
    <w:link w:val="BulletChar"/>
    <w:rsid w:val="0061571C"/>
    <w:pPr>
      <w:numPr>
        <w:numId w:val="1"/>
      </w:numPr>
      <w:spacing w:before="60" w:after="60"/>
      <w:jc w:val="both"/>
    </w:pPr>
    <w:rPr>
      <w:rFonts w:ascii="Arial" w:eastAsia="Times New Roman" w:hAnsi="Arial" w:cs="Times New Roman"/>
      <w:lang w:val="en-US"/>
    </w:rPr>
  </w:style>
  <w:style w:type="paragraph" w:customStyle="1" w:styleId="Bullet2">
    <w:name w:val="Bullet 2"/>
    <w:basedOn w:val="Normal"/>
    <w:link w:val="Bullet2Char"/>
    <w:rsid w:val="0061571C"/>
    <w:pPr>
      <w:numPr>
        <w:numId w:val="2"/>
      </w:numPr>
      <w:spacing w:before="60" w:after="60"/>
      <w:jc w:val="both"/>
    </w:pPr>
    <w:rPr>
      <w:rFonts w:ascii="Arial" w:eastAsia="Times New Roman" w:hAnsi="Arial" w:cs="Times New Roman"/>
      <w:lang w:val="en-US"/>
    </w:rPr>
  </w:style>
  <w:style w:type="character" w:customStyle="1" w:styleId="BulletChar">
    <w:name w:val="Bullet Char"/>
    <w:link w:val="Bullet"/>
    <w:locked/>
    <w:rsid w:val="0061571C"/>
    <w:rPr>
      <w:rFonts w:ascii="Arial" w:eastAsia="Times New Roman" w:hAnsi="Arial" w:cs="Times New Roman"/>
    </w:rPr>
  </w:style>
  <w:style w:type="character" w:customStyle="1" w:styleId="Bullet2Char">
    <w:name w:val="Bullet 2 Char"/>
    <w:link w:val="Bullet2"/>
    <w:locked/>
    <w:rsid w:val="0061571C"/>
    <w:rPr>
      <w:rFonts w:ascii="Arial" w:eastAsia="Times New Roman" w:hAnsi="Arial" w:cs="Times New Roman"/>
    </w:rPr>
  </w:style>
  <w:style w:type="paragraph" w:customStyle="1" w:styleId="Tabletext">
    <w:name w:val="Tabletext"/>
    <w:basedOn w:val="Normal"/>
    <w:autoRedefine/>
    <w:qFormat/>
    <w:rsid w:val="005A1064"/>
    <w:pPr>
      <w:spacing w:before="40" w:after="40"/>
    </w:pPr>
    <w:rPr>
      <w:rFonts w:ascii="Arial" w:eastAsia="Times New Roman" w:hAnsi="Arial" w:cs="Times New Roman"/>
      <w:sz w:val="18"/>
      <w:szCs w:val="20"/>
      <w:lang w:val="en-US"/>
    </w:rPr>
  </w:style>
  <w:style w:type="paragraph" w:customStyle="1" w:styleId="Tablehead1">
    <w:name w:val="Tablehead1"/>
    <w:basedOn w:val="Normal"/>
    <w:qFormat/>
    <w:rsid w:val="005A1064"/>
    <w:pPr>
      <w:keepNext/>
      <w:spacing w:before="60" w:after="60"/>
      <w:jc w:val="center"/>
    </w:pPr>
    <w:rPr>
      <w:rFonts w:ascii="Arial Bold" w:eastAsia="Times New Roman" w:hAnsi="Arial Bold" w:cs="Times New Roman"/>
      <w:b/>
      <w:bCs/>
      <w:color w:val="FFFFFF"/>
      <w:sz w:val="18"/>
      <w:szCs w:val="20"/>
      <w:lang w:val="en-US"/>
    </w:rPr>
  </w:style>
  <w:style w:type="table" w:customStyle="1" w:styleId="TableGrid1">
    <w:name w:val="Table Grid1"/>
    <w:basedOn w:val="TableNormal"/>
    <w:next w:val="TableGrid"/>
    <w:uiPriority w:val="59"/>
    <w:rsid w:val="00E3691A"/>
    <w:pPr>
      <w:spacing w:before="60" w:after="60"/>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C79CF"/>
    <w:pPr>
      <w:spacing w:after="100" w:line="259" w:lineRule="auto"/>
      <w:ind w:left="660"/>
    </w:pPr>
    <w:rPr>
      <w:sz w:val="22"/>
      <w:szCs w:val="22"/>
      <w:lang w:val="en-US"/>
    </w:rPr>
  </w:style>
  <w:style w:type="paragraph" w:styleId="TOC5">
    <w:name w:val="toc 5"/>
    <w:basedOn w:val="Normal"/>
    <w:next w:val="Normal"/>
    <w:autoRedefine/>
    <w:uiPriority w:val="39"/>
    <w:unhideWhenUsed/>
    <w:rsid w:val="008C79CF"/>
    <w:pPr>
      <w:spacing w:after="100" w:line="259" w:lineRule="auto"/>
      <w:ind w:left="880"/>
    </w:pPr>
    <w:rPr>
      <w:sz w:val="22"/>
      <w:szCs w:val="22"/>
      <w:lang w:val="en-US"/>
    </w:rPr>
  </w:style>
  <w:style w:type="paragraph" w:styleId="TOC6">
    <w:name w:val="toc 6"/>
    <w:basedOn w:val="Normal"/>
    <w:next w:val="Normal"/>
    <w:autoRedefine/>
    <w:uiPriority w:val="39"/>
    <w:unhideWhenUsed/>
    <w:rsid w:val="008C79CF"/>
    <w:pPr>
      <w:spacing w:after="100" w:line="259" w:lineRule="auto"/>
      <w:ind w:left="1100"/>
    </w:pPr>
    <w:rPr>
      <w:sz w:val="22"/>
      <w:szCs w:val="22"/>
      <w:lang w:val="en-US"/>
    </w:rPr>
  </w:style>
  <w:style w:type="paragraph" w:styleId="TOC7">
    <w:name w:val="toc 7"/>
    <w:basedOn w:val="Normal"/>
    <w:next w:val="Normal"/>
    <w:autoRedefine/>
    <w:uiPriority w:val="39"/>
    <w:unhideWhenUsed/>
    <w:rsid w:val="008C79CF"/>
    <w:pPr>
      <w:spacing w:after="100" w:line="259" w:lineRule="auto"/>
      <w:ind w:left="1320"/>
    </w:pPr>
    <w:rPr>
      <w:sz w:val="22"/>
      <w:szCs w:val="22"/>
      <w:lang w:val="en-US"/>
    </w:rPr>
  </w:style>
  <w:style w:type="paragraph" w:styleId="TOC8">
    <w:name w:val="toc 8"/>
    <w:basedOn w:val="Normal"/>
    <w:next w:val="Normal"/>
    <w:autoRedefine/>
    <w:uiPriority w:val="39"/>
    <w:unhideWhenUsed/>
    <w:rsid w:val="008C79CF"/>
    <w:pPr>
      <w:spacing w:after="100" w:line="259" w:lineRule="auto"/>
      <w:ind w:left="1540"/>
    </w:pPr>
    <w:rPr>
      <w:sz w:val="22"/>
      <w:szCs w:val="22"/>
      <w:lang w:val="en-US"/>
    </w:rPr>
  </w:style>
  <w:style w:type="paragraph" w:styleId="TOC9">
    <w:name w:val="toc 9"/>
    <w:basedOn w:val="Normal"/>
    <w:next w:val="Normal"/>
    <w:autoRedefine/>
    <w:uiPriority w:val="39"/>
    <w:unhideWhenUsed/>
    <w:rsid w:val="008C79CF"/>
    <w:pPr>
      <w:spacing w:after="100" w:line="259" w:lineRule="auto"/>
      <w:ind w:left="1760"/>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794948">
      <w:bodyDiv w:val="1"/>
      <w:marLeft w:val="0"/>
      <w:marRight w:val="0"/>
      <w:marTop w:val="0"/>
      <w:marBottom w:val="0"/>
      <w:divBdr>
        <w:top w:val="none" w:sz="0" w:space="0" w:color="auto"/>
        <w:left w:val="none" w:sz="0" w:space="0" w:color="auto"/>
        <w:bottom w:val="none" w:sz="0" w:space="0" w:color="auto"/>
        <w:right w:val="none" w:sz="0" w:space="0" w:color="auto"/>
      </w:divBdr>
    </w:div>
    <w:div w:id="150945185">
      <w:bodyDiv w:val="1"/>
      <w:marLeft w:val="0"/>
      <w:marRight w:val="0"/>
      <w:marTop w:val="0"/>
      <w:marBottom w:val="0"/>
      <w:divBdr>
        <w:top w:val="none" w:sz="0" w:space="0" w:color="auto"/>
        <w:left w:val="none" w:sz="0" w:space="0" w:color="auto"/>
        <w:bottom w:val="none" w:sz="0" w:space="0" w:color="auto"/>
        <w:right w:val="none" w:sz="0" w:space="0" w:color="auto"/>
      </w:divBdr>
      <w:divsChild>
        <w:div w:id="635720640">
          <w:marLeft w:val="0"/>
          <w:marRight w:val="0"/>
          <w:marTop w:val="0"/>
          <w:marBottom w:val="0"/>
          <w:divBdr>
            <w:top w:val="none" w:sz="0" w:space="0" w:color="auto"/>
            <w:left w:val="none" w:sz="0" w:space="0" w:color="auto"/>
            <w:bottom w:val="none" w:sz="0" w:space="0" w:color="auto"/>
            <w:right w:val="none" w:sz="0" w:space="0" w:color="auto"/>
          </w:divBdr>
          <w:divsChild>
            <w:div w:id="267008462">
              <w:marLeft w:val="0"/>
              <w:marRight w:val="0"/>
              <w:marTop w:val="0"/>
              <w:marBottom w:val="0"/>
              <w:divBdr>
                <w:top w:val="none" w:sz="0" w:space="0" w:color="auto"/>
                <w:left w:val="none" w:sz="0" w:space="0" w:color="auto"/>
                <w:bottom w:val="none" w:sz="0" w:space="0" w:color="auto"/>
                <w:right w:val="none" w:sz="0" w:space="0" w:color="auto"/>
              </w:divBdr>
              <w:divsChild>
                <w:div w:id="1218976920">
                  <w:marLeft w:val="0"/>
                  <w:marRight w:val="0"/>
                  <w:marTop w:val="0"/>
                  <w:marBottom w:val="0"/>
                  <w:divBdr>
                    <w:top w:val="none" w:sz="0" w:space="0" w:color="auto"/>
                    <w:left w:val="none" w:sz="0" w:space="0" w:color="auto"/>
                    <w:bottom w:val="none" w:sz="0" w:space="0" w:color="auto"/>
                    <w:right w:val="none" w:sz="0" w:space="0" w:color="auto"/>
                  </w:divBdr>
                  <w:divsChild>
                    <w:div w:id="199094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832885">
      <w:bodyDiv w:val="1"/>
      <w:marLeft w:val="0"/>
      <w:marRight w:val="0"/>
      <w:marTop w:val="0"/>
      <w:marBottom w:val="0"/>
      <w:divBdr>
        <w:top w:val="none" w:sz="0" w:space="0" w:color="auto"/>
        <w:left w:val="none" w:sz="0" w:space="0" w:color="auto"/>
        <w:bottom w:val="none" w:sz="0" w:space="0" w:color="auto"/>
        <w:right w:val="none" w:sz="0" w:space="0" w:color="auto"/>
      </w:divBdr>
    </w:div>
    <w:div w:id="437063678">
      <w:bodyDiv w:val="1"/>
      <w:marLeft w:val="0"/>
      <w:marRight w:val="0"/>
      <w:marTop w:val="0"/>
      <w:marBottom w:val="0"/>
      <w:divBdr>
        <w:top w:val="none" w:sz="0" w:space="0" w:color="auto"/>
        <w:left w:val="none" w:sz="0" w:space="0" w:color="auto"/>
        <w:bottom w:val="none" w:sz="0" w:space="0" w:color="auto"/>
        <w:right w:val="none" w:sz="0" w:space="0" w:color="auto"/>
      </w:divBdr>
    </w:div>
    <w:div w:id="476187275">
      <w:bodyDiv w:val="1"/>
      <w:marLeft w:val="0"/>
      <w:marRight w:val="0"/>
      <w:marTop w:val="0"/>
      <w:marBottom w:val="0"/>
      <w:divBdr>
        <w:top w:val="none" w:sz="0" w:space="0" w:color="auto"/>
        <w:left w:val="none" w:sz="0" w:space="0" w:color="auto"/>
        <w:bottom w:val="none" w:sz="0" w:space="0" w:color="auto"/>
        <w:right w:val="none" w:sz="0" w:space="0" w:color="auto"/>
      </w:divBdr>
    </w:div>
    <w:div w:id="623922595">
      <w:bodyDiv w:val="1"/>
      <w:marLeft w:val="0"/>
      <w:marRight w:val="0"/>
      <w:marTop w:val="0"/>
      <w:marBottom w:val="0"/>
      <w:divBdr>
        <w:top w:val="none" w:sz="0" w:space="0" w:color="auto"/>
        <w:left w:val="none" w:sz="0" w:space="0" w:color="auto"/>
        <w:bottom w:val="none" w:sz="0" w:space="0" w:color="auto"/>
        <w:right w:val="none" w:sz="0" w:space="0" w:color="auto"/>
      </w:divBdr>
      <w:divsChild>
        <w:div w:id="2024936147">
          <w:marLeft w:val="0"/>
          <w:marRight w:val="0"/>
          <w:marTop w:val="0"/>
          <w:marBottom w:val="0"/>
          <w:divBdr>
            <w:top w:val="none" w:sz="0" w:space="0" w:color="auto"/>
            <w:left w:val="none" w:sz="0" w:space="0" w:color="auto"/>
            <w:bottom w:val="none" w:sz="0" w:space="0" w:color="auto"/>
            <w:right w:val="none" w:sz="0" w:space="0" w:color="auto"/>
          </w:divBdr>
          <w:divsChild>
            <w:div w:id="2075739661">
              <w:marLeft w:val="0"/>
              <w:marRight w:val="0"/>
              <w:marTop w:val="0"/>
              <w:marBottom w:val="0"/>
              <w:divBdr>
                <w:top w:val="none" w:sz="0" w:space="0" w:color="auto"/>
                <w:left w:val="none" w:sz="0" w:space="0" w:color="auto"/>
                <w:bottom w:val="none" w:sz="0" w:space="0" w:color="auto"/>
                <w:right w:val="none" w:sz="0" w:space="0" w:color="auto"/>
              </w:divBdr>
              <w:divsChild>
                <w:div w:id="675961445">
                  <w:marLeft w:val="0"/>
                  <w:marRight w:val="0"/>
                  <w:marTop w:val="0"/>
                  <w:marBottom w:val="0"/>
                  <w:divBdr>
                    <w:top w:val="none" w:sz="0" w:space="0" w:color="auto"/>
                    <w:left w:val="none" w:sz="0" w:space="0" w:color="auto"/>
                    <w:bottom w:val="none" w:sz="0" w:space="0" w:color="auto"/>
                    <w:right w:val="none" w:sz="0" w:space="0" w:color="auto"/>
                  </w:divBdr>
                  <w:divsChild>
                    <w:div w:id="1757241669">
                      <w:marLeft w:val="0"/>
                      <w:marRight w:val="0"/>
                      <w:marTop w:val="0"/>
                      <w:marBottom w:val="0"/>
                      <w:divBdr>
                        <w:top w:val="none" w:sz="0" w:space="0" w:color="auto"/>
                        <w:left w:val="none" w:sz="0" w:space="0" w:color="auto"/>
                        <w:bottom w:val="none" w:sz="0" w:space="0" w:color="auto"/>
                        <w:right w:val="none" w:sz="0" w:space="0" w:color="auto"/>
                      </w:divBdr>
                    </w:div>
                  </w:divsChild>
                </w:div>
                <w:div w:id="1425154294">
                  <w:marLeft w:val="0"/>
                  <w:marRight w:val="0"/>
                  <w:marTop w:val="0"/>
                  <w:marBottom w:val="0"/>
                  <w:divBdr>
                    <w:top w:val="none" w:sz="0" w:space="0" w:color="auto"/>
                    <w:left w:val="none" w:sz="0" w:space="0" w:color="auto"/>
                    <w:bottom w:val="none" w:sz="0" w:space="0" w:color="auto"/>
                    <w:right w:val="none" w:sz="0" w:space="0" w:color="auto"/>
                  </w:divBdr>
                  <w:divsChild>
                    <w:div w:id="2078818301">
                      <w:marLeft w:val="0"/>
                      <w:marRight w:val="0"/>
                      <w:marTop w:val="0"/>
                      <w:marBottom w:val="0"/>
                      <w:divBdr>
                        <w:top w:val="none" w:sz="0" w:space="0" w:color="auto"/>
                        <w:left w:val="none" w:sz="0" w:space="0" w:color="auto"/>
                        <w:bottom w:val="none" w:sz="0" w:space="0" w:color="auto"/>
                        <w:right w:val="none" w:sz="0" w:space="0" w:color="auto"/>
                      </w:divBdr>
                    </w:div>
                  </w:divsChild>
                </w:div>
                <w:div w:id="505021317">
                  <w:marLeft w:val="0"/>
                  <w:marRight w:val="0"/>
                  <w:marTop w:val="0"/>
                  <w:marBottom w:val="0"/>
                  <w:divBdr>
                    <w:top w:val="none" w:sz="0" w:space="0" w:color="auto"/>
                    <w:left w:val="none" w:sz="0" w:space="0" w:color="auto"/>
                    <w:bottom w:val="none" w:sz="0" w:space="0" w:color="auto"/>
                    <w:right w:val="none" w:sz="0" w:space="0" w:color="auto"/>
                  </w:divBdr>
                  <w:divsChild>
                    <w:div w:id="6784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94931">
          <w:marLeft w:val="0"/>
          <w:marRight w:val="0"/>
          <w:marTop w:val="0"/>
          <w:marBottom w:val="0"/>
          <w:divBdr>
            <w:top w:val="none" w:sz="0" w:space="0" w:color="auto"/>
            <w:left w:val="none" w:sz="0" w:space="0" w:color="auto"/>
            <w:bottom w:val="none" w:sz="0" w:space="0" w:color="auto"/>
            <w:right w:val="none" w:sz="0" w:space="0" w:color="auto"/>
          </w:divBdr>
          <w:divsChild>
            <w:div w:id="1080906509">
              <w:marLeft w:val="0"/>
              <w:marRight w:val="0"/>
              <w:marTop w:val="0"/>
              <w:marBottom w:val="0"/>
              <w:divBdr>
                <w:top w:val="none" w:sz="0" w:space="0" w:color="auto"/>
                <w:left w:val="none" w:sz="0" w:space="0" w:color="auto"/>
                <w:bottom w:val="none" w:sz="0" w:space="0" w:color="auto"/>
                <w:right w:val="none" w:sz="0" w:space="0" w:color="auto"/>
              </w:divBdr>
              <w:divsChild>
                <w:div w:id="1832477524">
                  <w:marLeft w:val="0"/>
                  <w:marRight w:val="0"/>
                  <w:marTop w:val="0"/>
                  <w:marBottom w:val="0"/>
                  <w:divBdr>
                    <w:top w:val="none" w:sz="0" w:space="0" w:color="auto"/>
                    <w:left w:val="none" w:sz="0" w:space="0" w:color="auto"/>
                    <w:bottom w:val="none" w:sz="0" w:space="0" w:color="auto"/>
                    <w:right w:val="none" w:sz="0" w:space="0" w:color="auto"/>
                  </w:divBdr>
                  <w:divsChild>
                    <w:div w:id="20634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666330">
      <w:bodyDiv w:val="1"/>
      <w:marLeft w:val="0"/>
      <w:marRight w:val="0"/>
      <w:marTop w:val="0"/>
      <w:marBottom w:val="0"/>
      <w:divBdr>
        <w:top w:val="none" w:sz="0" w:space="0" w:color="auto"/>
        <w:left w:val="none" w:sz="0" w:space="0" w:color="auto"/>
        <w:bottom w:val="none" w:sz="0" w:space="0" w:color="auto"/>
        <w:right w:val="none" w:sz="0" w:space="0" w:color="auto"/>
      </w:divBdr>
    </w:div>
    <w:div w:id="685861849">
      <w:bodyDiv w:val="1"/>
      <w:marLeft w:val="0"/>
      <w:marRight w:val="0"/>
      <w:marTop w:val="0"/>
      <w:marBottom w:val="0"/>
      <w:divBdr>
        <w:top w:val="none" w:sz="0" w:space="0" w:color="auto"/>
        <w:left w:val="none" w:sz="0" w:space="0" w:color="auto"/>
        <w:bottom w:val="none" w:sz="0" w:space="0" w:color="auto"/>
        <w:right w:val="none" w:sz="0" w:space="0" w:color="auto"/>
      </w:divBdr>
    </w:div>
    <w:div w:id="730735142">
      <w:bodyDiv w:val="1"/>
      <w:marLeft w:val="0"/>
      <w:marRight w:val="0"/>
      <w:marTop w:val="0"/>
      <w:marBottom w:val="0"/>
      <w:divBdr>
        <w:top w:val="none" w:sz="0" w:space="0" w:color="auto"/>
        <w:left w:val="none" w:sz="0" w:space="0" w:color="auto"/>
        <w:bottom w:val="none" w:sz="0" w:space="0" w:color="auto"/>
        <w:right w:val="none" w:sz="0" w:space="0" w:color="auto"/>
      </w:divBdr>
    </w:div>
    <w:div w:id="795100982">
      <w:bodyDiv w:val="1"/>
      <w:marLeft w:val="0"/>
      <w:marRight w:val="0"/>
      <w:marTop w:val="0"/>
      <w:marBottom w:val="0"/>
      <w:divBdr>
        <w:top w:val="none" w:sz="0" w:space="0" w:color="auto"/>
        <w:left w:val="none" w:sz="0" w:space="0" w:color="auto"/>
        <w:bottom w:val="none" w:sz="0" w:space="0" w:color="auto"/>
        <w:right w:val="none" w:sz="0" w:space="0" w:color="auto"/>
      </w:divBdr>
    </w:div>
    <w:div w:id="944577204">
      <w:bodyDiv w:val="1"/>
      <w:marLeft w:val="0"/>
      <w:marRight w:val="0"/>
      <w:marTop w:val="0"/>
      <w:marBottom w:val="0"/>
      <w:divBdr>
        <w:top w:val="none" w:sz="0" w:space="0" w:color="auto"/>
        <w:left w:val="none" w:sz="0" w:space="0" w:color="auto"/>
        <w:bottom w:val="none" w:sz="0" w:space="0" w:color="auto"/>
        <w:right w:val="none" w:sz="0" w:space="0" w:color="auto"/>
      </w:divBdr>
    </w:div>
    <w:div w:id="1209953946">
      <w:bodyDiv w:val="1"/>
      <w:marLeft w:val="0"/>
      <w:marRight w:val="0"/>
      <w:marTop w:val="0"/>
      <w:marBottom w:val="0"/>
      <w:divBdr>
        <w:top w:val="none" w:sz="0" w:space="0" w:color="auto"/>
        <w:left w:val="none" w:sz="0" w:space="0" w:color="auto"/>
        <w:bottom w:val="none" w:sz="0" w:space="0" w:color="auto"/>
        <w:right w:val="none" w:sz="0" w:space="0" w:color="auto"/>
      </w:divBdr>
    </w:div>
    <w:div w:id="1308122555">
      <w:bodyDiv w:val="1"/>
      <w:marLeft w:val="0"/>
      <w:marRight w:val="0"/>
      <w:marTop w:val="0"/>
      <w:marBottom w:val="0"/>
      <w:divBdr>
        <w:top w:val="none" w:sz="0" w:space="0" w:color="auto"/>
        <w:left w:val="none" w:sz="0" w:space="0" w:color="auto"/>
        <w:bottom w:val="none" w:sz="0" w:space="0" w:color="auto"/>
        <w:right w:val="none" w:sz="0" w:space="0" w:color="auto"/>
      </w:divBdr>
    </w:div>
    <w:div w:id="1386493467">
      <w:bodyDiv w:val="1"/>
      <w:marLeft w:val="0"/>
      <w:marRight w:val="0"/>
      <w:marTop w:val="0"/>
      <w:marBottom w:val="0"/>
      <w:divBdr>
        <w:top w:val="none" w:sz="0" w:space="0" w:color="auto"/>
        <w:left w:val="none" w:sz="0" w:space="0" w:color="auto"/>
        <w:bottom w:val="none" w:sz="0" w:space="0" w:color="auto"/>
        <w:right w:val="none" w:sz="0" w:space="0" w:color="auto"/>
      </w:divBdr>
      <w:divsChild>
        <w:div w:id="1974486016">
          <w:marLeft w:val="0"/>
          <w:marRight w:val="0"/>
          <w:marTop w:val="0"/>
          <w:marBottom w:val="0"/>
          <w:divBdr>
            <w:top w:val="none" w:sz="0" w:space="0" w:color="auto"/>
            <w:left w:val="none" w:sz="0" w:space="0" w:color="auto"/>
            <w:bottom w:val="none" w:sz="0" w:space="0" w:color="auto"/>
            <w:right w:val="none" w:sz="0" w:space="0" w:color="auto"/>
          </w:divBdr>
          <w:divsChild>
            <w:div w:id="1885480939">
              <w:marLeft w:val="0"/>
              <w:marRight w:val="0"/>
              <w:marTop w:val="0"/>
              <w:marBottom w:val="0"/>
              <w:divBdr>
                <w:top w:val="none" w:sz="0" w:space="0" w:color="auto"/>
                <w:left w:val="none" w:sz="0" w:space="0" w:color="auto"/>
                <w:bottom w:val="none" w:sz="0" w:space="0" w:color="auto"/>
                <w:right w:val="none" w:sz="0" w:space="0" w:color="auto"/>
              </w:divBdr>
              <w:divsChild>
                <w:div w:id="390471725">
                  <w:marLeft w:val="0"/>
                  <w:marRight w:val="0"/>
                  <w:marTop w:val="0"/>
                  <w:marBottom w:val="0"/>
                  <w:divBdr>
                    <w:top w:val="none" w:sz="0" w:space="0" w:color="auto"/>
                    <w:left w:val="none" w:sz="0" w:space="0" w:color="auto"/>
                    <w:bottom w:val="none" w:sz="0" w:space="0" w:color="auto"/>
                    <w:right w:val="none" w:sz="0" w:space="0" w:color="auto"/>
                  </w:divBdr>
                  <w:divsChild>
                    <w:div w:id="13318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08566">
      <w:bodyDiv w:val="1"/>
      <w:marLeft w:val="0"/>
      <w:marRight w:val="0"/>
      <w:marTop w:val="0"/>
      <w:marBottom w:val="0"/>
      <w:divBdr>
        <w:top w:val="none" w:sz="0" w:space="0" w:color="auto"/>
        <w:left w:val="none" w:sz="0" w:space="0" w:color="auto"/>
        <w:bottom w:val="none" w:sz="0" w:space="0" w:color="auto"/>
        <w:right w:val="none" w:sz="0" w:space="0" w:color="auto"/>
      </w:divBdr>
    </w:div>
    <w:div w:id="1460026170">
      <w:bodyDiv w:val="1"/>
      <w:marLeft w:val="0"/>
      <w:marRight w:val="0"/>
      <w:marTop w:val="0"/>
      <w:marBottom w:val="0"/>
      <w:divBdr>
        <w:top w:val="none" w:sz="0" w:space="0" w:color="auto"/>
        <w:left w:val="none" w:sz="0" w:space="0" w:color="auto"/>
        <w:bottom w:val="none" w:sz="0" w:space="0" w:color="auto"/>
        <w:right w:val="none" w:sz="0" w:space="0" w:color="auto"/>
      </w:divBdr>
    </w:div>
    <w:div w:id="1514610298">
      <w:bodyDiv w:val="1"/>
      <w:marLeft w:val="0"/>
      <w:marRight w:val="0"/>
      <w:marTop w:val="0"/>
      <w:marBottom w:val="0"/>
      <w:divBdr>
        <w:top w:val="none" w:sz="0" w:space="0" w:color="auto"/>
        <w:left w:val="none" w:sz="0" w:space="0" w:color="auto"/>
        <w:bottom w:val="none" w:sz="0" w:space="0" w:color="auto"/>
        <w:right w:val="none" w:sz="0" w:space="0" w:color="auto"/>
      </w:divBdr>
    </w:div>
    <w:div w:id="1539777658">
      <w:bodyDiv w:val="1"/>
      <w:marLeft w:val="0"/>
      <w:marRight w:val="0"/>
      <w:marTop w:val="0"/>
      <w:marBottom w:val="0"/>
      <w:divBdr>
        <w:top w:val="none" w:sz="0" w:space="0" w:color="auto"/>
        <w:left w:val="none" w:sz="0" w:space="0" w:color="auto"/>
        <w:bottom w:val="none" w:sz="0" w:space="0" w:color="auto"/>
        <w:right w:val="none" w:sz="0" w:space="0" w:color="auto"/>
      </w:divBdr>
    </w:div>
    <w:div w:id="1635794783">
      <w:bodyDiv w:val="1"/>
      <w:marLeft w:val="0"/>
      <w:marRight w:val="0"/>
      <w:marTop w:val="0"/>
      <w:marBottom w:val="0"/>
      <w:divBdr>
        <w:top w:val="none" w:sz="0" w:space="0" w:color="auto"/>
        <w:left w:val="none" w:sz="0" w:space="0" w:color="auto"/>
        <w:bottom w:val="none" w:sz="0" w:space="0" w:color="auto"/>
        <w:right w:val="none" w:sz="0" w:space="0" w:color="auto"/>
      </w:divBdr>
    </w:div>
    <w:div w:id="1657492225">
      <w:bodyDiv w:val="1"/>
      <w:marLeft w:val="0"/>
      <w:marRight w:val="0"/>
      <w:marTop w:val="0"/>
      <w:marBottom w:val="0"/>
      <w:divBdr>
        <w:top w:val="none" w:sz="0" w:space="0" w:color="auto"/>
        <w:left w:val="none" w:sz="0" w:space="0" w:color="auto"/>
        <w:bottom w:val="none" w:sz="0" w:space="0" w:color="auto"/>
        <w:right w:val="none" w:sz="0" w:space="0" w:color="auto"/>
      </w:divBdr>
    </w:div>
    <w:div w:id="1736850379">
      <w:bodyDiv w:val="1"/>
      <w:marLeft w:val="0"/>
      <w:marRight w:val="0"/>
      <w:marTop w:val="0"/>
      <w:marBottom w:val="0"/>
      <w:divBdr>
        <w:top w:val="none" w:sz="0" w:space="0" w:color="auto"/>
        <w:left w:val="none" w:sz="0" w:space="0" w:color="auto"/>
        <w:bottom w:val="none" w:sz="0" w:space="0" w:color="auto"/>
        <w:right w:val="none" w:sz="0" w:space="0" w:color="auto"/>
      </w:divBdr>
    </w:div>
    <w:div w:id="1968125772">
      <w:bodyDiv w:val="1"/>
      <w:marLeft w:val="0"/>
      <w:marRight w:val="0"/>
      <w:marTop w:val="0"/>
      <w:marBottom w:val="0"/>
      <w:divBdr>
        <w:top w:val="none" w:sz="0" w:space="0" w:color="auto"/>
        <w:left w:val="none" w:sz="0" w:space="0" w:color="auto"/>
        <w:bottom w:val="none" w:sz="0" w:space="0" w:color="auto"/>
        <w:right w:val="none" w:sz="0" w:space="0" w:color="auto"/>
      </w:divBdr>
    </w:div>
    <w:div w:id="2136408592">
      <w:bodyDiv w:val="1"/>
      <w:marLeft w:val="0"/>
      <w:marRight w:val="0"/>
      <w:marTop w:val="0"/>
      <w:marBottom w:val="0"/>
      <w:divBdr>
        <w:top w:val="none" w:sz="0" w:space="0" w:color="auto"/>
        <w:left w:val="none" w:sz="0" w:space="0" w:color="auto"/>
        <w:bottom w:val="none" w:sz="0" w:space="0" w:color="auto"/>
        <w:right w:val="none" w:sz="0" w:space="0" w:color="auto"/>
      </w:divBdr>
      <w:divsChild>
        <w:div w:id="510804908">
          <w:marLeft w:val="0"/>
          <w:marRight w:val="0"/>
          <w:marTop w:val="0"/>
          <w:marBottom w:val="0"/>
          <w:divBdr>
            <w:top w:val="none" w:sz="0" w:space="0" w:color="auto"/>
            <w:left w:val="none" w:sz="0" w:space="0" w:color="auto"/>
            <w:bottom w:val="none" w:sz="0" w:space="0" w:color="auto"/>
            <w:right w:val="none" w:sz="0" w:space="0" w:color="auto"/>
          </w:divBdr>
          <w:divsChild>
            <w:div w:id="976564245">
              <w:marLeft w:val="0"/>
              <w:marRight w:val="0"/>
              <w:marTop w:val="0"/>
              <w:marBottom w:val="0"/>
              <w:divBdr>
                <w:top w:val="none" w:sz="0" w:space="0" w:color="auto"/>
                <w:left w:val="none" w:sz="0" w:space="0" w:color="auto"/>
                <w:bottom w:val="none" w:sz="0" w:space="0" w:color="auto"/>
                <w:right w:val="none" w:sz="0" w:space="0" w:color="auto"/>
              </w:divBdr>
              <w:divsChild>
                <w:div w:id="874927142">
                  <w:marLeft w:val="0"/>
                  <w:marRight w:val="0"/>
                  <w:marTop w:val="0"/>
                  <w:marBottom w:val="0"/>
                  <w:divBdr>
                    <w:top w:val="none" w:sz="0" w:space="0" w:color="auto"/>
                    <w:left w:val="none" w:sz="0" w:space="0" w:color="auto"/>
                    <w:bottom w:val="none" w:sz="0" w:space="0" w:color="auto"/>
                    <w:right w:val="none" w:sz="0" w:space="0" w:color="auto"/>
                  </w:divBdr>
                  <w:divsChild>
                    <w:div w:id="822695256">
                      <w:marLeft w:val="0"/>
                      <w:marRight w:val="0"/>
                      <w:marTop w:val="0"/>
                      <w:marBottom w:val="0"/>
                      <w:divBdr>
                        <w:top w:val="none" w:sz="0" w:space="0" w:color="auto"/>
                        <w:left w:val="none" w:sz="0" w:space="0" w:color="auto"/>
                        <w:bottom w:val="none" w:sz="0" w:space="0" w:color="auto"/>
                        <w:right w:val="none" w:sz="0" w:space="0" w:color="auto"/>
                      </w:divBdr>
                    </w:div>
                  </w:divsChild>
                </w:div>
                <w:div w:id="1178810244">
                  <w:marLeft w:val="0"/>
                  <w:marRight w:val="0"/>
                  <w:marTop w:val="0"/>
                  <w:marBottom w:val="0"/>
                  <w:divBdr>
                    <w:top w:val="none" w:sz="0" w:space="0" w:color="auto"/>
                    <w:left w:val="none" w:sz="0" w:space="0" w:color="auto"/>
                    <w:bottom w:val="none" w:sz="0" w:space="0" w:color="auto"/>
                    <w:right w:val="none" w:sz="0" w:space="0" w:color="auto"/>
                  </w:divBdr>
                  <w:divsChild>
                    <w:div w:id="1664549293">
                      <w:marLeft w:val="0"/>
                      <w:marRight w:val="0"/>
                      <w:marTop w:val="0"/>
                      <w:marBottom w:val="0"/>
                      <w:divBdr>
                        <w:top w:val="none" w:sz="0" w:space="0" w:color="auto"/>
                        <w:left w:val="none" w:sz="0" w:space="0" w:color="auto"/>
                        <w:bottom w:val="none" w:sz="0" w:space="0" w:color="auto"/>
                        <w:right w:val="none" w:sz="0" w:space="0" w:color="auto"/>
                      </w:divBdr>
                    </w:div>
                  </w:divsChild>
                </w:div>
                <w:div w:id="415129698">
                  <w:marLeft w:val="0"/>
                  <w:marRight w:val="0"/>
                  <w:marTop w:val="0"/>
                  <w:marBottom w:val="0"/>
                  <w:divBdr>
                    <w:top w:val="none" w:sz="0" w:space="0" w:color="auto"/>
                    <w:left w:val="none" w:sz="0" w:space="0" w:color="auto"/>
                    <w:bottom w:val="none" w:sz="0" w:space="0" w:color="auto"/>
                    <w:right w:val="none" w:sz="0" w:space="0" w:color="auto"/>
                  </w:divBdr>
                  <w:divsChild>
                    <w:div w:id="13961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042599">
          <w:marLeft w:val="0"/>
          <w:marRight w:val="0"/>
          <w:marTop w:val="0"/>
          <w:marBottom w:val="0"/>
          <w:divBdr>
            <w:top w:val="none" w:sz="0" w:space="0" w:color="auto"/>
            <w:left w:val="none" w:sz="0" w:space="0" w:color="auto"/>
            <w:bottom w:val="none" w:sz="0" w:space="0" w:color="auto"/>
            <w:right w:val="none" w:sz="0" w:space="0" w:color="auto"/>
          </w:divBdr>
          <w:divsChild>
            <w:div w:id="949166995">
              <w:marLeft w:val="0"/>
              <w:marRight w:val="0"/>
              <w:marTop w:val="0"/>
              <w:marBottom w:val="0"/>
              <w:divBdr>
                <w:top w:val="none" w:sz="0" w:space="0" w:color="auto"/>
                <w:left w:val="none" w:sz="0" w:space="0" w:color="auto"/>
                <w:bottom w:val="none" w:sz="0" w:space="0" w:color="auto"/>
                <w:right w:val="none" w:sz="0" w:space="0" w:color="auto"/>
              </w:divBdr>
              <w:divsChild>
                <w:div w:id="168646393">
                  <w:marLeft w:val="0"/>
                  <w:marRight w:val="0"/>
                  <w:marTop w:val="0"/>
                  <w:marBottom w:val="0"/>
                  <w:divBdr>
                    <w:top w:val="none" w:sz="0" w:space="0" w:color="auto"/>
                    <w:left w:val="none" w:sz="0" w:space="0" w:color="auto"/>
                    <w:bottom w:val="none" w:sz="0" w:space="0" w:color="auto"/>
                    <w:right w:val="none" w:sz="0" w:space="0" w:color="auto"/>
                  </w:divBdr>
                  <w:divsChild>
                    <w:div w:id="3257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oleObject" Target="embeddings/oleObject1.bin"/><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em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cid:image002.png@01D57797.B1C459E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cafe-modeloffice.infogix.com/desktop/index.html" TargetMode="External"/><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afe-modeloffice.infogix.com/desktop/index.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2.bin"/><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dqsandbox-igx.dev.data3sixty.com/home" TargetMode="External"/><Relationship Id="rId81" Type="http://schemas.openxmlformats.org/officeDocument/2006/relationships/header" Target="header1.xml"/><Relationship Id="rId86"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cafe-modeloffice.infogix.com/desktop/index.html?tenantId=Infogix"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emf"/><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microsoft.com/office/2011/relationships/people" Target="people.xml"/><Relationship Id="rId61" Type="http://schemas.openxmlformats.org/officeDocument/2006/relationships/image" Target="media/image46.png"/><Relationship Id="rId8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44E2A7B7-F92F-442A-A6D0-AC6B67AE0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21207</Words>
  <Characters>120882</Characters>
  <Application>Microsoft Office Word</Application>
  <DocSecurity>0</DocSecurity>
  <Lines>1007</Lines>
  <Paragraphs>283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Infogix, Inc.</Company>
  <LinksUpToDate>false</LinksUpToDate>
  <CharactersWithSpaces>141806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alyssa</dc:creator>
  <cp:lastModifiedBy>Naveen Seth</cp:lastModifiedBy>
  <cp:revision>2</cp:revision>
  <dcterms:created xsi:type="dcterms:W3CDTF">2020-01-02T10:47:00Z</dcterms:created>
  <dcterms:modified xsi:type="dcterms:W3CDTF">2020-01-02T10:47:00Z</dcterms:modified>
</cp:coreProperties>
</file>